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26AA7" w14:textId="403D1EBC" w:rsidR="00394A41" w:rsidRDefault="009F20B5" w:rsidP="00394A41">
      <w:pPr>
        <w:spacing w:line="360" w:lineRule="auto"/>
      </w:pPr>
      <w:r w:rsidRPr="00FE014F">
        <w:rPr>
          <w:b/>
          <w:bCs/>
        </w:rPr>
        <w:t>Title</w:t>
      </w:r>
      <w:r w:rsidRPr="00FE014F">
        <w:t>:</w:t>
      </w:r>
      <w:r w:rsidRPr="00FE014F">
        <w:rPr>
          <w:b/>
          <w:bCs/>
        </w:rPr>
        <w:t xml:space="preserve"> </w:t>
      </w:r>
      <w:r w:rsidR="000332A3">
        <w:t>Nitrogen demand, supply, and acquisition strategy</w:t>
      </w:r>
      <w:r>
        <w:t xml:space="preserve"> control plant responses to elevated CO</w:t>
      </w:r>
      <w:r>
        <w:rPr>
          <w:vertAlign w:val="subscript"/>
        </w:rPr>
        <w:t>2</w:t>
      </w:r>
      <w:r>
        <w:t xml:space="preserve"> at differen</w:t>
      </w:r>
      <w:r w:rsidR="00C32BD8">
        <w:t>t</w:t>
      </w:r>
      <w:r>
        <w:t xml:space="preserve"> scales</w:t>
      </w:r>
    </w:p>
    <w:p w14:paraId="2AA4E299" w14:textId="77777777" w:rsidR="00394A41" w:rsidRPr="00520239" w:rsidRDefault="00394A41" w:rsidP="00394A41">
      <w:pPr>
        <w:pStyle w:val="Header"/>
        <w:spacing w:line="360" w:lineRule="auto"/>
        <w:rPr>
          <w:sz w:val="16"/>
          <w:szCs w:val="16"/>
        </w:rPr>
      </w:pPr>
      <w:r>
        <w:rPr>
          <w:b/>
          <w:bCs/>
        </w:rPr>
        <w:t xml:space="preserve">Running Title: </w:t>
      </w:r>
      <w:r w:rsidRPr="00394A41">
        <w:t>N supply and demand control plant responses to CO</w:t>
      </w:r>
      <w:r w:rsidRPr="00394A41">
        <w:rPr>
          <w:vertAlign w:val="subscript"/>
        </w:rPr>
        <w:t>2</w:t>
      </w:r>
    </w:p>
    <w:p w14:paraId="20D6BBA3" w14:textId="77777777" w:rsidR="00394A41" w:rsidRPr="00FE014F" w:rsidRDefault="00394A41" w:rsidP="00394A41">
      <w:pPr>
        <w:spacing w:line="360" w:lineRule="auto"/>
        <w:rPr>
          <w:b/>
          <w:bCs/>
        </w:rPr>
      </w:pPr>
    </w:p>
    <w:p w14:paraId="3EE0462C" w14:textId="717B4D04" w:rsidR="00394A41" w:rsidRPr="00394A41" w:rsidRDefault="00394A41" w:rsidP="00394A41">
      <w:pPr>
        <w:spacing w:line="360" w:lineRule="auto"/>
      </w:pPr>
      <w:r>
        <w:rPr>
          <w:b/>
          <w:bCs/>
        </w:rPr>
        <w:t xml:space="preserve">List of </w:t>
      </w:r>
      <w:r w:rsidR="009F20B5" w:rsidRPr="00FE014F">
        <w:rPr>
          <w:b/>
          <w:bCs/>
        </w:rPr>
        <w:t>Author</w:t>
      </w:r>
      <w:r w:rsidR="00520239" w:rsidRPr="00520239">
        <w:rPr>
          <w:b/>
          <w:bCs/>
        </w:rPr>
        <w:t>s</w:t>
      </w:r>
      <w:r w:rsidR="009F20B5" w:rsidRPr="00FE014F">
        <w:rPr>
          <w:b/>
          <w:bCs/>
        </w:rPr>
        <w:t>:</w:t>
      </w:r>
      <w:r w:rsidR="009F20B5" w:rsidRPr="00FE014F">
        <w:t xml:space="preserve"> Evan A. Perkowski</w:t>
      </w:r>
      <w:r w:rsidR="00520239">
        <w:rPr>
          <w:vertAlign w:val="superscript"/>
        </w:rPr>
        <w:t>1</w:t>
      </w:r>
      <w:r>
        <w:rPr>
          <w:vertAlign w:val="superscript"/>
        </w:rPr>
        <w:t>,*</w:t>
      </w:r>
      <w:r w:rsidR="009F20B5" w:rsidRPr="00FE014F">
        <w:t>,</w:t>
      </w:r>
      <w:r w:rsidR="009F20B5">
        <w:t xml:space="preserve"> </w:t>
      </w:r>
      <w:proofErr w:type="spellStart"/>
      <w:r w:rsidR="009F20B5">
        <w:t>Ezinwanne</w:t>
      </w:r>
      <w:proofErr w:type="spellEnd"/>
      <w:r w:rsidR="009F20B5">
        <w:t xml:space="preserve"> Ezekannagha</w:t>
      </w:r>
      <w:r w:rsidR="00520239">
        <w:rPr>
          <w:vertAlign w:val="superscript"/>
        </w:rPr>
        <w:t>1</w:t>
      </w:r>
      <w:r w:rsidR="009F20B5">
        <w:t>,</w:t>
      </w:r>
      <w:r w:rsidR="009F20B5" w:rsidRPr="00FE014F">
        <w:t xml:space="preserve"> Nicholas G. Smith</w:t>
      </w:r>
      <w:r w:rsidR="00520239">
        <w:rPr>
          <w:vertAlign w:val="superscript"/>
        </w:rPr>
        <w:t>1</w:t>
      </w:r>
    </w:p>
    <w:p w14:paraId="44741D87" w14:textId="264453F0" w:rsidR="009F20B5" w:rsidRDefault="00394A41" w:rsidP="00394A41">
      <w:pPr>
        <w:spacing w:line="360" w:lineRule="auto"/>
      </w:pPr>
      <w:r w:rsidRPr="00394A41">
        <w:rPr>
          <w:b/>
          <w:bCs/>
        </w:rPr>
        <w:t>Institutional Affiliations</w:t>
      </w:r>
      <w:r>
        <w:t xml:space="preserve">: </w:t>
      </w:r>
      <w:r w:rsidR="00520239" w:rsidRPr="00520239">
        <w:rPr>
          <w:vertAlign w:val="superscript"/>
        </w:rPr>
        <w:t>1</w:t>
      </w:r>
      <w:r w:rsidR="009F20B5" w:rsidRPr="00520239">
        <w:t>Department</w:t>
      </w:r>
      <w:r w:rsidR="009F20B5" w:rsidRPr="00FE014F">
        <w:t xml:space="preserve"> of Biological Sciences, Texas Tech University, Lubbock, TX</w:t>
      </w:r>
    </w:p>
    <w:p w14:paraId="29886CBD" w14:textId="77777777" w:rsidR="00394A41" w:rsidRPr="00394A41" w:rsidRDefault="00394A41" w:rsidP="00394A41">
      <w:pPr>
        <w:spacing w:line="360" w:lineRule="auto"/>
        <w:rPr>
          <w:b/>
        </w:rPr>
      </w:pPr>
    </w:p>
    <w:p w14:paraId="5C8BBD91" w14:textId="77777777" w:rsidR="00394A41" w:rsidRDefault="004A3AB0" w:rsidP="00394A41">
      <w:pPr>
        <w:spacing w:line="360" w:lineRule="auto"/>
        <w:rPr>
          <w:bCs/>
        </w:rPr>
      </w:pPr>
      <w:r>
        <w:rPr>
          <w:b/>
          <w:vertAlign w:val="superscript"/>
        </w:rPr>
        <w:t>*</w:t>
      </w:r>
      <w:r>
        <w:rPr>
          <w:bCs/>
        </w:rPr>
        <w:t>Correspond</w:t>
      </w:r>
      <w:r w:rsidR="00520239">
        <w:rPr>
          <w:bCs/>
        </w:rPr>
        <w:t>ing author</w:t>
      </w:r>
      <w:r w:rsidR="00394A41">
        <w:rPr>
          <w:bCs/>
        </w:rPr>
        <w:t>:</w:t>
      </w:r>
    </w:p>
    <w:p w14:paraId="7F6C40C3" w14:textId="0BFB1031" w:rsidR="00394A41" w:rsidRDefault="00394A41" w:rsidP="00394A41">
      <w:pPr>
        <w:spacing w:line="360" w:lineRule="auto"/>
        <w:rPr>
          <w:bCs/>
        </w:rPr>
      </w:pPr>
      <w:r>
        <w:rPr>
          <w:bCs/>
        </w:rPr>
        <w:t>2901 Main St.</w:t>
      </w:r>
    </w:p>
    <w:p w14:paraId="21CAD29F" w14:textId="30246610" w:rsidR="00394A41" w:rsidRDefault="00394A41" w:rsidP="00394A41">
      <w:pPr>
        <w:spacing w:line="360" w:lineRule="auto"/>
        <w:rPr>
          <w:bCs/>
        </w:rPr>
      </w:pPr>
      <w:r>
        <w:rPr>
          <w:bCs/>
        </w:rPr>
        <w:t>Lubbock, TX, 79409</w:t>
      </w:r>
    </w:p>
    <w:p w14:paraId="463E05AC" w14:textId="1C2064E1" w:rsidR="004A3AB0" w:rsidRDefault="00520239" w:rsidP="00394A41">
      <w:pPr>
        <w:spacing w:line="360" w:lineRule="auto"/>
      </w:pPr>
      <w:r>
        <w:rPr>
          <w:bCs/>
        </w:rPr>
        <w:t xml:space="preserve">Email: </w:t>
      </w:r>
      <w:hyperlink r:id="rId8" w:history="1">
        <w:r w:rsidR="00394A41" w:rsidRPr="006C43EE">
          <w:rPr>
            <w:rStyle w:val="Hyperlink"/>
          </w:rPr>
          <w:t>evan.a.perkowski@ttu.edu</w:t>
        </w:r>
      </w:hyperlink>
    </w:p>
    <w:p w14:paraId="0B74D740" w14:textId="77777777" w:rsidR="00394A41" w:rsidRDefault="00394A41" w:rsidP="00DE2B27">
      <w:pPr>
        <w:spacing w:line="360" w:lineRule="auto"/>
        <w:rPr>
          <w:bCs/>
        </w:rPr>
      </w:pPr>
    </w:p>
    <w:p w14:paraId="6E1DF1EA" w14:textId="1C949716" w:rsidR="009F20B5" w:rsidRPr="00FE014F" w:rsidRDefault="009F20B5" w:rsidP="00DE2B27">
      <w:pPr>
        <w:spacing w:line="360" w:lineRule="auto"/>
        <w:rPr>
          <w:bCs/>
        </w:rPr>
      </w:pPr>
      <w:r w:rsidRPr="00FE014F">
        <w:rPr>
          <w:b/>
        </w:rPr>
        <w:t>Abstract</w:t>
      </w:r>
    </w:p>
    <w:p w14:paraId="150D1E89" w14:textId="6D717C02" w:rsidR="004A3AB0" w:rsidRPr="004A3AB0" w:rsidRDefault="009F20B5" w:rsidP="00C4597B">
      <w:pPr>
        <w:spacing w:line="360" w:lineRule="auto"/>
        <w:rPr>
          <w:bCs/>
        </w:rPr>
      </w:pPr>
      <w:r>
        <w:rPr>
          <w:bCs/>
        </w:rPr>
        <w:t>Plants respond to elevated atmospheric CO</w:t>
      </w:r>
      <w:r>
        <w:rPr>
          <w:bCs/>
          <w:vertAlign w:val="subscript"/>
        </w:rPr>
        <w:t>2</w:t>
      </w:r>
      <w:r>
        <w:rPr>
          <w:bCs/>
        </w:rPr>
        <w:t xml:space="preserve"> concentrations</w:t>
      </w:r>
      <w:r w:rsidR="00890610">
        <w:rPr>
          <w:bCs/>
        </w:rPr>
        <w:t xml:space="preserve"> </w:t>
      </w:r>
      <w:r>
        <w:rPr>
          <w:bCs/>
        </w:rPr>
        <w:t>by reducing leaf nitrogen content</w:t>
      </w:r>
      <w:r w:rsidR="0081198C">
        <w:rPr>
          <w:bCs/>
        </w:rPr>
        <w:t xml:space="preserve"> </w:t>
      </w:r>
      <w:r>
        <w:rPr>
          <w:bCs/>
        </w:rPr>
        <w:t>and photosynthetic capacity</w:t>
      </w:r>
      <w:ins w:id="0" w:author="Perkowski, Evan A" w:date="2023-11-28T09:53:00Z">
        <w:r w:rsidR="0081198C">
          <w:rPr>
            <w:bCs/>
          </w:rPr>
          <w:t xml:space="preserve"> – patterns that correspond with </w:t>
        </w:r>
      </w:ins>
      <w:ins w:id="1" w:author="Perkowski, Evan A" w:date="2023-11-28T09:52:00Z">
        <w:r w:rsidR="0081198C">
          <w:rPr>
            <w:bCs/>
          </w:rPr>
          <w:t>increase</w:t>
        </w:r>
      </w:ins>
      <w:ins w:id="2" w:author="Perkowski, Evan A" w:date="2023-11-28T09:53:00Z">
        <w:r w:rsidR="0081198C">
          <w:rPr>
            <w:bCs/>
          </w:rPr>
          <w:t>d</w:t>
        </w:r>
      </w:ins>
      <w:ins w:id="3" w:author="Perkowski, Evan A" w:date="2023-11-28T09:52:00Z">
        <w:r w:rsidR="0081198C">
          <w:rPr>
            <w:bCs/>
          </w:rPr>
          <w:t xml:space="preserve"> </w:t>
        </w:r>
      </w:ins>
      <w:r w:rsidR="00300B3B">
        <w:rPr>
          <w:bCs/>
        </w:rPr>
        <w:t>net photosynthesis rates, t</w:t>
      </w:r>
      <w:r>
        <w:rPr>
          <w:bCs/>
        </w:rPr>
        <w:t>otal leaf area</w:t>
      </w:r>
      <w:r w:rsidR="00300B3B">
        <w:rPr>
          <w:bCs/>
        </w:rPr>
        <w:t xml:space="preserve">, and </w:t>
      </w:r>
      <w:r w:rsidR="00B27A13">
        <w:rPr>
          <w:bCs/>
        </w:rPr>
        <w:t xml:space="preserve">total </w:t>
      </w:r>
      <w:r w:rsidR="00300B3B">
        <w:rPr>
          <w:bCs/>
        </w:rPr>
        <w:t>biomass</w:t>
      </w:r>
      <w:r>
        <w:rPr>
          <w:bCs/>
        </w:rPr>
        <w:t xml:space="preserve">. </w:t>
      </w:r>
      <w:r w:rsidR="006B2378">
        <w:rPr>
          <w:bCs/>
        </w:rPr>
        <w:t>N</w:t>
      </w:r>
      <w:r>
        <w:rPr>
          <w:bCs/>
        </w:rPr>
        <w:t>itrogen</w:t>
      </w:r>
      <w:r w:rsidRPr="00FE014F">
        <w:rPr>
          <w:bCs/>
        </w:rPr>
        <w:t xml:space="preserve"> </w:t>
      </w:r>
      <w:r w:rsidR="006664D7">
        <w:rPr>
          <w:bCs/>
        </w:rPr>
        <w:t>supply</w:t>
      </w:r>
      <w:r w:rsidRPr="00FE014F">
        <w:rPr>
          <w:bCs/>
        </w:rPr>
        <w:t xml:space="preserve"> has been hypothesized to be the</w:t>
      </w:r>
      <w:r>
        <w:rPr>
          <w:bCs/>
        </w:rPr>
        <w:t xml:space="preserve"> primary </w:t>
      </w:r>
      <w:r w:rsidR="006B2378">
        <w:rPr>
          <w:bCs/>
        </w:rPr>
        <w:t>factor controlling</w:t>
      </w:r>
      <w:r>
        <w:rPr>
          <w:bCs/>
        </w:rPr>
        <w:t xml:space="preserve"> these responses, as nitrogen availability limits net primary productivity globally</w:t>
      </w:r>
      <w:r>
        <w:rPr>
          <w:bCs/>
          <w:color w:val="000000"/>
        </w:rPr>
        <w:t>. Recent work</w:t>
      </w:r>
      <w:r w:rsidR="00245011">
        <w:rPr>
          <w:bCs/>
          <w:color w:val="000000"/>
        </w:rPr>
        <w:t xml:space="preserve"> using</w:t>
      </w:r>
      <w:r w:rsidR="00A56FC6">
        <w:rPr>
          <w:bCs/>
          <w:color w:val="000000"/>
        </w:rPr>
        <w:t xml:space="preserve"> evo-evolutionary</w:t>
      </w:r>
      <w:r w:rsidR="00245011">
        <w:rPr>
          <w:bCs/>
          <w:color w:val="000000"/>
        </w:rPr>
        <w:t xml:space="preserve"> optimality theory</w:t>
      </w:r>
      <w:r>
        <w:rPr>
          <w:bCs/>
          <w:color w:val="000000"/>
        </w:rPr>
        <w:t xml:space="preserve"> suggest</w:t>
      </w:r>
      <w:r w:rsidR="00CA3CB2">
        <w:rPr>
          <w:bCs/>
          <w:color w:val="000000"/>
        </w:rPr>
        <w:t>s</w:t>
      </w:r>
      <w:r>
        <w:rPr>
          <w:bCs/>
          <w:color w:val="000000"/>
        </w:rPr>
        <w:t xml:space="preserve"> that leaf</w:t>
      </w:r>
      <w:r w:rsidR="00DF3F53">
        <w:rPr>
          <w:bCs/>
          <w:color w:val="000000"/>
        </w:rPr>
        <w:t xml:space="preserve"> photosynthetic</w:t>
      </w:r>
      <w:r>
        <w:rPr>
          <w:bCs/>
          <w:color w:val="000000"/>
        </w:rPr>
        <w:t xml:space="preserve"> responses to</w:t>
      </w:r>
      <w:r w:rsidRPr="00807C24">
        <w:rPr>
          <w:bCs/>
        </w:rPr>
        <w:t xml:space="preserve"> </w:t>
      </w:r>
      <w:r w:rsidR="00844BAC">
        <w:rPr>
          <w:bCs/>
        </w:rPr>
        <w:t xml:space="preserve">elevated </w:t>
      </w:r>
      <w:r w:rsidR="00890610">
        <w:rPr>
          <w:bCs/>
        </w:rPr>
        <w:t>CO</w:t>
      </w:r>
      <w:r w:rsidR="00890610" w:rsidRPr="00890610">
        <w:rPr>
          <w:bCs/>
          <w:vertAlign w:val="subscript"/>
        </w:rPr>
        <w:t>2</w:t>
      </w:r>
      <w:r>
        <w:rPr>
          <w:bCs/>
          <w:color w:val="000000"/>
        </w:rPr>
        <w:t xml:space="preserve"> are independent of nitrogen </w:t>
      </w:r>
      <w:r w:rsidR="008A112A">
        <w:rPr>
          <w:bCs/>
          <w:color w:val="000000"/>
        </w:rPr>
        <w:t>supply</w:t>
      </w:r>
      <w:r>
        <w:rPr>
          <w:bCs/>
          <w:color w:val="000000"/>
        </w:rPr>
        <w:t xml:space="preserve"> and are</w:t>
      </w:r>
      <w:r w:rsidR="00087855">
        <w:rPr>
          <w:bCs/>
          <w:color w:val="000000"/>
        </w:rPr>
        <w:t xml:space="preserve"> </w:t>
      </w:r>
      <w:r w:rsidR="00031209">
        <w:rPr>
          <w:bCs/>
          <w:color w:val="000000"/>
        </w:rPr>
        <w:t xml:space="preserve">instead </w:t>
      </w:r>
      <w:r w:rsidR="006664D7">
        <w:rPr>
          <w:bCs/>
          <w:color w:val="000000"/>
        </w:rPr>
        <w:t>d</w:t>
      </w:r>
      <w:r w:rsidR="00245011">
        <w:rPr>
          <w:bCs/>
          <w:color w:val="000000"/>
        </w:rPr>
        <w:t>riven</w:t>
      </w:r>
      <w:r w:rsidR="006664D7">
        <w:rPr>
          <w:bCs/>
          <w:color w:val="000000"/>
        </w:rPr>
        <w:t xml:space="preserve"> by </w:t>
      </w:r>
      <w:r w:rsidR="00245011">
        <w:rPr>
          <w:bCs/>
          <w:color w:val="000000"/>
        </w:rPr>
        <w:t xml:space="preserve">leaf nitrogen </w:t>
      </w:r>
      <w:r w:rsidR="006664D7">
        <w:rPr>
          <w:bCs/>
          <w:color w:val="000000"/>
        </w:rPr>
        <w:t xml:space="preserve">demand to build and maintain photosynthetic </w:t>
      </w:r>
      <w:r w:rsidR="00997502">
        <w:rPr>
          <w:bCs/>
          <w:color w:val="000000"/>
        </w:rPr>
        <w:t>enzymes</w:t>
      </w:r>
      <w:r w:rsidR="00844BAC">
        <w:rPr>
          <w:bCs/>
          <w:color w:val="000000"/>
        </w:rPr>
        <w:t>, which</w:t>
      </w:r>
      <w:r w:rsidR="006664D7">
        <w:rPr>
          <w:bCs/>
          <w:color w:val="000000"/>
        </w:rPr>
        <w:t xml:space="preserve"> optimize</w:t>
      </w:r>
      <w:r w:rsidR="00844BAC">
        <w:rPr>
          <w:bCs/>
          <w:color w:val="000000"/>
        </w:rPr>
        <w:t>s</w:t>
      </w:r>
      <w:r w:rsidR="006664D7">
        <w:rPr>
          <w:bCs/>
          <w:color w:val="000000"/>
        </w:rPr>
        <w:t xml:space="preserve"> resource allocation to photosynthetic capacity</w:t>
      </w:r>
      <w:r w:rsidR="00CA3CB2">
        <w:rPr>
          <w:bCs/>
          <w:color w:val="000000"/>
        </w:rPr>
        <w:t xml:space="preserve"> and maximizes allocation to growth</w:t>
      </w:r>
      <w:r>
        <w:rPr>
          <w:bCs/>
          <w:color w:val="000000"/>
        </w:rPr>
        <w:t xml:space="preserve">. </w:t>
      </w:r>
      <w:ins w:id="4" w:author="Perkowski, Evan A" w:date="2023-11-28T11:19:00Z">
        <w:r w:rsidR="00C03914">
          <w:rPr>
            <w:bCs/>
            <w:color w:val="000000"/>
          </w:rPr>
          <w:t xml:space="preserve">Here, </w:t>
        </w:r>
      </w:ins>
      <w:r>
        <w:rPr>
          <w:bCs/>
          <w:i/>
          <w:iCs/>
        </w:rPr>
        <w:t>Glycine max</w:t>
      </w:r>
      <w:r>
        <w:rPr>
          <w:bCs/>
        </w:rPr>
        <w:t xml:space="preserve"> L. (</w:t>
      </w:r>
      <w:proofErr w:type="spellStart"/>
      <w:r>
        <w:rPr>
          <w:bCs/>
        </w:rPr>
        <w:t>Merr</w:t>
      </w:r>
      <w:proofErr w:type="spellEnd"/>
      <w:r>
        <w:rPr>
          <w:bCs/>
        </w:rPr>
        <w:t>) seedlings</w:t>
      </w:r>
      <w:r w:rsidR="00031209">
        <w:rPr>
          <w:bCs/>
        </w:rPr>
        <w:t xml:space="preserve"> were grown</w:t>
      </w:r>
      <w:r>
        <w:rPr>
          <w:bCs/>
        </w:rPr>
        <w:t xml:space="preserve"> </w:t>
      </w:r>
      <w:r w:rsidRPr="00FE014F">
        <w:rPr>
          <w:bCs/>
        </w:rPr>
        <w:t>under</w:t>
      </w:r>
      <w:r w:rsidR="006664D7">
        <w:rPr>
          <w:bCs/>
        </w:rPr>
        <w:t xml:space="preserve"> </w:t>
      </w:r>
      <w:r w:rsidRPr="00FE014F">
        <w:rPr>
          <w:bCs/>
        </w:rPr>
        <w:t>two CO</w:t>
      </w:r>
      <w:r w:rsidRPr="00FE014F">
        <w:rPr>
          <w:bCs/>
          <w:vertAlign w:val="subscript"/>
        </w:rPr>
        <w:t>2</w:t>
      </w:r>
      <w:r w:rsidRPr="00FE014F">
        <w:rPr>
          <w:bCs/>
        </w:rPr>
        <w:t xml:space="preserve"> </w:t>
      </w:r>
      <w:r w:rsidR="00E22EA1">
        <w:rPr>
          <w:bCs/>
        </w:rPr>
        <w:t>concentrations</w:t>
      </w:r>
      <w:r w:rsidRPr="00FE014F">
        <w:rPr>
          <w:bCs/>
        </w:rPr>
        <w:t xml:space="preserve">, </w:t>
      </w:r>
      <w:r>
        <w:rPr>
          <w:bCs/>
        </w:rPr>
        <w:t xml:space="preserve">with and without inoculation with </w:t>
      </w:r>
      <w:proofErr w:type="spellStart"/>
      <w:r>
        <w:rPr>
          <w:bCs/>
          <w:i/>
          <w:iCs/>
        </w:rPr>
        <w:t>Bradyrhizobium</w:t>
      </w:r>
      <w:proofErr w:type="spellEnd"/>
      <w:r>
        <w:rPr>
          <w:bCs/>
          <w:i/>
          <w:iCs/>
        </w:rPr>
        <w:t xml:space="preserve"> japonicum</w:t>
      </w:r>
      <w:r>
        <w:rPr>
          <w:bCs/>
        </w:rPr>
        <w:t>, and across nine</w:t>
      </w:r>
      <w:r w:rsidR="00707A3E">
        <w:rPr>
          <w:bCs/>
        </w:rPr>
        <w:t xml:space="preserve"> soil</w:t>
      </w:r>
      <w:r>
        <w:rPr>
          <w:bCs/>
        </w:rPr>
        <w:t xml:space="preserve"> </w:t>
      </w:r>
      <w:r w:rsidRPr="00FE014F">
        <w:rPr>
          <w:bCs/>
        </w:rPr>
        <w:t xml:space="preserve">nitrogen </w:t>
      </w:r>
      <w:ins w:id="5" w:author="Perkowski, Evan A" w:date="2023-11-27T14:44:00Z">
        <w:r w:rsidR="00D545DE">
          <w:rPr>
            <w:bCs/>
          </w:rPr>
          <w:t>fertilization</w:t>
        </w:r>
      </w:ins>
      <w:ins w:id="6" w:author="Perkowski, Evan A" w:date="2023-11-27T14:34:00Z">
        <w:r w:rsidR="009338FF" w:rsidRPr="00FE014F">
          <w:rPr>
            <w:bCs/>
          </w:rPr>
          <w:t xml:space="preserve"> </w:t>
        </w:r>
      </w:ins>
      <w:r w:rsidRPr="00FE014F">
        <w:rPr>
          <w:bCs/>
        </w:rPr>
        <w:t>treatments</w:t>
      </w:r>
      <w:r w:rsidR="00CA3CB2">
        <w:rPr>
          <w:bCs/>
        </w:rPr>
        <w:t xml:space="preserve"> </w:t>
      </w:r>
      <w:r w:rsidRPr="00FE014F">
        <w:rPr>
          <w:bCs/>
        </w:rPr>
        <w:t>in a full</w:t>
      </w:r>
      <w:r w:rsidR="002B78C1">
        <w:rPr>
          <w:bCs/>
        </w:rPr>
        <w:t>-</w:t>
      </w:r>
      <w:r w:rsidRPr="00FE014F">
        <w:rPr>
          <w:bCs/>
        </w:rPr>
        <w:t>factorial growth chamber experiment</w:t>
      </w:r>
      <w:r w:rsidR="00D735CF" w:rsidRPr="00D735CF">
        <w:rPr>
          <w:bCs/>
          <w:color w:val="000000"/>
        </w:rPr>
        <w:t xml:space="preserve"> </w:t>
      </w:r>
      <w:r w:rsidR="00D735CF">
        <w:rPr>
          <w:bCs/>
          <w:color w:val="000000"/>
        </w:rPr>
        <w:t>to reconcile the role of nitrogen supply and demand on leaf and whole-plant responses to elevated CO</w:t>
      </w:r>
      <w:r w:rsidR="00D735CF">
        <w:rPr>
          <w:bCs/>
          <w:color w:val="000000"/>
          <w:vertAlign w:val="subscript"/>
        </w:rPr>
        <w:t>2</w:t>
      </w:r>
      <w:r w:rsidRPr="00FE014F">
        <w:rPr>
          <w:bCs/>
        </w:rPr>
        <w:t>.</w:t>
      </w:r>
      <w:r>
        <w:rPr>
          <w:bCs/>
        </w:rPr>
        <w:t xml:space="preserve"> </w:t>
      </w:r>
      <w:r w:rsidR="00CA3CB2">
        <w:rPr>
          <w:bCs/>
        </w:rPr>
        <w:t>After seven weeks, e</w:t>
      </w:r>
      <w:r w:rsidR="006B2378">
        <w:rPr>
          <w:bCs/>
        </w:rPr>
        <w:t xml:space="preserve">levated </w:t>
      </w:r>
      <w:r w:rsidR="002B78C1">
        <w:rPr>
          <w:bCs/>
        </w:rPr>
        <w:t>CO</w:t>
      </w:r>
      <w:r w:rsidR="002B78C1">
        <w:rPr>
          <w:bCs/>
          <w:vertAlign w:val="subscript"/>
        </w:rPr>
        <w:t>2</w:t>
      </w:r>
      <w:r w:rsidR="002B78C1">
        <w:rPr>
          <w:bCs/>
        </w:rPr>
        <w:t xml:space="preserve"> </w:t>
      </w:r>
      <w:r w:rsidR="00122838">
        <w:rPr>
          <w:bCs/>
        </w:rPr>
        <w:t>increased net photosynthesis rates despite reduc</w:t>
      </w:r>
      <w:ins w:id="7" w:author="Perkowski, Evan A" w:date="2023-11-28T10:04:00Z">
        <w:r w:rsidR="00D735CF">
          <w:rPr>
            <w:bCs/>
          </w:rPr>
          <w:t>ed</w:t>
        </w:r>
      </w:ins>
      <w:r w:rsidR="00122838">
        <w:rPr>
          <w:bCs/>
        </w:rPr>
        <w:t xml:space="preserve"> leaf nitrogen content</w:t>
      </w:r>
      <w:ins w:id="8" w:author="Perkowski, Evan A" w:date="2023-11-28T09:50:00Z">
        <w:r w:rsidR="0081198C">
          <w:rPr>
            <w:bCs/>
          </w:rPr>
          <w:t xml:space="preserve"> and maximum rates of</w:t>
        </w:r>
      </w:ins>
      <w:ins w:id="9" w:author="Nick Smith" w:date="2023-12-01T10:39:00Z">
        <w:r w:rsidR="008A7666">
          <w:rPr>
            <w:bCs/>
          </w:rPr>
          <w:t xml:space="preserve"> Ribulose-1,5-bisphosphate (RuBP)</w:t>
        </w:r>
      </w:ins>
      <w:ins w:id="10" w:author="Nick Smith" w:date="2023-12-01T10:40:00Z">
        <w:r w:rsidR="008A7666">
          <w:rPr>
            <w:bCs/>
          </w:rPr>
          <w:t xml:space="preserve"> carboxylase/oxygenase</w:t>
        </w:r>
      </w:ins>
      <w:ins w:id="11" w:author="Perkowski, Evan A" w:date="2023-11-28T09:50:00Z">
        <w:r w:rsidR="0081198C">
          <w:rPr>
            <w:bCs/>
          </w:rPr>
          <w:t xml:space="preserve"> </w:t>
        </w:r>
      </w:ins>
      <w:ins w:id="12" w:author="Nick Smith" w:date="2023-12-01T10:40:00Z">
        <w:r w:rsidR="008A7666">
          <w:rPr>
            <w:bCs/>
          </w:rPr>
          <w:t>(</w:t>
        </w:r>
      </w:ins>
      <w:ins w:id="13" w:author="Perkowski, Evan A" w:date="2023-11-28T09:50:00Z">
        <w:r w:rsidR="0081198C">
          <w:rPr>
            <w:bCs/>
          </w:rPr>
          <w:t>Rubisco</w:t>
        </w:r>
      </w:ins>
      <w:ins w:id="14" w:author="Nick Smith" w:date="2023-12-01T10:40:00Z">
        <w:r w:rsidR="008A7666">
          <w:rPr>
            <w:bCs/>
          </w:rPr>
          <w:t>)</w:t>
        </w:r>
      </w:ins>
      <w:ins w:id="15" w:author="Perkowski, Evan A" w:date="2023-11-28T09:50:00Z">
        <w:r w:rsidR="0081198C">
          <w:rPr>
            <w:bCs/>
          </w:rPr>
          <w:t xml:space="preserve"> carboxylation and electron transport for Ru</w:t>
        </w:r>
      </w:ins>
      <w:ins w:id="16" w:author="Perkowski, Evan A" w:date="2023-11-28T09:51:00Z">
        <w:r w:rsidR="0081198C">
          <w:rPr>
            <w:bCs/>
          </w:rPr>
          <w:t>BP</w:t>
        </w:r>
      </w:ins>
      <w:ins w:id="17" w:author="Perkowski, Evan A" w:date="2023-11-28T09:58:00Z">
        <w:r w:rsidR="00D735CF">
          <w:rPr>
            <w:bCs/>
          </w:rPr>
          <w:t xml:space="preserve"> regeneration</w:t>
        </w:r>
      </w:ins>
      <w:r w:rsidR="00997502">
        <w:rPr>
          <w:bCs/>
        </w:rPr>
        <w:t xml:space="preserve">. </w:t>
      </w:r>
      <w:r w:rsidR="004A3AB0">
        <w:rPr>
          <w:bCs/>
        </w:rPr>
        <w:t>Effects of elevated CO</w:t>
      </w:r>
      <w:r w:rsidR="004A3AB0">
        <w:rPr>
          <w:bCs/>
          <w:vertAlign w:val="subscript"/>
        </w:rPr>
        <w:t>2</w:t>
      </w:r>
      <w:r w:rsidR="004A3AB0">
        <w:rPr>
          <w:bCs/>
        </w:rPr>
        <w:t xml:space="preserve"> on net photosynthesis and</w:t>
      </w:r>
      <w:r w:rsidR="0081198C">
        <w:rPr>
          <w:bCs/>
        </w:rPr>
        <w:t xml:space="preserve"> </w:t>
      </w:r>
      <w:ins w:id="18" w:author="Perkowski, Evan A" w:date="2023-11-28T10:04:00Z">
        <w:r w:rsidR="00D735CF">
          <w:rPr>
            <w:bCs/>
          </w:rPr>
          <w:t xml:space="preserve">indices of </w:t>
        </w:r>
      </w:ins>
      <w:r w:rsidR="004A3AB0">
        <w:rPr>
          <w:bCs/>
        </w:rPr>
        <w:t xml:space="preserve">photosynthetic capacity </w:t>
      </w:r>
      <w:r w:rsidR="00DF3F53">
        <w:rPr>
          <w:bCs/>
        </w:rPr>
        <w:t>w</w:t>
      </w:r>
      <w:r w:rsidR="00997502">
        <w:rPr>
          <w:bCs/>
        </w:rPr>
        <w:t>ere</w:t>
      </w:r>
      <w:r w:rsidR="00DF3F53">
        <w:rPr>
          <w:bCs/>
        </w:rPr>
        <w:t xml:space="preserve"> independent of </w:t>
      </w:r>
      <w:ins w:id="19" w:author="Perkowski, Evan A" w:date="2023-11-27T14:24:00Z">
        <w:r w:rsidR="00DA5BFD">
          <w:rPr>
            <w:bCs/>
          </w:rPr>
          <w:t xml:space="preserve">nitrogen </w:t>
        </w:r>
      </w:ins>
      <w:ins w:id="20" w:author="Perkowski, Evan A" w:date="2023-11-27T14:44:00Z">
        <w:r w:rsidR="00D545DE">
          <w:rPr>
            <w:bCs/>
          </w:rPr>
          <w:t>fertilization</w:t>
        </w:r>
      </w:ins>
      <w:ins w:id="21" w:author="Perkowski, Evan A" w:date="2023-11-27T14:24:00Z">
        <w:r w:rsidR="00DA5BFD" w:rsidDel="00DA5BFD">
          <w:rPr>
            <w:bCs/>
          </w:rPr>
          <w:t xml:space="preserve"> </w:t>
        </w:r>
      </w:ins>
      <w:r w:rsidR="00CA3CB2">
        <w:rPr>
          <w:bCs/>
        </w:rPr>
        <w:t>and</w:t>
      </w:r>
      <w:r w:rsidR="00DF3F53">
        <w:rPr>
          <w:bCs/>
        </w:rPr>
        <w:t xml:space="preserve"> inoculation. </w:t>
      </w:r>
      <w:r w:rsidR="00997502">
        <w:rPr>
          <w:bCs/>
        </w:rPr>
        <w:t>However, positive effects of e</w:t>
      </w:r>
      <w:r w:rsidR="00DF3F53">
        <w:rPr>
          <w:bCs/>
        </w:rPr>
        <w:t>levated CO</w:t>
      </w:r>
      <w:r w:rsidR="00DF3F53">
        <w:rPr>
          <w:bCs/>
          <w:vertAlign w:val="subscript"/>
        </w:rPr>
        <w:t>2</w:t>
      </w:r>
      <w:r w:rsidR="00DF3F53">
        <w:rPr>
          <w:bCs/>
        </w:rPr>
        <w:t xml:space="preserve"> </w:t>
      </w:r>
      <w:r w:rsidR="00997502">
        <w:rPr>
          <w:bCs/>
        </w:rPr>
        <w:t xml:space="preserve">on </w:t>
      </w:r>
      <w:r w:rsidR="004A3AB0">
        <w:rPr>
          <w:bCs/>
        </w:rPr>
        <w:t xml:space="preserve">total biomass and total leaf area </w:t>
      </w:r>
      <w:r w:rsidR="00997502">
        <w:rPr>
          <w:bCs/>
        </w:rPr>
        <w:t xml:space="preserve">were enhanced </w:t>
      </w:r>
      <w:r w:rsidR="00DF3F53">
        <w:rPr>
          <w:bCs/>
        </w:rPr>
        <w:t xml:space="preserve">with increasing </w:t>
      </w:r>
      <w:ins w:id="22" w:author="Perkowski, Evan A" w:date="2023-11-27T14:24:00Z">
        <w:r w:rsidR="00DA5BFD">
          <w:rPr>
            <w:bCs/>
          </w:rPr>
          <w:t xml:space="preserve">nitrogen </w:t>
        </w:r>
      </w:ins>
      <w:ins w:id="23" w:author="Perkowski, Evan A" w:date="2023-11-27T14:44:00Z">
        <w:r w:rsidR="00D545DE">
          <w:rPr>
            <w:bCs/>
          </w:rPr>
          <w:lastRenderedPageBreak/>
          <w:t>fertilization</w:t>
        </w:r>
      </w:ins>
      <w:ins w:id="24" w:author="Perkowski, Evan A" w:date="2023-11-27T14:24:00Z">
        <w:r w:rsidR="00DA5BFD" w:rsidDel="00DA5BFD">
          <w:rPr>
            <w:bCs/>
          </w:rPr>
          <w:t xml:space="preserve"> </w:t>
        </w:r>
      </w:ins>
      <w:r w:rsidR="00DF3F53">
        <w:rPr>
          <w:bCs/>
        </w:rPr>
        <w:t xml:space="preserve">due to increased nitrogen uptake and reduced </w:t>
      </w:r>
      <w:r w:rsidR="00F46820">
        <w:rPr>
          <w:bCs/>
        </w:rPr>
        <w:t xml:space="preserve">carbon </w:t>
      </w:r>
      <w:r w:rsidR="00DF3F53">
        <w:rPr>
          <w:bCs/>
        </w:rPr>
        <w:t xml:space="preserve">costs </w:t>
      </w:r>
      <w:r w:rsidR="00F46820">
        <w:rPr>
          <w:bCs/>
        </w:rPr>
        <w:t>to acquire</w:t>
      </w:r>
      <w:r w:rsidR="00DF3F53">
        <w:rPr>
          <w:bCs/>
        </w:rPr>
        <w:t xml:space="preserve"> nitrogen. </w:t>
      </w:r>
      <w:r w:rsidR="00300B3B">
        <w:rPr>
          <w:bCs/>
        </w:rPr>
        <w:t>Whole-plant</w:t>
      </w:r>
      <w:r w:rsidR="00997502">
        <w:rPr>
          <w:bCs/>
        </w:rPr>
        <w:t xml:space="preserve"> responses to elevated CO</w:t>
      </w:r>
      <w:r w:rsidR="00997502">
        <w:rPr>
          <w:bCs/>
          <w:vertAlign w:val="subscript"/>
        </w:rPr>
        <w:t>2</w:t>
      </w:r>
      <w:r w:rsidR="00997502">
        <w:rPr>
          <w:bCs/>
        </w:rPr>
        <w:t xml:space="preserve"> were</w:t>
      </w:r>
      <w:ins w:id="25" w:author="Perkowski, Evan A" w:date="2023-11-30T14:08:00Z">
        <w:r w:rsidR="00B729EC">
          <w:rPr>
            <w:bCs/>
          </w:rPr>
          <w:t xml:space="preserve"> not modified by inoculation ac</w:t>
        </w:r>
      </w:ins>
      <w:ins w:id="26" w:author="Perkowski, Evan A" w:date="2023-11-30T14:09:00Z">
        <w:r w:rsidR="00B729EC">
          <w:rPr>
            <w:bCs/>
          </w:rPr>
          <w:t>ross the</w:t>
        </w:r>
      </w:ins>
      <w:ins w:id="27" w:author="Perkowski, Evan A" w:date="2023-11-30T14:08:00Z">
        <w:r w:rsidR="00B729EC">
          <w:rPr>
            <w:bCs/>
          </w:rPr>
          <w:t xml:space="preserve"> nitrogen fertilization</w:t>
        </w:r>
      </w:ins>
      <w:ins w:id="28" w:author="Perkowski, Evan A" w:date="2023-11-30T14:09:00Z">
        <w:r w:rsidR="00B729EC">
          <w:rPr>
            <w:bCs/>
          </w:rPr>
          <w:t xml:space="preserve"> gradient</w:t>
        </w:r>
      </w:ins>
      <w:ins w:id="29" w:author="Perkowski, Evan A" w:date="2023-11-30T14:08:00Z">
        <w:r w:rsidR="00B729EC">
          <w:rPr>
            <w:bCs/>
          </w:rPr>
          <w:t>, as plant investment in nitrogen fixation was similar between CO</w:t>
        </w:r>
        <w:r w:rsidR="00B729EC">
          <w:rPr>
            <w:bCs/>
            <w:vertAlign w:val="subscript"/>
          </w:rPr>
          <w:t>2</w:t>
        </w:r>
        <w:r w:rsidR="00B729EC">
          <w:rPr>
            <w:bCs/>
          </w:rPr>
          <w:t xml:space="preserve"> treatments</w:t>
        </w:r>
      </w:ins>
      <w:r w:rsidR="00DF3F53">
        <w:rPr>
          <w:bCs/>
        </w:rPr>
        <w:t xml:space="preserve">. </w:t>
      </w:r>
      <w:r w:rsidR="008C07F6">
        <w:rPr>
          <w:bCs/>
        </w:rPr>
        <w:t>These</w:t>
      </w:r>
      <w:r w:rsidR="00A827A6">
        <w:rPr>
          <w:bCs/>
        </w:rPr>
        <w:t xml:space="preserve"> r</w:t>
      </w:r>
      <w:r w:rsidR="00D6169F">
        <w:rPr>
          <w:bCs/>
        </w:rPr>
        <w:t>esults</w:t>
      </w:r>
      <w:r w:rsidR="00B13D25">
        <w:rPr>
          <w:bCs/>
        </w:rPr>
        <w:t xml:space="preserve"> </w:t>
      </w:r>
      <w:r w:rsidR="004A3AB0">
        <w:rPr>
          <w:bCs/>
        </w:rPr>
        <w:t>indicat</w:t>
      </w:r>
      <w:ins w:id="30" w:author="Perkowski, Evan A" w:date="2023-11-28T10:00:00Z">
        <w:r w:rsidR="00D735CF">
          <w:rPr>
            <w:bCs/>
          </w:rPr>
          <w:t>e</w:t>
        </w:r>
      </w:ins>
      <w:r w:rsidR="004A3AB0">
        <w:rPr>
          <w:bCs/>
        </w:rPr>
        <w:t xml:space="preserve"> that </w:t>
      </w:r>
      <w:ins w:id="31" w:author="Perkowski, Evan A" w:date="2023-11-28T10:01:00Z">
        <w:r w:rsidR="00D735CF">
          <w:rPr>
            <w:bCs/>
          </w:rPr>
          <w:t xml:space="preserve">leaf </w:t>
        </w:r>
      </w:ins>
      <w:r w:rsidR="00245011">
        <w:rPr>
          <w:bCs/>
        </w:rPr>
        <w:t xml:space="preserve">nitrogen demand </w:t>
      </w:r>
      <w:ins w:id="32" w:author="Perkowski, Evan A" w:date="2023-11-28T10:00:00Z">
        <w:r w:rsidR="00D735CF">
          <w:rPr>
            <w:bCs/>
          </w:rPr>
          <w:t xml:space="preserve">to build and maintain photosynthetic enzymes </w:t>
        </w:r>
      </w:ins>
      <w:r w:rsidR="004A3AB0">
        <w:rPr>
          <w:bCs/>
        </w:rPr>
        <w:t>drives leaf</w:t>
      </w:r>
      <w:ins w:id="33" w:author="Perkowski, Evan A" w:date="2023-11-27T13:25:00Z">
        <w:r w:rsidR="00C4597B">
          <w:rPr>
            <w:bCs/>
          </w:rPr>
          <w:t xml:space="preserve"> photosynthetic</w:t>
        </w:r>
      </w:ins>
      <w:r w:rsidR="004A3AB0">
        <w:rPr>
          <w:bCs/>
        </w:rPr>
        <w:t xml:space="preserve"> responses to elevated CO</w:t>
      </w:r>
      <w:r w:rsidR="004A3AB0">
        <w:rPr>
          <w:bCs/>
          <w:vertAlign w:val="subscript"/>
        </w:rPr>
        <w:t>2</w:t>
      </w:r>
      <w:r w:rsidR="004A3AB0">
        <w:rPr>
          <w:bCs/>
        </w:rPr>
        <w:t>, while nitrogen supply regulates whole-plant response</w:t>
      </w:r>
      <w:ins w:id="34" w:author="Perkowski, Evan A" w:date="2023-11-27T13:29:00Z">
        <w:r w:rsidR="00C4597B">
          <w:rPr>
            <w:bCs/>
          </w:rPr>
          <w:t>s</w:t>
        </w:r>
      </w:ins>
      <w:r w:rsidR="004A3AB0">
        <w:rPr>
          <w:bCs/>
        </w:rPr>
        <w:t xml:space="preserve">. </w:t>
      </w:r>
      <w:r w:rsidR="0081198C">
        <w:rPr>
          <w:bCs/>
        </w:rPr>
        <w:t>Our findings</w:t>
      </w:r>
      <w:r w:rsidR="00D735CF">
        <w:rPr>
          <w:bCs/>
        </w:rPr>
        <w:t xml:space="preserve"> build on previous work</w:t>
      </w:r>
      <w:r w:rsidR="0081198C">
        <w:rPr>
          <w:bCs/>
        </w:rPr>
        <w:t xml:space="preserve"> </w:t>
      </w:r>
      <w:r w:rsidR="00245011">
        <w:rPr>
          <w:bCs/>
        </w:rPr>
        <w:t>suggest</w:t>
      </w:r>
      <w:r w:rsidR="00D735CF">
        <w:rPr>
          <w:bCs/>
        </w:rPr>
        <w:t>ing</w:t>
      </w:r>
      <w:r w:rsidR="00245011">
        <w:rPr>
          <w:bCs/>
        </w:rPr>
        <w:t xml:space="preserve"> that terrestrial biosphere models may improve simulation</w:t>
      </w:r>
      <w:ins w:id="35" w:author="Perkowski, Evan A" w:date="2023-11-27T13:27:00Z">
        <w:r w:rsidR="00C4597B">
          <w:rPr>
            <w:bCs/>
          </w:rPr>
          <w:t>s</w:t>
        </w:r>
      </w:ins>
      <w:r w:rsidR="00245011">
        <w:rPr>
          <w:bCs/>
        </w:rPr>
        <w:t xml:space="preserve"> of photosynthetic processes under future novel environments by adopting optimality principles.</w:t>
      </w:r>
    </w:p>
    <w:p w14:paraId="78EB8420" w14:textId="77777777" w:rsidR="009F20B5" w:rsidRPr="00FE014F" w:rsidRDefault="009F20B5" w:rsidP="00DE2B27">
      <w:pPr>
        <w:spacing w:line="360" w:lineRule="auto"/>
        <w:rPr>
          <w:b/>
        </w:rPr>
      </w:pPr>
    </w:p>
    <w:p w14:paraId="7E38BFC0" w14:textId="77777777" w:rsidR="009F20B5" w:rsidRPr="00FE014F" w:rsidRDefault="009F20B5" w:rsidP="00DE2B27">
      <w:pPr>
        <w:spacing w:line="360" w:lineRule="auto"/>
        <w:rPr>
          <w:bCs/>
        </w:rPr>
      </w:pPr>
      <w:r w:rsidRPr="00FE014F">
        <w:rPr>
          <w:b/>
        </w:rPr>
        <w:t>Keywords</w:t>
      </w:r>
    </w:p>
    <w:p w14:paraId="622119F7" w14:textId="3036983A" w:rsidR="009F20B5" w:rsidRDefault="00BD33C0" w:rsidP="00080052">
      <w:pPr>
        <w:spacing w:line="360" w:lineRule="auto"/>
        <w:rPr>
          <w:bCs/>
        </w:rPr>
      </w:pPr>
      <w:r>
        <w:rPr>
          <w:bCs/>
        </w:rPr>
        <w:t>a</w:t>
      </w:r>
      <w:r w:rsidR="00963F35">
        <w:rPr>
          <w:bCs/>
        </w:rPr>
        <w:t>cclimation,</w:t>
      </w:r>
      <w:r w:rsidR="004A3AB0">
        <w:rPr>
          <w:bCs/>
        </w:rPr>
        <w:t xml:space="preserve"> </w:t>
      </w:r>
      <w:r w:rsidR="005D4DBE">
        <w:rPr>
          <w:bCs/>
        </w:rPr>
        <w:t>eco</w:t>
      </w:r>
      <w:r w:rsidR="004A3AB0">
        <w:rPr>
          <w:bCs/>
        </w:rPr>
        <w:t>-evolutionary optimality,</w:t>
      </w:r>
      <w:r w:rsidR="00963F35">
        <w:rPr>
          <w:bCs/>
        </w:rPr>
        <w:t xml:space="preserve"> </w:t>
      </w:r>
      <w:r w:rsidR="004A3AB0">
        <w:rPr>
          <w:bCs/>
        </w:rPr>
        <w:t>growth chamber,</w:t>
      </w:r>
      <w:r w:rsidR="004A3AB0" w:rsidRPr="004A3AB0">
        <w:rPr>
          <w:bCs/>
        </w:rPr>
        <w:t xml:space="preserve"> </w:t>
      </w:r>
      <w:r w:rsidR="004A3AB0">
        <w:rPr>
          <w:bCs/>
        </w:rPr>
        <w:t>least-cost theory,</w:t>
      </w:r>
      <w:r w:rsidR="004A3AB0" w:rsidRPr="004A3AB0">
        <w:rPr>
          <w:bCs/>
        </w:rPr>
        <w:t xml:space="preserve"> </w:t>
      </w:r>
      <w:r w:rsidR="004A3AB0" w:rsidRPr="00FE014F">
        <w:rPr>
          <w:bCs/>
        </w:rPr>
        <w:t>n</w:t>
      </w:r>
      <w:r w:rsidR="004A3AB0">
        <w:rPr>
          <w:bCs/>
        </w:rPr>
        <w:t>itrogen</w:t>
      </w:r>
      <w:r w:rsidR="004A3AB0" w:rsidRPr="00FE014F">
        <w:rPr>
          <w:bCs/>
        </w:rPr>
        <w:t xml:space="preserve"> acquisition</w:t>
      </w:r>
      <w:r w:rsidR="004A3AB0">
        <w:rPr>
          <w:bCs/>
        </w:rPr>
        <w:t xml:space="preserve"> strategy, </w:t>
      </w:r>
      <w:r w:rsidR="009F20B5">
        <w:rPr>
          <w:bCs/>
        </w:rPr>
        <w:t xml:space="preserve">photosynthesis, </w:t>
      </w:r>
      <w:r w:rsidR="004A3AB0">
        <w:rPr>
          <w:bCs/>
        </w:rPr>
        <w:t xml:space="preserve">plant functional ecology, </w:t>
      </w:r>
      <w:r w:rsidR="009F20B5">
        <w:rPr>
          <w:bCs/>
        </w:rPr>
        <w:t>whole</w:t>
      </w:r>
      <w:r w:rsidR="00BE4981">
        <w:rPr>
          <w:bCs/>
        </w:rPr>
        <w:t>-</w:t>
      </w:r>
      <w:r w:rsidR="009F20B5">
        <w:rPr>
          <w:bCs/>
        </w:rPr>
        <w:t>plant growth</w:t>
      </w:r>
    </w:p>
    <w:p w14:paraId="42DC9A23" w14:textId="77777777" w:rsidR="00394A41" w:rsidRDefault="00394A41" w:rsidP="00080052">
      <w:pPr>
        <w:spacing w:line="360" w:lineRule="auto"/>
        <w:rPr>
          <w:bCs/>
        </w:rPr>
      </w:pPr>
    </w:p>
    <w:p w14:paraId="2AEE0441" w14:textId="77777777" w:rsidR="009F20B5" w:rsidRPr="00DA258F" w:rsidRDefault="009F20B5" w:rsidP="001D4A26">
      <w:pPr>
        <w:spacing w:line="360" w:lineRule="auto"/>
        <w:rPr>
          <w:b/>
          <w:bCs/>
        </w:rPr>
      </w:pPr>
      <w:r w:rsidRPr="00FE014F">
        <w:rPr>
          <w:b/>
          <w:bCs/>
        </w:rPr>
        <w:t>Introduction</w:t>
      </w:r>
    </w:p>
    <w:p w14:paraId="24EE4DD8" w14:textId="469123C5" w:rsidR="002B2015" w:rsidRDefault="009F20B5" w:rsidP="00766769">
      <w:pPr>
        <w:spacing w:line="360" w:lineRule="auto"/>
      </w:pPr>
      <w:r>
        <w:t>Terrestrial ecosystems are regulated by complex carbon and nitrogen cycles. As a result, terrestrial biosphere models, which are beginning to include coupled carbon and nitrogen cycles</w:t>
      </w:r>
      <w:r w:rsidR="007910E7">
        <w:t xml:space="preserve"> </w:t>
      </w:r>
      <w:r w:rsidR="007910E7">
        <w:fldChar w:fldCharType="begin" w:fldLock="1"/>
      </w:r>
      <w:r w:rsidR="00230B95">
        <w:instrText>ADDIN CSL_CITATION {"citationItems":[{"id":"ITEM-1","itemData":{"DOI":"10.1029/2022MS003204","ISSN":"1942-2466","author":[{"dropping-particle":"","family":"Braghiere","given":"Renato K","non-dropping-particle":"","parse-names":false,"suffix":""},{"dropping-particle":"","family":"Fisher","given":"Joshua B","non-dropping-particle":"","parse-names":false,"suffix":""},{"dropping-particle":"","family":"Allen","given":"Kara","non-dropping-particle":"","parse-names":false,"suffix":""},{"dropping-particle":"","family":"Brzostek","given":"Edward R","non-dropping-particle":"","parse-names":false,"suffix":""},{"dropping-particle":"","family":"Shi","given":"Mingjie","non-dropping-particle":"","parse-names":false,"suffix":""},{"dropping-particle":"","family":"Yang","given":"X","non-dropping-particle":"","parse-names":false,"suffix":""},{"dropping-particle":"","family":"Ricciuto","given":"Daniel M","non-dropping-particle":"","parse-names":false,"suffix":""},{"dropping-particle":"","family":"Fisher","given":"Rosie A","non-dropping-particle":"","parse-names":false,"suffix":""},{"dropping-particle":"","family":"Zhu","given":"Q","non-dropping-particle":"","parse-names":false,"suffix":""},{"dropping-particle":"","family":"Phillips","given":"Richard P","non-dropping-particle":"","parse-names":false,"suffix":""}],"container-title":"Journal of Advances in Modeling Earth Systems","id":"ITEM-1","issue":"8","issued":{"date-parts":[["2022","8","20"]]},"page":"1-23","title":"Modeling global carbon costs of plant nitrogen and phosphorus acquisition","type":"article-journal","volume":"14"},"uris":["http://www.mendeley.com/documents/?uuid=5a1837ff-3b1b-4b09-836f-dcc5343b6ad9"]},{"id":"ITEM-2","itemData":{"DOI":"10.5194/bg-17-5129-2020","ISSN":"1726-4189","abstract":"The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J","non-dropping-particle":"","parse-names":false,"suffix":""}],"container-title":"Biogeosciences","id":"ITEM-2","issue":"20","issued":{"date-parts":[["2020","10","23"]]},"page":"5129-5148","title":"Nitrogen cycling in CMIP6 land surface models: progress and limitations","type":"article-journal","volume":"17"},"uris":["http://www.mendeley.com/documents/?uuid=43d491c9-cd44-49f7-b593-8d040e1f230f"]},{"id":"ITEM-3","itemData":{"DOI":"10.1111/gcb.13131","ISSN":"13652486","PMID":"26473512","abstract":"Plants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sink.","author":[{"dropping-particle":"","family":"Shi","given":"Mingjie","non-dropping-particle":"","parse-names":false,"suffix":""},{"dropping-particle":"","family":"Fisher","given":"Joshua B","non-dropping-particle":"","parse-names":false,"suffix":""},{"dropping-particle":"","family":"Brzostek","given":"Edward R","non-dropping-particle":"","parse-names":false,"suffix":""},{"dropping-particle":"","family":"Phillips","given":"Richard P","non-dropping-particle":"","parse-names":false,"suffix":""}],"container-title":"Global Change Biology","id":"ITEM-3","issue":"3","issued":{"date-parts":[["2016"]]},"page":"1299-1314","title":"Carbon cost of plant nitrogen acquisition: Global carbon cycle impact from an improved plant nitrogen cycle in the Community Land Model","type":"article-journal","volume":"22"},"uris":["http://www.mendeley.com/documents/?uuid=e87a9d14-0e7f-4e93-9627-1c4b0e119bb4"]}],"mendeley":{"formattedCitation":"(Shi &lt;i&gt;et al.&lt;/i&gt;, 2016; Davies-Barnard &lt;i&gt;et al.&lt;/i&gt;, 2020; Braghiere &lt;i&gt;et al.&lt;/i&gt;, 2022)","plainTextFormattedCitation":"(Shi et al., 2016; Davies-Barnard et al., 2020; Braghiere et al., 2022)","previouslyFormattedCitation":"(Shi &lt;i&gt;et al.&lt;/i&gt;, 2016; Davies-Barnard &lt;i&gt;et al.&lt;/i&gt;, 2020; Braghiere &lt;i&gt;et al.&lt;/i&gt;, 2022)"},"properties":{"noteIndex":0},"schema":"https://github.com/citation-style-language/schema/raw/master/csl-citation.json"}</w:instrText>
      </w:r>
      <w:r w:rsidR="007910E7">
        <w:fldChar w:fldCharType="separate"/>
      </w:r>
      <w:r w:rsidR="007910E7" w:rsidRPr="007910E7">
        <w:rPr>
          <w:noProof/>
        </w:rPr>
        <w:t xml:space="preserve">(Shi </w:t>
      </w:r>
      <w:r w:rsidR="007910E7" w:rsidRPr="007910E7">
        <w:rPr>
          <w:i/>
          <w:noProof/>
        </w:rPr>
        <w:t>et al.</w:t>
      </w:r>
      <w:r w:rsidR="007910E7" w:rsidRPr="007910E7">
        <w:rPr>
          <w:noProof/>
        </w:rPr>
        <w:t xml:space="preserve">, 2016; Davies-Barnard </w:t>
      </w:r>
      <w:r w:rsidR="007910E7" w:rsidRPr="007910E7">
        <w:rPr>
          <w:i/>
          <w:noProof/>
        </w:rPr>
        <w:t>et al.</w:t>
      </w:r>
      <w:r w:rsidR="007910E7" w:rsidRPr="007910E7">
        <w:rPr>
          <w:noProof/>
        </w:rPr>
        <w:t xml:space="preserve">, 2020; Braghiere </w:t>
      </w:r>
      <w:r w:rsidR="007910E7" w:rsidRPr="007910E7">
        <w:rPr>
          <w:i/>
          <w:noProof/>
        </w:rPr>
        <w:t>et al.</w:t>
      </w:r>
      <w:r w:rsidR="007910E7" w:rsidRPr="007910E7">
        <w:rPr>
          <w:noProof/>
        </w:rPr>
        <w:t>, 2022)</w:t>
      </w:r>
      <w:r w:rsidR="007910E7">
        <w:fldChar w:fldCharType="end"/>
      </w:r>
      <w:r>
        <w:t xml:space="preserve">, must accurately represent these cycles under different environmental scenarios to reliably simulate carbon and </w:t>
      </w:r>
      <w:r w:rsidRPr="00FE014F">
        <w:rPr>
          <w:bCs/>
        </w:rPr>
        <w:t>n</w:t>
      </w:r>
      <w:r>
        <w:rPr>
          <w:bCs/>
        </w:rPr>
        <w:t>itrogen</w:t>
      </w:r>
      <w:r>
        <w:t xml:space="preserve"> fluxes</w:t>
      </w:r>
      <w:r w:rsidR="007910E7">
        <w:t xml:space="preserve"> </w:t>
      </w:r>
      <w:r w:rsidR="007910E7">
        <w:fldChar w:fldCharType="begin" w:fldLock="1"/>
      </w:r>
      <w:r w:rsidR="00AF2A44">
        <w:instrText>ADDIN CSL_CITATION {"citationItems":[{"id":"ITEM-1","itemData":{"author":[{"dropping-particle":"","family":"Oreskes","given":"Naomi","non-dropping-particle":"","parse-names":false,"suffix":""},{"dropping-particle":"","family":"Shrader-Frechette","given":"Kristin","non-dropping-particle":"","parse-names":false,"suffix":""},{"dropping-particle":"","family":"Belitz","given":"Kenneth","non-dropping-particle":"","parse-names":false,"suffix":""}],"container-title":"Science","id":"ITEM-1","issue":"5147","issued":{"date-parts":[["1994"]]},"page":"641-646","title":"Verification, validation, and confirmation of numerical models in the Earth sciences","type":"article-journal","volume":"263"},"uris":["http://www.mendeley.com/documents/?uuid=530c7891-debc-430a-985c-fd6877ad0617"]},{"id":"ITEM-2","itemData":{"DOI":"10.5194/acp-15-5987-2015","ISSN":"16807324","abstract":"Land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\"third-generation\"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domains.","author":[{"dropping-particle":"","family":"Prentice","given":"I Colin","non-dropping-particle":"","parse-names":false,"suffix":""},{"dropping-particle":"","family":"Liang","given":"Xu","non-dropping-particle":"","parse-names":false,"suffix":""},{"dropping-particle":"","family":"Medlyn","given":"Belinda E","non-dropping-particle":"","parse-names":false,"suffix":""},{"dropping-particle":"","family":"Wang","given":"Ying-Ping","non-dropping-particle":"","parse-names":false,"suffix":""}],"container-title":"Atmospheric Chemistry and Physics","id":"ITEM-2","issued":{"date-parts":[["2015"]]},"page":"5987-6005","title":"Reliable, robust and realistic: The three R's of next-generation land-surface modelling","type":"article-journal","volume":"15"},"uris":["http://www.mendeley.com/documents/?uuid=4c863f36-0f41-4a37-8b69-328cc4526cd9"]}],"mendeley":{"formattedCitation":"(Oreskes &lt;i&gt;et al.&lt;/i&gt;, 1994; Prentice &lt;i&gt;et al.&lt;/i&gt;, 2015)","plainTextFormattedCitation":"(Oreskes et al., 1994; Prentice et al., 2015)","previouslyFormattedCitation":"(Oreskes &lt;i&gt;et al.&lt;/i&gt;, 1994; Prentice &lt;i&gt;et al.&lt;/i&gt;, 2015)"},"properties":{"noteIndex":0},"schema":"https://github.com/citation-style-language/schema/raw/master/csl-citation.json"}</w:instrText>
      </w:r>
      <w:r w:rsidR="007910E7">
        <w:fldChar w:fldCharType="separate"/>
      </w:r>
      <w:r w:rsidR="00FA34EF" w:rsidRPr="00FA34EF">
        <w:rPr>
          <w:noProof/>
        </w:rPr>
        <w:t xml:space="preserve">(Oreskes </w:t>
      </w:r>
      <w:r w:rsidR="00FA34EF" w:rsidRPr="00FA34EF">
        <w:rPr>
          <w:i/>
          <w:noProof/>
        </w:rPr>
        <w:t>et al.</w:t>
      </w:r>
      <w:r w:rsidR="00FA34EF" w:rsidRPr="00FA34EF">
        <w:rPr>
          <w:noProof/>
        </w:rPr>
        <w:t xml:space="preserve">, 1994; Prentice </w:t>
      </w:r>
      <w:r w:rsidR="00FA34EF" w:rsidRPr="00FA34EF">
        <w:rPr>
          <w:i/>
          <w:noProof/>
        </w:rPr>
        <w:t>et al.</w:t>
      </w:r>
      <w:r w:rsidR="00FA34EF" w:rsidRPr="00FA34EF">
        <w:rPr>
          <w:noProof/>
        </w:rPr>
        <w:t>, 2015)</w:t>
      </w:r>
      <w:r w:rsidR="007910E7">
        <w:fldChar w:fldCharType="end"/>
      </w:r>
      <w:r>
        <w:t xml:space="preserve">. </w:t>
      </w:r>
      <w:r w:rsidR="00766769">
        <w:t>While the</w:t>
      </w:r>
      <w:r w:rsidR="00CA7E62">
        <w:t xml:space="preserve"> </w:t>
      </w:r>
      <w:r w:rsidR="00766769">
        <w:t xml:space="preserve">inclusion of coupled carbon and </w:t>
      </w:r>
      <w:r w:rsidR="00766769" w:rsidRPr="00FE014F">
        <w:rPr>
          <w:bCs/>
        </w:rPr>
        <w:t>n</w:t>
      </w:r>
      <w:r w:rsidR="00766769">
        <w:rPr>
          <w:bCs/>
        </w:rPr>
        <w:t>itrogen</w:t>
      </w:r>
      <w:r w:rsidR="00766769">
        <w:t xml:space="preserve"> cycles</w:t>
      </w:r>
      <w:r w:rsidR="00F9641A">
        <w:t xml:space="preserve"> in terrestrial biosphere models</w:t>
      </w:r>
      <w:r w:rsidR="00766769">
        <w:t xml:space="preserve"> was intended to improve model reliability</w:t>
      </w:r>
      <w:r w:rsidR="00AA2C0D">
        <w:t xml:space="preserve">, </w:t>
      </w:r>
      <w:r w:rsidR="00766769">
        <w:t>large uncertainty in</w:t>
      </w:r>
      <w:r w:rsidR="00300B3B">
        <w:t xml:space="preserve"> the</w:t>
      </w:r>
      <w:r w:rsidR="00766769">
        <w:t xml:space="preserve"> role of </w:t>
      </w:r>
      <w:r w:rsidR="00766769" w:rsidRPr="00FE014F">
        <w:rPr>
          <w:bCs/>
        </w:rPr>
        <w:t>n</w:t>
      </w:r>
      <w:r w:rsidR="00766769">
        <w:rPr>
          <w:bCs/>
        </w:rPr>
        <w:t>itrogen</w:t>
      </w:r>
      <w:r w:rsidR="00766769">
        <w:t xml:space="preserve"> availability and </w:t>
      </w:r>
      <w:r w:rsidR="00766769" w:rsidRPr="00FE014F">
        <w:rPr>
          <w:bCs/>
        </w:rPr>
        <w:t>n</w:t>
      </w:r>
      <w:r w:rsidR="00766769">
        <w:rPr>
          <w:bCs/>
        </w:rPr>
        <w:t>itrogen</w:t>
      </w:r>
      <w:r w:rsidR="00766769">
        <w:t xml:space="preserve"> acquisition strategy on leaf and whole plant responses to </w:t>
      </w:r>
      <w:r w:rsidR="00D71956">
        <w:t xml:space="preserve">increasing atmospheric </w:t>
      </w:r>
      <w:r w:rsidR="00766769">
        <w:t>CO</w:t>
      </w:r>
      <w:r w:rsidR="00766769">
        <w:rPr>
          <w:vertAlign w:val="subscript"/>
        </w:rPr>
        <w:t>2</w:t>
      </w:r>
      <w:r w:rsidR="00766769">
        <w:t xml:space="preserve"> </w:t>
      </w:r>
      <w:r w:rsidR="00D71956">
        <w:t>concentration</w:t>
      </w:r>
      <w:r w:rsidR="00300B3B">
        <w:t>s</w:t>
      </w:r>
      <w:r w:rsidR="00D71956">
        <w:t xml:space="preserve"> </w:t>
      </w:r>
      <w:r w:rsidR="00F9641A">
        <w:t>persist</w:t>
      </w:r>
      <w:r w:rsidR="00300B3B">
        <w:t>s</w:t>
      </w:r>
      <w:r w:rsidR="00766769">
        <w:t xml:space="preserve"> </w:t>
      </w:r>
      <w:r w:rsidR="00820422">
        <w:fldChar w:fldCharType="begin" w:fldLock="1"/>
      </w:r>
      <w:r w:rsidR="001011B9">
        <w:instrText>ADDIN CSL_CITATION {"citationItems":[{"id":"ITEM-1","itemData":{"DOI":"10.5194/bg-17-5129-2020","ISSN":"1726-4189","abstract":"The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author":[{"dropping-particle":"","family":"Davies-Barnard","given":"Taraka","non-dropping-particle":"","parse-names":false,"suffix":""},{"dropping-particle":"","family":"Meyerholt","given":"Johannes","non-dropping-particle":"","parse-names":false,"suffix":""},{"dropping-particle":"","family":"Zaehle","given":"Sönke","non-dropping-particle":"","parse-names":false,"suffix":""},{"dropping-particle":"","family":"Friedlingstein","given":"Pierre","non-dropping-particle":"","parse-names":false,"suffix":""},{"dropping-particle":"","family":"Brovkin","given":"Victor","non-dropping-particle":"","parse-names":false,"suffix":""},{"dropping-particle":"","family":"Fan","given":"Yuanchao","non-dropping-particle":"","parse-names":false,"suffix":""},{"dropping-particle":"","family":"Fisher","given":"Rosie A","non-dropping-particle":"","parse-names":false,"suffix":""},{"dropping-particle":"","family":"Jones","given":"Chris D","non-dropping-particle":"","parse-names":false,"suffix":""},{"dropping-particle":"","family":"Lee","given":"Hanna","non-dropping-particle":"","parse-names":false,"suffix":""},{"dropping-particle":"","family":"Peano","given":"Daniele","non-dropping-particle":"","parse-names":false,"suffix":""},{"dropping-particle":"","family":"Smith","given":"Benjamin","non-dropping-particle":"","parse-names":false,"suffix":""},{"dropping-particle":"","family":"Wårlind","given":"David","non-dropping-particle":"","parse-names":false,"suffix":""},{"dropping-particle":"","family":"Wiltshire","given":"Andy J","non-dropping-particle":"","parse-names":false,"suffix":""}],"container-title":"Biogeosciences","id":"ITEM-1","issue":"20","issued":{"date-parts":[["2020","10","23"]]},"page":"5129-5148","title":"Nitrogen cycling in CMIP6 land surface models: progress and limitations","type":"article-journal","volume":"17"},"uris":["http://www.mendeley.com/documents/?uuid=43d491c9-cd44-49f7-b593-8d040e1f230f"]},{"id":"ITEM-2","itemData":{"DOI":"10.5194/bg-17-4173-2020","ISSN":"17264189","abstract":"Results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models.","author":[{"dropping-particle":"","family":"Arora","given":"Vivek K","non-dropping-particle":"","parse-names":false,"suffix":""},{"dropping-particle":"","family":"Katavouta","given":"Anna","non-dropping-particle":"","parse-names":false,"suffix":""},{"dropping-particle":"","family":"Williams","given":"Richard G","non-dropping-particle":"","parse-names":false,"suffix":""},{"dropping-particle":"","family":"Jones","given":"Chris D","non-dropping-particle":"","parse-names":false,"suffix":""},{"dropping-particle":"","family":"Brovkin","given":"Victor","non-dropping-particle":"","parse-names":false,"suffix":""},{"dropping-particle":"","family":"Friedlingstein","given":"Pierre","non-dropping-particle":"","parse-names":false,"suffix":""},{"dropping-particle":"","family":"Schwinger","given":"Jörg","non-dropping-particle":"","parse-names":false,"suffix":""},{"dropping-particle":"","family":"Bopp","given":"Laurent","non-dropping-particle":"","parse-names":false,"suffix":""},{"dropping-particle":"","family":"Boucher","given":"Olivier","non-dropping-particle":"","parse-names":false,"suffix":""},{"dropping-particle":"","family":"Cadule","given":"Patricia","non-dropping-particle":"","parse-names":false,"suffix":""},{"dropping-particle":"","family":"Chamberlain","given":"Matthew A","non-dropping-particle":"","parse-names":false,"suffix":""},{"dropping-particle":"","family":"Christian","given":"James R","non-dropping-particle":"","parse-names":false,"suffix":""},{"dropping-particle":"","family":"Delire","given":"Christine","non-dropping-particle":"","parse-names":false,"suffix":""},{"dropping-particle":"","family":"Fisher","given":"Rosie A","non-dropping-particle":"","parse-names":false,"suffix":""},{"dropping-particle":"","family":"Hajima","given":"Tomohiro","non-dropping-particle":"","parse-names":false,"suffix":""},{"dropping-particle":"","family":"Ilyina","given":"Tatiana","non-dropping-particle":"","parse-names":false,"suffix":""},{"dropping-particle":"","family":"Joetzjer","given":"Emilie","non-dropping-particle":"","parse-names":false,"suffix":""},{"dropping-particle":"","family":"Kawamiya","given":"Michio","non-dropping-particle":"","parse-names":false,"suffix":""},{"dropping-particle":"","family":"Koven","given":"Charles D","non-dropping-particle":"","parse-names":false,"suffix":""},{"dropping-particle":"","family":"Krasting","given":"John P","non-dropping-particle":"","parse-names":false,"suffix":""},{"dropping-particle":"","family":"Law","given":"Rachel M","non-dropping-particle":"","parse-names":false,"suffix":""},{"dropping-particle":"","family":"Lawrence","given":"David M","non-dropping-particle":"","parse-names":false,"suffix":""},{"dropping-particle":"","family":"Lenton","given":"Andrew","non-dropping-particle":"","parse-names":false,"suffix":""},{"dropping-particle":"","family":"Lindsay","given":"Keith","non-dropping-particle":"","parse-names":false,"suffix":""},{"dropping-particle":"","family":"Pongratz","given":"Julia","non-dropping-particle":"","parse-names":false,"suffix":""},{"dropping-particle":"","family":"Raddatz","given":"Thomas","non-dropping-particle":"","parse-names":false,"suffix":""},{"dropping-particle":"","family":"Séférian","given":"Roland","non-dropping-particle":"","parse-names":false,"suffix":""},{"dropping-particle":"","family":"Tachiiri","given":"Kaoru","non-dropping-particle":"","parse-names":false,"suffix":""},{"dropping-particle":"","family":"Tjiputra","given":"Jerry F","non-dropping-particle":"","parse-names":false,"suffix":""},{"dropping-particle":"","family":"Wiltshire","given":"Andy","non-dropping-particle":"","parse-names":false,"suffix":""},{"dropping-particle":"","family":"Wu","given":"Tongwen","non-dropping-particle":"","parse-names":false,"suffix":""},{"dropping-particle":"","family":"Ziehn","given":"Tilo","non-dropping-particle":"","parse-names":false,"suffix":""}],"container-title":"Biogeosciences","id":"ITEM-2","issue":"16","issued":{"date-parts":[["2020"]]},"page":"4173-4222","title":"Carbon-concentration and carbon-climate feedbacks in CMIP6 models and their comparison to CMIP5 models","type":"article-journal","volume":"17"},"uris":["http://www.mendeley.com/documents/?uuid=490b7ee3-4611-415a-9e07-235f69887cdb"]},{"id":"ITEM-3","itemData":{"DOI":"10.5194/esd-14-767-2023","ISBN":"9781425803780","ISSN":"2190-4987","author":[{"dropping-particle":"","family":"Kou-Giesbrecht","given":"Sian","non-dropping-particle":"","parse-names":false,"suffix":""},{"dropping-particle":"","family":"Arora","given":"Vivek K","non-dropping-particle":"","parse-names":false,"suffix":""},{"dropping-particle":"","family":"Seiler","given":"Christian","non-dropping-particle":"","parse-names":false,"suffix":""},{"dropping-particle":"","family":"Arneth","given":"Almut","non-dropping-particle":"","parse-names":false,"suffix":""},{"dropping-particle":"","family":"Falk","given":"Stefanie","non-dropping-particle":"","parse-names":false,"suffix":""},{"dropping-particle":"","family":"Jain","given":"Atul K","non-dropping-particle":"","parse-names":false,"suffix":""},{"dropping-particle":"","family":"Joos","given":"Fortunat","non-dropping-particle":"","parse-names":false,"suffix":""},{"dropping-particle":"","family":"Kennedy","given":"Daniel","non-dropping-particle":"","parse-names":false,"suffix":""},{"dropping-particle":"","family":"Knauer","given":"Jürgen","non-dropping-particle":"","parse-names":false,"suffix":""},{"dropping-particle":"","family":"Sitch","given":"Stephen","non-dropping-particle":"","parse-names":false,"suffix":""},{"dropping-particle":"","family":"O'Sullivan","given":"Michael","non-dropping-particle":"","parse-names":false,"suffix":""},{"dropping-particle":"","family":"Pan","given":"Naiqing","non-dropping-particle":"","parse-names":false,"suffix":""},{"dropping-particle":"","family":"Sun","given":"Qing","non-dropping-particle":"","parse-names":false,"suffix":""},{"dropping-particle":"","family":"Tian","given":"Hanqin","non-dropping-particle":"","parse-names":false,"suffix":""},{"dropping-particle":"","family":"Vuichard","given":"Nicolas","non-dropping-particle":"","parse-names":false,"suffix":""},{"dropping-particle":"","family":"Zaehle","given":"Sönke","non-dropping-particle":"","parse-names":false,"suffix":""}],"container-title":"Earth System Dynamics","id":"ITEM-3","issue":"4","issued":{"date-parts":[["2023","8","14"]]},"page":"767-795","title":"Evaluating nitrogen cycling in terrestrial biosphere models: a disconnect between the carbon and nitrogen cycles","type":"article-journal","volume":"14"},"uris":["http://www.mendeley.com/documents/?uuid=e7cd1df0-12ab-4a19-ae29-897ff1976a16"]}],"mendeley":{"formattedCitation":"(Arora &lt;i&gt;et al.&lt;/i&gt;, 2020; Davies-Barnard &lt;i&gt;et al.&lt;/i&gt;, 2020; Kou-Giesbrecht &lt;i&gt;et al.&lt;/i&gt;, 2023)","plainTextFormattedCitation":"(Arora et al., 2020; Davies-Barnard et al., 2020; Kou-Giesbrecht et al., 2023)","previouslyFormattedCitation":"(Arora &lt;i&gt;et al.&lt;/i&gt;, 2020; Davies-Barnard &lt;i&gt;et al.&lt;/i&gt;, 2020; Kou-Giesbrecht &lt;i&gt;et al.&lt;/i&gt;, 2023)"},"properties":{"noteIndex":0},"schema":"https://github.com/citation-style-language/schema/raw/master/csl-citation.json"}</w:instrText>
      </w:r>
      <w:r w:rsidR="00820422">
        <w:fldChar w:fldCharType="separate"/>
      </w:r>
      <w:r w:rsidR="00820422" w:rsidRPr="00820422">
        <w:rPr>
          <w:noProof/>
        </w:rPr>
        <w:t xml:space="preserve">(Arora </w:t>
      </w:r>
      <w:r w:rsidR="00820422" w:rsidRPr="00820422">
        <w:rPr>
          <w:i/>
          <w:noProof/>
        </w:rPr>
        <w:t>et al.</w:t>
      </w:r>
      <w:r w:rsidR="00820422" w:rsidRPr="00820422">
        <w:rPr>
          <w:noProof/>
        </w:rPr>
        <w:t xml:space="preserve">, 2020; Davies-Barnard </w:t>
      </w:r>
      <w:r w:rsidR="00820422" w:rsidRPr="00820422">
        <w:rPr>
          <w:i/>
          <w:noProof/>
        </w:rPr>
        <w:t>et al.</w:t>
      </w:r>
      <w:r w:rsidR="00820422" w:rsidRPr="00820422">
        <w:rPr>
          <w:noProof/>
        </w:rPr>
        <w:t xml:space="preserve">, 2020; Kou-Giesbrecht </w:t>
      </w:r>
      <w:r w:rsidR="00820422" w:rsidRPr="00820422">
        <w:rPr>
          <w:i/>
          <w:noProof/>
        </w:rPr>
        <w:t>et al.</w:t>
      </w:r>
      <w:r w:rsidR="00820422" w:rsidRPr="00820422">
        <w:rPr>
          <w:noProof/>
        </w:rPr>
        <w:t>, 2023)</w:t>
      </w:r>
      <w:r w:rsidR="00820422">
        <w:fldChar w:fldCharType="end"/>
      </w:r>
      <w:r w:rsidR="00300B3B">
        <w:t xml:space="preserve">, </w:t>
      </w:r>
      <w:r w:rsidR="00F9641A">
        <w:t>contribut</w:t>
      </w:r>
      <w:r w:rsidR="00300B3B">
        <w:t>ing</w:t>
      </w:r>
      <w:r w:rsidR="00F9641A">
        <w:t xml:space="preserve"> to </w:t>
      </w:r>
      <w:r w:rsidR="00766769">
        <w:t xml:space="preserve">widespread divergence in future carbon and </w:t>
      </w:r>
      <w:r w:rsidR="00766769" w:rsidRPr="00FE014F">
        <w:rPr>
          <w:bCs/>
        </w:rPr>
        <w:t>n</w:t>
      </w:r>
      <w:r w:rsidR="00766769">
        <w:rPr>
          <w:bCs/>
        </w:rPr>
        <w:t>itrogen</w:t>
      </w:r>
      <w:r w:rsidR="00766769">
        <w:t xml:space="preserve"> flux simulations across terrestrial biosphere models </w:t>
      </w:r>
      <w:r w:rsidR="00766769">
        <w:fldChar w:fldCharType="begin" w:fldLock="1"/>
      </w:r>
      <w:r w:rsidR="00E40723">
        <w:instrText>ADDIN CSL_CITATION {"citationItems":[{"id":"ITEM-1","itemData":{"DOI":"10.1175/JCLI-D-12-00579.1","ISSN":"08948755","abstract":"In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author":[{"dropping-particle":"","family":"Friedlingstein","given":"Pierre","non-dropping-particle":"","parse-names":false,"suffix":""},{"dropping-particle":"","family":"Meinshausen","given":"Malte","non-dropping-particle":"","parse-names":false,"suffix":""},{"dropping-particle":"","family":"Arora","given":"Vivek K","non-dropping-particle":"","parse-names":false,"suffix":""},{"dropping-particle":"","family":"Jones","given":"Chris D","non-dropping-particle":"","parse-names":false,"suffix":""},{"dropping-particle":"","family":"Anav","given":"Alessandro","non-dropping-particle":"","parse-names":false,"suffix":""},{"dropping-particle":"","family":"Liddicoat","given":"Spencer K","non-dropping-particle":"","parse-names":false,"suffix":""},{"dropping-particle":"","family":"Knutti","given":"Reto","non-dropping-particle":"","parse-names":false,"suffix":""}],"container-title":"Journal of Climate","id":"ITEM-1","issue":"2","issued":{"date-parts":[["2014"]]},"page":"511-526","title":"Uncertainties in CMIP5 climate projections due to carbon cycle feedbacks","type":"article-journal","volume":"27"},"uris":["http://www.mendeley.com/documents/?uuid=f76674cd-7d72-4223-b90c-11753b09878b"]},{"id":"ITEM-2","itemData":{"DOI":"10.1111/gcb.15114","ISSN":"13652486","PMID":"32285534","abstract":"The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author":[{"dropping-particle":"","family":"Meyerholt","given":"Johannes","non-dropping-particle":"","parse-names":false,"suffix":""},{"dropping-particle":"","family":"Sickel","given":"Kerstin","non-dropping-particle":"","parse-names":false,"suffix":""},{"dropping-particle":"","family":"Zaehle","given":"Sönke","non-dropping-particle":"","parse-names":false,"suffix":""}],"container-title":"Global Change Biology","id":"ITEM-2","issue":"7","issued":{"date-parts":[["2020"]]},"page":"3978-3996","title":"Ensemble projections elucidate effects of uncertainty in terrestrial nitrogen limitation on future carbon uptake","type":"article-journal","volume":"26"},"uris":["http://www.mendeley.com/documents/?uuid=df8140ee-2475-4e79-9ce3-d6b0b9bbb5ba"]},{"id":"ITEM-3","itemData":{"DOI":"10.1038/ngeo2413","ISSN":"1752-0894","author":[{"dropping-particle":"","family":"Wieder","given":"William R","non-dropping-particle":"","parse-names":false,"suffix":""},{"dropping-particle":"","family":"Cleveland","given":"Cory C","non-dropping-particle":"","parse-names":false,"suffix":""},{"dropping-particle":"","family":"Smith","given":"W Kolby","non-dropping-particle":"","parse-names":false,"suffix":""},{"dropping-particle":"","family":"Todd-Brown","given":"Katherine","non-dropping-particle":"","parse-names":false,"suffix":""}],"container-title":"Nature Geoscience","id":"ITEM-3","issue":"6","issued":{"date-parts":[["2015","6","20"]]},"page":"441-444","title":"Future productivity and carbon storage limited by terrestrial nutrient availability","type":"article-journal","volume":"8"},"uris":["http://www.mendeley.com/documents/?uuid=ec005334-3b59-4670-9a5b-915a944b890d"]},{"id":"ITEM-4","itemData":{"DOI":"10.1111/nph.12697","ISSN":"14698137","PMID":"24467623","abstract":"We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Trust.","author":[{"dropping-particle":"","family":"Zaehle","given":"Sönke","non-dropping-particle":"","parse-names":false,"suffix":""},{"dropping-particle":"","family":"Medlyn","given":"Belinda E.","non-dropping-particle":"","parse-names":false,"suffix":""},{"dropping-particle":"","family":"Kauwe","given":"Martin G.","non-dropping-particle":"De","parse-names":false,"suffix":""},{"dropping-particle":"","family":"Walker","given":"Anthony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Luo","given":"Yiqi","non-dropping-particle":"","parse-names":false,"suffix":""},{"dropping-particle":"","family":"Wang","given":"Ying Ping","non-dropping-particle":"","parse-names":false,"suffix":""},{"dropping-particle":"","family":"El-Masri","given":"Bassil","non-dropping-particle":"","parse-names":false,"suffix":""},{"dropping-particle":"","family":"Thornton","given":"Peter","non-dropping-particle":"","parse-names":false,"suffix":""},{"dropping-particle":"","family":"Jain","given":"Atul","non-dropping-particle":"","parse-names":false,"suffix":""},{"dropping-particle":"","family":"Wang","given":"Shusen","non-dropping-particle":"","parse-names":false,"suffix":""},{"dropping-particle":"","family":"Warlind","given":"David","non-dropping-particle":"","parse-names":false,"suffix":""},{"dropping-particle":"","family":"Weng","given":"Ensheng","non-dropping-particle":"","parse-names":false,"suffix":""},{"dropping-particle":"","family":"Parton","given":"William","non-dropping-particle":"","parse-names":false,"suffix":""},{"dropping-particle":"","family":"Iversen","given":"Colleen M.","non-dropping-particle":"","parse-names":false,"suffix":""},{"dropping-particle":"","family":"Gallet-Budynek","given":"Anne","non-dropping-particle":"","parse-names":false,"suffix":""},{"dropping-particle":"","family":"Mccarthy","given":"Heather","non-dropping-particle":"","parse-names":false,"suffix":""},{"dropping-particle":"","family":"Finzi","given":"Adrien","non-dropping-particle":"","parse-names":false,"suffix":""},{"dropping-particle":"","family":"Hanson","given":"Paul J.","non-dropping-particle":"","parse-names":false,"suffix":""},{"dropping-particle":"","family":"Prentice","given":"I. Colin","non-dropping-particle":"","parse-names":false,"suffix":""},{"dropping-particle":"","family":"Oren","given":"Ram","non-dropping-particle":"","parse-names":false,"suffix":""},{"dropping-particle":"","family":"Norby","given":"Richard J.","non-dropping-particle":"","parse-names":false,"suffix":""}],"container-title":"New Phytologist","id":"ITEM-4","issue":"3","issued":{"date-parts":[["2014"]]},"page":"803-822","title":"Evaluation of 11 terrestrial carbon-nitrogen cycle models against observations from two temperate Free-Air CO&lt;sub&gt;2&lt;/sub&gt; Enrichment studies","type":"article-journal","volume":"202"},"uris":["http://www.mendeley.com/documents/?uuid=3a84039c-ba4b-4f6e-8b9b-24f79a08c38f"]},{"id":"ITEM-5","itemData":{"DOI":"10.1126/science.1091390","ISSN":"0036-8075","abstract":"To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B","non-dropping-particle":"","parse-names":false,"suffix":""}],"container-title":"Science","id":"ITEM-5","issue":"5650","issued":{"date-parts":[["2003","11","28"]]},"note":"Models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change","type":"article-journal","volume":"302"},"uris":["http://www.mendeley.com/documents/?uuid=27d5f9a2-ef0f-4622-8624-6b2e99d109bc"]}],"mendeley":{"formattedCitation":"(Hungate &lt;i&gt;et al.&lt;/i&gt;, 2003; Friedlingstein &lt;i&gt;et al.&lt;/i&gt;, 2014; Zaehle &lt;i&gt;et al.&lt;/i&gt;, 2014; Wieder &lt;i&gt;et al.&lt;/i&gt;, 2015; Meyerholt &lt;i&gt;et al.&lt;/i&gt;, 2020)","plainTextFormattedCitation":"(Hungate et al., 2003; Friedlingstein et al., 2014; Zaehle et al., 2014; Wieder et al., 2015; Meyerholt et al., 2020)","previouslyFormattedCitation":"(Hungate &lt;i&gt;et al.&lt;/i&gt;, 2003; Friedlingstein &lt;i&gt;et al.&lt;/i&gt;, 2014; Zaehle &lt;i&gt;et al.&lt;/i&gt;, 2014; Wieder &lt;i&gt;et al.&lt;/i&gt;, 2015; Meyerholt &lt;i&gt;et al.&lt;/i&gt;, 2020)"},"properties":{"noteIndex":0},"schema":"https://github.com/citation-style-language/schema/raw/master/csl-citation.json"}</w:instrText>
      </w:r>
      <w:r w:rsidR="00766769">
        <w:fldChar w:fldCharType="separate"/>
      </w:r>
      <w:r w:rsidR="00C60422" w:rsidRPr="00C60422">
        <w:rPr>
          <w:noProof/>
        </w:rPr>
        <w:t xml:space="preserve">(Hungate </w:t>
      </w:r>
      <w:r w:rsidR="00C60422" w:rsidRPr="00C60422">
        <w:rPr>
          <w:i/>
          <w:noProof/>
        </w:rPr>
        <w:t>et al.</w:t>
      </w:r>
      <w:r w:rsidR="00C60422" w:rsidRPr="00C60422">
        <w:rPr>
          <w:noProof/>
        </w:rPr>
        <w:t xml:space="preserve">, 2003; Friedlingstein </w:t>
      </w:r>
      <w:r w:rsidR="00C60422" w:rsidRPr="00C60422">
        <w:rPr>
          <w:i/>
          <w:noProof/>
        </w:rPr>
        <w:t>et al.</w:t>
      </w:r>
      <w:r w:rsidR="00C60422" w:rsidRPr="00C60422">
        <w:rPr>
          <w:noProof/>
        </w:rPr>
        <w:t xml:space="preserve">, 2014; Zaehle </w:t>
      </w:r>
      <w:r w:rsidR="00C60422" w:rsidRPr="00C60422">
        <w:rPr>
          <w:i/>
          <w:noProof/>
        </w:rPr>
        <w:t>et al.</w:t>
      </w:r>
      <w:r w:rsidR="00C60422" w:rsidRPr="00C60422">
        <w:rPr>
          <w:noProof/>
        </w:rPr>
        <w:t xml:space="preserve">, 2014; Wieder </w:t>
      </w:r>
      <w:r w:rsidR="00C60422" w:rsidRPr="00C60422">
        <w:rPr>
          <w:i/>
          <w:noProof/>
        </w:rPr>
        <w:t>et al.</w:t>
      </w:r>
      <w:r w:rsidR="00C60422" w:rsidRPr="00C60422">
        <w:rPr>
          <w:noProof/>
        </w:rPr>
        <w:t xml:space="preserve">, 2015; Meyerholt </w:t>
      </w:r>
      <w:r w:rsidR="00C60422" w:rsidRPr="00C60422">
        <w:rPr>
          <w:i/>
          <w:noProof/>
        </w:rPr>
        <w:t>et al.</w:t>
      </w:r>
      <w:r w:rsidR="00C60422" w:rsidRPr="00C60422">
        <w:rPr>
          <w:noProof/>
        </w:rPr>
        <w:t>, 2020)</w:t>
      </w:r>
      <w:r w:rsidR="00766769">
        <w:fldChar w:fldCharType="end"/>
      </w:r>
      <w:r w:rsidR="00766769">
        <w:t>.</w:t>
      </w:r>
    </w:p>
    <w:p w14:paraId="639E60AC" w14:textId="69F033CA" w:rsidR="00F04421" w:rsidRDefault="001011B9" w:rsidP="00F04421">
      <w:pPr>
        <w:spacing w:line="360" w:lineRule="auto"/>
        <w:ind w:firstLine="720"/>
      </w:pPr>
      <w:r>
        <w:t>Over the past few decades, n</w:t>
      </w:r>
      <w:r w:rsidR="00F61AC3">
        <w:t>umerous studies have sought to elucidate plant responses to elevated CO</w:t>
      </w:r>
      <w:r w:rsidR="00F61AC3" w:rsidRPr="00FA34EF">
        <w:rPr>
          <w:vertAlign w:val="subscript"/>
        </w:rPr>
        <w:t>2</w:t>
      </w:r>
      <w:r w:rsidR="00F61AC3">
        <w:t>, revealing consistent leaf and whole-plant patterns.</w:t>
      </w:r>
      <w:r w:rsidR="00F9641A">
        <w:t xml:space="preserve"> </w:t>
      </w:r>
      <w:r w:rsidR="00A50445">
        <w:t>At the leaf</w:t>
      </w:r>
      <w:r w:rsidR="00B74396">
        <w:t xml:space="preserve"> </w:t>
      </w:r>
      <w:r w:rsidR="00A50445">
        <w:t>level,</w:t>
      </w:r>
      <w:r w:rsidR="004453B9">
        <w:t xml:space="preserve"> C</w:t>
      </w:r>
      <w:r w:rsidR="004453B9">
        <w:rPr>
          <w:vertAlign w:val="subscript"/>
        </w:rPr>
        <w:t>3</w:t>
      </w:r>
      <w:r w:rsidR="004453B9">
        <w:t xml:space="preserve"> plants grown under elevated CO</w:t>
      </w:r>
      <w:r w:rsidR="004453B9">
        <w:rPr>
          <w:vertAlign w:val="subscript"/>
        </w:rPr>
        <w:t>2</w:t>
      </w:r>
      <w:r w:rsidR="004453B9">
        <w:t xml:space="preserve"> exhibit increased net photosynthesis rates compared to plants grown under ambient CO</w:t>
      </w:r>
      <w:r w:rsidR="004453B9">
        <w:rPr>
          <w:vertAlign w:val="subscript"/>
        </w:rPr>
        <w:t>2</w:t>
      </w:r>
      <w:r w:rsidR="004453B9">
        <w:t xml:space="preserve"> </w:t>
      </w:r>
      <w:r w:rsidR="004453B9">
        <w:fldChar w:fldCharType="begin" w:fldLock="1"/>
      </w:r>
      <w:r w:rsidR="00C4597B">
        <w:instrText>ADDIN CSL_CITATION {"citationItems":[{"id":"ITEM-1","itemData":{"DOI":"10.1046/j.1365-3040.1999.00523.x","ISSN":"01407791","abstract":"The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Environment","id":"ITEM-1","issue":"12","issued":{"date-parts":[["1999"]]},"page":"1475-1495","title":"Effects of elevated [CO&lt;sub&gt;2&lt;/sub&gt;] on photosynthesis in European forest species: A meta-analysis of model parameters","type":"article-journal","volume":"22"},"uris":["http://www.mendeley.com/documents/?uuid=e83c43ba-47d1-4053-bfbd-9cba621704f2"]},{"id":"ITEM-2","itemData":{"DOI":"10.1111/nph.17802","ISSN":"14698137","PMID":"34657301","abstract":"Generalised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Phytologist","id":"ITEM-2","issue":"4","issued":{"date-parts":[["2022"]]},"page":"1560-1596","title":"A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P","non-dropping-particle":"","parse-names":false,"suffix":""}],"container-title":"Planta","id":"ITEM-4","issue":"3","issued":{"date-parts":[["2005"]]},"page":"434-446","title":"The growth of soybean under free air [CO&lt;sub&gt;2&lt;/sub&gt;] enrichment (FACE) stimulates photosynthesis while decreasing in vivo Rubisco capacity","type":"article-journal","volume":"220"},"uris":["http://www.mendeley.com/documents/?uuid=b8f5aede-e689-49e7-90c0-fa7f61ef341a"]},{"id":"ITEM-5","itemData":{"DOI":"10.1111/j.1469-8137.2004.01224.x","ISSN":"0028646X","PMID":"15720649","abstract":"Free-air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Phytologist","id":"ITEM-5","issue":"2","issued":{"date-parts":[["2005"]]},"page":"351-372","title":"What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CO&lt;sub&gt;2&lt;/sub&gt;","type":"article-journal","volume":"165"},"uris":["http://www.mendeley.com/documents/?uuid=d9063f10-6625-49fe-a00e-810449f2d611"]}],"mendeley":{"formattedCitation":"(Medlyn &lt;i&gt;et al.&lt;/i&gt;, 1999; Ainsworth &amp; Long, 2005; Bernacchi &lt;i&gt;et al.&lt;/i&gt;, 2005; Lee &lt;i&gt;et al.&lt;/i&gt;, 2011; Poorter &lt;i&gt;et al.&lt;/i&gt;, 2022)","plainTextFormattedCitation":"(Medlyn et al., 1999; Ainsworth &amp; Long, 2005; Bernacchi et al., 2005; Lee et al., 2011; Poorter et al., 2022)","previouslyFormattedCitation":"(Medlyn &lt;i&gt;et al.&lt;/i&gt;, 1999; Ainsworth &amp; Long, 2005; Bernacchi &lt;i&gt;et al.&lt;/i&gt;, 2005; Lee &lt;i&gt;et al.&lt;/i&gt;, 2011; Poorter &lt;i&gt;et al.&lt;/i&gt;, 2022)"},"properties":{"noteIndex":0},"schema":"https://github.com/citation-style-language/schema/raw/master/csl-citation.json"}</w:instrText>
      </w:r>
      <w:r w:rsidR="004453B9">
        <w:fldChar w:fldCharType="separate"/>
      </w:r>
      <w:r w:rsidR="00344907" w:rsidRPr="00344907">
        <w:rPr>
          <w:noProof/>
        </w:rPr>
        <w:t xml:space="preserve">(Medlyn </w:t>
      </w:r>
      <w:r w:rsidR="00344907" w:rsidRPr="00344907">
        <w:rPr>
          <w:i/>
          <w:noProof/>
        </w:rPr>
        <w:t>et al.</w:t>
      </w:r>
      <w:r w:rsidR="00344907" w:rsidRPr="00344907">
        <w:rPr>
          <w:noProof/>
        </w:rPr>
        <w:t xml:space="preserve">, 1999; Ainsworth &amp; Long, 2005; Bernacchi </w:t>
      </w:r>
      <w:r w:rsidR="00344907" w:rsidRPr="00344907">
        <w:rPr>
          <w:i/>
          <w:noProof/>
        </w:rPr>
        <w:t>et al.</w:t>
      </w:r>
      <w:r w:rsidR="00344907" w:rsidRPr="00344907">
        <w:rPr>
          <w:noProof/>
        </w:rPr>
        <w:t xml:space="preserve">, 2005; Lee </w:t>
      </w:r>
      <w:r w:rsidR="00344907" w:rsidRPr="00344907">
        <w:rPr>
          <w:i/>
          <w:noProof/>
        </w:rPr>
        <w:t>et al.</w:t>
      </w:r>
      <w:r w:rsidR="00344907" w:rsidRPr="00344907">
        <w:rPr>
          <w:noProof/>
        </w:rPr>
        <w:t xml:space="preserve">, 2011; Poorter </w:t>
      </w:r>
      <w:r w:rsidR="00344907" w:rsidRPr="00344907">
        <w:rPr>
          <w:i/>
          <w:noProof/>
        </w:rPr>
        <w:t>et al.</w:t>
      </w:r>
      <w:r w:rsidR="00344907" w:rsidRPr="00344907">
        <w:rPr>
          <w:noProof/>
        </w:rPr>
        <w:t>, 2022)</w:t>
      </w:r>
      <w:r w:rsidR="004453B9">
        <w:fldChar w:fldCharType="end"/>
      </w:r>
      <w:r w:rsidR="004453B9">
        <w:t>. These patterns correspond with reduc</w:t>
      </w:r>
      <w:r w:rsidR="00DB6DDF">
        <w:t>ed</w:t>
      </w:r>
      <w:r w:rsidR="00F47DE9">
        <w:t xml:space="preserve"> mass- and area-based</w:t>
      </w:r>
      <w:r w:rsidR="004453B9">
        <w:t xml:space="preserve"> </w:t>
      </w:r>
      <w:r w:rsidR="004453B9">
        <w:lastRenderedPageBreak/>
        <w:t xml:space="preserve">leaf nitrogen </w:t>
      </w:r>
      <w:r w:rsidR="00A50445">
        <w:t xml:space="preserve">content, </w:t>
      </w:r>
      <w:r w:rsidR="00F47DE9">
        <w:t xml:space="preserve">increased leaf mass per area, </w:t>
      </w:r>
      <w:r w:rsidR="00EE1CA8">
        <w:t xml:space="preserve">reduced </w:t>
      </w:r>
      <w:r w:rsidR="00A50445">
        <w:t xml:space="preserve">stomatal conductance, and </w:t>
      </w:r>
      <w:r w:rsidR="00EE1CA8">
        <w:t xml:space="preserve">reduced </w:t>
      </w:r>
      <w:r w:rsidR="00176591">
        <w:t>p</w:t>
      </w:r>
      <w:r w:rsidR="00A50445">
        <w:t>hotosynthetic capacity</w:t>
      </w:r>
      <w:r w:rsidR="004453B9">
        <w:t xml:space="preserve">, </w:t>
      </w:r>
      <w:r w:rsidR="00316D11">
        <w:t>yielding</w:t>
      </w:r>
      <w:r w:rsidR="004453B9">
        <w:t xml:space="preserve"> increase</w:t>
      </w:r>
      <w:r w:rsidR="00300B3B">
        <w:t>d</w:t>
      </w:r>
      <w:r w:rsidR="004453B9">
        <w:t xml:space="preserve"> photosynthetic nitrogen-use efficiency and water-use efficiency</w:t>
      </w:r>
      <w:r w:rsidR="00F9641A">
        <w:t xml:space="preserve"> </w:t>
      </w:r>
      <w:r w:rsidR="00F9641A">
        <w:fldChar w:fldCharType="begin" w:fldLock="1"/>
      </w:r>
      <w:r w:rsidR="00581BFF">
        <w:instrText>ADDIN CSL_CITATION {"citationItems":[{"id":"ITEM-1","itemData":{"DOI":"10.1111/j.1469-8137.2004.01224.x","ISSN":"0028646X","PMID":"15720649","abstract":"Free-air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Phytologist","id":"ITEM-1","issue":"2","issued":{"date-parts":[["2005"]]},"page":"351-372","title":"What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j.1365-3040.1996.tb00234.x","ISSN":"0140-7791","author":[{"dropping-particle":"","family":"Curtis","given":"Peter S","non-dropping-particle":"","parse-names":false,"suffix":""}],"container-title":"Plant, Cell and Environment","id":"ITEM-3","issue":"2","issued":{"date-parts":[["1996","2"]]},"page":"127-137","title":"A meta-analysis of leaf gas exchange and nitrogen in trees grown under elevated carbon dioxide","type":"article-journal","volume":"19"},"uris":["http://www.mendeley.com/documents/?uuid=9a33c053-d362-45d7-a821-6e32f972601e"]},{"id":"ITEM-4","itemData":{"DOI":"10.1146/annurev.arplant.48.1.609","ISSN":"15435008","PMID":"15012276","abstract":"The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Biology","id":"ITEM-4","issued":{"date-parts":[["1997"]]},"page":"609-639","title":"More efficient plants: a consequence of rising atmospheric CO&lt;sub&gt;2&lt;/sub&gt;?","type":"article-journal","volume":"48"},"uris":["http://www.mendeley.com/documents/?uuid=757851cb-6769-4e6d-9343-b421d776e208"]},{"id":"ITEM-5","itemData":{"DOI":"10.1111/nph.17802","ISSN":"14698137","PMID":"34657301","abstract":"Generalised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Phytologist","id":"ITEM-5","issue":"4","issued":{"date-parts":[["2022"]]},"page":"1560-1596","title":"A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level","type":"article-journal","volume":"233"},"uris":["http://www.mendeley.com/documents/?uuid=e206fbac-5f81-4b6c-b009-89d7b2066fdb"]},{"id":"ITEM-6","itemData":{"DOI":"10.1111/j.1365-2486.2011.02435.x","ISSN":"13541013","abstract":"If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Biology","id":"ITEM-6","issue":"9","issued":{"date-parts":[["2011"]]},"page":"2893-2904","title":"Photosynthetic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supply","type":"article-journal","volume":"17"},"uris":["http://www.mendeley.com/documents/?uuid=4098b092-5d2e-4292-a04c-020daa3eaa37"]},{"id":"ITEM-7","itemData":{"DOI":"10.1046/j.1365-3040.1999.00523.x","ISSN":"01407791","abstract":"The effects of elevated atmospheric CO2 concentration on growth of forest tree species are difficult to predict because practical limitations restrict experiments to much shorter than the average life-span of a tree. Long-term, process-based computer models must be used to extrapolate from shorter-term experiments. A key problem is to ensure a strong flow of information between experiments and models. In this study, meta-analysis techniques were used to summarize a suite of photosynthetic model parameters obtained from 15 field-based elevated [CO2] experiments on European forest tree species. The parameters studied are commonly used in modelling photosynthesis, and include observed light-saturated photosynthetic rates (A(max)), the potential electron transport rate (J(max)), the maximum Rubisco activity (V(cmax)) and leaf nitrogen concentration on mass (N(m)) and area (N(a)) bases. Across all experiments, light-saturated photosynthesis was strongly stimulated by growth in elevated [CO2]. However, significant down-regulation of photosynthesis was also observed; when measured at the same CO2 concentration, photosynthesis was reduced by 10-20%. The underlying biochemistry of photosynthesis was affected, as shown by a down-regulation of the parameters J(max) and V(cmax) of the order of 10%. This reduction in J(max) and V(cmax) was linked to the effects of elevated [CO2] on leaf nitrogen concentration. It was concluded that the current model is adequate to model photosynthesis in elevated [CO2]. Tables of model parameter values for different European forest species are given.","author":[{"dropping-particle":"","family":"Medlyn","given":"Belinda E.","non-dropping-particle":"","parse-names":false,"suffix":""},{"dropping-particle":"","family":"Badeck","given":"F. W.","non-dropping-particle":"","parse-names":false,"suffix":""},{"dropping-particle":"","family":"Pury","given":"D. G.G.","non-dropping-particle":"De","parse-names":false,"suffix":""},{"dropping-particle":"","family":"Barton","given":"C. V.M.","non-dropping-particle":"","parse-names":false,"suffix":""},{"dropping-particle":"","family":"Broadmeadow","given":"M.","non-dropping-particle":"","parse-names":false,"suffix":""},{"dropping-particle":"","family":"Ceulemans","given":"R.","non-dropping-particle":"","parse-names":false,"suffix":""},{"dropping-particle":"","family":"Angelis","given":"P.","non-dropping-particle":"De","parse-names":false,"suffix":""},{"dropping-particle":"","family":"Forstreuter","given":"M.","non-dropping-particle":"","parse-names":false,"suffix":""},{"dropping-particle":"","family":"Jach","given":"M. E.","non-dropping-particle":"","parse-names":false,"suffix":""},{"dropping-particle":"","family":"Kellomäki","given":"S.","non-dropping-particle":"","parse-names":false,"suffix":""},{"dropping-particle":"","family":"Laitat","given":"E.","non-dropping-particle":"","parse-names":false,"suffix":""},{"dropping-particle":"","family":"Marek","given":"M.","non-dropping-particle":"","parse-names":false,"suffix":""},{"dropping-particle":"","family":"Philippot","given":"S.","non-dropping-particle":"","parse-names":false,"suffix":""},{"dropping-particle":"","family":"Rey","given":"A.","non-dropping-particle":"","parse-names":false,"suffix":""},{"dropping-particle":"","family":"Strassemeyer","given":"J.","non-dropping-particle":"","parse-names":false,"suffix":""},{"dropping-particle":"","family":"Laitinen","given":"K.","non-dropping-particle":"","parse-names":false,"suffix":""},{"dropping-particle":"","family":"Liozon","given":"R.","non-dropping-particle":"","parse-names":false,"suffix":""},{"dropping-particle":"","family":"Portier","given":"B.","non-dropping-particle":"","parse-names":false,"suffix":""},{"dropping-particle":"","family":"Roberntz","given":"P.","non-dropping-particle":"","parse-names":false,"suffix":""},{"dropping-particle":"","family":"Wang","given":"K.","non-dropping-particle":"","parse-names":false,"suffix":""},{"dropping-particle":"","family":"Jarvis","given":"P. G.","non-dropping-particle":"","parse-names":false,"suffix":""}],"container-title":"Plant, Cell and Environment","id":"ITEM-7","issue":"12","issued":{"date-parts":[["1999"]]},"page":"1475-1495","title":"Effects of elevated [CO&lt;sub&gt;2&lt;/sub&gt;] on photosynthesis in European forest species: A meta-analysis of model parameters","type":"article-journal","volume":"22"},"uris":["http://www.mendeley.com/documents/?uuid=e83c43ba-47d1-4053-bfbd-9cba621704f2"]},{"id":"ITEM-8","itemData":{"DOI":"10.1111/gcb.14714","ISSN":"13652486","PMID":"31148322","abstract":"Uncertainty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Biology","id":"ITEM-8","issue":"9","issued":{"date-parts":[["2019"]]},"page":"3031-3044","title":"Strong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supply","type":"article-journal","volume":"25"},"uris":["http://www.mendeley.com/documents/?uuid=98b85338-74f6-40d4-9296-4bd5d102b420"]}],"mendeley":{"formattedCitation":"(Curtis, 1996; Drake &lt;i&gt;et al.&lt;/i&gt;, 1997; Medlyn &lt;i&gt;et al.&lt;/i&gt;, 1999; Ainsworth &amp; Long, 2005; Ainsworth &amp; Rogers, 2007; Lee &lt;i&gt;et al.&lt;/i&gt;, 2011; Pastore &lt;i&gt;et al.&lt;/i&gt;, 2019; Poorter &lt;i&gt;et al.&lt;/i&gt;, 2022)","plainTextFormattedCitation":"(Curtis, 1996; Drake et al., 1997; Medlyn et al., 1999; Ainsworth &amp; Long, 2005; Ainsworth &amp; Rogers, 2007; Lee et al., 2011; Pastore et al., 2019; Poorter et al., 2022)","previouslyFormattedCitation":"(Curtis, 1996; Drake &lt;i&gt;et al.&lt;/i&gt;, 1997; Medlyn &lt;i&gt;et al.&lt;/i&gt;, 1999; Ainsworth &amp; Long, 2005; Ainsworth &amp; Rogers, 2007; Lee &lt;i&gt;et al.&lt;/i&gt;, 2011; Pastore &lt;i&gt;et al.&lt;/i&gt;, 2019; Poorter &lt;i&gt;et al.&lt;/i&gt;, 2022)"},"properties":{"noteIndex":0},"schema":"https://github.com/citation-style-language/schema/raw/master/csl-citation.json"}</w:instrText>
      </w:r>
      <w:r w:rsidR="00F9641A">
        <w:fldChar w:fldCharType="separate"/>
      </w:r>
      <w:r w:rsidR="00581BFF" w:rsidRPr="00581BFF">
        <w:rPr>
          <w:noProof/>
        </w:rPr>
        <w:t xml:space="preserve">(Curtis, 1996; Drake </w:t>
      </w:r>
      <w:r w:rsidR="00581BFF" w:rsidRPr="00581BFF">
        <w:rPr>
          <w:i/>
          <w:noProof/>
        </w:rPr>
        <w:t>et al.</w:t>
      </w:r>
      <w:r w:rsidR="00581BFF" w:rsidRPr="00581BFF">
        <w:rPr>
          <w:noProof/>
        </w:rPr>
        <w:t xml:space="preserve">, 1997; Medlyn </w:t>
      </w:r>
      <w:r w:rsidR="00581BFF" w:rsidRPr="00581BFF">
        <w:rPr>
          <w:i/>
          <w:noProof/>
        </w:rPr>
        <w:t>et al.</w:t>
      </w:r>
      <w:r w:rsidR="00581BFF" w:rsidRPr="00581BFF">
        <w:rPr>
          <w:noProof/>
        </w:rPr>
        <w:t xml:space="preserve">, 1999; Ainsworth &amp; Long, 2005; Ainsworth &amp; Rogers, 2007; Lee </w:t>
      </w:r>
      <w:r w:rsidR="00581BFF" w:rsidRPr="00581BFF">
        <w:rPr>
          <w:i/>
          <w:noProof/>
        </w:rPr>
        <w:t>et al.</w:t>
      </w:r>
      <w:r w:rsidR="00581BFF" w:rsidRPr="00581BFF">
        <w:rPr>
          <w:noProof/>
        </w:rPr>
        <w:t xml:space="preserve">, 2011; Pastore </w:t>
      </w:r>
      <w:r w:rsidR="00581BFF" w:rsidRPr="00581BFF">
        <w:rPr>
          <w:i/>
          <w:noProof/>
        </w:rPr>
        <w:t>et al.</w:t>
      </w:r>
      <w:r w:rsidR="00581BFF" w:rsidRPr="00581BFF">
        <w:rPr>
          <w:noProof/>
        </w:rPr>
        <w:t xml:space="preserve">, 2019; Poorter </w:t>
      </w:r>
      <w:r w:rsidR="00581BFF" w:rsidRPr="00581BFF">
        <w:rPr>
          <w:i/>
          <w:noProof/>
        </w:rPr>
        <w:t>et al.</w:t>
      </w:r>
      <w:r w:rsidR="00581BFF" w:rsidRPr="00581BFF">
        <w:rPr>
          <w:noProof/>
        </w:rPr>
        <w:t>, 2022)</w:t>
      </w:r>
      <w:r w:rsidR="00F9641A">
        <w:fldChar w:fldCharType="end"/>
      </w:r>
      <w:r w:rsidR="00F9641A">
        <w:t xml:space="preserve">. </w:t>
      </w:r>
      <w:r w:rsidR="008A112A">
        <w:t xml:space="preserve">At the whole-plant level, </w:t>
      </w:r>
      <w:r w:rsidR="00766769">
        <w:t>C</w:t>
      </w:r>
      <w:r w:rsidR="00766769">
        <w:rPr>
          <w:vertAlign w:val="subscript"/>
        </w:rPr>
        <w:t>3</w:t>
      </w:r>
      <w:r w:rsidR="00766769">
        <w:t xml:space="preserve"> plants grown under e</w:t>
      </w:r>
      <w:r w:rsidR="00AA2C0D">
        <w:t xml:space="preserve">levated </w:t>
      </w:r>
      <w:r w:rsidR="00766769">
        <w:t>CO</w:t>
      </w:r>
      <w:r w:rsidR="00766769">
        <w:rPr>
          <w:vertAlign w:val="subscript"/>
        </w:rPr>
        <w:t>2</w:t>
      </w:r>
      <w:r w:rsidR="00766769">
        <w:t xml:space="preserve"> </w:t>
      </w:r>
      <w:r w:rsidR="00F9641A">
        <w:t>exhibit</w:t>
      </w:r>
      <w:r w:rsidR="00766769">
        <w:t xml:space="preserve"> increased total leaf area, which </w:t>
      </w:r>
      <w:r w:rsidR="00300B3B">
        <w:t xml:space="preserve">supports greater net primary productivity and total biomass compared to </w:t>
      </w:r>
      <w:r w:rsidR="00604DE5">
        <w:t>plants grown under a</w:t>
      </w:r>
      <w:r w:rsidR="00AA2C0D">
        <w:t xml:space="preserve">mbient </w:t>
      </w:r>
      <w:r w:rsidR="00604DE5">
        <w:t>CO</w:t>
      </w:r>
      <w:r w:rsidR="00604DE5">
        <w:rPr>
          <w:vertAlign w:val="subscript"/>
        </w:rPr>
        <w:t>2</w:t>
      </w:r>
      <w:r w:rsidR="00585F07">
        <w:t xml:space="preserve"> </w:t>
      </w:r>
      <w:r w:rsidR="00585F07">
        <w:fldChar w:fldCharType="begin" w:fldLock="1"/>
      </w:r>
      <w:r w:rsidR="001544CC">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Environment","id":"ITEM-2","issue":"3","issued":{"date-parts":[["2007","3"]]},"page":"258-270","title":"The response of photosynthesis and stomatal conductance to rising [CO&lt;sub&gt;2&lt;/sub&gt;]: mechanisms and environmental interactions","type":"article-journal","volume":"30"},"uris":["http://www.mendeley.com/documents/?uuid=89486d2e-ad56-4fca-8ee3-ea9d75d594c7"]},{"id":"ITEM-3","itemData":{"DOI":"10.1111/nph.17802","ISSN":"14698137","PMID":"34657301","abstract":"Generalised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Phytologist","id":"ITEM-3","issue":"4","issued":{"date-parts":[["2022"]]},"page":"1560-1596","title":"A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level","type":"article-journal","volume":"233"},"uris":["http://www.mendeley.com/documents/?uuid=e206fbac-5f81-4b6c-b009-89d7b2066fdb"]},{"id":"ITEM-4","itemData":{"DOI":"10.1007/BF00317671","ISSN":"00298549","abstract":"Plants often respond to elevated atmospheric CO2 levels with reduced tissue nitrogen concentrations relative to ambient CO2-grown plants when comparisons are made at a common time. Another common response to enriched CO2 atmospheres is an acceleration in plant growth rates. Because plant nitrogen concentrations are often highest in seedlings and subsequently decrease during growth, comparisons between ambient and elevated CO2-grown plants made at a common time may not demonstrate CO2-induced reductions in plant nitrogen concentration per se. Rather, this comparison may be highlighting differences in nitrogen concentration between bigger, more developed plants and smaller, less developed plants. In this study, we directly examined whether elevated CO2 environments reduce plant nitrogen concentrations independent of changes in plant growth rates. We grew two annual plant species. Abutilon theophrasti (C3 photosynthetic pathway) and Amaranthus retroflexus (C4 photosynthetic pathway), from seed in glass-sided growth chambers with atmospheric CO2 levels of 350 μmol·mol-1 or 700 μmol·mol-1 and with high or low fertilizer applications. Individual plants were harvested every 2 days starting 3 days after germination to determine plant biomass and nitrogen concentration. We found: 1. High CO2-grown plants had reduced nitrogen concentrations and increased biomass relative to ambient CO2-grown plants when compared at a common time; 2. Tissue nitrogen concentrations did not vary as a function of CO2 level when plants were compared at a common size; and 3. The rate of biomass accumulation per rate of increase in plant nitrogen was unaffected by CO2 availability, but was altered by nutrient availability. These results indicate that a CO2-induced reduction in plant nitrogen concentration may not be due to physiological changes in plant nitrogen use efficiency, but is probably a size-dependent phenomenon resulting from accelerated plant growth. © 1993 Springer-Verlag.","author":[{"dropping-particle":"","family":"Coleman","given":"J. S.","non-dropping-particle":"","parse-names":false,"suffix":""},{"dropping-particle":"","family":"McConnaughay","given":"K. D.M.","non-dropping-particle":"","parse-names":false,"suffix":""},{"dropping-particle":"","family":"Bazzaz","given":"F. A.","non-dropping-particle":"","parse-names":false,"suffix":""}],"container-title":"Oecologia","id":"ITEM-4","issue":"2","issued":{"date-parts":[["1993"]]},"page":"195-200","title":"Elevated CO&lt;sub&gt;2&lt;/sub&gt; and plant nitrogen-use: is reduced tissue nitrogen concentration size-dependent?","type":"article-journal","volume":"93"},"uris":["http://www.mendeley.com/documents/?uuid=b2fc8485-6945-4886-8daa-c51302cd7c4d"]},{"id":"ITEM-5","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Sciences","id":"ITEM-5","issue":"35","issued":{"date-parts":[["2007","8","28"]]},"page":"14014-14019","title":"Increases in nitrogen uptake rather than nitrogen-use efficiency support higher rates of temperate forest productivity under elevated CO2","type":"article-journal","volume":"104"},"uris":["http://www.mendeley.com/documents/?uuid=f117785d-f61d-40c3-a746-e3af698889da"]}],"mendeley":{"formattedCitation":"(Coleman &lt;i&gt;et al.&lt;/i&gt;, 1993; Ainsworth &lt;i&gt;et al.&lt;/i&gt;, 2002; Ainsworth &amp; Rogers, 2007; Finzi &lt;i&gt;et al.&lt;/i&gt;, 2007; Poorter &lt;i&gt;et al.&lt;/i&gt;, 2022)","plainTextFormattedCitation":"(Coleman et al., 1993; Ainsworth et al., 2002; Ainsworth &amp; Rogers, 2007; Finzi et al., 2007; Poorter et al., 2022)","previouslyFormattedCitation":"(Coleman &lt;i&gt;et al.&lt;/i&gt;, 1993; Ainsworth &lt;i&gt;et al.&lt;/i&gt;, 2002; Ainsworth &amp; Rogers, 2007; Finzi &lt;i&gt;et al.&lt;/i&gt;, 2007; Poorter &lt;i&gt;et al.&lt;/i&gt;, 2022)"},"properties":{"noteIndex":0},"schema":"https://github.com/citation-style-language/schema/raw/master/csl-citation.json"}</w:instrText>
      </w:r>
      <w:r w:rsidR="00585F07">
        <w:fldChar w:fldCharType="separate"/>
      </w:r>
      <w:r w:rsidR="00C03914" w:rsidRPr="00C03914">
        <w:rPr>
          <w:noProof/>
        </w:rPr>
        <w:t xml:space="preserve">(Coleman </w:t>
      </w:r>
      <w:r w:rsidR="00C03914" w:rsidRPr="00C03914">
        <w:rPr>
          <w:i/>
          <w:noProof/>
        </w:rPr>
        <w:t>et al.</w:t>
      </w:r>
      <w:r w:rsidR="00C03914" w:rsidRPr="00C03914">
        <w:rPr>
          <w:noProof/>
        </w:rPr>
        <w:t xml:space="preserve">, 1993; Ainsworth </w:t>
      </w:r>
      <w:r w:rsidR="00C03914" w:rsidRPr="00C03914">
        <w:rPr>
          <w:i/>
          <w:noProof/>
        </w:rPr>
        <w:t>et al.</w:t>
      </w:r>
      <w:r w:rsidR="00C03914" w:rsidRPr="00C03914">
        <w:rPr>
          <w:noProof/>
        </w:rPr>
        <w:t xml:space="preserve">, 2002; Ainsworth &amp; Rogers, 2007; Finzi </w:t>
      </w:r>
      <w:r w:rsidR="00C03914" w:rsidRPr="00C03914">
        <w:rPr>
          <w:i/>
          <w:noProof/>
        </w:rPr>
        <w:t>et al.</w:t>
      </w:r>
      <w:r w:rsidR="00C03914" w:rsidRPr="00C03914">
        <w:rPr>
          <w:noProof/>
        </w:rPr>
        <w:t xml:space="preserve">, 2007; Poorter </w:t>
      </w:r>
      <w:r w:rsidR="00C03914" w:rsidRPr="00C03914">
        <w:rPr>
          <w:i/>
          <w:noProof/>
        </w:rPr>
        <w:t>et al.</w:t>
      </w:r>
      <w:r w:rsidR="00C03914" w:rsidRPr="00C03914">
        <w:rPr>
          <w:noProof/>
        </w:rPr>
        <w:t>, 2022)</w:t>
      </w:r>
      <w:r w:rsidR="00585F07">
        <w:fldChar w:fldCharType="end"/>
      </w:r>
      <w:r w:rsidR="00585F07">
        <w:t>.</w:t>
      </w:r>
      <w:r w:rsidR="00CA10F5">
        <w:t xml:space="preserve"> Some experiments s</w:t>
      </w:r>
      <w:r w:rsidR="00CA7E62">
        <w:t>uggest that</w:t>
      </w:r>
      <w:r w:rsidR="00CA10F5">
        <w:t xml:space="preserve"> elevated CO</w:t>
      </w:r>
      <w:r w:rsidR="00CA10F5">
        <w:rPr>
          <w:vertAlign w:val="subscript"/>
        </w:rPr>
        <w:t>2</w:t>
      </w:r>
      <w:r w:rsidR="00CA10F5">
        <w:t xml:space="preserve"> increases belowground carbon allocation and the ratio of root biomass to shoot biomass compared to plants grown under ambient CO</w:t>
      </w:r>
      <w:r w:rsidR="00CA10F5">
        <w:rPr>
          <w:vertAlign w:val="subscript"/>
        </w:rPr>
        <w:t>2</w:t>
      </w:r>
      <w:r w:rsidR="005B2A43">
        <w:t xml:space="preserve"> </w:t>
      </w:r>
      <w:r w:rsidR="00CA10F5">
        <w:fldChar w:fldCharType="begin" w:fldLock="1"/>
      </w:r>
      <w:r w:rsidR="00210514">
        <w:instrText>ADDIN CSL_CITATION {"citationItems":[{"id":"ITEM-1","itemData":{"DOI":"10.1111/geb.12062","ISSN":"1466822X","abstract":"Aim: Plant root traits regulate belowground C inputs, soil nutrient and water uptake, and play critical roles in determining sustainable plant production and consequences for ecosystem C storage. However, the effects of elevated CO2 on root morphology and function have not been well quantified. We reveal general patterns of root trait responses to elevated CO2 from field manipulative experiments. Location: North America, Europe, Oceania, Asia. Methods: The meta-analysis approach was used to examine the effects of CO2 elevation on 17 variables associated with root morphology, biomass size and distribution, C and N concentrations and pools, turnover and fungal colonization from 110 published studies. Results: Elevated CO2 increased root length (+26.0%) and diameter (+8.4%). Elevated CO2 also stimulated total root (+28.8%), fine root (+27.7%) and coarse root biomass (+25.3%), demonstrating strong responses of root morphology and biomass. Elevated CO2 increased the root:shoot ratio (+8.5%) and decreased the proportion of roots in the topsoil (-8.4%), suggesting that plants expand rooting systems. In addition, elevated CO2 decreased N concentration (-7.1%), but did not affect C concentration, and thus increased the C:N ratio (+7.8%). Root C (+29.3%) increased disproportionately relative to root N pools (+9.4%) under elevated CO2. Functional traits were also strongly affected by elevated CO2, which increased respiration (+58.9%), rhizodeposition (+37.9%) and fungal colonization (+3.3%). Main conclusions: These results suggest that elevated CO2 promoted root morphological development, root system expansion and C input to soils, implying that the sensitive responses of root morphology and function to elevated CO2 would increase long-term belowground C sequestration. © 2013 John Wiley &amp; Sons Ltd.","author":[{"dropping-particle":"","family":"Nie","given":"Ming","non-dropping-particle":"","parse-names":false,"suffix":""},{"dropping-particle":"","family":"Lu","given":"Meng","non-dropping-particle":"","parse-names":false,"suffix":""},{"dropping-particle":"","family":"Bell","given":"Jennifer","non-dropping-particle":"","parse-names":false,"suffix":""},{"dropping-particle":"","family":"Raut","given":"Swastika","non-dropping-particle":"","parse-names":false,"suffix":""},{"dropping-particle":"","family":"Pendall","given":"Elise","non-dropping-particle":"","parse-names":false,"suffix":""}],"container-title":"Global Ecology and Biogeography","id":"ITEM-1","issue":"10","issued":{"date-parts":[["2013"]]},"page":"1095-1105","title":"Altered root traits due to elevated CO&lt;sub&gt;2&lt;/sub&gt;: A meta-analysis","type":"article-journal","volume":"22"},"uris":["http://www.mendeley.com/documents/?uuid=bbc1d6bb-461b-4ddc-bf76-f6e0758e5922"]}],"mendeley":{"formattedCitation":"(Nie &lt;i&gt;et al.&lt;/i&gt;, 2013)","plainTextFormattedCitation":"(Nie et al., 2013)","previouslyFormattedCitation":"(Nie &lt;i&gt;et al.&lt;/i&gt;, 2013)"},"properties":{"noteIndex":0},"schema":"https://github.com/citation-style-language/schema/raw/master/csl-citation.json"}</w:instrText>
      </w:r>
      <w:r w:rsidR="00CA10F5">
        <w:fldChar w:fldCharType="separate"/>
      </w:r>
      <w:r w:rsidR="00CA10F5" w:rsidRPr="00CA10F5">
        <w:rPr>
          <w:noProof/>
        </w:rPr>
        <w:t xml:space="preserve">(Nie </w:t>
      </w:r>
      <w:r w:rsidR="00CA10F5" w:rsidRPr="00CA10F5">
        <w:rPr>
          <w:i/>
          <w:noProof/>
        </w:rPr>
        <w:t>et al.</w:t>
      </w:r>
      <w:r w:rsidR="00CA10F5" w:rsidRPr="00CA10F5">
        <w:rPr>
          <w:noProof/>
        </w:rPr>
        <w:t>, 2013)</w:t>
      </w:r>
      <w:r w:rsidR="00CA10F5">
        <w:fldChar w:fldCharType="end"/>
      </w:r>
      <w:r w:rsidR="00CA10F5">
        <w:t>, though this</w:t>
      </w:r>
      <w:r w:rsidR="00344907">
        <w:t xml:space="preserve"> allocation</w:t>
      </w:r>
      <w:r w:rsidR="00CA10F5">
        <w:t xml:space="preserve"> re</w:t>
      </w:r>
      <w:r w:rsidR="00CA7E62">
        <w:t>sponse</w:t>
      </w:r>
      <w:r w:rsidR="00CA10F5">
        <w:t xml:space="preserve"> is not consistently observed</w:t>
      </w:r>
      <w:r w:rsidR="00CA7E62">
        <w:t xml:space="preserve"> </w:t>
      </w:r>
      <w:r w:rsidR="00CA10F5">
        <w:fldChar w:fldCharType="begin" w:fldLock="1"/>
      </w:r>
      <w:r w:rsidR="00230B95">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level","type":"article-journal","volume":"233"},"uris":["http://www.mendeley.com/documents/?uuid=e206fbac-5f81-4b6c-b009-89d7b2066fdb"]},{"id":"ITEM-2","itemData":{"DOI":"10.1111/j.1365-3040.1994.tb02017.x","ISSN":"13653040","abstract":"At elevated atmospheric CO2 concentrations ([CO2]a), photosynthetic capacity (Amax) and root fraction (ηR, the ratio of root to plant dry mass) increased in some studies and decreased in others. Here, we have explored possible causes of this, focusing on the relative magnitudes of the effects of elevated [CO2]a on specific leaf (nm) and plant (np) nitrogen concentrations, leaf mass per unit area (h), and plant nitrogen productivity (α). In our survey of 39 studies with 35 species, we found that elevated [CO2]a led to decreased nm and np in all the studies and to increased h and α in most of the studies. The magnitudes of these changes varied with species and with experimental conditions. Based on a model that integrated [CO2]a‐induced changes in leaf nitrogen into a biochemically based model of leaf photosynthesis, we predicted that, to a first approximation, photosynthesis will be upregulated (Amax will increase) when growth at increased [CO2]a leads to increases in h that are larger than decreases in nm. Photosynthesis will be downregulated (Amax will decrease) when increases in h are smaller than decreases in nm. The model suggests that photosynthetic capacity increases at elevated [CO2]a only when additional leaf mesophyll more than compensates the effects of nitrogen dilution. We considered two kinds of regulatory paradigms that could lead to varying responses of ηR to elevated [CO2]a, and compared the predictions of each with the data. A simple static model based on the functional balance concept predicts that ηR should increase when neither np nor h is very responsive to elevated [CO2]a. The quantitative and qualitative agreement of the predictions with data from the literature, however, is poor. A model that predicts ηR from the relative sensitivities of photosynthesis and relative growth rate to elevated [CO2]a corresponds much more closely to the observations. In general, root fraction increases if the response of photosynthesis to [CO2]a is greater than that of relative growth rate. Copyright © 1994, Wiley Blackwell. All rights reserved","author":[{"dropping-particle":"","family":"Luo","given":"Yiqi","non-dropping-particle":"","parse-names":false,"suffix":""},{"dropping-particle":"","family":"Field","given":"Christopher B","non-dropping-particle":"","parse-names":false,"suffix":""},{"dropping-particle":"","family":"Mooney","given":"Harold A","non-dropping-particle":"","parse-names":false,"suffix":""}],"container-title":"Plant, Cell &amp; Environment","id":"ITEM-2","issue":"11","issued":{"date-parts":[["1994"]]},"page":"1195-1204","title":"Predicting responses of photosynthesis and root fraction to elevated [CO&lt;sub&gt;2&lt;/sub&gt;]: interactions among carbon, nitrogen, and growth","type":"article-journal","volume":"17"},"uris":["http://www.mendeley.com/documents/?uuid=fc175049-668c-46a8-b8be-784cfb85e7ef"]}],"mendeley":{"formattedCitation":"(Luo &lt;i&gt;et al.&lt;/i&gt;, 1994; Poorter &lt;i&gt;et al.&lt;/i&gt;, 2022)","plainTextFormattedCitation":"(Luo et al., 1994; Poorter et al., 2022)","previouslyFormattedCitation":"(Luo &lt;i&gt;et al.&lt;/i&gt;, 1994; Poorter &lt;i&gt;et al.&lt;/i&gt;, 2022)"},"properties":{"noteIndex":0},"schema":"https://github.com/citation-style-language/schema/raw/master/csl-citation.json"}</w:instrText>
      </w:r>
      <w:r w:rsidR="00CA10F5">
        <w:fldChar w:fldCharType="separate"/>
      </w:r>
      <w:r w:rsidR="00812F1B" w:rsidRPr="00812F1B">
        <w:rPr>
          <w:noProof/>
        </w:rPr>
        <w:t xml:space="preserve">(Luo </w:t>
      </w:r>
      <w:r w:rsidR="00812F1B" w:rsidRPr="00812F1B">
        <w:rPr>
          <w:i/>
          <w:noProof/>
        </w:rPr>
        <w:t>et al.</w:t>
      </w:r>
      <w:r w:rsidR="00812F1B" w:rsidRPr="00812F1B">
        <w:rPr>
          <w:noProof/>
        </w:rPr>
        <w:t xml:space="preserve">, 1994; Poorter </w:t>
      </w:r>
      <w:r w:rsidR="00812F1B" w:rsidRPr="00812F1B">
        <w:rPr>
          <w:i/>
          <w:noProof/>
        </w:rPr>
        <w:t>et al.</w:t>
      </w:r>
      <w:r w:rsidR="00812F1B" w:rsidRPr="00812F1B">
        <w:rPr>
          <w:noProof/>
        </w:rPr>
        <w:t>, 2022)</w:t>
      </w:r>
      <w:r w:rsidR="00CA10F5">
        <w:fldChar w:fldCharType="end"/>
      </w:r>
      <w:r w:rsidR="00300B3B">
        <w:t>.</w:t>
      </w:r>
    </w:p>
    <w:p w14:paraId="0C688D26" w14:textId="3C99B491" w:rsidR="00526FCA" w:rsidRPr="00526FCA" w:rsidRDefault="00F04421" w:rsidP="00526FCA">
      <w:pPr>
        <w:spacing w:line="360" w:lineRule="auto"/>
        <w:ind w:firstLine="720"/>
      </w:pPr>
      <w:r>
        <w:t>Despite consistent plant responses to elevated CO</w:t>
      </w:r>
      <w:r>
        <w:rPr>
          <w:vertAlign w:val="subscript"/>
        </w:rPr>
        <w:t>2</w:t>
      </w:r>
      <w:r>
        <w:t xml:space="preserve"> documented across experiments, </w:t>
      </w:r>
      <w:r w:rsidR="00F47DE9">
        <w:t xml:space="preserve">mechanisms that drive </w:t>
      </w:r>
      <w:r w:rsidR="00913A0C">
        <w:t>these</w:t>
      </w:r>
      <w:r w:rsidR="00F47DE9">
        <w:t xml:space="preserve"> responses remain unresolved. </w:t>
      </w:r>
      <w:r w:rsidR="00454C35">
        <w:t>Some have hypothesized that plant responses to elevated CO</w:t>
      </w:r>
      <w:r w:rsidR="00454C35">
        <w:rPr>
          <w:vertAlign w:val="subscript"/>
        </w:rPr>
        <w:t>2</w:t>
      </w:r>
      <w:r w:rsidR="00454C35">
        <w:t xml:space="preserve"> are constrained by nitrogen availability, as net </w:t>
      </w:r>
      <w:r w:rsidR="00980A65">
        <w:t xml:space="preserve">primary productivity is limited by </w:t>
      </w:r>
      <w:r w:rsidR="00980A65" w:rsidRPr="00FE014F">
        <w:rPr>
          <w:bCs/>
        </w:rPr>
        <w:t>n</w:t>
      </w:r>
      <w:r w:rsidR="00980A65">
        <w:rPr>
          <w:bCs/>
        </w:rPr>
        <w:t>itrogen</w:t>
      </w:r>
      <w:r w:rsidR="00980A65">
        <w:t xml:space="preserve"> availability </w:t>
      </w:r>
      <w:r w:rsidR="00821138">
        <w:t xml:space="preserve">globally </w:t>
      </w:r>
      <w:r w:rsidR="00980A65">
        <w:fldChar w:fldCharType="begin" w:fldLock="1"/>
      </w:r>
      <w:r w:rsidR="00C60422">
        <w:instrText>ADDIN CSL_CITATION {"citationItems":[{"id":"ITEM-1","itemData":{"DOI":"10.1890/06-2057.1","abstract":"Our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types.","author":[{"dropping-particle":"","family":"LeBauer","given":"David S","non-dropping-particle":"","parse-names":false,"suffix":""},{"dropping-particle":"","family":"Treseder","given":"Kathleen","non-dropping-particle":"","parse-names":false,"suffix":""}],"container-title":"Ecology","id":"ITEM-1","issue":"2","issued":{"date-parts":[["2008"]]},"page":"371-379","title":"Nitrogen limitation of net primary productivity in terrestrial ecosystems is globally distributed","type":"article-journal","volume":"89"},"uris":["http://www.mendeley.com/documents/?uuid=9a0f3748-3fb9-483a-aeb3-fcaab5fa4acc"]},{"id":"ITEM-2","itemData":{"DOI":"10.1038/nplants.2015.80","ISSN":"2055-0278","author":[{"dropping-particle":"","family":"Fay","given":"Philip A","non-dropping-particle":"","parse-names":false,"suffix":""},{"dropping-particle":"","family":"Prober","given":"Suzanne M","non-dropping-particle":"","parse-names":false,"suffix":""},{"dropping-particle":"","family":"Harpole","given":"W Stanley","non-dropping-particle":"","parse-names":false,"suffix":""},{"dropping-particle":"","family":"Knops","given":"Johannes M H","non-dropping-particle":"","parse-names":false,"suffix":""},{"dropping-particle":"","family":"Bakker","given":"Jonathan D","non-dropping-particle":"","parse-names":false,"suffix":""},{"dropping-particle":"","family":"Borer","given":"Elizabeth T","non-dropping-particle":"","parse-names":false,"suffix":""},{"dropping-particle":"","family":"Lind","given":"Eric M","non-dropping-particle":"","parse-names":false,"suffix":""},{"dropping-particle":"","family":"MacDougall","given":"Andrew S","non-dropping-particle":"","parse-names":false,"suffix":""},{"dropping-particle":"","family":"Seabloom","given":"Eric W","non-dropping-particle":"","parse-names":false,"suffix":""},{"dropping-particle":"","family":"Wragg","given":"Peter D","non-dropping-particle":"","parse-names":false,"suffix":""},{"dropping-particle":"","family":"Adler","given":"Peter B","non-dropping-particle":"","parse-names":false,"suffix":""},{"dropping-particle":"","family":"Blumenthal","given":"Dana M","non-dropping-particle":"","parse-names":false,"suffix":""},{"dropping-particle":"","family":"Buckley","given":"Yvonne M","non-dropping-particle":"","parse-names":false,"suffix":""},{"dropping-particle":"","family":"Chu","given":"Chengjin","non-dropping-particle":"","parse-names":false,"suffix":""},{"dropping-particle":"","family":"Cleland","given":"Elsa E","non-dropping-particle":"","parse-names":false,"suffix":""},{"dropping-particle":"","family":"Collins","given":"Scott L","non-dropping-particle":"","parse-names":false,"suffix":""},{"dropping-particle":"","family":"Davies","given":"Kendi F","non-dropping-particle":"","parse-names":false,"suffix":""},{"dropping-particle":"","family":"Du","given":"Guozhen","non-dropping-particle":"","parse-names":false,"suffix":""},{"dropping-particle":"","family":"Feng","given":"Xiaohui","non-dropping-particle":"","parse-names":false,"suffix":""},{"dropping-particle":"","family":"Firn","given":"Jennifer","non-dropping-particle":"","parse-names":false,"suffix":""},{"dropping-particle":"","family":"Gruner","given":"Daniel S","non-dropping-particle":"","parse-names":false,"suffix":""},{"dropping-particle":"","family":"Hagenah","given":"Nicole","non-dropping-particle":"","parse-names":false,"suffix":""},{"dropping-particle":"","family":"Hautier","given":"Yann","non-dropping-particle":"","parse-names":false,"suffix":""},{"dropping-particle":"","family":"Heckman","given":"Robert W","non-dropping-particle":"","parse-names":false,"suffix":""},{"dropping-particle":"","family":"Jin","given":"Virginia L","non-dropping-particle":"","parse-names":false,"suffix":""},{"dropping-particle":"","family":"Kirkman","given":"Kevin P","non-dropping-particle":"","parse-names":false,"suffix":""},{"dropping-particle":"","family":"Klein","given":"Julia A","non-dropping-particle":"","parse-names":false,"suffix":""},{"dropping-particle":"","family":"Ladwig","given":"Laura M","non-dropping-particle":"","parse-names":false,"suffix":""},{"dropping-particle":"","family":"Li","given":"Qi","non-dropping-particle":"","parse-names":false,"suffix":""},{"dropping-particle":"","family":"McCulley","given":"Rebecca L","non-dropping-particle":"","parse-names":false,"suffix":""},{"dropping-particle":"","family":"Melbourne","given":"Brett A","non-dropping-particle":"","parse-names":false,"suffix":""},{"dropping-particle":"","family":"Mitchell","given":"Charles E","non-dropping-particle":"","parse-names":false,"suffix":""},{"dropping-particle":"","family":"Moore","given":"Joslin L","non-dropping-particle":"","parse-names":false,"suffix":""},{"dropping-particle":"","family":"Morgan","given":"John W","non-dropping-particle":"","parse-names":false,"suffix":""},{"dropping-particle":"","family":"Risch","given":"Anita C","non-dropping-particle":"","parse-names":false,"suffix":""},{"dropping-particle":"","family":"Schütz","given":"Martin","non-dropping-particle":"","parse-names":false,"suffix":""},{"dropping-particle":"","family":"Stevens","given":"Carly J","non-dropping-particle":"","parse-names":false,"suffix":""},{"dropping-particle":"","family":"Wedin","given":"David A","non-dropping-particle":"","parse-names":false,"suffix":""},{"dropping-particle":"","family":"Yang","given":"Louie H","non-dropping-particle":"","parse-names":false,"suffix":""}],"container-title":"Nature Plants","id":"ITEM-2","issue":"7","issued":{"date-parts":[["2015","7","6"]]},"page":"15080","title":"Grassland productivity limited by multiple nutrients","type":"article-journal","volume":"1"},"uris":["http://www.mendeley.com/documents/?uuid=a62c0db7-4b0d-43d0-870c-34311e8a7ebe"]},{"id":"ITEM-3","itemData":{"DOI":"10.1007/BF00002772","ISSN":"01682563","abstract":"The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\"source\"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Publishers.","author":[{"dropping-particle":"","family":"Vitousek","given":"Peter M.","non-dropping-particle":"","parse-names":false,"suffix":""},{"dropping-particle":"","family":"Howarth","given":"Robert W.","non-dropping-particle":"","parse-names":false,"suffix":""}],"container-title":"Biogeochemistry","id":"ITEM-3","issue":"2","issued":{"date-parts":[["1991"]]},"page":"87-115","title":"Nitrogen limitation on land and in the sea: How can it occur?","type":"article-journal","volume":"13"},"uris":["http://www.mendeley.com/documents/?uuid=debbac24-92fe-4ea8-9712-e6d5e8f0cb8a"]}],"mendeley":{"formattedCitation":"(Vitousek &amp; Howarth, 1991; LeBauer &amp; Treseder, 2008; Fay &lt;i&gt;et al.&lt;/i&gt;, 2015)","plainTextFormattedCitation":"(Vitousek &amp; Howarth, 1991; LeBauer &amp; Treseder, 2008; Fay et al., 2015)","previouslyFormattedCitation":"(Vitousek &amp; Howarth, 1991; LeBauer &amp; Treseder, 2008; Fay &lt;i&gt;et al.&lt;/i&gt;, 2015)"},"properties":{"noteIndex":0},"schema":"https://github.com/citation-style-language/schema/raw/master/csl-citation.json"}</w:instrText>
      </w:r>
      <w:r w:rsidR="00980A65">
        <w:fldChar w:fldCharType="separate"/>
      </w:r>
      <w:r w:rsidR="00C60422" w:rsidRPr="00C60422">
        <w:rPr>
          <w:noProof/>
        </w:rPr>
        <w:t xml:space="preserve">(Vitousek &amp; Howarth, 1991; LeBauer &amp; Treseder, 2008; Fay </w:t>
      </w:r>
      <w:r w:rsidR="00C60422" w:rsidRPr="00C60422">
        <w:rPr>
          <w:i/>
          <w:noProof/>
        </w:rPr>
        <w:t>et al.</w:t>
      </w:r>
      <w:r w:rsidR="00C60422" w:rsidRPr="00C60422">
        <w:rPr>
          <w:noProof/>
        </w:rPr>
        <w:t>, 2015)</w:t>
      </w:r>
      <w:r w:rsidR="00980A65">
        <w:fldChar w:fldCharType="end"/>
      </w:r>
      <w:r w:rsidR="00980A65">
        <w:t>. The progressive nitrogen limitation hypothesis predicts that elevated CO</w:t>
      </w:r>
      <w:r w:rsidR="00980A65">
        <w:rPr>
          <w:vertAlign w:val="subscript"/>
        </w:rPr>
        <w:t>2</w:t>
      </w:r>
      <w:r w:rsidR="00980A65">
        <w:t xml:space="preserve"> will increase plant </w:t>
      </w:r>
      <w:r w:rsidR="00980A65" w:rsidRPr="00FE014F">
        <w:rPr>
          <w:bCs/>
        </w:rPr>
        <w:t>n</w:t>
      </w:r>
      <w:r w:rsidR="00980A65">
        <w:rPr>
          <w:bCs/>
        </w:rPr>
        <w:t>itrogen</w:t>
      </w:r>
      <w:r w:rsidR="00980A65">
        <w:t xml:space="preserve"> uptake to support greater net primary productivity, which will cause nitrogen availability to decline</w:t>
      </w:r>
      <w:r w:rsidR="00980A65">
        <w:rPr>
          <w:bCs/>
        </w:rPr>
        <w:t xml:space="preserve"> over time </w:t>
      </w:r>
      <w:r w:rsidR="00980A65">
        <w:rPr>
          <w:bCs/>
        </w:rPr>
        <w:fldChar w:fldCharType="begin" w:fldLock="1"/>
      </w:r>
      <w:r w:rsidR="00980A65">
        <w:rPr>
          <w:bCs/>
        </w:rPr>
        <w:instrText>ADDIN CSL_CITATION {"citationItems":[{"id":"ITEM-1","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B","non-dropping-particle":"","parse-names":false,"suffix":""}],"container-title":"BioScience","id":"ITEM-1","issue":"8","issued":{"date-parts":[["2004"]]},"page":"731-739","title":"Progressive nitrogen limitation of ecosystem responses to rising atmospheric carbon dioxide","type":"article-journal","volume":"54"},"uris":["http://www.mendeley.com/documents/?uuid=c6cedc9b-b071-48cb-ba7f-d0fe6b794b16"]}],"mendeley":{"formattedCitation":"(Luo &lt;i&gt;et al.&lt;/i&gt;, 2004)","plainTextFormattedCitation":"(Luo et al., 2004)","previouslyFormattedCitation":"(Luo &lt;i&gt;et al.&lt;/i&gt;, 2004)"},"properties":{"noteIndex":0},"schema":"https://github.com/citation-style-language/schema/raw/master/csl-citation.json"}</w:instrText>
      </w:r>
      <w:r w:rsidR="00980A65">
        <w:rPr>
          <w:bCs/>
        </w:rPr>
        <w:fldChar w:fldCharType="separate"/>
      </w:r>
      <w:r w:rsidR="00980A65" w:rsidRPr="00980A65">
        <w:rPr>
          <w:bCs/>
          <w:noProof/>
        </w:rPr>
        <w:t xml:space="preserve">(Luo </w:t>
      </w:r>
      <w:r w:rsidR="00980A65" w:rsidRPr="00980A65">
        <w:rPr>
          <w:bCs/>
          <w:i/>
          <w:noProof/>
        </w:rPr>
        <w:t>et al.</w:t>
      </w:r>
      <w:r w:rsidR="00980A65" w:rsidRPr="00980A65">
        <w:rPr>
          <w:bCs/>
          <w:noProof/>
        </w:rPr>
        <w:t>, 2004)</w:t>
      </w:r>
      <w:r w:rsidR="00980A65">
        <w:rPr>
          <w:bCs/>
        </w:rPr>
        <w:fldChar w:fldCharType="end"/>
      </w:r>
      <w:r w:rsidR="00980A65">
        <w:rPr>
          <w:bCs/>
        </w:rPr>
        <w:t xml:space="preserve">. </w:t>
      </w:r>
      <w:r w:rsidR="00980A65">
        <w:t>Th</w:t>
      </w:r>
      <w:r w:rsidR="00036C09">
        <w:t>e</w:t>
      </w:r>
      <w:r w:rsidR="00980A65">
        <w:t xml:space="preserve"> hypothesis predicts that this response should </w:t>
      </w:r>
      <w:r w:rsidR="00E915DF">
        <w:t>increase growth and net primary productivity under elevated CO</w:t>
      </w:r>
      <w:r w:rsidR="00E915DF">
        <w:rPr>
          <w:vertAlign w:val="subscript"/>
        </w:rPr>
        <w:t>2</w:t>
      </w:r>
      <w:r w:rsidR="00E915DF">
        <w:t xml:space="preserve"> over short time scales that dampen with time as nitrogen</w:t>
      </w:r>
      <w:r w:rsidR="00DB667C">
        <w:t xml:space="preserve"> </w:t>
      </w:r>
      <w:r w:rsidR="00E915DF">
        <w:t xml:space="preserve">becomes </w:t>
      </w:r>
      <w:r w:rsidR="00DB33A8">
        <w:t xml:space="preserve">progressively </w:t>
      </w:r>
      <w:r w:rsidR="00E915DF">
        <w:t>more limiting and</w:t>
      </w:r>
      <w:r w:rsidR="00DB33A8">
        <w:t xml:space="preserve"> </w:t>
      </w:r>
      <w:r w:rsidR="00E915DF">
        <w:t xml:space="preserve">stored in longer-lived </w:t>
      </w:r>
      <w:r w:rsidR="00344907">
        <w:t>t</w:t>
      </w:r>
      <w:r w:rsidR="00E915DF">
        <w:t xml:space="preserve">issues. </w:t>
      </w:r>
      <w:r w:rsidR="00AF4FD7">
        <w:t>G</w:t>
      </w:r>
      <w:r w:rsidR="00407E89">
        <w:t>rowth responses to elevated CO</w:t>
      </w:r>
      <w:r w:rsidR="00407E89">
        <w:rPr>
          <w:vertAlign w:val="subscript"/>
        </w:rPr>
        <w:t>2</w:t>
      </w:r>
      <w:r w:rsidR="00407E89">
        <w:t xml:space="preserve"> expected from the </w:t>
      </w:r>
      <w:r w:rsidR="00DB667C">
        <w:t xml:space="preserve">progressive </w:t>
      </w:r>
      <w:r w:rsidR="00407E89">
        <w:t>nitrogen limitation hypothesis have received some support from free-air CO</w:t>
      </w:r>
      <w:r w:rsidR="00407E89">
        <w:rPr>
          <w:vertAlign w:val="subscript"/>
        </w:rPr>
        <w:t>2</w:t>
      </w:r>
      <w:r w:rsidR="00407E89">
        <w:t xml:space="preserve"> enrichment experiments </w:t>
      </w:r>
      <w:r w:rsidR="00980A65">
        <w:fldChar w:fldCharType="begin" w:fldLock="1"/>
      </w:r>
      <w:r w:rsidR="00210514">
        <w:instrText>ADDIN CSL_CITATION {"citationItems":[{"id":"ITEM-1","itemData":{"author":[{"dropping-particle":"","family":"Norby","given":"Richard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Sciences","id":"ITEM-1","issue":"45","issued":{"date-parts":[["2010"]]},"page":"19368-19373","title":"CO&lt;sub&gt;2&lt;/sub&gt; enhancement of forest productivity constrained by limited nitrogen availability","type":"article-journal","volume":"107"},"uris":["http://www.mendeley.com/documents/?uuid=e767abd0-6adf-454f-b204-7f6ea57b1637"]},{"id":"ITEM-2","itemData":{"DOI":"10.1038/nature04486","ISSN":"0028-0836","author":[{"dropping-particle":"","family":"Reich","given":"Peter B","non-dropping-particle":"","parse-names":false,"suffix":""},{"dropping-particle":"","family":"Hobbie","given":"Sarah E","non-dropping-particle":"","parse-names":false,"suffix":""},{"dropping-particle":"","family":"Lee","given":"Tali","non-dropping-particle":"","parse-names":false,"suffix":""},{"dropping-particle":"","family":"Ellsworth","given":"David S","non-dropping-particle":"","parse-names":false,"suffix":""},{"dropping-particle":"","family":"West","given":"Jason B","non-dropping-particle":"","parse-names":false,"suffix":""},{"dropping-particle":"","family":"Tilman","given":"David","non-dropping-particle":"","parse-names":false,"suffix":""},{"dropping-particle":"","family":"Knops","given":"Johannes M H","non-dropping-particle":"","parse-names":false,"suffix":""},{"dropping-particle":"","family":"Naeem","given":"Shahid","non-dropping-particle":"","parse-names":false,"suffix":""},{"dropping-particle":"","family":"Trost","given":"Jared","non-dropping-particle":"","parse-names":false,"suffix":""}],"container-title":"Nature","id":"ITEM-2","issue":"7086","issued":{"date-parts":[["2006","4"]]},"page":"922-925","title":"Nitrogen limitation constrains sustainability of ecosystem response to CO&lt;sub&gt;2&lt;/sub&gt;","type":"article-journal","volume":"440"},"uris":["http://www.mendeley.com/documents/?uuid=f1e00189-b323-4902-bcbb-4f8d334cb8f6"]}],"mendeley":{"formattedCitation":"(Reich &lt;i&gt;et al.&lt;/i&gt;, 2006; Norby &lt;i&gt;et al.&lt;/i&gt;, 2010)","plainTextFormattedCitation":"(Reich et al., 2006; Norby et al., 2010)","previouslyFormattedCitation":"(Reich &lt;i&gt;et al.&lt;/i&gt;, 2006; Norby &lt;i&gt;et al.&lt;/i&gt;, 2010)"},"properties":{"noteIndex":0},"schema":"https://github.com/citation-style-language/schema/raw/master/csl-citation.json"}</w:instrText>
      </w:r>
      <w:r w:rsidR="00980A65">
        <w:fldChar w:fldCharType="separate"/>
      </w:r>
      <w:r w:rsidR="00980A65" w:rsidRPr="00B17316">
        <w:rPr>
          <w:noProof/>
        </w:rPr>
        <w:t xml:space="preserve">(Reich </w:t>
      </w:r>
      <w:r w:rsidR="00980A65" w:rsidRPr="00B17316">
        <w:rPr>
          <w:i/>
          <w:noProof/>
        </w:rPr>
        <w:t>et al.</w:t>
      </w:r>
      <w:r w:rsidR="00980A65" w:rsidRPr="00B17316">
        <w:rPr>
          <w:noProof/>
        </w:rPr>
        <w:t xml:space="preserve">, 2006; Norby </w:t>
      </w:r>
      <w:r w:rsidR="00980A65" w:rsidRPr="00B17316">
        <w:rPr>
          <w:i/>
          <w:noProof/>
        </w:rPr>
        <w:t>et al.</w:t>
      </w:r>
      <w:r w:rsidR="00980A65" w:rsidRPr="00B17316">
        <w:rPr>
          <w:noProof/>
        </w:rPr>
        <w:t>, 2010)</w:t>
      </w:r>
      <w:r w:rsidR="00980A65">
        <w:fldChar w:fldCharType="end"/>
      </w:r>
      <w:r w:rsidR="00980A65">
        <w:t>,</w:t>
      </w:r>
      <w:r w:rsidR="00980A65">
        <w:rPr>
          <w:color w:val="000000"/>
        </w:rPr>
        <w:t xml:space="preserve"> </w:t>
      </w:r>
      <w:r w:rsidR="00AF4FD7">
        <w:rPr>
          <w:color w:val="000000"/>
        </w:rPr>
        <w:t xml:space="preserve">though </w:t>
      </w:r>
      <w:r w:rsidR="00980A65">
        <w:rPr>
          <w:color w:val="000000"/>
        </w:rPr>
        <w:t xml:space="preserve">these patterns are not consistently observed </w:t>
      </w:r>
      <w:r w:rsidR="00980A65">
        <w:rPr>
          <w:color w:val="000000"/>
        </w:rPr>
        <w:fldChar w:fldCharType="begin" w:fldLock="1"/>
      </w:r>
      <w:r w:rsidR="00210514">
        <w:rPr>
          <w:color w:val="000000"/>
        </w:rPr>
        <w:instrText>ADDIN CSL_CITATION {"citationItems":[{"id":"ITEM-1","itemData":{"DOI":"10.1890/04-1748","ISSN":"00129658","PMID":"16634293","abstract":"A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America.","author":[{"dropping-particle":"","family":"Finzi","given":"Adrien C","non-dropping-particle":"","parse-names":false,"suffix":""},{"dropping-particle":"","family":"Moore","given":"David J P","non-dropping-particle":"","parse-names":false,"suffix":""},{"dropping-particle":"","family":"DeLucia","given":"Evan H","non-dropping-particle":"","parse-names":false,"suffix":""},{"dropping-particle":"","family":"Lichter","given":"John","non-dropping-particle":"","parse-names":false,"suffix":""},{"dropping-particle":"","family":"Hofmockel","given":"Kirsten S","non-dropping-particle":"","parse-names":false,"suffix":""},{"dropping-particle":"","family":"Jackson","given":"Robert B","non-dropping-particle":"","parse-names":false,"suffix":""},{"dropping-particle":"","family":"Kim","given":"Hyun Seok","non-dropping-particle":"","parse-names":false,"suffix":""},{"dropping-particle":"","family":"Matamala","given":"Roser","non-dropping-particle":"","parse-names":false,"suffix":""},{"dropping-particle":"","family":"McCarthy","given":"Heather R.","non-dropping-particle":"","parse-names":false,"suffix":""},{"dropping-particle":"","family":"Oren","given":"Ram","non-dropping-particle":"","parse-names":false,"suffix":""},{"dropping-particle":"","family":"Pippen","given":"Jeffrey S.","non-dropping-particle":"","parse-names":false,"suffix":""},{"dropping-particle":"","family":"Schlesinger","given":"William H.","non-dropping-particle":"","parse-names":false,"suffix":""}],"container-title":"Ecology","id":"ITEM-1","issue":"1","issued":{"date-parts":[["2006"]]},"page":"15-25","title":"Progressive nitrogen limitation of ecosystem processes under elevated CO&lt;sub&gt;2&lt;/sub&gt; in a warm-temperate forest","type":"article-journal","volume":"87"},"uris":["http://www.mendeley.com/documents/?uuid=0bdb055c-bf3c-41a4-8fe7-000b4057b72b"]},{"id":"ITEM-2","itemData":{"DOI":"10.5194/bg-13-2689-2016","ISSN":"1726-4189","abstract":"Abstract.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author":[{"dropping-particle":"","family":"Liang","given":"Junyi","non-dropping-particle":"","parse-names":false,"suffix":""},{"dropping-particle":"","family":"Qi","given":"Xuan","non-dropping-particle":"","parse-names":false,"suffix":""},{"dropping-particle":"","family":"Souza","given":"Lara","non-dropping-particle":"","parse-names":false,"suffix":""},{"dropping-particle":"","family":"Luo","given":"Yiqi","non-dropping-particle":"","parse-names":false,"suffix":""}],"container-title":"Biogeosciences","id":"ITEM-2","issue":"9","issued":{"date-parts":[["2016","5","10"]]},"page":"2689-2699","title":"Processes regulating progressive nitrogen limitation under elevated carbon dioxide: a meta-analysis","type":"article-journal","volume":"13"},"uris":["http://www.mendeley.com/documents/?uuid=b127ab7f-b9b9-4286-9cf4-af8ca945ee96"]},{"id":"ITEM-3","itemData":{"DOI":"10.1111/j.1365-2486.2006.01189.x","ISSN":"13541013","abstract":"Rising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Ltd.","author":[{"dropping-particle":"","family":"Moore","given":"David J.P.","non-dropping-particle":"","parse-names":false,"suffix":""},{"dropping-particle":"","family":"Aref","given":"Susanne","non-dropping-particle":"","parse-names":false,"suffix":""},{"dropping-particle":"","family":"Ho","given":"Ringo M.","non-dropping-particle":"","parse-names":false,"suffix":""},{"dropping-particle":"","family":"Pippen","given":"Jeffrey S.","non-dropping-particle":"","parse-names":false,"suffix":""},{"dropping-particle":"","family":"Hamilton","given":"Jason G.","non-dropping-particle":"","parse-names":false,"suffix":""},{"dropping-particle":"","family":"Lucia","given":"Evan H.","non-dropping-particle":"De","parse-names":false,"suffix":""}],"container-title":"Global Change Biology","id":"ITEM-3","issue":"8","issued":{"date-parts":[["2006"]]},"page":"1367-1377","title":"Annual basal area increment and growth duration of &lt;i&gt;Pinus taeda&lt;/i&gt; in response to eight years of free-air carbon dioxide enrichment","type":"article-journal","volume":"12"},"uris":["http://www.mendeley.com/documents/?uuid=a66b316d-0857-41f7-849a-59bd64d04443"]}],"mendeley":{"formattedCitation":"(Finzi &lt;i&gt;et al.&lt;/i&gt;, 2006; Moore &lt;i&gt;et al.&lt;/i&gt;, 2006; Liang &lt;i&gt;et al.&lt;/i&gt;, 2016)","plainTextFormattedCitation":"(Finzi et al., 2006; Moore et al., 2006; Liang et al., 2016)","previouslyFormattedCitation":"(Finzi &lt;i&gt;et al.&lt;/i&gt;, 2006; Moore &lt;i&gt;et al.&lt;/i&gt;, 2006; Liang &lt;i&gt;et al.&lt;/i&gt;, 2016)"},"properties":{"noteIndex":0},"schema":"https://github.com/citation-style-language/schema/raw/master/csl-citation.json"}</w:instrText>
      </w:r>
      <w:r w:rsidR="00980A65">
        <w:rPr>
          <w:color w:val="000000"/>
        </w:rPr>
        <w:fldChar w:fldCharType="separate"/>
      </w:r>
      <w:r w:rsidR="00980A65" w:rsidRPr="00B17316">
        <w:rPr>
          <w:noProof/>
          <w:color w:val="000000"/>
        </w:rPr>
        <w:t xml:space="preserve">(Finzi </w:t>
      </w:r>
      <w:r w:rsidR="00980A65" w:rsidRPr="00B17316">
        <w:rPr>
          <w:i/>
          <w:noProof/>
          <w:color w:val="000000"/>
        </w:rPr>
        <w:t>et al.</w:t>
      </w:r>
      <w:r w:rsidR="00980A65" w:rsidRPr="00B17316">
        <w:rPr>
          <w:noProof/>
          <w:color w:val="000000"/>
        </w:rPr>
        <w:t xml:space="preserve">, 2006; Moore </w:t>
      </w:r>
      <w:r w:rsidR="00980A65" w:rsidRPr="00B17316">
        <w:rPr>
          <w:i/>
          <w:noProof/>
          <w:color w:val="000000"/>
        </w:rPr>
        <w:t>et al.</w:t>
      </w:r>
      <w:r w:rsidR="00980A65" w:rsidRPr="00B17316">
        <w:rPr>
          <w:noProof/>
          <w:color w:val="000000"/>
        </w:rPr>
        <w:t xml:space="preserve">, 2006; Liang </w:t>
      </w:r>
      <w:r w:rsidR="00980A65" w:rsidRPr="00B17316">
        <w:rPr>
          <w:i/>
          <w:noProof/>
          <w:color w:val="000000"/>
        </w:rPr>
        <w:t>et al.</w:t>
      </w:r>
      <w:r w:rsidR="00980A65" w:rsidRPr="00B17316">
        <w:rPr>
          <w:noProof/>
          <w:color w:val="000000"/>
        </w:rPr>
        <w:t>, 2016)</w:t>
      </w:r>
      <w:r w:rsidR="00980A65">
        <w:rPr>
          <w:color w:val="000000"/>
        </w:rPr>
        <w:fldChar w:fldCharType="end"/>
      </w:r>
      <w:r w:rsidR="00980A65">
        <w:rPr>
          <w:color w:val="000000"/>
        </w:rPr>
        <w:t>.</w:t>
      </w:r>
    </w:p>
    <w:p w14:paraId="59FCC39F" w14:textId="46554614" w:rsidR="00031209" w:rsidRDefault="00526FCA" w:rsidP="00526FCA">
      <w:pPr>
        <w:spacing w:line="360" w:lineRule="auto"/>
        <w:ind w:firstLine="720"/>
        <w:rPr>
          <w:color w:val="000000"/>
        </w:rPr>
      </w:pPr>
      <w:r>
        <w:t xml:space="preserve">Assuming positive relationships between soil </w:t>
      </w:r>
      <w:r w:rsidRPr="00FE014F">
        <w:rPr>
          <w:bCs/>
        </w:rPr>
        <w:t>n</w:t>
      </w:r>
      <w:r>
        <w:rPr>
          <w:bCs/>
        </w:rPr>
        <w:t>itrogen</w:t>
      </w:r>
      <w:r>
        <w:t xml:space="preserve"> availability, leaf </w:t>
      </w:r>
      <w:r w:rsidRPr="00FE014F">
        <w:rPr>
          <w:bCs/>
        </w:rPr>
        <w:t>n</w:t>
      </w:r>
      <w:r>
        <w:rPr>
          <w:bCs/>
        </w:rPr>
        <w:t>itrogen</w:t>
      </w:r>
      <w:r>
        <w:t xml:space="preserve"> content, and photosynthetic capacity </w:t>
      </w:r>
      <w:r>
        <w:fldChar w:fldCharType="begin" w:fldLock="1"/>
      </w:r>
      <w:r w:rsidR="00A97F63">
        <w:instrText>ADDIN CSL_CITATION {"citationItems":[{"id":"ITEM-1","itemData":{"author":[{"dropping-particle":"","family":"Evans","given":"John R","non-dropping-particle":"","parse-names":false,"suffix":""},{"dropping-particle":"","family":"Seemann","given":"Jeffrey R","non-dropping-particle":"","parse-names":false,"suffix":""}],"container-title":"Photosynthesis","id":"ITEM-1","issued":{"date-parts":[["1989"]]},"page":"183-205","title":"The allocation of protein nitrogen in the photosynthetic apparatus: costs, consequences, and control","type":"article-journal","volume":"8"},"uris":["http://www.mendeley.com/documents/?uuid=b85d6cb6-b3cb-471b-9b1b-d018e804566a"]},{"id":"ITEM-2","itemData":{"DOI":"10.1007/BF00377192","ISSN":"1432-1939","abstract":"The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R","non-dropping-particle":"","parse-names":false,"suffix":""}],"container-title":"Oecologia","id":"ITEM-2","issue":"1","issued":{"date-parts":[["1989"]]},"page":"9-19","title":"Photosynthesis and nitrogen relationships in leaves of C&lt;sub&gt;3&lt;/sub&gt; plants","type":"article-journal","volume":"78"},"uris":["http://www.mendeley.com/documents/?uuid=8a12bd1f-72d8-4a90-9c09-6200cd189e47","http://www.mendeley.com/documents/?uuid=046a8d16-a1e8-4b3f-9130-138e8b764518","http://www.mendeley.com/documents/?uuid=437165dc-80af-4af3-a2f8-a81eb801544f"]},{"id":"ITEM-3","itemData":{"author":[{"dropping-particle":"","family":"Field","given":"Christopher B","non-dropping-particle":"","parse-names":false,"suffix":""},{"dropping-particle":"","family":"Mooney","given":"Harold A","non-dropping-particle":"","parse-names":false,"suffix":""}],"container-title":"On the Economy of Plant Form and Function","editor":[{"dropping-particle":"","family":"Givnish","given":"Thomas J","non-dropping-particle":"","parse-names":false,"suffix":""}],"id":"ITEM-3","issued":{"date-parts":[["1986"]]},"page":"25-55","publisher":"Cambridge University Press","publisher-place":"Cambridge","title":"The photosynthesis-nitrogen relationship in wild plants","type":"chapter"},"uris":["http://www.mendeley.com/documents/?uuid=2875bd6d-174c-40cd-9bcf-a7be722bf21a"]},{"id":"ITEM-4","itemData":{"DOI":"10.1038/s41559-018-0790-1","ISSN":"2397-334X","author":[{"dropping-particle":"","family":"Firn","given":"Jennifer","non-dropping-particle":"","parse-names":false,"suffix":""},{"dropping-particle":"","family":"McGree","given":"James M","non-dropping-particle":"","parse-names":false,"suffix":""},{"dropping-particle":"","family":"Harvey","given":"Eric","non-dropping-particle":"","parse-names":false,"suffix":""},{"dropping-particle":"","family":"Flores-Moreno","given":"Habacuc","non-dropping-particle":"","parse-names":false,"suffix":""},{"dropping-particle":"","family":"Schütz","given":"Martin","non-dropping-particle":"","parse-names":false,"suffix":""},{"dropping-particle":"","family":"Buckley","given":"Yvonne M","non-dropping-particle":"","parse-names":false,"suffix":""},{"dropping-particle":"","family":"Borer","given":"Elizabeth T","non-dropping-particle":"","parse-names":false,"suffix":""},{"dropping-particle":"","family":"Seabloom","given":"Eric W","non-dropping-particle":"","parse-names":false,"suffix":""},{"dropping-particle":"","family":"Pierre","given":"Kimberly J.","non-dropping-particle":"La","parse-names":false,"suffix":""},{"dropping-particle":"","family":"MacDougall","given":"Andrew M.","non-dropping-particle":"","parse-names":false,"suffix":""},{"dropping-particle":"","family":"Prober","given":"Suzanne M","non-dropping-particle":"","parse-names":false,"suffix":""},{"dropping-particle":"","family":"Stevens","given":"Carly J","non-dropping-particle":"","parse-names":false,"suffix":""},{"dropping-particle":"","family":"Sullivan","given":"Lauren L","non-dropping-particle":"","parse-names":false,"suffix":""},{"dropping-particle":"","family":"Porter","given":"Erica","non-dropping-particle":"","parse-names":false,"suffix":""},{"dropping-particle":"","family":"Ladouceur","given":"Emma","non-dropping-particle":"","parse-names":false,"suffix":""},{"dropping-particle":"","family":"Allen","given":"Charlotte","non-dropping-particle":"","parse-names":false,"suffix":""},{"dropping-particle":"","family":"Moromizato","given":"Karine H","non-dropping-particle":"","parse-names":false,"suffix":""},{"dropping-particle":"","family":"Morgan","given":"John W","non-dropping-particle":"","parse-names":false,"suffix":""},{"dropping-particle":"","family":"Harpole","given":"W Stanley","non-dropping-particle":"","parse-names":false,"suffix":""},{"dropping-particle":"","family":"Hautier","given":"Yann","non-dropping-particle":"","parse-names":false,"suffix":""},{"dropping-particle":"","family":"Eisenhauer","given":"Nico","non-dropping-particle":"","parse-names":false,"suffix":""},{"dropping-particle":"","family":"Wright","given":"Justin P","non-dropping-particle":"","parse-names":false,"suffix":""},{"dropping-particle":"","family":"Adler","given":"Peter B","non-dropping-particle":"","parse-names":false,"suffix":""},{"dropping-particle":"","family":"Arnillas","given":"Carlos Alberto","non-dropping-particle":"","parse-names":false,"suffix":""},{"dropping-particle":"","family":"Bakker","given":"Jonathan D.","non-dropping-particle":"","parse-names":false,"suffix":""},{"dropping-particle":"","family":"Biederman","given":"Lori","non-dropping-particle":"","parse-names":false,"suffix":""},{"dropping-particle":"","family":"Broadbent","given":"Arthur A. D.","non-dropping-particle":"","parse-names":false,"suffix":""},{"dropping-particle":"","family":"Brown","given":"Cynthia S","non-dropping-particle":"","parse-names":false,"suffix":""},{"dropping-particle":"","family":"Bugalho","given":"Miguel N","non-dropping-particle":"","parse-names":false,"suffix":""},{"dropping-particle":"","family":"Caldeira","given":"Maria C","non-dropping-particle":"","parse-names":false,"suffix":""},{"dropping-particle":"","family":"Cleland","given":"Elsa E","non-dropping-particle":"","parse-names":false,"suffix":""},{"dropping-particle":"","family":"Ebeling","given":"Anne","non-dropping-particle":"","parse-names":false,"suffix":""},{"dropping-particle":"","family":"Fay","given":"Philip A","non-dropping-particle":"","parse-names":false,"suffix":""},{"dropping-particle":"","family":"Hagenah","given":"Nicole","non-dropping-particle":"","parse-names":false,"suffix":""},{"dropping-particle":"","family":"Kleinhesselink","given":"Andrew R","non-dropping-particle":"","parse-names":false,"suffix":""},{"dropping-particle":"","family":"Mitchell","given":"Rachel","non-dropping-particle":"","parse-names":false,"suffix":""},{"dropping-particle":"","family":"Moore","given":"Joslin L","non-dropping-particle":"","parse-names":false,"suffix":""},{"dropping-particle":"","family":"Nogueira","given":"Carla","non-dropping-particle":"","parse-names":false,"suffix":""},{"dropping-particle":"","family":"Peri","given":"Pablo Luis","non-dropping-particle":"","parse-names":false,"suffix":""},{"dropping-particle":"","family":"Roscher","given":"Christiane","non-dropping-particle":"","parse-names":false,"suffix":""},{"dropping-particle":"","family":"Smith","given":"Melinda D","non-dropping-particle":"","parse-names":false,"suffix":""},{"dropping-particle":"","family":"Wragg","given":"Peter D","non-dropping-particle":"","parse-names":false,"suffix":""},{"dropping-particle":"","family":"Risch","given":"Anita C","non-dropping-particle":"","parse-names":false,"suffix":""}],"container-title":"Nature Ecology &amp; Evolution","id":"ITEM-4","issue":"3","issued":{"date-parts":[["2019","2","4"]]},"page":"400-406","title":"Leaf nutrients, not specific leaf area, are consistent indicators of elevated nutrient inputs","type":"article-journal","volume":"3"},"uris":["http://www.mendeley.com/documents/?uuid=29e0b7b4-20c1-463b-af0e-323fc7be437b"]},{"id":"ITEM-5","itemData":{"DOI":"10.1111/gcb.15071","ISSN":"1354-1013","abstract":"A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author":[{"dropping-particle":"","family":"Liang","given":"Xingyun","non-dropping-particle":"","parse-names":false,"suffix":""},{"dropping-particle":"","family":"Zhang","given":"Tong","non-dropping-particle":"","parse-names":false,"suffix":""},{"dropping-particle":"","family":"Lu","given":"Xiankai","non-dropping-particle":"","parse-names":false,"suffix":""},{"dropping-particle":"","family":"Ellsworth","given":"David S","non-dropping-particle":"","parse-names":false,"suffix":""},{"dropping-particle":"","family":"BassiriRad","given":"Hormoz","non-dropping-particle":"","parse-names":false,"suffix":""},{"dropping-particle":"","family":"You","given":"Chengming","non-dropping-particle":"","parse-names":false,"suffix":""},{"dropping-particle":"","family":"Wang","given":"Dong","non-dropping-particle":"","parse-names":false,"suffix":""},{"dropping-particle":"","family":"He","given":"Pengcheng","non-dropping-particle":"","parse-names":false,"suffix":""},{"dropping-particle":"","family":"Deng","given":"Qi","non-dropping-particle":"","parse-names":false,"suffix":""},{"dropping-particle":"","family":"Liu","given":"Hui","non-dropping-particle":"","parse-names":false,"suffix":""},{"dropping-particle":"","family":"Mo","given":"Jiangming","non-dropping-particle":"","parse-names":false,"suffix":""},{"dropping-particle":"","family":"Ye","given":"Qing","non-dropping-particle":"","parse-names":false,"suffix":""}],"container-title":"Global Change Biology","id":"ITEM-5","issue":"6","issued":{"date-parts":[["2020","6","8"]]},"page":"3585-3600","title":"Global response patterns of plant photosynthesis to nitrogen addition: A meta‐analysis","type":"article-journal","volume":"26"},"uris":["http://www.mendeley.com/documents/?uuid=c936a49f-196c-406d-ac18-be1d835be620"]},{"id":"ITEM-6","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Evolution","id":"ITEM-6","issue":"16","issued":{"date-parts":[["2014","8"]]},"page":"3218-3235","title":"The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study","type":"article-journal","volume":"4"},"uris":["http://www.mendeley.com/documents/?uuid=f2d11739-e7fe-4603-a9bb-fc59ddb6a65c"]}],"mendeley":{"formattedCitation":"(Field &amp; Mooney, 1986; Evans, 1989; Evans &amp; Seemann, 1989; Walker &lt;i&gt;et al.&lt;/i&gt;, 2014; Firn &lt;i&gt;et al.&lt;/i&gt;, 2019; Liang &lt;i&gt;et al.&lt;/i&gt;, 2020)","plainTextFormattedCitation":"(Field &amp; Mooney, 1986; Evans, 1989; Evans &amp; Seemann, 1989; Walker et al., 2014; Firn et al., 2019; Liang et al., 2020)","previouslyFormattedCitation":"(Field &amp; Mooney, 1986; Evans, 1989; Evans &amp; Seemann, 1989; Walker &lt;i&gt;et al.&lt;/i&gt;, 2014; Firn &lt;i&gt;et al.&lt;/i&gt;, 2019; Liang &lt;i&gt;et al.&lt;/i&gt;, 2020)"},"properties":{"noteIndex":0},"schema":"https://github.com/citation-style-language/schema/raw/master/csl-citation.json"}</w:instrText>
      </w:r>
      <w:r>
        <w:fldChar w:fldCharType="separate"/>
      </w:r>
      <w:r w:rsidRPr="00980A65">
        <w:rPr>
          <w:noProof/>
        </w:rPr>
        <w:t xml:space="preserve">(Field &amp; Mooney, 1986; Evans, 1989; Evans &amp; Seemann, 1989; Walker </w:t>
      </w:r>
      <w:r w:rsidRPr="00980A65">
        <w:rPr>
          <w:i/>
          <w:noProof/>
        </w:rPr>
        <w:t>et al.</w:t>
      </w:r>
      <w:r w:rsidRPr="00980A65">
        <w:rPr>
          <w:noProof/>
        </w:rPr>
        <w:t xml:space="preserve">, 2014; Firn </w:t>
      </w:r>
      <w:r w:rsidRPr="00980A65">
        <w:rPr>
          <w:i/>
          <w:noProof/>
        </w:rPr>
        <w:t>et al.</w:t>
      </w:r>
      <w:r w:rsidRPr="00980A65">
        <w:rPr>
          <w:noProof/>
        </w:rPr>
        <w:t xml:space="preserve">, 2019; Liang </w:t>
      </w:r>
      <w:r w:rsidRPr="00980A65">
        <w:rPr>
          <w:i/>
          <w:noProof/>
        </w:rPr>
        <w:t>et al.</w:t>
      </w:r>
      <w:r w:rsidRPr="00980A65">
        <w:rPr>
          <w:noProof/>
        </w:rPr>
        <w:t>, 2020)</w:t>
      </w:r>
      <w:r>
        <w:fldChar w:fldCharType="end"/>
      </w:r>
      <w:r>
        <w:t xml:space="preserve">, the </w:t>
      </w:r>
      <w:r w:rsidR="00DB667C">
        <w:t xml:space="preserve">progressive </w:t>
      </w:r>
      <w:r>
        <w:t xml:space="preserve">nitrogen limitation hypothesis implies that reductions in </w:t>
      </w:r>
      <w:r w:rsidRPr="00FE014F">
        <w:rPr>
          <w:bCs/>
        </w:rPr>
        <w:t>n</w:t>
      </w:r>
      <w:r>
        <w:rPr>
          <w:bCs/>
        </w:rPr>
        <w:t>itrogen</w:t>
      </w:r>
      <w:r>
        <w:t xml:space="preserve"> availability over time </w:t>
      </w:r>
      <w:r w:rsidR="00344907">
        <w:t>might</w:t>
      </w:r>
      <w:r>
        <w:t xml:space="preserve"> explain why C</w:t>
      </w:r>
      <w:r>
        <w:rPr>
          <w:vertAlign w:val="subscript"/>
        </w:rPr>
        <w:t>3</w:t>
      </w:r>
      <w:r>
        <w:t xml:space="preserve"> plants </w:t>
      </w:r>
      <w:r w:rsidR="00B36775">
        <w:t xml:space="preserve">exhibit </w:t>
      </w:r>
      <w:r w:rsidR="00EF62B4">
        <w:t>decreased</w:t>
      </w:r>
      <w:r w:rsidR="00B36775">
        <w:t xml:space="preserve"> </w:t>
      </w:r>
      <w:r>
        <w:t>leaf nitrogen content and photosynthetic capacity under elevated CO</w:t>
      </w:r>
      <w:r>
        <w:rPr>
          <w:vertAlign w:val="subscript"/>
        </w:rPr>
        <w:t>2</w:t>
      </w:r>
      <w:r>
        <w:t xml:space="preserve">. </w:t>
      </w:r>
      <w:r w:rsidR="00DB667C">
        <w:t>However</w:t>
      </w:r>
      <w:r>
        <w:t xml:space="preserve">, </w:t>
      </w:r>
      <w:r w:rsidR="00407E89">
        <w:rPr>
          <w:color w:val="000000"/>
        </w:rPr>
        <w:t>results from free-air CO</w:t>
      </w:r>
      <w:r w:rsidR="00407E89">
        <w:rPr>
          <w:color w:val="000000"/>
          <w:vertAlign w:val="subscript"/>
        </w:rPr>
        <w:t>2</w:t>
      </w:r>
      <w:r w:rsidR="00407E89">
        <w:rPr>
          <w:color w:val="000000"/>
        </w:rPr>
        <w:t xml:space="preserve"> enrichment experiments show that reductions in leaf nitrogen content and photosynthetic capacity under elevated CO</w:t>
      </w:r>
      <w:r w:rsidR="00407E89">
        <w:rPr>
          <w:color w:val="000000"/>
          <w:vertAlign w:val="subscript"/>
        </w:rPr>
        <w:t>2</w:t>
      </w:r>
      <w:r w:rsidR="00407E89">
        <w:rPr>
          <w:color w:val="000000"/>
        </w:rPr>
        <w:t xml:space="preserve"> are decoupled from </w:t>
      </w:r>
      <w:ins w:id="36" w:author="Perkowski, Evan A" w:date="2023-11-27T13:34:00Z">
        <w:r w:rsidR="001A48E2">
          <w:rPr>
            <w:color w:val="000000"/>
          </w:rPr>
          <w:t xml:space="preserve">changes in </w:t>
        </w:r>
      </w:ins>
      <w:r w:rsidR="00407E89">
        <w:rPr>
          <w:color w:val="000000"/>
        </w:rPr>
        <w:t xml:space="preserve">nitrogen </w:t>
      </w:r>
      <w:r w:rsidR="00407E89">
        <w:rPr>
          <w:color w:val="000000"/>
        </w:rPr>
        <w:lastRenderedPageBreak/>
        <w:t xml:space="preserve">availability </w:t>
      </w:r>
      <w:r w:rsidR="00407E89">
        <w:rPr>
          <w:color w:val="000000"/>
        </w:rPr>
        <w:fldChar w:fldCharType="begin" w:fldLock="1"/>
      </w:r>
      <w:r w:rsidR="00855CCA">
        <w:rPr>
          <w:color w:val="000000"/>
        </w:rPr>
        <w:instrText>ADDIN CSL_CITATION {"citationItems":[{"id":"ITEM-1","itemData":{"DOI":"10.1111/j.1365-2486.2011.02435.x","ISSN":"13541013","abstract":"If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Biology","id":"ITEM-1","issue":"9","issued":{"date-parts":[["2011"]]},"page":"2893-2904","title":"Photosynthetic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Biology","id":"ITEM-3","issue":"9","issued":{"date-parts":[["2019"]]},"page":"3031-3044","title":"Strong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supply","type":"article-journal","volume":"25"},"uris":["http://www.mendeley.com/documents/?uuid=98b85338-74f6-40d4-9296-4bd5d102b420"]}],"mendeley":{"formattedCitation":"(Crous &lt;i&gt;et al.&lt;/i&gt;, 2010; Lee &lt;i&gt;et al.&lt;/i&gt;, 2011; Pastore &lt;i&gt;et al.&lt;/i&gt;, 2019)","plainTextFormattedCitation":"(Crous et al., 2010; Lee et al., 2011; Pastore et al., 2019)","previouslyFormattedCitation":"(Crous &lt;i&gt;et al.&lt;/i&gt;, 2010; Lee &lt;i&gt;et al.&lt;/i&gt;, 2011; Pastore &lt;i&gt;et al.&lt;/i&gt;, 2019)"},"properties":{"noteIndex":0},"schema":"https://github.com/citation-style-language/schema/raw/master/csl-citation.json"}</w:instrText>
      </w:r>
      <w:r w:rsidR="00407E89">
        <w:rPr>
          <w:color w:val="000000"/>
        </w:rPr>
        <w:fldChar w:fldCharType="separate"/>
      </w:r>
      <w:r w:rsidR="00581BFF" w:rsidRPr="00581BFF">
        <w:rPr>
          <w:noProof/>
          <w:color w:val="000000"/>
        </w:rPr>
        <w:t xml:space="preserve">(Crous </w:t>
      </w:r>
      <w:r w:rsidR="00581BFF" w:rsidRPr="00581BFF">
        <w:rPr>
          <w:i/>
          <w:noProof/>
          <w:color w:val="000000"/>
        </w:rPr>
        <w:t>et al.</w:t>
      </w:r>
      <w:r w:rsidR="00581BFF" w:rsidRPr="00581BFF">
        <w:rPr>
          <w:noProof/>
          <w:color w:val="000000"/>
        </w:rPr>
        <w:t xml:space="preserve">, 2010; Lee </w:t>
      </w:r>
      <w:r w:rsidR="00581BFF" w:rsidRPr="00581BFF">
        <w:rPr>
          <w:i/>
          <w:noProof/>
          <w:color w:val="000000"/>
        </w:rPr>
        <w:t>et al.</w:t>
      </w:r>
      <w:r w:rsidR="00581BFF" w:rsidRPr="00581BFF">
        <w:rPr>
          <w:noProof/>
          <w:color w:val="000000"/>
        </w:rPr>
        <w:t xml:space="preserve">, 2011; Pastore </w:t>
      </w:r>
      <w:r w:rsidR="00581BFF" w:rsidRPr="00581BFF">
        <w:rPr>
          <w:i/>
          <w:noProof/>
          <w:color w:val="000000"/>
        </w:rPr>
        <w:t>et al.</w:t>
      </w:r>
      <w:r w:rsidR="00581BFF" w:rsidRPr="00581BFF">
        <w:rPr>
          <w:noProof/>
          <w:color w:val="000000"/>
        </w:rPr>
        <w:t>, 2019)</w:t>
      </w:r>
      <w:r w:rsidR="00407E89">
        <w:rPr>
          <w:color w:val="000000"/>
        </w:rPr>
        <w:fldChar w:fldCharType="end"/>
      </w:r>
      <w:r w:rsidR="00031209">
        <w:rPr>
          <w:color w:val="000000"/>
        </w:rPr>
        <w:t xml:space="preserve">. Additionally, </w:t>
      </w:r>
      <w:r w:rsidR="00407E89">
        <w:rPr>
          <w:color w:val="000000"/>
        </w:rPr>
        <w:t xml:space="preserve">variance in leaf nitrogen and photosynthetic capacity across environmental gradients </w:t>
      </w:r>
      <w:ins w:id="37" w:author="Perkowski, Evan A" w:date="2023-11-28T11:16:00Z">
        <w:r w:rsidR="00C03914">
          <w:rPr>
            <w:color w:val="000000"/>
          </w:rPr>
          <w:t xml:space="preserve">tends to be </w:t>
        </w:r>
      </w:ins>
      <w:r w:rsidR="00407E89">
        <w:rPr>
          <w:color w:val="000000"/>
        </w:rPr>
        <w:t xml:space="preserve">more strongly determined through aboveground growth conditions that set demand to build and maintain photosynthetic enzymes than </w:t>
      </w:r>
      <w:ins w:id="38" w:author="Perkowski, Evan A" w:date="2023-11-27T13:35:00Z">
        <w:r w:rsidR="001A48E2">
          <w:rPr>
            <w:color w:val="000000"/>
          </w:rPr>
          <w:t xml:space="preserve">through changes in </w:t>
        </w:r>
      </w:ins>
      <w:r w:rsidR="00407E89">
        <w:rPr>
          <w:color w:val="000000"/>
        </w:rPr>
        <w:t xml:space="preserve">soil resource availability </w:t>
      </w:r>
      <w:r w:rsidR="00407E89">
        <w:rPr>
          <w:color w:val="000000"/>
        </w:rPr>
        <w:fldChar w:fldCharType="begin" w:fldLock="1"/>
      </w:r>
      <w:r w:rsidR="001544CC">
        <w:rPr>
          <w:color w:val="000000"/>
        </w:rPr>
        <w:instrText>ADDIN CSL_CITATION {"citationItems":[{"id":"ITEM-1","itemData":{"DOI":"10.5194/bg-14-481-2017","ISSN":"1726-4189","abstract":"Abstract.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…","author":[{"dropping-particle":"","family":"Dong","given":"Ning","non-dropping-particle":"","parse-names":false,"suffix":""},{"dropping-particle":"","family":"Prentice","given":"Iain Colin","non-dropping-particle":"","parse-names":false,"suffix":""},{"dropping-particle":"","family":"Evans","given":"Bradley J","non-dropping-particle":"","parse-names":false,"suffix":""},{"dropping-particle":"","family":"Caddy-Retalic","given":"Stefan","non-dropping-particle":"","parse-names":false,"suffix":""},{"dropping-particle":"","family":"Lowe","given":"Andrew J","non-dropping-particle":"","parse-names":false,"suffix":""},{"dropping-particle":"","family":"Wright","given":"Ian J","non-dropping-particle":"","parse-names":false,"suffix":""}],"container-title":"Biogeosciences","id":"ITEM-1","issue":"2","issued":{"date-parts":[["2017","1","30"]]},"page":"481-495","title":"Leaf nitrogen from first principles: field evidence for adaptive variation with climate","type":"article-journal","volume":"14"},"uris":["http://www.mendeley.com/documents/?uuid=d26886a5-de26-4a8d-afa2-a17d2a28ee6e"]},{"id":"ITEM-2","itemData":{"DOI":"10.1111/nph.16558","ISSN":"0028-646X","abstract":"Summary Leaf area (LA), mass per area (LMA), nitrogen per unit area (Narea) and the leaf-internal to ambient CO2 ratio (?) are fundamental traits for plant functional ecology and vegetation modelling. Here we aimed to assess how their variation, within and between species, tracks environmental gradients. Measurements were made on 705 species from 116 sites within a broad north?south transect from tropical to temperate Australia. Trait responses to environment were quantified using multiple regression; within- and between-species responses were compared using analysis of covariance and trait-gradient analysis. Leaf area, the leaf economics spectrum (indexed by LMA and Narea) and ? (from stable carbon isotope ratios) varied almost independently among species. Across sites, however, ? and LA increased with mean growing-season temperature (mGDD0) and decreased with vapour pressure deficit (mVPD0) and soil pH. LMA and Narea showed the reverse pattern. Climate responses agreed with expectations based on optimality principles. Within-species variability contributed &lt; 10% to geographical variation in LA but &gt; 90% for ?, with LMA and Narea intermediate. These findings support the hypothesis that acclimation within individuals, adaptation within species and selection among species combine to create predictable relationships between traits and environment. However, the contribution of acclimation/adaptation vs species selection differs among traits.","author":[{"dropping-particle":"","family":"Dong","given":"Ning","non-dropping-particle":"","parse-names":false,"suffix":""},{"dropping-particle":"","family":"Prentice","given":"Iain Colin","non-dropping-particle":"","parse-names":false,"suffix":""},{"dropping-particle":"","family":"Wright","given":"Ian J","non-dropping-particle":"","parse-names":false,"suffix":""},{"dropping-particle":"","family":"Evans","given":"Bradley J","non-dropping-particle":"","parse-names":false,"suffix":""},{"dropping-particle":"","family":"Togashi","given":"Henrique F","non-dropping-particle":"","parse-names":false,"suffix":""},{"dropping-particle":"","family":"Caddy-Retalic","given":"Stefan","non-dropping-particle":"","parse-names":false,"suffix":""},{"dropping-particle":"","family":"McInerney","given":"Francesca A","non-dropping-particle":"","parse-names":false,"suffix":""},{"dropping-particle":"","family":"Sparrow","given":"Ben","non-dropping-particle":"","parse-names":false,"suffix":""},{"dropping-particle":"","family":"Leitch","given":"Emrys","non-dropping-particle":"","parse-names":false,"suffix":""},{"dropping-particle":"","family":"Lowe","given":"Andrew J","non-dropping-particle":"","parse-names":false,"suffix":""}],"container-title":"New Phytologist","id":"ITEM-2","issue":"1","issued":{"date-parts":[["2020","3"]]},"page":"82-94","publisher":"John Wiley &amp; Sons, Ltd","title":"Components of leaf-trait variation along environmental gradients","type":"article-journal","volume":"228"},"uris":["http://www.mendeley.com/documents/?uuid=fdb180d5-9aab-43ff-8446-0cf26ab32ec0"]},{"id":"ITEM-3","itemData":{"DOI":"10.1111/1365-2745.13967","ISSN":"0022-0477","abstract":"Leaf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coupling.","author":[{"dropping-particle":"","family":"Dong","given":"Ning","non-dropping-particle":"","parse-names":false,"suffix":""},{"dropping-particle":"","family":"Prentice","given":"Iain Colin","non-dropping-particle":"","parse-names":false,"suffix":""},{"dropping-particle":"","family":"Wright","given":"Ian J","non-dropping-particle":"","parse-names":false,"suffix":""},{"dropping-particle":"","family":"Wang","given":"Han","non-dropping-particle":"","parse-names":false,"suffix":""},{"dropping-particle":"","family":"Atkin","given":"Owen K","non-dropping-particle":"","parse-names":false,"suffix":""},{"dropping-particle":"","family":"Bloomfield","given":"Keith J","non-dropping-particle":"","parse-names":false,"suffix":""},{"dropping-particle":"","family":"Domingues","given":"Tomas F","non-dropping-particle":"","parse-names":false,"suffix":""},{"dropping-particle":"","family":"Gleason","given":"Sean M","non-dropping-particle":"","parse-names":false,"suffix":""},{"dropping-particle":"","family":"Maire","given":"Vincent","non-dropping-particle":"","parse-names":false,"suffix":""},{"dropping-particle":"","family":"Onoda","given":"Yusuke","non-dropping-particle":"","parse-names":false,"suffix":""},{"dropping-particle":"","family":"Poorter","given":"Hendrik","non-dropping-particle":"","parse-names":false,"suffix":""},{"dropping-particle":"","family":"Smith","given":"Nicholas G","non-dropping-particle":"","parse-names":false,"suffix":""}],"container-title":"Journal of Ecology","id":"ITEM-3","issue":"11","issued":{"date-parts":[["2022","11"]]},"page":"2585-2602","title":"Leaf nitrogen from the perspective of optimal plant function","type":"article-journal","volume":"110"},"uris":["http://www.mendeley.com/documents/?uuid=50267697-cf85-48a3-8479-7edfcd508a88"]},{"id":"ITEM-4","itemData":{"DOI":"10.1111/nph.16702","ISSN":"0028-646X","abstract":"\u000f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scale.","author":[{"dropping-particle":"","family":"Paillassa","given":"Jennifer","non-dropping-particle":"","parse-names":false,"suffix":""},{"dropping-particle":"","family":"Wright","given":"Ian J","non-dropping-particle":"","parse-names":false,"suffix":""},{"dropping-particle":"","family":"Prentice","given":"I Colin","non-dropping-particle":"","parse-names":false,"suffix":""},{"dropping-particle":"","family":"Pepin","given":"Steeve","non-dropping-particle":"","parse-names":false,"suffix":""},{"dropping-particle":"","family":"Smith","given":"Nicholas G","non-dropping-particle":"","parse-names":false,"suffix":""},{"dropping-particle":"","family":"Ethier","given":"Gilbert","non-dropping-particle":"","parse-names":false,"suffix":""},{"dropping-particle":"","family":"Westerband","given":"Andrea C","non-dropping-particle":"","parse-names":false,"suffix":""},{"dropping-particle":"","family":"Lamarque","given":"Laurent J","non-dropping-particle":"","parse-names":false,"suffix":""},{"dropping-particle":"","family":"Wang","given":"Han","non-dropping-particle":"","parse-names":false,"suffix":""},{"dropping-particle":"","family":"Cornwell","given":"William K","non-dropping-particle":"","parse-names":false,"suffix":""},{"dropping-particle":"","family":"Maire","given":"Vincent","non-dropping-particle":"","parse-names":false,"suffix":""}],"container-title":"New Phytologist","id":"ITEM-4","issue":"1","issued":{"date-parts":[["2020","10","9"]]},"page":"121-135","title":"When and where soil is important to modify the carbon and water economy of leaves","type":"article-journal","volume":"228"},"uris":["http://www.mendeley.com/documents/?uuid=7a979be5-4341-4431-bd38-7ceeeada2df2"]},{"id":"ITEM-5","itemData":{"DOI":"10.1038/s42003-021-01985-7","ISBN":"4200302101","ISSN":"2399-3642","PMID":"33846550","abstract":"There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supply.","author":[{"dropping-particle":"","family":"Peng","given":"Yunke","non-dropping-particle":"","parse-names":false,"suffix":""},{"dropping-particle":"","family":"Bloomfield","given":"Keith J","non-dropping-particle":"","parse-names":false,"suffix":""},{"dropping-particle":"","family":"Cernusak","given":"Lucas A","non-dropping-particle":"","parse-names":false,"suffix":""},{"dropping-particle":"","family":"Domingues","given":"Tomas F","non-dropping-particle":"","parse-names":false,"suffix":""},{"dropping-particle":"","family":"Prentice","given":"Iain Colin","non-dropping-particle":"","parse-names":false,"suffix":""}],"container-title":"Communications Biology","id":"ITEM-5","issue":"1","issued":{"date-parts":[["2021","12","12"]]},"page":"462","title":"Global climate and nutrient controls of photosynthetic capacity","type":"article-journal","volume":"4"},"uris":["http://www.mendeley.com/documents/?uuid=3ef8e4be-d782-4101-b3db-1a91b9992fc1"]},{"id":"ITEM-6","itemData":{"DOI":"10.1111/nph.18254","ISSN":"0028-646X","abstract":"The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physiology.","author":[{"dropping-particle":"","family":"Querejeta","given":"José Ignacio","non-dropping-particle":"","parse-names":false,"suffix":""},{"dropping-particle":"","family":"Prieto","given":"Iván","non-dropping-particle":"","parse-names":false,"suffix":""},{"dropping-particle":"","family":"Armas","given":"Cristina","non-dropping-particle":"","parse-names":false,"suffix":""},{"dropping-particle":"","family":"Casanoves","given":"Fernando","non-dropping-particle":"","parse-names":false,"suffix":""},{"dropping-particle":"","family":"Diémé","given":"Joseph S.","non-dropping-particle":"","parse-names":false,"suffix":""},{"dropping-particle":"","family":"Diouf","given":"Mayecor","non-dropping-particle":"","parse-names":false,"suffix":""},{"dropping-particle":"","family":"Yossi","given":"Harouna","non-dropping-particle":"","parse-names":false,"suffix":""},{"dropping-particle":"","family":"Kaya","given":"Bocary","non-dropping-particle":"","parse-names":false,"suffix":""},{"dropping-particle":"","family":"Pugnaire","given":"Francisco I.","non-dropping-particle":"","parse-names":false,"suffix":""},{"dropping-particle":"","family":"Rusch","given":"Graciela M.","non-dropping-particle":"","parse-names":false,"suffix":""}],"container-title":"New Phytologist","id":"ITEM-6","issue":"4","issued":{"date-parts":[["2022","8","21"]]},"page":"1351-1364","title":"Higher leaf nitrogen content is linked to tighter stomatal regulation of transpiration and more efficient water use across dryland trees","type":"article-journal","volume":"235"},"uris":["http://www.mendeley.com/documents/?uuid=6c52b46a-4bb6-4058-885d-47c6fd2b9341"]},{"id":"ITEM-7","itemData":{"DOI":"10.1111/ele.13210","ISSN":"1461-023X","abstract":"Earth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Letters","id":"ITEM-7","issue":"3","issued":{"date-parts":[["2019","3","4"]]},"page":"506-517","title":"Global photosynthetic capacity is optimized to the environment","type":"article-journal","volume":"22"},"uris":["http://www.mendeley.com/documents/?uuid=de810a7b-b01e-4be3-a228-03946531e91d"]},{"id":"ITEM-8","itemData":{"DOI":"10.1111/gcb.15212","ISSN":"1354-1013","abstract":"The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Biology","id":"ITEM-8","issue":"9","issued":{"date-parts":[["2020","9","3"]]},"page":"5202-5216","title":"Mechanisms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-9","itemData":{"DOI":"10.1111/gcb.16501","ISBN":"1410706516","ISSN":"1354-1013","PMID":"25669675","author":[{"dropping-particle":"","family":"Westerband","given":"Andrea C.","non-dropping-particle":"","parse-names":false,"suffix":""},{"dropping-particle":"","family":"Wright","given":"Ian J.","non-dropping-particle":"","parse-names":false,"suffix":""},{"dropping-particle":"","family":"Maire","given":"Vincent","non-dropping-particle":"","parse-names":false,"suffix":""},{"dropping-particle":"","family":"Paillassa","given":"Jennifer","non-dropping-particle":"","parse-names":false,"suffix":""},{"dropping-particle":"","family":"Prentice","given":"Iain Colin","non-dropping-particle":"","parse-names":false,"suffix":""},{"dropping-particle":"","family":"Atkin","given":"Owen K.","non-dropping-particle":"","parse-names":false,"suffix":""},{"dropping-particle":"","family":"Bloomfield","given":"Keith J.","non-dropping-particle":"","parse-names":false,"suffix":""},{"dropping-particle":"","family":"Cernusak","given":"Lucas A.","non-dropping-particle":"","parse-names":false,"suffix":""},{"dropping-particle":"","family":"Dong","given":"Ning","non-dropping-particle":"","parse-names":false,"suffix":""},{"dropping-particle":"","family":"Gleason","given":"Sean M.","non-dropping-particle":"","parse-names":false,"suffix":""},{"dropping-particle":"","family":"Guilherme Pereira","given":"Caio","non-dropping-particle":"","parse-names":false,"suffix":""},{"dropping-particle":"","family":"Lambers","given":"Hans","non-dropping-particle":"","parse-names":false,"suffix":""},{"dropping-particle":"","family":"Leishman","given":"Michelle R.","non-dropping-particle":"","parse-names":false,"suffix":""},{"dropping-particle":"","family":"Malhi","given":"Yadvinder","non-dropping-particle":"","parse-names":false,"suffix":""},{"dropping-particle":"","family":"Nolan","given":"Rachael H.","non-dropping-particle":"","parse-names":false,"suffix":""}],"container-title":"Global Change Biology","id":"ITEM-9","issue":"3","issued":{"date-parts":[["2023","2","16"]]},"page":"856-873","title":"Coordination of photosynthetic traits across soil and climate gradients","type":"article-journal","volume":"29"},"uris":["http://www.mendeley.com/documents/?uuid=21ffc03c-3e82-40b0-846f-1638da6585e7"]},{"id":"ITEM-10","itemData":{"DOI":"10.1093/jxb/erad195","ISSN":"0022-0957","abstract":"The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Botany","id":"ITEM-10","issue":"17","issued":{"date-parts":[["2023","9","13"]]},"page":"5166-5180","title":"Soil nitrogen fertilization reduces relative leaf nitrogen allocation to photosynthesis","type":"article-journal","volume":"74"},"uris":["http://www.mendeley.com/documents/?uuid=84f9e119-629b-4d40-ad7f-87f747ce2e46"]}],"mendeley":{"formattedCitation":"(Dong &lt;i&gt;et al.&lt;/i&gt;, 2017, 2020, 2022a; Smith &lt;i&gt;et al.&lt;/i&gt;, 2019; Smith &amp; Keenan, 2020; Paillassa &lt;i&gt;et al.&lt;/i&gt;, 2020; Peng &lt;i&gt;et al.&lt;/i&gt;, 2021; Querejeta &lt;i&gt;et al.&lt;/i&gt;, 2022; Westerband &lt;i&gt;et al.&lt;/i&gt;, 2023; Waring &lt;i&gt;et al.&lt;/i&gt;, 2023)","plainTextFormattedCitation":"(Dong et al., 2017, 2020, 2022a; Smith et al., 2019; Smith &amp; Keenan, 2020; Paillassa et al., 2020; Peng et al., 2021; Querejeta et al., 2022; Westerband et al., 2023; Waring et al., 2023)","previouslyFormattedCitation":"(Dong &lt;i&gt;et al.&lt;/i&gt;, 2017, 2020, 2022a; Smith &lt;i&gt;et al.&lt;/i&gt;, 2019; Smith &amp; Keenan, 2020; Paillassa &lt;i&gt;et al.&lt;/i&gt;, 2020; Peng &lt;i&gt;et al.&lt;/i&gt;, 2021; Querejeta &lt;i&gt;et al.&lt;/i&gt;, 2022; Westerband &lt;i&gt;et al.&lt;/i&gt;, 2023; Waring &lt;i&gt;et al.&lt;/i&gt;, 2023)"},"properties":{"noteIndex":0},"schema":"https://github.com/citation-style-language/schema/raw/master/csl-citation.json"}</w:instrText>
      </w:r>
      <w:r w:rsidR="00407E89">
        <w:rPr>
          <w:color w:val="000000"/>
        </w:rPr>
        <w:fldChar w:fldCharType="separate"/>
      </w:r>
      <w:r w:rsidR="00C03914" w:rsidRPr="00C03914">
        <w:rPr>
          <w:noProof/>
          <w:color w:val="000000"/>
        </w:rPr>
        <w:t xml:space="preserve">(Dong </w:t>
      </w:r>
      <w:r w:rsidR="00C03914" w:rsidRPr="00C03914">
        <w:rPr>
          <w:i/>
          <w:noProof/>
          <w:color w:val="000000"/>
        </w:rPr>
        <w:t>et al.</w:t>
      </w:r>
      <w:r w:rsidR="00C03914" w:rsidRPr="00C03914">
        <w:rPr>
          <w:noProof/>
          <w:color w:val="000000"/>
        </w:rPr>
        <w:t xml:space="preserve">, 2017, 2020, 2022a; Smith </w:t>
      </w:r>
      <w:r w:rsidR="00C03914" w:rsidRPr="00C03914">
        <w:rPr>
          <w:i/>
          <w:noProof/>
          <w:color w:val="000000"/>
        </w:rPr>
        <w:t>et al.</w:t>
      </w:r>
      <w:r w:rsidR="00C03914" w:rsidRPr="00C03914">
        <w:rPr>
          <w:noProof/>
          <w:color w:val="000000"/>
        </w:rPr>
        <w:t xml:space="preserve">, 2019; Smith &amp; Keenan, 2020; Paillassa </w:t>
      </w:r>
      <w:r w:rsidR="00C03914" w:rsidRPr="00C03914">
        <w:rPr>
          <w:i/>
          <w:noProof/>
          <w:color w:val="000000"/>
        </w:rPr>
        <w:t>et al.</w:t>
      </w:r>
      <w:r w:rsidR="00C03914" w:rsidRPr="00C03914">
        <w:rPr>
          <w:noProof/>
          <w:color w:val="000000"/>
        </w:rPr>
        <w:t xml:space="preserve">, 2020; Peng </w:t>
      </w:r>
      <w:r w:rsidR="00C03914" w:rsidRPr="00C03914">
        <w:rPr>
          <w:i/>
          <w:noProof/>
          <w:color w:val="000000"/>
        </w:rPr>
        <w:t>et al.</w:t>
      </w:r>
      <w:r w:rsidR="00C03914" w:rsidRPr="00C03914">
        <w:rPr>
          <w:noProof/>
          <w:color w:val="000000"/>
        </w:rPr>
        <w:t xml:space="preserve">, 2021; Querejeta </w:t>
      </w:r>
      <w:r w:rsidR="00C03914" w:rsidRPr="00C03914">
        <w:rPr>
          <w:i/>
          <w:noProof/>
          <w:color w:val="000000"/>
        </w:rPr>
        <w:t>et al.</w:t>
      </w:r>
      <w:r w:rsidR="00C03914" w:rsidRPr="00C03914">
        <w:rPr>
          <w:noProof/>
          <w:color w:val="000000"/>
        </w:rPr>
        <w:t xml:space="preserve">, 2022; Westerband </w:t>
      </w:r>
      <w:r w:rsidR="00C03914" w:rsidRPr="00C03914">
        <w:rPr>
          <w:i/>
          <w:noProof/>
          <w:color w:val="000000"/>
        </w:rPr>
        <w:t>et al.</w:t>
      </w:r>
      <w:r w:rsidR="00C03914" w:rsidRPr="00C03914">
        <w:rPr>
          <w:noProof/>
          <w:color w:val="000000"/>
        </w:rPr>
        <w:t xml:space="preserve">, 2023; Waring </w:t>
      </w:r>
      <w:r w:rsidR="00C03914" w:rsidRPr="00C03914">
        <w:rPr>
          <w:i/>
          <w:noProof/>
          <w:color w:val="000000"/>
        </w:rPr>
        <w:t>et al.</w:t>
      </w:r>
      <w:r w:rsidR="00C03914" w:rsidRPr="00C03914">
        <w:rPr>
          <w:noProof/>
          <w:color w:val="000000"/>
        </w:rPr>
        <w:t>, 2023)</w:t>
      </w:r>
      <w:r w:rsidR="00407E89">
        <w:rPr>
          <w:color w:val="000000"/>
        </w:rPr>
        <w:fldChar w:fldCharType="end"/>
      </w:r>
      <w:r w:rsidR="00031209">
        <w:rPr>
          <w:color w:val="000000"/>
        </w:rPr>
        <w:t>. These patterns indicate that leaf photosynthetic responses to elevated CO</w:t>
      </w:r>
      <w:r w:rsidR="00031209">
        <w:rPr>
          <w:color w:val="000000"/>
          <w:vertAlign w:val="subscript"/>
        </w:rPr>
        <w:t>2</w:t>
      </w:r>
      <w:r w:rsidR="00031209">
        <w:rPr>
          <w:color w:val="000000"/>
        </w:rPr>
        <w:t xml:space="preserve"> may</w:t>
      </w:r>
      <w:ins w:id="39" w:author="Perkowski, Evan A" w:date="2023-11-17T10:24:00Z">
        <w:r w:rsidR="00821138">
          <w:rPr>
            <w:color w:val="000000"/>
          </w:rPr>
          <w:t xml:space="preserve"> be a product of altered leaf nitrogen demand to build and maintain photosynthetic enzymes</w:t>
        </w:r>
      </w:ins>
      <w:ins w:id="40" w:author="Perkowski, Evan A" w:date="2023-11-17T10:25:00Z">
        <w:r w:rsidR="00821138">
          <w:rPr>
            <w:color w:val="000000"/>
          </w:rPr>
          <w:t xml:space="preserve"> and may</w:t>
        </w:r>
      </w:ins>
      <w:ins w:id="41" w:author="Perkowski, Evan A" w:date="2023-11-17T10:24:00Z">
        <w:r w:rsidR="00821138">
          <w:rPr>
            <w:color w:val="000000"/>
          </w:rPr>
          <w:t xml:space="preserve"> </w:t>
        </w:r>
      </w:ins>
      <w:r w:rsidR="00031209">
        <w:rPr>
          <w:color w:val="000000"/>
        </w:rPr>
        <w:t>not be linked to changes in nitrogen availability.</w:t>
      </w:r>
    </w:p>
    <w:p w14:paraId="7A1E7B67" w14:textId="371A0D66" w:rsidR="006F27A7" w:rsidRPr="00012BE0" w:rsidRDefault="00521356" w:rsidP="00012BE0">
      <w:pPr>
        <w:spacing w:line="360" w:lineRule="auto"/>
        <w:ind w:firstLine="720"/>
      </w:pPr>
      <w:r>
        <w:rPr>
          <w:color w:val="000000"/>
        </w:rPr>
        <w:t xml:space="preserve">Eco-evolutionary optimality theory provides a framework for understanding how </w:t>
      </w:r>
      <w:ins w:id="42" w:author="Perkowski, Evan A" w:date="2023-11-28T11:17:00Z">
        <w:r w:rsidR="00C03914">
          <w:rPr>
            <w:color w:val="000000"/>
          </w:rPr>
          <w:t xml:space="preserve">leaf photosynthetic </w:t>
        </w:r>
      </w:ins>
      <w:r>
        <w:rPr>
          <w:color w:val="000000"/>
        </w:rPr>
        <w:t>responses to elevated CO</w:t>
      </w:r>
      <w:r>
        <w:rPr>
          <w:color w:val="000000"/>
          <w:vertAlign w:val="subscript"/>
        </w:rPr>
        <w:t>2</w:t>
      </w:r>
      <w:r>
        <w:rPr>
          <w:color w:val="000000"/>
        </w:rPr>
        <w:t xml:space="preserve"> may be determined through demand to build and maintain photosynthetic enzymes </w:t>
      </w:r>
      <w:r>
        <w:rPr>
          <w:color w:val="000000"/>
        </w:rPr>
        <w:fldChar w:fldCharType="begin" w:fldLock="1"/>
      </w:r>
      <w:r w:rsidR="006662C1">
        <w:rPr>
          <w:color w:val="000000"/>
        </w:rPr>
        <w:instrText>ADDIN CSL_CITATION {"citationItems":[{"id":"ITEM-1","itemData":{"DOI":"10.1111/nph.17558","ISSN":"14698137","PMID":"34131932","abstract":"Global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Phytologist","id":"ITEM-1","issue":"6","issued":{"date-parts":[["2021"]]},"page":"2125-2141","title":"Eco-evolutionary optimality as a means to improve vegetation and land-surface models","type":"article-journal","volume":"231"},"uris":["http://www.mendeley.com/documents/?uuid=2837baf0-53ee-43fe-941a-4c071cdb25c8"]}],"mendeley":{"formattedCitation":"(Harrison &lt;i&gt;et al.&lt;/i&gt;, 2021)","plainTextFormattedCitation":"(Harrison et al., 2021)","previouslyFormattedCitation":"(Harrison &lt;i&gt;et al.&lt;/i&gt;, 2021)"},"properties":{"noteIndex":0},"schema":"https://github.com/citation-style-language/schema/raw/master/csl-citation.json"}</w:instrText>
      </w:r>
      <w:r>
        <w:rPr>
          <w:color w:val="000000"/>
        </w:rPr>
        <w:fldChar w:fldCharType="separate"/>
      </w:r>
      <w:r w:rsidRPr="00521356">
        <w:rPr>
          <w:noProof/>
          <w:color w:val="000000"/>
        </w:rPr>
        <w:t xml:space="preserve">(Harrison </w:t>
      </w:r>
      <w:r w:rsidRPr="00521356">
        <w:rPr>
          <w:i/>
          <w:noProof/>
          <w:color w:val="000000"/>
        </w:rPr>
        <w:t>et al.</w:t>
      </w:r>
      <w:r w:rsidRPr="00521356">
        <w:rPr>
          <w:noProof/>
          <w:color w:val="000000"/>
        </w:rPr>
        <w:t>, 2021)</w:t>
      </w:r>
      <w:r>
        <w:rPr>
          <w:color w:val="000000"/>
        </w:rPr>
        <w:fldChar w:fldCharType="end"/>
      </w:r>
      <w:r>
        <w:rPr>
          <w:color w:val="000000"/>
        </w:rPr>
        <w:t>.</w:t>
      </w:r>
      <w:ins w:id="43" w:author="Perkowski, Evan A" w:date="2023-11-27T12:38:00Z">
        <w:r w:rsidR="00344907">
          <w:t xml:space="preserve"> M</w:t>
        </w:r>
      </w:ins>
      <w:r w:rsidR="00C6573F">
        <w:t xml:space="preserve">erging </w:t>
      </w:r>
      <w:r w:rsidR="00526FCA">
        <w:t xml:space="preserve">photosynthetic least-cost </w:t>
      </w:r>
      <w:r w:rsidR="00526FCA">
        <w:fldChar w:fldCharType="begin" w:fldLock="1"/>
      </w:r>
      <w:r w:rsidR="00526FCA">
        <w:instrText>ADDIN CSL_CITATION {"citationItems":[{"id":"ITEM-1","itemData":{"DOI":"0003-0147/2003/16101-010387","author":[{"dropping-particle":"","family":"Wright","given":"Ian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Naturalist","id":"ITEM-1","issue":"1","issued":{"date-parts":[["2003"]]},"page":"98-111","title":"Least-cost input mixtures of water and nitrogen for photosynthesis","type":"article-journal","volume":"161"},"uris":["http://www.mendeley.com/documents/?uuid=e792122e-1fd1-4c1a-9d09-7bd7a13fee68"]},{"id":"ITEM-2","itemData":{"DOI":"10.1111/ele.12211","ISSN":"1461023X","abstract":"A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Letters","id":"ITEM-2","issue":"1","issued":{"date-parts":[["2014","1"]]},"page":"82-91","title":"Balancing the costs of carbon gain and water transport: testing a new theoretical framework for plant functional ecology","type":"article-journal","volume":"17"},"uris":["http://www.mendeley.com/documents/?uuid=e847e008-126f-46c3-a215-d3160662c7ab"]}],"mendeley":{"formattedCitation":"(Wright &lt;i&gt;et al.&lt;/i&gt;, 2003; Prentice &lt;i&gt;et al.&lt;/i&gt;, 2014)","plainTextFormattedCitation":"(Wright et al., 2003; Prentice et al., 2014)","previouslyFormattedCitation":"(Wright &lt;i&gt;et al.&lt;/i&gt;, 2003; Prentice &lt;i&gt;et al.&lt;/i&gt;, 2014)"},"properties":{"noteIndex":0},"schema":"https://github.com/citation-style-language/schema/raw/master/csl-citation.json"}</w:instrText>
      </w:r>
      <w:r w:rsidR="00526FCA">
        <w:fldChar w:fldCharType="separate"/>
      </w:r>
      <w:r w:rsidR="00526FCA" w:rsidRPr="00470E54">
        <w:rPr>
          <w:noProof/>
        </w:rPr>
        <w:t xml:space="preserve">(Wright </w:t>
      </w:r>
      <w:r w:rsidR="00526FCA" w:rsidRPr="00470E54">
        <w:rPr>
          <w:i/>
          <w:noProof/>
        </w:rPr>
        <w:t>et al.</w:t>
      </w:r>
      <w:r w:rsidR="00526FCA" w:rsidRPr="00470E54">
        <w:rPr>
          <w:noProof/>
        </w:rPr>
        <w:t xml:space="preserve">, 2003; Prentice </w:t>
      </w:r>
      <w:r w:rsidR="00526FCA" w:rsidRPr="00470E54">
        <w:rPr>
          <w:i/>
          <w:noProof/>
        </w:rPr>
        <w:t>et al.</w:t>
      </w:r>
      <w:r w:rsidR="00526FCA" w:rsidRPr="00470E54">
        <w:rPr>
          <w:noProof/>
        </w:rPr>
        <w:t>, 2014)</w:t>
      </w:r>
      <w:r w:rsidR="00526FCA">
        <w:fldChar w:fldCharType="end"/>
      </w:r>
      <w:r w:rsidR="00526FCA">
        <w:t xml:space="preserve"> and optimal coordination </w:t>
      </w:r>
      <w:r w:rsidR="00526FCA">
        <w:fldChar w:fldCharType="begin" w:fldLock="1"/>
      </w:r>
      <w:r w:rsidR="00210514">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526FCA">
        <w:fldChar w:fldCharType="separate"/>
      </w:r>
      <w:r w:rsidR="00526FCA" w:rsidRPr="00B17316">
        <w:rPr>
          <w:noProof/>
        </w:rPr>
        <w:t xml:space="preserve">(Chen </w:t>
      </w:r>
      <w:r w:rsidR="00526FCA" w:rsidRPr="00B17316">
        <w:rPr>
          <w:i/>
          <w:noProof/>
        </w:rPr>
        <w:t>et al.</w:t>
      </w:r>
      <w:r w:rsidR="00526FCA" w:rsidRPr="00B17316">
        <w:rPr>
          <w:noProof/>
        </w:rPr>
        <w:t xml:space="preserve">, 1993; Maire </w:t>
      </w:r>
      <w:r w:rsidR="00526FCA" w:rsidRPr="00B17316">
        <w:rPr>
          <w:i/>
          <w:noProof/>
        </w:rPr>
        <w:t>et al.</w:t>
      </w:r>
      <w:r w:rsidR="00526FCA" w:rsidRPr="00B17316">
        <w:rPr>
          <w:noProof/>
        </w:rPr>
        <w:t>, 2012)</w:t>
      </w:r>
      <w:r w:rsidR="00526FCA">
        <w:fldChar w:fldCharType="end"/>
      </w:r>
      <w:r w:rsidR="00526FCA">
        <w:rPr>
          <w:bCs/>
        </w:rPr>
        <w:t xml:space="preserve"> theories</w:t>
      </w:r>
      <w:ins w:id="44" w:author="Perkowski, Evan A" w:date="2023-11-27T12:38:00Z">
        <w:r w:rsidR="00344907">
          <w:rPr>
            <w:bCs/>
          </w:rPr>
          <w:t>, eco-evolutionary optimality theory</w:t>
        </w:r>
      </w:ins>
      <w:r w:rsidR="00526FCA">
        <w:rPr>
          <w:bCs/>
        </w:rPr>
        <w:t xml:space="preserve"> </w:t>
      </w:r>
      <w:r w:rsidR="00526FCA">
        <w:t>posit</w:t>
      </w:r>
      <w:r w:rsidR="00821138">
        <w:t>s</w:t>
      </w:r>
      <w:r w:rsidR="00526FCA">
        <w:t xml:space="preserve"> that reduced leaf </w:t>
      </w:r>
      <w:r w:rsidR="00526FCA" w:rsidRPr="00FE014F">
        <w:rPr>
          <w:bCs/>
        </w:rPr>
        <w:t>n</w:t>
      </w:r>
      <w:r w:rsidR="00526FCA">
        <w:rPr>
          <w:bCs/>
        </w:rPr>
        <w:t>itrogen</w:t>
      </w:r>
      <w:r w:rsidR="00526FCA">
        <w:t xml:space="preserve"> allocation under elevated CO</w:t>
      </w:r>
      <w:r w:rsidR="00526FCA">
        <w:rPr>
          <w:vertAlign w:val="subscript"/>
        </w:rPr>
        <w:t>2</w:t>
      </w:r>
      <w:r w:rsidR="00526FCA">
        <w:t xml:space="preserve"> is the</w:t>
      </w:r>
      <w:ins w:id="45" w:author="Perkowski, Evan A [2]" w:date="2023-11-17T11:29:00Z">
        <w:r w:rsidR="00012BE0">
          <w:t xml:space="preserve"> downstream</w:t>
        </w:r>
      </w:ins>
      <w:r w:rsidR="00526FCA">
        <w:t xml:space="preserve"> result of a stronger downregulation in the maximum rate of</w:t>
      </w:r>
      <w:ins w:id="46" w:author="Nick Smith" w:date="2023-12-01T10:49:00Z">
        <w:r w:rsidR="00DA6FEA">
          <w:t xml:space="preserve"> </w:t>
        </w:r>
        <w:r w:rsidR="00DA6FEA">
          <w:rPr>
            <w:bCs/>
          </w:rPr>
          <w:t>Ribulose-1,5-bisphosphate (RuBP) carboxylase/oxygenase</w:t>
        </w:r>
      </w:ins>
      <w:r w:rsidR="00526FCA">
        <w:t xml:space="preserve"> </w:t>
      </w:r>
      <w:ins w:id="47" w:author="Nick Smith" w:date="2023-12-01T10:49:00Z">
        <w:r w:rsidR="00DA6FEA">
          <w:t>(</w:t>
        </w:r>
      </w:ins>
      <w:r w:rsidR="00526FCA">
        <w:t>Rubisco</w:t>
      </w:r>
      <w:ins w:id="48" w:author="Nick Smith" w:date="2023-12-01T10:49:00Z">
        <w:r w:rsidR="00DA6FEA">
          <w:t>)</w:t>
        </w:r>
      </w:ins>
      <w:r w:rsidR="00526FCA">
        <w:t xml:space="preserve"> carboxylation (</w:t>
      </w:r>
      <w:r w:rsidR="00526FCA">
        <w:rPr>
          <w:i/>
          <w:iCs/>
        </w:rPr>
        <w:t>V</w:t>
      </w:r>
      <w:r w:rsidR="00526FCA">
        <w:rPr>
          <w:vertAlign w:val="subscript"/>
        </w:rPr>
        <w:t>cmax</w:t>
      </w:r>
      <w:r w:rsidR="00526FCA">
        <w:t>) than the maximum rate of electron transport for RuBP regeneration (</w:t>
      </w:r>
      <w:r w:rsidR="00526FCA">
        <w:rPr>
          <w:i/>
          <w:iCs/>
        </w:rPr>
        <w:t>J</w:t>
      </w:r>
      <w:r w:rsidR="00526FCA">
        <w:rPr>
          <w:vertAlign w:val="subscript"/>
        </w:rPr>
        <w:t>max</w:t>
      </w:r>
      <w:r w:rsidR="00526FCA">
        <w:t>)</w:t>
      </w:r>
      <w:ins w:id="49" w:author="Perkowski, Evan A [2]" w:date="2023-11-17T11:33:00Z">
        <w:r w:rsidR="00012BE0">
          <w:t xml:space="preserve">, </w:t>
        </w:r>
      </w:ins>
      <w:ins w:id="50" w:author="Perkowski, Evan A" w:date="2023-11-27T12:39:00Z">
        <w:r w:rsidR="00344907">
          <w:t>which reduces leaf nitrogen</w:t>
        </w:r>
      </w:ins>
      <w:ins w:id="51" w:author="Perkowski, Evan A" w:date="2023-11-27T12:38:00Z">
        <w:r w:rsidR="00344907">
          <w:t xml:space="preserve"> </w:t>
        </w:r>
      </w:ins>
      <w:ins w:id="52" w:author="Perkowski, Evan A [2]" w:date="2023-11-17T11:33:00Z">
        <w:r w:rsidR="00012BE0">
          <w:t>demand to build and maintain photosynthetic enzymes</w:t>
        </w:r>
      </w:ins>
      <w:r w:rsidR="00526FCA">
        <w:t>.</w:t>
      </w:r>
      <w:r w:rsidR="00012BE0">
        <w:t xml:space="preserve"> Optimal </w:t>
      </w:r>
      <w:ins w:id="53" w:author="Perkowski, Evan A [2]" w:date="2023-11-17T11:30:00Z">
        <w:r w:rsidR="00012BE0">
          <w:t>leaf nitrogen allocation</w:t>
        </w:r>
      </w:ins>
      <w:r w:rsidR="00012BE0">
        <w:t xml:space="preserve"> to photosynthetic capacity allows plants to make more efficient use of available light while avoiding overinvestment in Rubisco, which has high nitrogen and energetic costs of construction and maintenance </w:t>
      </w:r>
      <w:r w:rsidR="00012BE0">
        <w:fldChar w:fldCharType="begin" w:fldLock="1"/>
      </w:r>
      <w:r w:rsidR="00A97F63">
        <w:instrText>ADDIN CSL_CITATION {"citationItems":[{"id":"ITEM-1","itemData":{"DOI":"10.1093/jxb/ery366","ISSN":"14602431","PMID":"30357381","abstract":"Global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perspective.","author":[{"dropping-particle":"","family":"Evans","given":"John R","non-dropping-particle":"","parse-names":false,"suffix":""},{"dropping-particle":"","family":"Clarke","given":"Victoria C","non-dropping-particle":"","parse-names":false,"suffix":""}],"container-title":"Journal of Experimental Botany","id":"ITEM-1","issue":"1","issued":{"date-parts":[["2019"]]},"page":"7-15","title":"The nitrogen cost of photosynthesis","type":"article-journal","volume":"70"},"uris":["http://www.mendeley.com/documents/?uuid=11d45483-6de6-4870-9de2-02a297b3cacf"]},{"id":"ITEM-2","itemData":{"DOI":"10.1007/BF00014591","ISSN":"01668595","abstract":"The nature of photosynthetic acclimation to elevated CO2 is evaluated from the results of over 40 studies focusing on the effect of long-term CO2 enrichment on the short-term response of photosynthesis to intercellular CO2 (the A/Ci response). The effect of CO2 enrichment on the A/Ci response was dependent on growth conditions, with plants grown in small pots (&lt; 5 L) or low nutrients usually exhibiting a reduction of A at a given Ci, while plants grown without nutrient deficiency in large pots or in the field tended to exhibit either little reduction or an enhancement of A at a given Ci following a doubling or tripling of atmospheric CO2 during growth. Using theoretical interpretations of A/Ci curves to assess acclimation, it was found that when pot size or nutrient deficiency was not a factor, changes in the shape of A/Ci curves which are indicative of a reallocation of resources within the photosynthetic apparatus typically were not observed. Long-term CO2 enrichment usually had little effect or increased the value of A at all Ci. However, a minority of species grown at elevated CO2 exhibited gas exchange responses indicative of a reduced amount of Rubisco and an enhanced capacity to metabolize photosynthetic products. This type of response was considered beneficial because it enhanced both photosynthetic capacity at high CO2 and reduced resource investment in excessive Rubisco capacity. The ratio of intercellular to ambient CO2 (the Ci/Ca ratio) was used to evaluate stomatal acclimation. Except under water and humidity stress, Ci/Ca exhibited no consistent change in a variety of C3 species, indicating no stomatal acclimation. Under drought or humidity stress, Ci/Ca declined in high-CO2 grown plants, indicating stomata will become more conservative during stress episodes in future high CO2 environments. © 1994 Kluwer Academic Publishers.","author":[{"dropping-particle":"","family":"Sage","given":"Rowan F.","non-dropping-particle":"","parse-names":false,"suffix":""}],"container-title":"Photosynthesis Research","id":"ITEM-2","issue":"3","issued":{"date-parts":[["1994"]]},"page":"351-368","title":"Acclimation of photosynthesis to increasing atmospheric CO&lt;sub&gt;2&lt;/sub&gt;: The gas exchange perspective","type":"article-journal","volume":"39"},"uris":["http://www.mendeley.com/documents/?uuid=44d4e7e5-c7bb-4add-938b-f888168475b2"]},{"id":"ITEM-3","itemData":{"DOI":"10.1007/BF00377192","ISSN":"1432-1939","abstract":"The photosynthetic capacity of leaves is related to the nitrogen content primarily bacause the proteins of the Calvin cycle and thylakoids represent the majority of leaf nitrogen. To a first approximation, thylakoid nitrogen is proportional to the chlorophyll content (50 mol thylakoid N mol-1 Chl). Within species there are strong linear relationships between nitrogen and both RuBP carboxylase and chlorophyll. With increasing nitrogen per unit leaf area, the proportion of total leaf nitrogen in the thylakoids remains the same while the proportion in soluble protein increases. In many species, growth under lower irradiance greatly increases the partitioning of nitrogen into chlorophyll and the thylakoids, while the electron transport capacity per unit of chlorophyll declines. If growth irradiance influences the relationship between photosynthetic capacity and nitrogen content, predicting nitrogen distribution between leaves in a canopy becomes more complicated. When both photosynthetic capacity and leaf nitrogen content are expressed on the basis of leaf area, considerable variation in the photosynthetic capacity for a given leaf nitrogen content is found between species. The variation reflects different strategies of nitrogen partitioning, the electron transport capacity per unit of chlorophyll and the specific activity of RuBP carboxylase. Survival in certain environments clearly does not require maximising photosynthetic capacity for a given leaf nitrogen content. Species that flourish in the shade partition relatively more nitrogen into the thylakoids, although this is associated with lower photosynthetic capacity per unit of nitrogen.","author":[{"dropping-particle":"","family":"Evans","given":"John R","non-dropping-particle":"","parse-names":false,"suffix":""}],"container-title":"Oecologia","id":"ITEM-3","issue":"1","issued":{"date-parts":[["1989"]]},"page":"9-19","title":"Photosynthesis and nitrogen relationships in leaves of C&lt;sub&gt;3&lt;/sub&gt; plants","type":"article-journal","volume":"78"},"uris":["http://www.mendeley.com/documents/?uuid=437165dc-80af-4af3-a2f8-a81eb801544f","http://www.mendeley.com/documents/?uuid=046a8d16-a1e8-4b3f-9130-138e8b764518","http://www.mendeley.com/documents/?uuid=8a12bd1f-72d8-4a90-9c09-6200cd189e47"]}],"mendeley":{"formattedCitation":"(Evans, 1989; Sage, 1994; Evans &amp; Clarke, 2019)","plainTextFormattedCitation":"(Evans, 1989; Sage, 1994; Evans &amp; Clarke, 2019)","previouslyFormattedCitation":"(Evans, 1989; Sage, 1994; Evans &amp; Clarke, 2019)"},"properties":{"noteIndex":0},"schema":"https://github.com/citation-style-language/schema/raw/master/csl-citation.json"}</w:instrText>
      </w:r>
      <w:r w:rsidR="00012BE0">
        <w:fldChar w:fldCharType="separate"/>
      </w:r>
      <w:r w:rsidR="00012BE0" w:rsidRPr="00AA2C0D">
        <w:rPr>
          <w:noProof/>
        </w:rPr>
        <w:t>(Evans, 1989; Sage, 1994; Evans &amp; Clarke, 2019)</w:t>
      </w:r>
      <w:r w:rsidR="00012BE0">
        <w:fldChar w:fldCharType="end"/>
      </w:r>
      <w:r w:rsidR="00012BE0">
        <w:t>.</w:t>
      </w:r>
      <w:ins w:id="54" w:author="Perkowski, Evan A [2]" w:date="2023-11-17T11:41:00Z">
        <w:r w:rsidR="00D643E3">
          <w:t xml:space="preserve"> </w:t>
        </w:r>
      </w:ins>
      <w:ins w:id="55" w:author="Perkowski, Evan A" w:date="2023-11-27T13:37:00Z">
        <w:r w:rsidR="001A48E2">
          <w:t>Such optimal l</w:t>
        </w:r>
      </w:ins>
      <w:ins w:id="56" w:author="Perkowski, Evan A [2]" w:date="2023-11-17T11:41:00Z">
        <w:r w:rsidR="00D643E3">
          <w:t>eaf</w:t>
        </w:r>
      </w:ins>
      <w:ins w:id="57" w:author="Perkowski, Evan A [2]" w:date="2023-11-17T11:30:00Z">
        <w:r w:rsidR="00012BE0">
          <w:t xml:space="preserve"> </w:t>
        </w:r>
      </w:ins>
      <w:ins w:id="58" w:author="Perkowski, Evan A" w:date="2023-11-27T13:36:00Z">
        <w:r w:rsidR="001A48E2">
          <w:t>nitrogen allocation</w:t>
        </w:r>
      </w:ins>
      <w:r w:rsidR="00526FCA">
        <w:t xml:space="preserve"> responses </w:t>
      </w:r>
      <w:ins w:id="59" w:author="Perkowski, Evan A [2]" w:date="2023-11-17T11:34:00Z">
        <w:r w:rsidR="00012BE0">
          <w:t>to elevated CO</w:t>
        </w:r>
        <w:r w:rsidR="00012BE0">
          <w:rPr>
            <w:vertAlign w:val="subscript"/>
          </w:rPr>
          <w:t>2</w:t>
        </w:r>
        <w:r w:rsidR="00012BE0">
          <w:t xml:space="preserve"> </w:t>
        </w:r>
      </w:ins>
      <w:r w:rsidR="00526FCA">
        <w:t>increas</w:t>
      </w:r>
      <w:ins w:id="60" w:author="Perkowski, Evan A [2]" w:date="2023-11-15T12:30:00Z">
        <w:r w:rsidR="006B355B">
          <w:t>e</w:t>
        </w:r>
      </w:ins>
      <w:ins w:id="61" w:author="Perkowski, Evan A" w:date="2023-11-27T13:37:00Z">
        <w:r w:rsidR="001A48E2">
          <w:t>s</w:t>
        </w:r>
      </w:ins>
      <w:r w:rsidR="00526FCA">
        <w:t xml:space="preserve"> photosynthetic nitrogen-use efficiency and allow</w:t>
      </w:r>
      <w:ins w:id="62" w:author="Perkowski, Evan A" w:date="2023-11-27T13:37:00Z">
        <w:r w:rsidR="001A48E2">
          <w:t>s</w:t>
        </w:r>
      </w:ins>
      <w:r w:rsidR="00526FCA">
        <w:t xml:space="preserve"> increased net photosynthesis rates to be achieved through increasingly equal co-limitation of Rubisco carboxylation and electron transport for RuBP regeneration</w:t>
      </w:r>
      <w:r w:rsidR="00AF4FD7">
        <w:t xml:space="preserve"> </w:t>
      </w:r>
      <w:r w:rsidR="00AF4FD7">
        <w:fldChar w:fldCharType="begin" w:fldLock="1"/>
      </w:r>
      <w:r w:rsidR="00A97F63">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Letters","id":"ITEM-3","issue":"3","issued":{"date-parts":[["2019","3","4"]]},"page":"506-517","title":"Global photosynthetic capacity is optimized to the environment","type":"article-journal","volume":"22"},"uris":["http://www.mendeley.com/documents/?uuid=de810a7b-b01e-4be3-a228-03946531e91d"]},{"id":"ITEM-4","itemData":{"DOI":"10.1038/s41477-017-0006-8","ISSN":"2055-0278","PMID":"29150690","abstract":"Gross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Plants","id":"ITEM-4","issue":"9","issued":{"date-parts":[["2017","9","4"]]},"page":"734-741","title":"Towards a universal model for carbon dioxide uptake by plants","type":"article-journal","volume":"3"},"uris":["http://www.mendeley.com/documents/?uuid=34d29b89-d70d-44db-b913-aa6c18dedf25"]}],"mendeley":{"formattedCitation":"(Chen &lt;i&gt;et al.&lt;/i&gt;, 1993; Maire &lt;i&gt;et al.&lt;/i&gt;, 2012; Wang &lt;i&gt;et al.&lt;/i&gt;, 2017; Smith &lt;i&gt;et al.&lt;/i&gt;, 2019)","plainTextFormattedCitation":"(Chen et al., 1993; Maire et al., 2012; Wang et al., 2017; Smith et al., 2019)","previouslyFormattedCitation":"(Chen &lt;i&gt;et al.&lt;/i&gt;, 1993; Maire &lt;i&gt;et al.&lt;/i&gt;, 2012; Wang &lt;i&gt;et al.&lt;/i&gt;, 2017; Smith &lt;i&gt;et al.&lt;/i&gt;, 2019)"},"properties":{"noteIndex":0},"schema":"https://github.com/citation-style-language/schema/raw/master/csl-citation.json"}</w:instrText>
      </w:r>
      <w:r w:rsidR="00AF4FD7">
        <w:fldChar w:fldCharType="separate"/>
      </w:r>
      <w:r w:rsidR="00EF62B4" w:rsidRPr="00EF62B4">
        <w:rPr>
          <w:noProof/>
        </w:rPr>
        <w:t xml:space="preserve">(Chen </w:t>
      </w:r>
      <w:r w:rsidR="00EF62B4" w:rsidRPr="00EF62B4">
        <w:rPr>
          <w:i/>
          <w:noProof/>
        </w:rPr>
        <w:t>et al.</w:t>
      </w:r>
      <w:r w:rsidR="00EF62B4" w:rsidRPr="00EF62B4">
        <w:rPr>
          <w:noProof/>
        </w:rPr>
        <w:t xml:space="preserve">, 1993; Maire </w:t>
      </w:r>
      <w:r w:rsidR="00EF62B4" w:rsidRPr="00EF62B4">
        <w:rPr>
          <w:i/>
          <w:noProof/>
        </w:rPr>
        <w:t>et al.</w:t>
      </w:r>
      <w:r w:rsidR="00EF62B4" w:rsidRPr="00EF62B4">
        <w:rPr>
          <w:noProof/>
        </w:rPr>
        <w:t xml:space="preserve">, 2012; Wang </w:t>
      </w:r>
      <w:r w:rsidR="00EF62B4" w:rsidRPr="00EF62B4">
        <w:rPr>
          <w:i/>
          <w:noProof/>
        </w:rPr>
        <w:t>et al.</w:t>
      </w:r>
      <w:r w:rsidR="00EF62B4" w:rsidRPr="00EF62B4">
        <w:rPr>
          <w:noProof/>
        </w:rPr>
        <w:t xml:space="preserve">, 2017; Smith </w:t>
      </w:r>
      <w:r w:rsidR="00EF62B4" w:rsidRPr="00EF62B4">
        <w:rPr>
          <w:i/>
          <w:noProof/>
        </w:rPr>
        <w:t>et al.</w:t>
      </w:r>
      <w:r w:rsidR="00EF62B4" w:rsidRPr="00EF62B4">
        <w:rPr>
          <w:noProof/>
        </w:rPr>
        <w:t>, 2019)</w:t>
      </w:r>
      <w:r w:rsidR="00AF4FD7">
        <w:fldChar w:fldCharType="end"/>
      </w:r>
      <w:r w:rsidR="00526FCA">
        <w:t xml:space="preserve">. </w:t>
      </w:r>
      <w:r w:rsidR="00DB33A8">
        <w:t>The expected optimal leaf response to elevated CO</w:t>
      </w:r>
      <w:r w:rsidR="00DB33A8">
        <w:rPr>
          <w:vertAlign w:val="subscript"/>
        </w:rPr>
        <w:t>2</w:t>
      </w:r>
      <w:r w:rsidR="00DB33A8">
        <w:t xml:space="preserve"> has received some empirical support </w:t>
      </w:r>
      <w:r w:rsidR="00DB33A8">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Phytologist","id":"ITEM-2","issue":"5","issued":{"date-parts":[["2022","9","22"]]},"page":"1692-1700","title":"Rising CO&lt;sub&gt;2&lt;/sub&gt; and warming reduce global canopy demand for nitrogen","type":"article-journal","volume":"235"},"uris":["http://www.mendeley.com/documents/?uuid=8f26b717-0c63-4a11-b766-e27b90eb396f"]},{"id":"ITEM-3","itemData":{"DOI":"10.1111/gcb.16706","ISSN":"13652486","PMID":"37021662","abstract":"Rising atmospheric CO2 concentration triggers an emergent phenomenon called plant photosynthetic acclimation to elevated CO2 (PAC). PAC is often characterized by a reduction in leaf photosynthetic capacity (Asat), which varies dramatically along the continuum of plant phylogeny. However, it remains unclear whether the mechanisms responsible for PAC are also different across plant phylogeny, especially between gymnosperms and angiosperms. Here, by compiling a dataset of 73 species, we found that although leaf Asat increased significantly from gymnosperms to angiosperms, there was no phylogenetic signal in the PAC magnitude along the phylogenetic continuum. Physio-morphologically, leaf nitrogen concentration (Nm), photosynthetic nitrogen-use efficiency (PNUE), and leaf mass per area (LMA) dominated PAC for 36, 29, and 8 species, respectively. However, there was no apparent difference in PAC mechanisms across major evolutionary clades, with 75% of gymnosperms and 92% of angiosperms regulated by the combination of Nm and PNUE. There was a trade-off between Nm and PNUE in driving PAC across species, and PNUE dominated the long-term changes and inter-specific differences in Asat under elevated CO2. These findings indicate that nitrogen-use strategy drives the acclimation of leaf photosynthetic capacity to elevated CO2 across terrestrial plant species.","author":[{"dropping-particle":"","family":"Cui","given":"Erqian","non-dropping-particle":"","parse-names":false,"suffix":""},{"dropping-particle":"","family":"Xia","given":"Jianyang","non-dropping-particle":"","parse-names":false,"suffix":""},{"dropping-particle":"","family":"Luo","given":"Yiqi","non-dropping-particle":"","parse-names":false,"suffix":""}],"container-title":"Global Change Biology","id":"ITEM-3","issue":"13","issued":{"date-parts":[["2023"]]},"page":"3667-3677","title":"Nitrogen use strategy drives interspecific differences in plant photosynthetic CO&lt;sub&gt;2&lt;/sub&gt; acclimation","type":"article-journal","volume":"29"},"uris":["http://www.mendeley.com/documents/?uuid=2902d00b-8594-4903-bae2-2a7a5afe3b0a"]},{"id":"ITEM-4","itemData":{"DOI":"10.1111/j.1365-2486.2011.02435.x","ISSN":"13541013","abstract":"If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Biology","id":"ITEM-4","issue":"9","issued":{"date-parts":[["2011"]]},"page":"2893-2904","title":"Photosynthetic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supply","type":"article-journal","volume":"17"},"uris":["http://www.mendeley.com/documents/?uuid=4098b092-5d2e-4292-a04c-020daa3eaa37"]},{"id":"ITEM-5","itemData":{"DOI":"10.1111/j.1365-2486.2009.02058.x","ISSN":"13541013","abstract":"Determining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Biology","id":"ITEM-5","issue":"7","issued":{"date-parts":[["2010"]]},"page":"2076-2088","title":"Maintenance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enrichment","type":"article-journal","volume":"16"},"uris":["http://www.mendeley.com/documents/?uuid=7177dfec-fdb7-4daa-b139-626978c9a02d"]},{"id":"ITEM-6","itemData":{"DOI":"10.1111/nph.17558","ISSN":"14698137","PMID":"34131932","abstract":"Global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Phytologist","id":"ITEM-6","issue":"6","issued":{"date-parts":[["2021"]]},"page":"2125-2141","title":"Eco-evolutionary optimality as a means to improve vegetation and land-surface models","type":"article-journal","volume":"231"},"uris":["http://www.mendeley.com/documents/?uuid=2837baf0-53ee-43fe-941a-4c071cdb25c8"]}],"mendeley":{"formattedCitation":"(Crous &lt;i&gt;et al.&lt;/i&gt;, 2010; Lee &lt;i&gt;et al.&lt;/i&gt;, 2011; Smith &amp; Keenan, 2020; Harrison &lt;i&gt;et al.&lt;/i&gt;, 2021; Dong &lt;i&gt;et al.&lt;/i&gt;, 2022b; Cui &lt;i&gt;et al.&lt;/i&gt;, 2023)","plainTextFormattedCitation":"(Crous et al., 2010; Lee et al., 2011; Smith &amp; Keenan, 2020; Harrison et al., 2021; Dong et al., 2022b; Cui et al., 2023)","previouslyFormattedCitation":"(Crous &lt;i&gt;et al.&lt;/i&gt;, 2010; Lee &lt;i&gt;et al.&lt;/i&gt;, 2011; Smith &amp; Keenan, 2020; Harrison &lt;i&gt;et al.&lt;/i&gt;, 2021; Dong &lt;i&gt;et al.&lt;/i&gt;, 2022b; Cui &lt;i&gt;et al.&lt;/i&gt;, 2023)"},"properties":{"noteIndex":0},"schema":"https://github.com/citation-style-language/schema/raw/master/csl-citation.json"}</w:instrText>
      </w:r>
      <w:r w:rsidR="00DB33A8">
        <w:fldChar w:fldCharType="separate"/>
      </w:r>
      <w:r w:rsidR="001A48E2" w:rsidRPr="001A48E2">
        <w:rPr>
          <w:noProof/>
        </w:rPr>
        <w:t xml:space="preserve">(Crous </w:t>
      </w:r>
      <w:r w:rsidR="001A48E2" w:rsidRPr="001A48E2">
        <w:rPr>
          <w:i/>
          <w:noProof/>
        </w:rPr>
        <w:t>et al.</w:t>
      </w:r>
      <w:r w:rsidR="001A48E2" w:rsidRPr="001A48E2">
        <w:rPr>
          <w:noProof/>
        </w:rPr>
        <w:t xml:space="preserve">, 2010; Lee </w:t>
      </w:r>
      <w:r w:rsidR="001A48E2" w:rsidRPr="001A48E2">
        <w:rPr>
          <w:i/>
          <w:noProof/>
        </w:rPr>
        <w:t>et al.</w:t>
      </w:r>
      <w:r w:rsidR="001A48E2" w:rsidRPr="001A48E2">
        <w:rPr>
          <w:noProof/>
        </w:rPr>
        <w:t xml:space="preserve">, 2011; Smith &amp; Keenan, 2020; Harrison </w:t>
      </w:r>
      <w:r w:rsidR="001A48E2" w:rsidRPr="001A48E2">
        <w:rPr>
          <w:i/>
          <w:noProof/>
        </w:rPr>
        <w:t>et al.</w:t>
      </w:r>
      <w:r w:rsidR="001A48E2" w:rsidRPr="001A48E2">
        <w:rPr>
          <w:noProof/>
        </w:rPr>
        <w:t xml:space="preserve">, 2021; Dong </w:t>
      </w:r>
      <w:r w:rsidR="001A48E2" w:rsidRPr="001A48E2">
        <w:rPr>
          <w:i/>
          <w:noProof/>
        </w:rPr>
        <w:t>et al.</w:t>
      </w:r>
      <w:r w:rsidR="001A48E2" w:rsidRPr="001A48E2">
        <w:rPr>
          <w:noProof/>
        </w:rPr>
        <w:t xml:space="preserve">, 2022b; Cui </w:t>
      </w:r>
      <w:r w:rsidR="001A48E2" w:rsidRPr="001A48E2">
        <w:rPr>
          <w:i/>
          <w:noProof/>
        </w:rPr>
        <w:t>et al.</w:t>
      </w:r>
      <w:r w:rsidR="001A48E2" w:rsidRPr="001A48E2">
        <w:rPr>
          <w:noProof/>
        </w:rPr>
        <w:t>, 2023)</w:t>
      </w:r>
      <w:r w:rsidR="00DB33A8">
        <w:fldChar w:fldCharType="end"/>
      </w:r>
      <w:r w:rsidR="00DB33A8">
        <w:t>, though no studies have connected these patterns with concurrently measured whole-plant responses.</w:t>
      </w:r>
    </w:p>
    <w:p w14:paraId="57E88987" w14:textId="67D4DDE4" w:rsidR="00267A0A" w:rsidRPr="00036C09" w:rsidRDefault="00267A0A" w:rsidP="006F27A7">
      <w:pPr>
        <w:spacing w:line="360" w:lineRule="auto"/>
        <w:ind w:firstLine="720"/>
      </w:pPr>
      <w:r>
        <w:t xml:space="preserve">The </w:t>
      </w:r>
      <w:ins w:id="63" w:author="Perkowski, Evan A [2]" w:date="2023-11-17T11:42:00Z">
        <w:r w:rsidR="00D643E3">
          <w:t xml:space="preserve">eco-evolutionary </w:t>
        </w:r>
      </w:ins>
      <w:r>
        <w:t>optimality hypothesis deviates from the progressive nitrogen limitation hypothesis by indicating that photosynthetic responses to elevated CO</w:t>
      </w:r>
      <w:r>
        <w:rPr>
          <w:vertAlign w:val="subscript"/>
        </w:rPr>
        <w:t>2</w:t>
      </w:r>
      <w:r>
        <w:t xml:space="preserve"> are driven by leaf nitrogen demand to build and maintain photosynthetic enzymes and </w:t>
      </w:r>
      <w:r w:rsidR="00D643E3">
        <w:t xml:space="preserve">are </w:t>
      </w:r>
      <w:r>
        <w:t xml:space="preserve">independent of </w:t>
      </w:r>
      <w:ins w:id="64" w:author="Perkowski, Evan A" w:date="2023-11-27T13:21:00Z">
        <w:r w:rsidR="00C4597B">
          <w:t xml:space="preserve">soil </w:t>
        </w:r>
      </w:ins>
      <w:r>
        <w:lastRenderedPageBreak/>
        <w:t>nitrogen supply.</w:t>
      </w:r>
      <w:r w:rsidRPr="00561C30">
        <w:t xml:space="preserve"> </w:t>
      </w:r>
      <w:r w:rsidR="00DB33A8">
        <w:t>However</w:t>
      </w:r>
      <w:r>
        <w:t xml:space="preserve">, the </w:t>
      </w:r>
      <w:ins w:id="65" w:author="Perkowski, Evan A [2]" w:date="2023-11-17T11:42:00Z">
        <w:r w:rsidR="00D643E3">
          <w:t xml:space="preserve">eco-evolutionary </w:t>
        </w:r>
      </w:ins>
      <w:r>
        <w:t>optimality hypothesis does not discount role</w:t>
      </w:r>
      <w:r w:rsidR="00055883">
        <w:t>s</w:t>
      </w:r>
      <w:r>
        <w:t xml:space="preserve"> of </w:t>
      </w:r>
      <w:ins w:id="66" w:author="Perkowski, Evan A" w:date="2023-11-27T13:20:00Z">
        <w:r w:rsidR="00C4597B">
          <w:t xml:space="preserve">soil </w:t>
        </w:r>
      </w:ins>
      <w:r>
        <w:t>nitrogen availability on whole-plant responses to elevated CO</w:t>
      </w:r>
      <w:r>
        <w:rPr>
          <w:vertAlign w:val="subscript"/>
        </w:rPr>
        <w:t>2</w:t>
      </w:r>
      <w:r>
        <w:t>, where the expected optimal strategy in response to elevated CO</w:t>
      </w:r>
      <w:r>
        <w:rPr>
          <w:vertAlign w:val="subscript"/>
        </w:rPr>
        <w:t>2</w:t>
      </w:r>
      <w:r>
        <w:t xml:space="preserve"> is to allocate surplus nitrogen not needed to satisfy leaf nitrogen demand toward the construction of a greater quantity of optimally coordinated leaves</w:t>
      </w:r>
      <w:r w:rsidR="0006395A">
        <w:t xml:space="preserve"> and other plant organs</w:t>
      </w:r>
      <w:r>
        <w:t>.</w:t>
      </w:r>
      <w:r w:rsidR="00036C09">
        <w:t xml:space="preserve"> Thus, whether </w:t>
      </w:r>
      <w:r w:rsidR="00521356">
        <w:t xml:space="preserve">the </w:t>
      </w:r>
      <w:r w:rsidR="00036C09">
        <w:t>supply-driven progressive nitrogen limitation</w:t>
      </w:r>
      <w:r w:rsidR="00521356">
        <w:t xml:space="preserve"> hypothesis</w:t>
      </w:r>
      <w:r w:rsidR="00036C09">
        <w:t xml:space="preserve"> or demand</w:t>
      </w:r>
      <w:r w:rsidR="00DD4139">
        <w:t>-</w:t>
      </w:r>
      <w:r w:rsidR="00036C09">
        <w:t xml:space="preserve">driven </w:t>
      </w:r>
      <w:ins w:id="67" w:author="Perkowski, Evan A [2]" w:date="2023-11-17T11:42:00Z">
        <w:r w:rsidR="00D643E3">
          <w:t xml:space="preserve">eco-evolutionary </w:t>
        </w:r>
      </w:ins>
      <w:r w:rsidR="00036C09">
        <w:t>optimality hypothes</w:t>
      </w:r>
      <w:r w:rsidR="00521356">
        <w:t>i</w:t>
      </w:r>
      <w:r w:rsidR="00036C09">
        <w:t>s drive</w:t>
      </w:r>
      <w:r w:rsidR="00521356">
        <w:t>s</w:t>
      </w:r>
      <w:r w:rsidR="00036C09">
        <w:t xml:space="preserve"> plant responses to elevated CO</w:t>
      </w:r>
      <w:r w:rsidR="00036C09">
        <w:rPr>
          <w:vertAlign w:val="subscript"/>
        </w:rPr>
        <w:t>2</w:t>
      </w:r>
      <w:r w:rsidR="00036C09">
        <w:t xml:space="preserve"> may be a matter of scale, where leaf </w:t>
      </w:r>
      <w:ins w:id="68" w:author="Perkowski, Evan A" w:date="2023-11-27T13:38:00Z">
        <w:r w:rsidR="001A48E2">
          <w:t xml:space="preserve">photosynthetic </w:t>
        </w:r>
      </w:ins>
      <w:r w:rsidR="00036C09">
        <w:t>responses to elevated CO</w:t>
      </w:r>
      <w:r w:rsidR="00036C09">
        <w:rPr>
          <w:vertAlign w:val="subscript"/>
        </w:rPr>
        <w:t>2</w:t>
      </w:r>
      <w:r w:rsidR="00036C09">
        <w:t xml:space="preserve"> are </w:t>
      </w:r>
      <w:ins w:id="69" w:author="Perkowski, Evan A" w:date="2023-11-17T10:30:00Z">
        <w:r w:rsidR="008B25D5">
          <w:t xml:space="preserve">determined through </w:t>
        </w:r>
      </w:ins>
      <w:r w:rsidR="00036C09">
        <w:t>demand to build and maintain photosynthetic enzymes and whole-plant responses to elevated CO</w:t>
      </w:r>
      <w:r w:rsidR="00036C09">
        <w:rPr>
          <w:vertAlign w:val="subscript"/>
        </w:rPr>
        <w:t>2</w:t>
      </w:r>
      <w:r w:rsidR="00036C09">
        <w:t xml:space="preserve"> are </w:t>
      </w:r>
      <w:ins w:id="70" w:author="Perkowski, Evan A" w:date="2023-11-27T13:39:00Z">
        <w:r w:rsidR="001A48E2">
          <w:t xml:space="preserve">regulated </w:t>
        </w:r>
      </w:ins>
      <w:r w:rsidR="00036C09">
        <w:t>by changes in nitrogen supply.</w:t>
      </w:r>
    </w:p>
    <w:p w14:paraId="69D9F23C" w14:textId="29A32835" w:rsidR="00BB589B" w:rsidRDefault="00BB589B" w:rsidP="00BB589B">
      <w:pPr>
        <w:spacing w:line="360" w:lineRule="auto"/>
        <w:ind w:firstLine="720"/>
      </w:pPr>
      <w:r>
        <w:t xml:space="preserve">Plants allocate carbon belowground in exchange for nutrients through different nutrient acquisition strategies, including direct uptake pathways or symbioses with mycorrhizal fungi or symbiotic nitrogen-fixing bacteria </w:t>
      </w:r>
      <w:r>
        <w:fldChar w:fldCharType="begin" w:fldLock="1"/>
      </w:r>
      <w:r>
        <w:instrText>ADDIN CSL_CITATION {"citationItems":[{"id":"ITEM-1","itemData":{"author":[{"dropping-particle":"","family":"Smith","given":"Sally E","non-dropping-particle":"","parse-names":false,"suffix":""},{"dropping-particle":"","family":"Read","given":"David J","non-dropping-particle":"","parse-names":false,"suffix":""}],"id":"ITEM-1","issued":{"date-parts":[["2008"]]},"title":"Mycorrhizal Symbiosis","type":"book"},"uris":["http://www.mendeley.com/documents/?uuid=7de52699-7fb0-461b-b0db-02c8da38a432"]},{"id":"ITEM-2","itemData":{"DOI":"10.1086/283858","ISSN":"0003-0147","abstract":"Eleven features of nitrogen metabolism in the plant and in the ecosystem are delineated, each appearing to have negative survival value, especially negative effects on yield. These include apparent failures in controls over N2 fixation and over nitrate uptake; preventable energy losses in soil microbial metabolism and in root reduction in nitrate; preventable mass losses of nitrogen via denitrification and ammonia volatilization, and insufficient partitioning of photosynthetic energy to support N2 fixation in N-limited ecosystems. A quantitative examination of the energetics of metabolizing N2, NH3, and NO3 - reveals behind often high costs some energy inefficiencies required for sufficiently fast kinetics and some compromises with other metabolisms. Cost: benefit ratios can be defined for assimilation of the three forms of N, and each ratio may vary significantly according to other physiological demands, such as pH control at the rhizosphere or stomatal closure for efficient use of water. For the individual plant, I then proposed a number of metabolic principles based on the energetics inside the plant, suitably constrained, and also compromised with the metabolic strategy of soil bacteria. These principles rank-order the preferences for N sources. They also outline complementary roles for normal fast or feedback controls based on immediate environmental variations, integrative controls over relative growth rates of tissues, and nonnutritional controls that schedule maturation. The overall view is that plants in their N-nutrition follow a set of quantifiable strategies, or simple patterns in metabolic adaptations to varied conditions. The goal is to maximize yield over a range of conditions, but at times to sacrifice yield potential for clear requirements such as early competitiveness in canopy expansion. The strategies are heavily conditioned by energetics. Indeed, many are principally patterns of optimally allocating photosynthetic (energy) resources between alternatives such as N2 versus NO3 - assimilation. I note that agricultural breeding to alter adaptation ranges and to increase yield readily incurs conflicts of desired traits, such as that between ability to use high levels of fertilizer N and ability to mature. I propose that conflicts are easier to foresee between strategies (controlled blocks of biochemical activities, in genetically fixed patterns) than between individual biochemical activities. A second general use of the strategic view ma…","author":[{"dropping-particle":"","family":"Gutschick","given":"Vincent P","non-dropping-particle":"","parse-names":false,"suffix":""}],"container-title":"The American Naturalist","id":"ITEM-2","issue":"5","issued":{"date-parts":[["1981","11"]]},"page":"607-637","title":"Evolved strategies in nitrogen acquisition by plants","type":"article-journal","volume":"118"},"uris":["http://www.mendeley.com/documents/?uuid=1c3a9353-36db-4bd4-a8e4-23c7335f696e"]}],"mendeley":{"formattedCitation":"(Gutschick, 1981; Smith &amp; Read, 2008)","plainTextFormattedCitation":"(Gutschick, 1981; Smith &amp; Read, 2008)","previouslyFormattedCitation":"(Gutschick, 1981; Smith &amp; Read, 2008)"},"properties":{"noteIndex":0},"schema":"https://github.com/citation-style-language/schema/raw/master/csl-citation.json"}</w:instrText>
      </w:r>
      <w:r>
        <w:fldChar w:fldCharType="separate"/>
      </w:r>
      <w:r w:rsidRPr="00BE72C0">
        <w:rPr>
          <w:noProof/>
        </w:rPr>
        <w:t>(Gutschick, 1981; Smith &amp; Read, 2008)</w:t>
      </w:r>
      <w:r>
        <w:fldChar w:fldCharType="end"/>
      </w:r>
      <w:r>
        <w:t>. Carbon costs to acquire nitrogen, or the amount of carbon allocated belowground per unit nitrogen acquired, vary in species with different nitrogen acquisition strategies and are dependent on environmental factors such as atmospheric CO</w:t>
      </w:r>
      <w:r>
        <w:rPr>
          <w:vertAlign w:val="subscript"/>
        </w:rPr>
        <w:t>2</w:t>
      </w:r>
      <w:r>
        <w:t xml:space="preserve">, temperature, light availability, and </w:t>
      </w:r>
      <w:r w:rsidRPr="00FE014F">
        <w:rPr>
          <w:bCs/>
        </w:rPr>
        <w:t>n</w:t>
      </w:r>
      <w:r>
        <w:rPr>
          <w:bCs/>
        </w:rPr>
        <w:t>utrient</w:t>
      </w:r>
      <w:r>
        <w:t xml:space="preserve"> availability </w:t>
      </w:r>
      <w:r>
        <w:fldChar w:fldCharType="begin" w:fldLock="1"/>
      </w:r>
      <w:r w:rsidR="00210514">
        <w:instrText>ADDIN CSL_CITATION {"citationItems":[{"id":"ITEM-1","itemData":{"DOI":"10.3389/ffgc.2020.00043","ISSN":"2624893X","abstract":"Nutrient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change.","author":[{"dropping-particle":"","family":"Allen","given":"Kara","non-dropping-particle":"","parse-names":false,"suffix":""},{"dropping-particle":"","family":"Fisher","given":"Joshua B","non-dropping-particle":"","parse-names":false,"suffix":""},{"dropping-particle":"","family":"Phillips","given":"Richard P","non-dropping-particle":"","parse-names":false,"suffix":""},{"dropping-particle":"","family":"Powers","given":"Jennifer S","non-dropping-particle":"","parse-names":false,"suffix":""},{"dropping-particle":"","family":"Brzostek","given":"Edward R","non-dropping-particle":"","parse-names":false,"suffix":""}],"container-title":"Frontiers in Forests and Global Change","id":"ITEM-1","issue":"May","issued":{"date-parts":[["2020"]]},"page":"1-12","title":"Modeling the carbon cost of plant nitrogen and phosphorus uptake across temperate and tropical forests","type":"article-journal","volume":"3"},"uris":["http://www.mendeley.com/documents/?uuid=480420f1-268a-43c9-915f-67afb003b56a"]},{"id":"ITEM-2","itemData":{"DOI":"10.1002/2014JG002660.Received","abstract":"Accurate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sink.","author":[{"dropping-particle":"","family":"Brzostek","given":"Edward R","non-dropping-particle":"","parse-names":false,"suffix":""},{"dropping-particle":"","family":"Fisher","given":"Joshua B","non-dropping-particle":"","parse-names":false,"suffix":""},{"dropping-particle":"","family":"Phillips","given":"Richard P","non-dropping-particle":"","parse-names":false,"suffix":""}],"container-title":"Journal of Geophysical Research: Biogeosciences","id":"ITEM-2","issued":{"date-parts":[["2014"]]},"page":"1684-1697","title":"Modeling the carbon cost of plant nitrogen acquisition: Mycorrhizal trade-offs and multipath resistance uptake improve predictions of retranslocation","type":"article-journal","volume":"119"},"uris":["http://www.mendeley.com/documents/?uuid=d402da8e-476e-48bc-8d9c-7c76f7aa03a4"]},{"id":"ITEM-3","itemData":{"DOI":"10.1093/jxb/erab253","ISSN":"0022-0957","abstract":"Plant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Botany","id":"ITEM-3","issue":"15","issued":{"date-parts":[["2021","7","28"]]},"page":"5766-5776","title":"Root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strategies","type":"article-journal","volume":"72"},"uris":["http://www.mendeley.com/documents/?uuid=233b0f00-9a30-4c3a-a2bb-5e67ae9c0e5f"]},{"id":"ITEM-4","itemData":{"DOI":"10.1111/nph.14872","ISBN":"7476820487","ISSN":"0028-646X","abstract":"Land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Phytologist","id":"ITEM-4","issue":"2","issued":{"date-parts":[["2018","1","6"]]},"page":"507-522","title":"Ecosystem responses to elevated CO&lt;sub&gt;2&lt;/sub&gt; governed by plant–soil interactions and the cost of nitrogen acquisition","type":"article-journal","volume":"217"},"uris":["http://www.mendeley.com/documents/?uuid=f5a032e4-11bd-468b-88f1-a7a4ce482036"]},{"id":"ITEM-5","itemData":{"DOI":"10.1111/1365-2745.14208","ISSN":"13652745","abstract":"Plant biomass production (BP), nitrogen uptake (Nup) and their ratio, and nitrogen use efficiency (NUE) must be quantified to understand how nitrogen (N) cycling constrains terrestrial carbon (C) uptake. But the controls of key plant processes determining Nup and NUE, including BP, C and N allocation, tissue C:N ratios and N resorption efficiency (NRE), remain poorly known. We compiled measurements from 804 forest and grassland sites and derived regression models for each of these processes with growth temperature, vapour pressure deficit, stand age, soil C:N ratio, fAPAR (remotely sensed fraction of photosynthetically active radiation absorbed by green vegetation) and growing-season average daily incident photosynthetic photon flux density (gPPFD; effectively the seasonal concentration of light availability, which increases polewards) as predictors. An empirical model for leaf N was based on optimal photosynthetic capacity (a function of gPPFD and climate) and observed leaf mass per area. The models were used to produce global maps of Nup and NUE. Global BP was estimated as 72 Pg C/year; Nup as 950 Tg N/year; and NUE as 76 g C/g N. Forest BP was found to increase with growth temperature and fAPAR and to decrease with stand age, soil C:N ratio and gPPFD. Forest NUE is controlled primarily by climate through its effect on C allocation—especially to leaves, being richer in N than other tissues. NUE is greater in colder climates, where N is less readily available, because below-ground allocation is increased. NUE is also greater in drier climates because leaf allocation is reduced. NRE is enhanced (further promoting NUE) in both cold and dry climates. Synthesis. These findings can provide observationally based benchmarks for model representations of C–N cycle coupling. State-of-the-art vegetation models in the TRENDY ensemble showed variable performance against these benchmarks, and models including coupled C–N cycling produced relatively poor simulations of Nup and NUE.","author":[{"dropping-particle":"","family":"Peng","given":"Yunke","non-dropping-particle":"","parse-names":false,"suffix":""},{"dropping-particle":"","family":"Prentice","given":"Iain Colin","non-dropping-particle":"","parse-names":false,"suffix":""},{"dropping-particle":"","family":"Bloomfield","given":"Keith J.","non-dropping-particle":"","parse-names":false,"suffix":""},{"dropping-particle":"","family":"Campioli","given":"Matteo","non-dropping-particle":"","parse-names":false,"suffix":""},{"dropping-particle":"","family":"Guo","given":"Zhiwen","non-dropping-particle":"","parse-names":false,"suffix":""},{"dropping-particle":"","family":"Sun","given":"Yuanfeng","non-dropping-particle":"","parse-names":false,"suffix":""},{"dropping-particle":"","family":"Tian","given":"Di","non-dropping-particle":"","parse-names":false,"suffix":""},{"dropping-particle":"","family":"Wang","given":"Xiangping","non-dropping-particle":"","parse-names":false,"suffix":""},{"dropping-particle":"","family":"Vicca","given":"Sara","non-dropping-particle":"","parse-names":false,"suffix":""},{"dropping-particle":"","family":"Stocker","given":"Benjamin D.","non-dropping-particle":"","parse-names":false,"suffix":""}],"container-title":"Journal of Ecology","id":"ITEM-5","issue":"February","issued":{"date-parts":[["2023"]]},"page":"1-18","title":"Global terrestrial nitrogen uptake and nitrogen use efficiency","type":"article-journal"},"uris":["http://www.mendeley.com/documents/?uuid=0d79d767-9c79-4d2f-8bbe-50900361679d"]}],"mendeley":{"formattedCitation":"(Brzostek &lt;i&gt;et al.&lt;/i&gt;, 2014; Terrer &lt;i&gt;et al.&lt;/i&gt;, 2018; Allen &lt;i&gt;et al.&lt;/i&gt;, 2020; Perkowski &lt;i&gt;et al.&lt;/i&gt;, 2021; Peng &lt;i&gt;et al.&lt;/i&gt;, 2023)","plainTextFormattedCitation":"(Brzostek et al., 2014; Terrer et al., 2018; Allen et al., 2020; Perkowski et al., 2021; Peng et al., 2023)","previouslyFormattedCitation":"(Brzostek &lt;i&gt;et al.&lt;/i&gt;, 2014; Terrer &lt;i&gt;et al.&lt;/i&gt;, 2018; Allen &lt;i&gt;et al.&lt;/i&gt;, 2020; Perkowski &lt;i&gt;et al.&lt;/i&gt;, 2021; Peng &lt;i&gt;et al.&lt;/i&gt;, 2023)"},"properties":{"noteIndex":0},"schema":"https://github.com/citation-style-language/schema/raw/master/csl-citation.json"}</w:instrText>
      </w:r>
      <w:r>
        <w:fldChar w:fldCharType="separate"/>
      </w:r>
      <w:r w:rsidR="00EF62B4" w:rsidRPr="00EF62B4">
        <w:rPr>
          <w:noProof/>
        </w:rPr>
        <w:t xml:space="preserve">(Brzostek </w:t>
      </w:r>
      <w:r w:rsidR="00EF62B4" w:rsidRPr="00EF62B4">
        <w:rPr>
          <w:i/>
          <w:noProof/>
        </w:rPr>
        <w:t>et al.</w:t>
      </w:r>
      <w:r w:rsidR="00EF62B4" w:rsidRPr="00EF62B4">
        <w:rPr>
          <w:noProof/>
        </w:rPr>
        <w:t xml:space="preserve">, 2014; Terrer </w:t>
      </w:r>
      <w:r w:rsidR="00EF62B4" w:rsidRPr="00EF62B4">
        <w:rPr>
          <w:i/>
          <w:noProof/>
        </w:rPr>
        <w:t>et al.</w:t>
      </w:r>
      <w:r w:rsidR="00EF62B4" w:rsidRPr="00EF62B4">
        <w:rPr>
          <w:noProof/>
        </w:rPr>
        <w:t xml:space="preserve">, 2018; Allen </w:t>
      </w:r>
      <w:r w:rsidR="00EF62B4" w:rsidRPr="00EF62B4">
        <w:rPr>
          <w:i/>
          <w:noProof/>
        </w:rPr>
        <w:t>et al.</w:t>
      </w:r>
      <w:r w:rsidR="00EF62B4" w:rsidRPr="00EF62B4">
        <w:rPr>
          <w:noProof/>
        </w:rPr>
        <w:t xml:space="preserve">, 2020; Perkowski </w:t>
      </w:r>
      <w:r w:rsidR="00EF62B4" w:rsidRPr="00EF62B4">
        <w:rPr>
          <w:i/>
          <w:noProof/>
        </w:rPr>
        <w:t>et al.</w:t>
      </w:r>
      <w:r w:rsidR="00EF62B4" w:rsidRPr="00EF62B4">
        <w:rPr>
          <w:noProof/>
        </w:rPr>
        <w:t xml:space="preserve">, 2021; Peng </w:t>
      </w:r>
      <w:r w:rsidR="00EF62B4" w:rsidRPr="00EF62B4">
        <w:rPr>
          <w:i/>
          <w:noProof/>
        </w:rPr>
        <w:t>et al.</w:t>
      </w:r>
      <w:r w:rsidR="00EF62B4" w:rsidRPr="00EF62B4">
        <w:rPr>
          <w:noProof/>
        </w:rPr>
        <w:t>, 2023)</w:t>
      </w:r>
      <w:r>
        <w:fldChar w:fldCharType="end"/>
      </w:r>
      <w:r>
        <w:t xml:space="preserve">. </w:t>
      </w:r>
      <w:r>
        <w:rPr>
          <w:color w:val="000000"/>
        </w:rPr>
        <w:t xml:space="preserve">Therefore, </w:t>
      </w:r>
      <w:r w:rsidR="00B74396">
        <w:rPr>
          <w:color w:val="000000"/>
        </w:rPr>
        <w:t xml:space="preserve">nitrogen </w:t>
      </w:r>
      <w:r>
        <w:rPr>
          <w:color w:val="000000"/>
        </w:rPr>
        <w:t>acquisition strategy cannot be ignored when considering effect</w:t>
      </w:r>
      <w:r w:rsidR="00055883">
        <w:rPr>
          <w:color w:val="000000"/>
        </w:rPr>
        <w:t>s</w:t>
      </w:r>
      <w:r>
        <w:rPr>
          <w:color w:val="000000"/>
        </w:rPr>
        <w:t xml:space="preserve"> of nitrogen availability on plant responses </w:t>
      </w:r>
      <w:r>
        <w:t>to elevated CO</w:t>
      </w:r>
      <w:r>
        <w:rPr>
          <w:vertAlign w:val="subscript"/>
        </w:rPr>
        <w:t>2</w:t>
      </w:r>
      <w:r>
        <w:t xml:space="preserve">. To date, few studies account for acquisition strategy when considering the role of nitrogen availability on </w:t>
      </w:r>
      <w:r w:rsidR="00AF4FD7">
        <w:t>leaf and whole-plant</w:t>
      </w:r>
      <w:r>
        <w:t xml:space="preserve"> responses to elevated CO</w:t>
      </w:r>
      <w:r>
        <w:rPr>
          <w:vertAlign w:val="subscript"/>
        </w:rPr>
        <w:t>2</w:t>
      </w:r>
      <w:r>
        <w:t xml:space="preserve"> (e.g., </w:t>
      </w:r>
      <w:r>
        <w:fldChar w:fldCharType="begin" w:fldLock="1"/>
      </w:r>
      <w:r w:rsidR="00DA5BFD">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theory","type":"article-journal","volume":"26"},"uris":["http://www.mendeley.com/documents/?uuid=bbe0947b-b3f9-4a9e-999f-3f077c3079d4"]},{"id":"ITEM-2","itemData":{"DOI":"10.1126/science.aaf4610","ISSN":"0036-8075","abstract":"Plants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author":[{"dropping-particle":"","family":"Terrer","given":"César","non-dropping-particle":"","parse-names":false,"suffix":""},{"dropping-particle":"","family":"Vicca","given":"Sara","non-dropping-particle":"","parse-names":false,"suffix":""},{"dropping-particle":"","family":"Hungate","given":"Bruce A","non-dropping-particle":"","parse-names":false,"suffix":""},{"dropping-particle":"","family":"Phillips","given":"Richard P","non-dropping-particle":"","parse-names":false,"suffix":""},{"dropping-particle":"","family":"Prentice","given":"I Colin","non-dropping-particle":"","parse-names":false,"suffix":""}],"container-title":"Science","id":"ITEM-2","issue":"6294","issued":{"date-parts":[["2016","7","1"]]},"page":"72-74","title":"Mycorrhizal association as a primary control of the CO&lt;sub&gt;2&lt;/sub&gt; fertilization effect","type":"article-journal","volume":"353"},"uris":["http://www.mendeley.com/documents/?uuid=e1738a48-9551-40a3-a598-8ed20c8cac64"]},{"id":"ITEM-3","itemData":{"DOI":"10.1111/nph.14872","ISBN":"7476820487","ISSN":"0028-646X","abstract":"Land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Phytologist","id":"ITEM-3","issue":"2","issued":{"date-parts":[["2018","1","6"]]},"page":"507-522","title":"Ecosystem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2016, 2018; Smith &amp; Keenan, 2020)","manualFormatting":"Terrer et al., 2016, 2018; Smith &amp; Keenan, 2020)","plainTextFormattedCitation":"(Terrer et al., 2016, 2018; Smith &amp; Keenan, 2020)","previouslyFormattedCitation":"(Terrer &lt;i&gt;et al.&lt;/i&gt;, 2016, 2018; Smith &amp; Keenan, 2020)"},"properties":{"noteIndex":0},"schema":"https://github.com/citation-style-language/schema/raw/master/csl-citation.json"}</w:instrText>
      </w:r>
      <w:r>
        <w:fldChar w:fldCharType="separate"/>
      </w:r>
      <w:r w:rsidRPr="00D67B50">
        <w:rPr>
          <w:noProof/>
        </w:rPr>
        <w:t xml:space="preserve">Terrer </w:t>
      </w:r>
      <w:r w:rsidRPr="00D67B50">
        <w:rPr>
          <w:i/>
          <w:noProof/>
        </w:rPr>
        <w:t>et al.</w:t>
      </w:r>
      <w:r w:rsidRPr="00D67B50">
        <w:rPr>
          <w:noProof/>
        </w:rPr>
        <w:t>, 2016, 2018; Smith &amp; Keenan, 2020)</w:t>
      </w:r>
      <w:r>
        <w:fldChar w:fldCharType="end"/>
      </w:r>
      <w:r>
        <w:t xml:space="preserve">. Such studies found that nitrogen acquisition strategies with reduced carbon costs to acquire nitrogen may buffer </w:t>
      </w:r>
      <w:r w:rsidR="000660A8">
        <w:t xml:space="preserve">the </w:t>
      </w:r>
      <w:r>
        <w:t xml:space="preserve">effect of nitrogen limitation at the whole-plant level </w:t>
      </w:r>
      <w:r>
        <w:fldChar w:fldCharType="begin" w:fldLock="1"/>
      </w:r>
      <w:r>
        <w:instrText>ADDIN CSL_CITATION {"citationItems":[{"id":"ITEM-1","itemData":{"DOI":"10.1111/nph.14872","ISBN":"7476820487","ISSN":"0028-646X","abstract":"Land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Phytologist","id":"ITEM-1","issue":"2","issued":{"date-parts":[["2018","1","6"]]},"page":"507-522","title":"Ecosystem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2018)","plainTextFormattedCitation":"(Terrer et al., 2018)","previouslyFormattedCitation":"(Terrer &lt;i&gt;et al.&lt;/i&gt;, 2018)"},"properties":{"noteIndex":0},"schema":"https://github.com/citation-style-language/schema/raw/master/csl-citation.json"}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w:t>
      </w:r>
      <w:r>
        <w:fldChar w:fldCharType="end"/>
      </w:r>
      <w:r>
        <w:t xml:space="preserve">, but leaf-level responses remain inconsistent </w:t>
      </w:r>
      <w:r>
        <w:fldChar w:fldCharType="begin" w:fldLock="1"/>
      </w:r>
      <w: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theory","type":"article-journal","volume":"26"},"uris":["http://www.mendeley.com/documents/?uuid=bbe0947b-b3f9-4a9e-999f-3f077c3079d4"]},{"id":"ITEM-2","itemData":{"DOI":"10.1111/nph.14872","ISBN":"7476820487","ISSN":"0028-646X","abstract":"Land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author":[{"dropping-particle":"","family":"Terrer","given":"César","non-dropping-particle":"","parse-names":false,"suffix":""},{"dropping-particle":"","family":"Vicca","given":"Sara","non-dropping-particle":"","parse-names":false,"suffix":""},{"dropping-particle":"","family":"Stocker","given":"Benjamin D.","non-dropping-particle":"","parse-names":false,"suffix":""},{"dropping-particle":"","family":"Hungate","given":"Bruce A","non-dropping-particle":"","parse-names":false,"suffix":""},{"dropping-particle":"","family":"Phillips","given":"Richard P","non-dropping-particle":"","parse-names":false,"suffix":""},{"dropping-particle":"","family":"Reich","given":"Peter B","non-dropping-particle":"","parse-names":false,"suffix":""},{"dropping-particle":"","family":"Finzi","given":"Adrien C","non-dropping-particle":"","parse-names":false,"suffix":""},{"dropping-particle":"","family":"Prentice","given":"I Colin","non-dropping-particle":"","parse-names":false,"suffix":""}],"container-title":"New Phytologist","id":"ITEM-2","issue":"2","issued":{"date-parts":[["2018","1","6"]]},"page":"507-522","title":"Ecosystem responses to elevated CO&lt;sub&gt;2&lt;/sub&gt; governed by plant–soil interactions and the cost of nitrogen acquisition","type":"article-journal","volume":"217"},"uris":["http://www.mendeley.com/documents/?uuid=f5a032e4-11bd-468b-88f1-a7a4ce482036"]}],"mendeley":{"formattedCitation":"(Terrer &lt;i&gt;et al.&lt;/i&gt;, 2018; Smith &amp; Keenan, 2020)","plainTextFormattedCitation":"(Terrer et al., 2018; Smith &amp; Keenan, 2020)","previouslyFormattedCitation":"(Terrer &lt;i&gt;et al.&lt;/i&gt;, 2018; Smith &amp; Keenan, 2020)"},"properties":{"noteIndex":0},"schema":"https://github.com/citation-style-language/schema/raw/master/csl-citation.json"}</w:instrText>
      </w:r>
      <w:r>
        <w:fldChar w:fldCharType="separate"/>
      </w:r>
      <w:r w:rsidRPr="00835DAF">
        <w:rPr>
          <w:noProof/>
        </w:rPr>
        <w:t xml:space="preserve">(Terrer </w:t>
      </w:r>
      <w:r w:rsidRPr="00835DAF">
        <w:rPr>
          <w:i/>
          <w:noProof/>
        </w:rPr>
        <w:t>et al.</w:t>
      </w:r>
      <w:r w:rsidRPr="00835DAF">
        <w:rPr>
          <w:noProof/>
        </w:rPr>
        <w:t>, 2018; Smith &amp; Keenan, 2020)</w:t>
      </w:r>
      <w:r>
        <w:fldChar w:fldCharType="end"/>
      </w:r>
      <w:r>
        <w:t>.</w:t>
      </w:r>
    </w:p>
    <w:p w14:paraId="692ED62A" w14:textId="68A9A5FE" w:rsidR="00BB589B" w:rsidRDefault="00BB589B" w:rsidP="00BB589B">
      <w:pPr>
        <w:spacing w:line="360" w:lineRule="auto"/>
        <w:ind w:firstLine="720"/>
      </w:pPr>
      <w:r>
        <w:t xml:space="preserve">Here, we conducted a growth chamber experiment using </w:t>
      </w:r>
      <w:r>
        <w:rPr>
          <w:i/>
          <w:iCs/>
        </w:rPr>
        <w:t>Glycine max</w:t>
      </w:r>
      <w:r>
        <w:t xml:space="preserve"> L. (</w:t>
      </w:r>
      <w:proofErr w:type="spellStart"/>
      <w:r>
        <w:t>Merr</w:t>
      </w:r>
      <w:proofErr w:type="spellEnd"/>
      <w:r>
        <w:t>.) seedlings grown under full factorial combinations of two CO</w:t>
      </w:r>
      <w:r>
        <w:rPr>
          <w:vertAlign w:val="subscript"/>
        </w:rPr>
        <w:t>2</w:t>
      </w:r>
      <w:r>
        <w:t xml:space="preserve"> concentrations, two inoculation treatments, and nine</w:t>
      </w:r>
      <w:r w:rsidR="00EF62B4">
        <w:t xml:space="preserve"> </w:t>
      </w:r>
      <w:ins w:id="71" w:author="Perkowski, Evan A" w:date="2023-11-27T13:40:00Z">
        <w:r w:rsidR="005404BC">
          <w:t xml:space="preserve">soil </w:t>
        </w:r>
      </w:ins>
      <w:r w:rsidR="00EF62B4">
        <w:t>nitrogen</w:t>
      </w:r>
      <w:ins w:id="72" w:author="Perkowski, Evan A" w:date="2023-11-27T14:43:00Z">
        <w:r w:rsidR="009338FF">
          <w:t xml:space="preserve"> fertilization</w:t>
        </w:r>
      </w:ins>
      <w:ins w:id="73" w:author="Perkowski, Evan A" w:date="2023-11-27T14:35:00Z">
        <w:r w:rsidR="009338FF">
          <w:t xml:space="preserve"> </w:t>
        </w:r>
      </w:ins>
      <w:r>
        <w:t>treatments to reconcile the role of nitrogen supply and demand on plant responses to elevated CO</w:t>
      </w:r>
      <w:r>
        <w:rPr>
          <w:vertAlign w:val="subscript"/>
        </w:rPr>
        <w:t>2</w:t>
      </w:r>
      <w:r>
        <w:t>. We used this experimental setup to test the following hypotheses:</w:t>
      </w:r>
    </w:p>
    <w:p w14:paraId="44DAF874" w14:textId="145271BD" w:rsidR="00BB589B" w:rsidDel="00D53668" w:rsidRDefault="00BB589B" w:rsidP="00BB589B">
      <w:pPr>
        <w:pStyle w:val="ListParagraph"/>
        <w:numPr>
          <w:ilvl w:val="0"/>
          <w:numId w:val="4"/>
        </w:numPr>
        <w:spacing w:line="360" w:lineRule="auto"/>
        <w:rPr>
          <w:del w:id="74" w:author="Perkowski, Evan A" w:date="2023-11-27T15:21:00Z"/>
        </w:rPr>
      </w:pPr>
      <w:commentRangeStart w:id="75"/>
      <w:del w:id="76" w:author="Perkowski, Evan A" w:date="2023-11-27T15:21:00Z">
        <w:r w:rsidDel="00D53668">
          <w:delText>Nitrogen supply and demand will both control plant responses to elevated CO</w:delText>
        </w:r>
        <w:r w:rsidDel="00D53668">
          <w:rPr>
            <w:vertAlign w:val="subscript"/>
          </w:rPr>
          <w:delText>2</w:delText>
        </w:r>
        <w:r w:rsidDel="00D53668">
          <w:delText xml:space="preserve"> but will operate at different scales. Specifically, leaf photosynthetic responses to elevated CO</w:delText>
        </w:r>
        <w:r w:rsidDel="00D53668">
          <w:rPr>
            <w:vertAlign w:val="subscript"/>
          </w:rPr>
          <w:delText>2</w:delText>
        </w:r>
        <w:r w:rsidDel="00D53668">
          <w:delText xml:space="preserve"> </w:delText>
        </w:r>
        <w:r w:rsidR="00036C09" w:rsidDel="00D53668">
          <w:delText>will</w:delText>
        </w:r>
        <w:r w:rsidDel="00D53668">
          <w:delText xml:space="preserve"> be driven by leaf nitrogen demand to build and maintain photosynthetic enzymes independent of changes in nitrogen supply rowth responses to elevated CO</w:delText>
        </w:r>
        <w:r w:rsidDel="00D53668">
          <w:rPr>
            <w:vertAlign w:val="subscript"/>
          </w:rPr>
          <w:delText>2</w:delText>
        </w:r>
        <w:r w:rsidDel="00D53668">
          <w:delText xml:space="preserve"> </w:delText>
        </w:r>
        <w:r w:rsidR="00036C09" w:rsidDel="00D53668">
          <w:delText xml:space="preserve">will </w:delText>
        </w:r>
        <w:r w:rsidDel="00D53668">
          <w:delText>be enhanced with increased nitrogen supply.</w:delText>
        </w:r>
      </w:del>
    </w:p>
    <w:p w14:paraId="1F7A42E6" w14:textId="2A1CF10E" w:rsidR="00BB589B" w:rsidRDefault="00BB589B" w:rsidP="00BB589B">
      <w:pPr>
        <w:pStyle w:val="ListParagraph"/>
        <w:numPr>
          <w:ilvl w:val="0"/>
          <w:numId w:val="4"/>
        </w:numPr>
        <w:spacing w:line="360" w:lineRule="auto"/>
      </w:pPr>
      <w:r>
        <w:t>Following</w:t>
      </w:r>
      <w:commentRangeEnd w:id="75"/>
      <w:r w:rsidR="000660A8">
        <w:rPr>
          <w:rStyle w:val="CommentReference"/>
        </w:rPr>
        <w:commentReference w:id="75"/>
      </w:r>
      <w:r>
        <w:t xml:space="preserve"> the demand-driven </w:t>
      </w:r>
      <w:ins w:id="77" w:author="Perkowski, Evan A [2]" w:date="2023-11-17T11:43:00Z">
        <w:r w:rsidR="00D643E3">
          <w:t xml:space="preserve">eco-evolutionary </w:t>
        </w:r>
      </w:ins>
      <w:r>
        <w:t>optimality hypothesis, elevated CO</w:t>
      </w:r>
      <w:r>
        <w:rPr>
          <w:vertAlign w:val="subscript"/>
        </w:rPr>
        <w:t>2</w:t>
      </w:r>
      <w:r>
        <w:t xml:space="preserve"> will downregulate </w:t>
      </w:r>
      <w:r w:rsidRPr="0065690A">
        <w:rPr>
          <w:i/>
          <w:iCs/>
        </w:rPr>
        <w:t>V</w:t>
      </w:r>
      <w:r w:rsidRPr="0065690A">
        <w:rPr>
          <w:vertAlign w:val="subscript"/>
        </w:rPr>
        <w:t>cmax</w:t>
      </w:r>
      <w:r>
        <w:t xml:space="preserve"> more strongly than </w:t>
      </w:r>
      <w:r w:rsidRPr="0065690A">
        <w:rPr>
          <w:i/>
          <w:iCs/>
        </w:rPr>
        <w:t>J</w:t>
      </w:r>
      <w:r w:rsidRPr="0065690A">
        <w:rPr>
          <w:vertAlign w:val="subscript"/>
        </w:rPr>
        <w:t>max</w:t>
      </w:r>
      <w:r>
        <w:t xml:space="preserve">, increasing </w:t>
      </w:r>
      <w:proofErr w:type="spellStart"/>
      <w:r w:rsidRPr="0065690A">
        <w:rPr>
          <w:i/>
          <w:iCs/>
        </w:rPr>
        <w:t>J</w:t>
      </w:r>
      <w:r w:rsidRPr="0065690A">
        <w:rPr>
          <w:vertAlign w:val="subscript"/>
        </w:rPr>
        <w:t>max</w:t>
      </w:r>
      <w:r>
        <w:t>:</w:t>
      </w:r>
      <w:r w:rsidRPr="0065690A">
        <w:rPr>
          <w:i/>
          <w:iCs/>
        </w:rPr>
        <w:t>V</w:t>
      </w:r>
      <w:r w:rsidRPr="0065690A">
        <w:rPr>
          <w:vertAlign w:val="subscript"/>
        </w:rPr>
        <w:t>cmax</w:t>
      </w:r>
      <w:proofErr w:type="spellEnd"/>
      <w:r>
        <w:t xml:space="preserve"> and allowing increased net photosynthesis rates to be achieved by approaching equal co-limitation of Rubisco </w:t>
      </w:r>
      <w:r>
        <w:lastRenderedPageBreak/>
        <w:t xml:space="preserve">carboxylation and electron transport for RuBP regeneration. </w:t>
      </w:r>
      <w:ins w:id="78" w:author="Perkowski, Evan A" w:date="2023-11-27T13:42:00Z">
        <w:r w:rsidR="005404BC">
          <w:t>Leaf p</w:t>
        </w:r>
      </w:ins>
      <w:r>
        <w:t>hotosynthetic responses to elevated CO</w:t>
      </w:r>
      <w:r>
        <w:rPr>
          <w:vertAlign w:val="subscript"/>
        </w:rPr>
        <w:t>2</w:t>
      </w:r>
      <w:r>
        <w:t xml:space="preserve"> </w:t>
      </w:r>
      <w:r w:rsidR="00036C09">
        <w:t>will</w:t>
      </w:r>
      <w:r>
        <w:t xml:space="preserve"> be independent of </w:t>
      </w:r>
      <w:r w:rsidR="00DA5BFD">
        <w:rPr>
          <w:bCs/>
        </w:rPr>
        <w:t>nitrogen</w:t>
      </w:r>
      <w:r w:rsidR="009338FF">
        <w:rPr>
          <w:bCs/>
        </w:rPr>
        <w:t xml:space="preserve"> fertilization</w:t>
      </w:r>
      <w:r w:rsidR="00C03914">
        <w:rPr>
          <w:bCs/>
        </w:rPr>
        <w:t xml:space="preserve"> and inoculation treatment</w:t>
      </w:r>
      <w:r w:rsidR="00DA5BFD" w:rsidDel="00DA5BFD">
        <w:t xml:space="preserve"> </w:t>
      </w:r>
      <w:r>
        <w:t xml:space="preserve">and </w:t>
      </w:r>
      <w:r w:rsidR="005404BC">
        <w:t xml:space="preserve">will </w:t>
      </w:r>
      <w:r>
        <w:t>correspond with increased photosynthetic nitrogen-use efficienc</w:t>
      </w:r>
      <w:r w:rsidR="00055883">
        <w:t>y</w:t>
      </w:r>
      <w:r>
        <w:t>.</w:t>
      </w:r>
    </w:p>
    <w:p w14:paraId="30653358" w14:textId="4E9568A3" w:rsidR="00BB589B" w:rsidRDefault="00BB589B" w:rsidP="00036C09">
      <w:pPr>
        <w:pStyle w:val="ListParagraph"/>
        <w:numPr>
          <w:ilvl w:val="0"/>
          <w:numId w:val="4"/>
        </w:numPr>
        <w:spacing w:line="360" w:lineRule="auto"/>
      </w:pPr>
      <w:r>
        <w:t xml:space="preserve">Following the supply-driven nitrogen limitation hypothesis, </w:t>
      </w:r>
      <w:r w:rsidR="00036C09">
        <w:t>positive effects of elevated CO</w:t>
      </w:r>
      <w:r w:rsidR="00036C09">
        <w:rPr>
          <w:vertAlign w:val="subscript"/>
        </w:rPr>
        <w:t>2</w:t>
      </w:r>
      <w:r w:rsidR="00036C09">
        <w:t xml:space="preserve"> on total leaf area and total biomass will be enhanced with increasing </w:t>
      </w:r>
      <w:ins w:id="79" w:author="Perkowski, Evan A" w:date="2023-11-27T14:25:00Z">
        <w:r w:rsidR="00DA5BFD">
          <w:rPr>
            <w:bCs/>
          </w:rPr>
          <w:t xml:space="preserve">nitrogen </w:t>
        </w:r>
      </w:ins>
      <w:r w:rsidR="009338FF">
        <w:rPr>
          <w:bCs/>
        </w:rPr>
        <w:t>fertilization</w:t>
      </w:r>
      <w:r w:rsidR="00DA5BFD" w:rsidDel="00DA5BFD">
        <w:t xml:space="preserve"> </w:t>
      </w:r>
      <w:r w:rsidR="00036C09">
        <w:t>due to</w:t>
      </w:r>
      <w:r w:rsidR="00521356">
        <w:t xml:space="preserve"> increased plant nitrogen uptake and corresponding</w:t>
      </w:r>
      <w:r w:rsidR="00036C09">
        <w:t xml:space="preserve"> reduc</w:t>
      </w:r>
      <w:r w:rsidR="00521356">
        <w:t>tions in</w:t>
      </w:r>
      <w:r w:rsidR="00036C09">
        <w:t xml:space="preserve"> carbon costs to acquire nitrogen. Inoculation with symbiotic nitrogen-fixing bacteria will </w:t>
      </w:r>
      <w:r w:rsidR="00156B55">
        <w:t>enhance</w:t>
      </w:r>
      <w:r w:rsidR="00036C09">
        <w:t xml:space="preserve"> positive growth responses to elevated CO</w:t>
      </w:r>
      <w:r w:rsidR="00036C09">
        <w:rPr>
          <w:vertAlign w:val="subscript"/>
        </w:rPr>
        <w:t>2</w:t>
      </w:r>
      <w:r w:rsidR="00036C09">
        <w:t xml:space="preserve">, though these responses will only be apparent under low </w:t>
      </w:r>
      <w:ins w:id="80" w:author="Perkowski, Evan A" w:date="2023-11-27T14:25:00Z">
        <w:r w:rsidR="00DA5BFD">
          <w:rPr>
            <w:bCs/>
          </w:rPr>
          <w:t>nitrogen</w:t>
        </w:r>
      </w:ins>
      <w:r w:rsidR="00DA5BFD">
        <w:rPr>
          <w:bCs/>
        </w:rPr>
        <w:t xml:space="preserve"> </w:t>
      </w:r>
      <w:r w:rsidR="009338FF">
        <w:rPr>
          <w:bCs/>
        </w:rPr>
        <w:t>fertilization</w:t>
      </w:r>
      <w:r w:rsidR="00C03914">
        <w:rPr>
          <w:bCs/>
        </w:rPr>
        <w:t xml:space="preserve"> </w:t>
      </w:r>
      <w:ins w:id="81" w:author="Perkowski, Evan A" w:date="2023-11-28T11:21:00Z">
        <w:r w:rsidR="00C03914">
          <w:rPr>
            <w:bCs/>
          </w:rPr>
          <w:t>levels</w:t>
        </w:r>
      </w:ins>
      <w:r w:rsidR="00036C09">
        <w:t xml:space="preserve"> where individuals </w:t>
      </w:r>
      <w:r w:rsidR="00E14EDC">
        <w:t xml:space="preserve">will be </w:t>
      </w:r>
      <w:r>
        <w:t xml:space="preserve">most heavily invested in </w:t>
      </w:r>
      <w:ins w:id="82" w:author="Perkowski, Evan A [2]" w:date="2023-11-30T09:44:00Z">
        <w:r w:rsidR="00055883">
          <w:t xml:space="preserve">symbiotic </w:t>
        </w:r>
      </w:ins>
      <w:r>
        <w:t>nitrogen fixation.</w:t>
      </w:r>
    </w:p>
    <w:p w14:paraId="1F7E1FAC" w14:textId="77777777" w:rsidR="009F20B5" w:rsidRDefault="009F20B5" w:rsidP="00DE2B27">
      <w:pPr>
        <w:spacing w:line="360" w:lineRule="auto"/>
        <w:rPr>
          <w:b/>
        </w:rPr>
      </w:pPr>
    </w:p>
    <w:p w14:paraId="4491C6A0" w14:textId="77777777" w:rsidR="009F20B5" w:rsidRPr="00FE014F" w:rsidRDefault="009F20B5" w:rsidP="00DE2B27">
      <w:pPr>
        <w:spacing w:line="360" w:lineRule="auto"/>
        <w:rPr>
          <w:b/>
        </w:rPr>
      </w:pPr>
      <w:r w:rsidRPr="00FE014F">
        <w:rPr>
          <w:b/>
        </w:rPr>
        <w:t>Methods</w:t>
      </w:r>
    </w:p>
    <w:p w14:paraId="277DCA5C" w14:textId="77777777" w:rsidR="009F20B5" w:rsidRPr="00FE014F" w:rsidRDefault="009F20B5" w:rsidP="00DE2B27">
      <w:pPr>
        <w:spacing w:line="360" w:lineRule="auto"/>
        <w:rPr>
          <w:bCs/>
          <w:i/>
          <w:iCs/>
        </w:rPr>
      </w:pPr>
      <w:r w:rsidRPr="00FE014F">
        <w:rPr>
          <w:bCs/>
          <w:i/>
          <w:iCs/>
        </w:rPr>
        <w:t>Seed treatments and experimental design</w:t>
      </w:r>
    </w:p>
    <w:p w14:paraId="1FC8E3EC" w14:textId="1930DE3F" w:rsidR="009F20B5" w:rsidRPr="00FE014F" w:rsidRDefault="009F20B5" w:rsidP="00816D9F">
      <w:pPr>
        <w:spacing w:line="360" w:lineRule="auto"/>
      </w:pPr>
      <w:r w:rsidRPr="00FE014F">
        <w:rPr>
          <w:bCs/>
          <w:i/>
          <w:iCs/>
        </w:rPr>
        <w:t>Glycine max</w:t>
      </w:r>
      <w:r w:rsidRPr="00FE014F">
        <w:rPr>
          <w:bCs/>
        </w:rPr>
        <w:t xml:space="preserve"> seeds were planted in 144 6-liter surface sterilized pots (NS-600, Nursery Supplies, Orange, CA, USA) containing a steam-sterilized 70:30 </w:t>
      </w:r>
      <w:proofErr w:type="spellStart"/>
      <w:r w:rsidRPr="00FE014F">
        <w:rPr>
          <w:bCs/>
        </w:rPr>
        <w:t>v:v</w:t>
      </w:r>
      <w:proofErr w:type="spellEnd"/>
      <w:r w:rsidRPr="00FE014F">
        <w:rPr>
          <w:bCs/>
        </w:rPr>
        <w:t xml:space="preserve"> mix of </w:t>
      </w:r>
      <w:r w:rsidRPr="00FE014F">
        <w:rPr>
          <w:bCs/>
          <w:i/>
          <w:iCs/>
        </w:rPr>
        <w:t>Sphagnum</w:t>
      </w:r>
      <w:r w:rsidRPr="00FE014F">
        <w:rPr>
          <w:bCs/>
        </w:rPr>
        <w:t xml:space="preserve"> peat moss (Premier Horticulture, Quakertown, PA, USA) to sand (</w:t>
      </w:r>
      <w:r>
        <w:rPr>
          <w:bCs/>
        </w:rPr>
        <w:t>Pavestone, Atlanta, GA, USA</w:t>
      </w:r>
      <w:r w:rsidRPr="00FE014F">
        <w:rPr>
          <w:bCs/>
        </w:rPr>
        <w:t xml:space="preserve">). Before planting, all </w:t>
      </w:r>
      <w:r w:rsidRPr="00FE014F">
        <w:rPr>
          <w:bCs/>
          <w:i/>
          <w:iCs/>
        </w:rPr>
        <w:t>G. max</w:t>
      </w:r>
      <w:r w:rsidRPr="00FE014F">
        <w:rPr>
          <w:bCs/>
        </w:rPr>
        <w:t xml:space="preserve"> seeds were surface sterilized in 2% sodium hypochlorite for </w:t>
      </w:r>
      <w:r w:rsidRPr="00FE014F">
        <w:t>3 minutes, followed by three separate 3-minute washes with ultrapure water (</w:t>
      </w:r>
      <w:proofErr w:type="spellStart"/>
      <w:r w:rsidRPr="00FE014F">
        <w:t>MilliQ</w:t>
      </w:r>
      <w:proofErr w:type="spellEnd"/>
      <w:r w:rsidRPr="00FE014F">
        <w:t xml:space="preserve"> 7000; </w:t>
      </w:r>
      <w:proofErr w:type="spellStart"/>
      <w:r w:rsidRPr="00FE014F">
        <w:rPr>
          <w:color w:val="000000" w:themeColor="text1"/>
        </w:rPr>
        <w:t>MilliporeSigma</w:t>
      </w:r>
      <w:proofErr w:type="spellEnd"/>
      <w:r w:rsidRPr="00FE014F">
        <w:rPr>
          <w:color w:val="000000" w:themeColor="text1"/>
        </w:rPr>
        <w:t>, Burlington, MA USA)</w:t>
      </w:r>
      <w:r w:rsidRPr="00FE014F">
        <w:t xml:space="preserve">. </w:t>
      </w:r>
      <w:r w:rsidR="009C5B7C">
        <w:t>S</w:t>
      </w:r>
      <w:r w:rsidRPr="00FE014F">
        <w:t>ubset</w:t>
      </w:r>
      <w:r w:rsidR="009C5B7C">
        <w:t>s</w:t>
      </w:r>
      <w:r w:rsidRPr="00FE014F">
        <w:t xml:space="preserve"> of surface</w:t>
      </w:r>
      <w:r w:rsidR="009C5B7C">
        <w:t>-</w:t>
      </w:r>
      <w:r w:rsidRPr="00FE014F">
        <w:t xml:space="preserve">sterilized seeds </w:t>
      </w:r>
      <w:r w:rsidR="00006317" w:rsidRPr="00FE014F">
        <w:t>w</w:t>
      </w:r>
      <w:r w:rsidR="009C5B7C">
        <w:t>ere</w:t>
      </w:r>
      <w:r w:rsidRPr="00FE014F">
        <w:t xml:space="preserve"> inoculated with </w:t>
      </w:r>
      <w:proofErr w:type="spellStart"/>
      <w:r w:rsidRPr="00FE014F">
        <w:rPr>
          <w:i/>
          <w:iCs/>
        </w:rPr>
        <w:t>Bradyrhizobium</w:t>
      </w:r>
      <w:proofErr w:type="spellEnd"/>
      <w:r w:rsidRPr="00FE014F">
        <w:rPr>
          <w:i/>
          <w:iCs/>
        </w:rPr>
        <w:t xml:space="preserve"> japonicum</w:t>
      </w:r>
      <w:r w:rsidRPr="00FE014F">
        <w:t xml:space="preserve"> (</w:t>
      </w:r>
      <w:proofErr w:type="spellStart"/>
      <w:r w:rsidRPr="00FE014F">
        <w:t>Verdesian</w:t>
      </w:r>
      <w:proofErr w:type="spellEnd"/>
      <w:r w:rsidRPr="00FE014F">
        <w:t xml:space="preserve"> N-Dure</w:t>
      </w:r>
      <w:r w:rsidRPr="00355F99">
        <w:t>™</w:t>
      </w:r>
      <w:r w:rsidRPr="00FE014F">
        <w:t xml:space="preserve"> Soybean, Cary, NC, USA) in a slurry following manufacturer recommendations (3.12 g inoculant and 241 g </w:t>
      </w:r>
      <w:r>
        <w:t>ultrapure</w:t>
      </w:r>
      <w:r w:rsidRPr="00FE014F">
        <w:t xml:space="preserve"> water per 1 kg seed).</w:t>
      </w:r>
    </w:p>
    <w:p w14:paraId="78DC868F" w14:textId="4234DB50" w:rsidR="009F20B5" w:rsidRPr="00780902" w:rsidRDefault="009F20B5" w:rsidP="00835DAF">
      <w:pPr>
        <w:spacing w:line="360" w:lineRule="auto"/>
        <w:ind w:firstLine="720"/>
      </w:pPr>
      <w:r w:rsidRPr="00FE014F">
        <w:t>Seventy-two pots were randomly planted with</w:t>
      </w:r>
      <w:r>
        <w:t xml:space="preserve"> surface-sterilized</w:t>
      </w:r>
      <w:r w:rsidRPr="00FE014F">
        <w:t xml:space="preserve"> seeds inoculated with </w:t>
      </w:r>
      <w:r w:rsidRPr="00FE014F">
        <w:rPr>
          <w:i/>
          <w:iCs/>
        </w:rPr>
        <w:t>B.</w:t>
      </w:r>
      <w:r w:rsidRPr="00FE014F">
        <w:t xml:space="preserve"> </w:t>
      </w:r>
      <w:r w:rsidRPr="00FE014F">
        <w:rPr>
          <w:i/>
          <w:iCs/>
        </w:rPr>
        <w:t>japonicum</w:t>
      </w:r>
      <w:r>
        <w:t>, while the remaining 72 pots were planted with surface</w:t>
      </w:r>
      <w:r w:rsidR="00A86196">
        <w:t>-</w:t>
      </w:r>
      <w:r>
        <w:t>sterilized uninoculated seeds</w:t>
      </w:r>
      <w:r w:rsidRPr="00FE014F">
        <w:t>. Thirty-six pots within each inoculation treatment were randomly placed in one of two atmospheric CO</w:t>
      </w:r>
      <w:r w:rsidRPr="00FE014F">
        <w:rPr>
          <w:vertAlign w:val="subscript"/>
        </w:rPr>
        <w:t>2</w:t>
      </w:r>
      <w:r w:rsidRPr="00FE014F">
        <w:t xml:space="preserve"> treatments (</w:t>
      </w:r>
      <w:ins w:id="83" w:author="Perkowski, Evan A" w:date="2023-11-27T13:43:00Z">
        <w:r w:rsidR="005404BC">
          <w:t>420</w:t>
        </w:r>
        <w:r w:rsidR="005404BC" w:rsidRPr="00FE014F">
          <w:t xml:space="preserve"> </w:t>
        </w:r>
      </w:ins>
      <w:r w:rsidRPr="00FE014F">
        <w:t xml:space="preserve">and 1000 </w:t>
      </w:r>
      <w:r w:rsidRPr="00FE014F">
        <w:rPr>
          <w:lang w:val="el-GR"/>
        </w:rPr>
        <w:t>μ</w:t>
      </w:r>
      <w:r w:rsidRPr="00FE014F">
        <w:t>mol mol</w:t>
      </w:r>
      <w:r w:rsidRPr="00FE014F">
        <w:rPr>
          <w:vertAlign w:val="superscript"/>
        </w:rPr>
        <w:t>-1</w:t>
      </w:r>
      <w:r w:rsidRPr="00FE014F">
        <w:t xml:space="preserve"> CO</w:t>
      </w:r>
      <w:r w:rsidRPr="00FE014F">
        <w:rPr>
          <w:vertAlign w:val="subscript"/>
        </w:rPr>
        <w:t>2</w:t>
      </w:r>
      <w:r w:rsidRPr="00FE014F">
        <w:t>). P</w:t>
      </w:r>
      <w:r>
        <w:t>lants</w:t>
      </w:r>
      <w:r w:rsidRPr="00FE014F">
        <w:t xml:space="preserve"> in each unique inoculation-by-CO</w:t>
      </w:r>
      <w:r w:rsidRPr="00FE014F">
        <w:rPr>
          <w:vertAlign w:val="subscript"/>
        </w:rPr>
        <w:t>2</w:t>
      </w:r>
      <w:r w:rsidRPr="00FE014F">
        <w:t xml:space="preserve"> treatment combination randomly received one of nine </w:t>
      </w:r>
      <w:ins w:id="84" w:author="Perkowski, Evan A" w:date="2023-11-13T15:29:00Z">
        <w:r w:rsidR="00165C21">
          <w:t>nitrogen</w:t>
        </w:r>
      </w:ins>
      <w:r w:rsidRPr="00FE014F">
        <w:t xml:space="preserve"> fertilization treatments equivalent to 0</w:t>
      </w:r>
      <w:r>
        <w:t xml:space="preserve"> (0 mM)</w:t>
      </w:r>
      <w:r w:rsidRPr="00FE014F">
        <w:t>, 35</w:t>
      </w:r>
      <w:r>
        <w:t xml:space="preserve"> (2.5 mM)</w:t>
      </w:r>
      <w:r w:rsidRPr="00FE014F">
        <w:t>, 70</w:t>
      </w:r>
      <w:r>
        <w:t xml:space="preserve"> (5 mM)</w:t>
      </w:r>
      <w:r w:rsidRPr="00FE014F">
        <w:t>, 105</w:t>
      </w:r>
      <w:r>
        <w:t xml:space="preserve"> (7.5 mM)</w:t>
      </w:r>
      <w:r w:rsidRPr="00FE014F">
        <w:t>, 140</w:t>
      </w:r>
      <w:r>
        <w:t xml:space="preserve"> (10 mM)</w:t>
      </w:r>
      <w:r w:rsidRPr="00FE014F">
        <w:t>, 210</w:t>
      </w:r>
      <w:r>
        <w:t xml:space="preserve"> (15 mM)</w:t>
      </w:r>
      <w:r w:rsidRPr="00FE014F">
        <w:t>, 280</w:t>
      </w:r>
      <w:r>
        <w:t xml:space="preserve"> (20 mM)</w:t>
      </w:r>
      <w:r w:rsidRPr="00FE014F">
        <w:t>, 350</w:t>
      </w:r>
      <w:r>
        <w:t xml:space="preserve"> (25 mM)</w:t>
      </w:r>
      <w:r w:rsidRPr="00FE014F">
        <w:t>, or 630</w:t>
      </w:r>
      <w:r>
        <w:t xml:space="preserve"> ppm (45 mM)</w:t>
      </w:r>
      <w:r w:rsidRPr="00FE014F">
        <w:t xml:space="preserve"> N</w:t>
      </w:r>
      <w:r>
        <w:t xml:space="preserve">. </w:t>
      </w:r>
      <w:ins w:id="85" w:author="Perkowski, Evan A" w:date="2023-11-28T11:36:00Z">
        <w:r w:rsidR="00DE57DC">
          <w:t>N</w:t>
        </w:r>
      </w:ins>
      <w:ins w:id="86" w:author="Perkowski, Evan A" w:date="2023-11-13T15:29:00Z">
        <w:r w:rsidR="00165C21">
          <w:t>itrogen</w:t>
        </w:r>
      </w:ins>
      <w:r w:rsidR="00EF62B4">
        <w:t xml:space="preserve"> f</w:t>
      </w:r>
      <w:r w:rsidR="00EF62B4" w:rsidRPr="00FE014F">
        <w:t>ertiliz</w:t>
      </w:r>
      <w:r w:rsidR="00EF62B4">
        <w:t>ation</w:t>
      </w:r>
      <w:r w:rsidR="00EF62B4" w:rsidRPr="00FE014F">
        <w:t xml:space="preserve"> </w:t>
      </w:r>
      <w:r w:rsidRPr="00FE014F">
        <w:t>treatments were created using a modified Hoagland</w:t>
      </w:r>
      <w:r w:rsidR="009C5B7C">
        <w:t>’s</w:t>
      </w:r>
      <w:r w:rsidRPr="00FE014F">
        <w:t xml:space="preserve"> solution</w:t>
      </w:r>
      <w:r w:rsidR="00835DAF">
        <w:t xml:space="preserve"> </w:t>
      </w:r>
      <w:r w:rsidR="00835DAF">
        <w:fldChar w:fldCharType="begin" w:fldLock="1"/>
      </w:r>
      <w:r w:rsidR="008A4617">
        <w:instrText>ADDIN CSL_CITATION {"citationItems":[{"id":"ITEM-1","itemData":{"abstract":"This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\"nutriculturist\"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deficiencies.","author":[{"dropping-particle":"","family":"Hoagland","given":"Dennis R","non-dropping-particle":"","parse-names":false,"suffix":""},{"dropping-particle":"","family":"Arnon","given":"Daniel I","non-dropping-particle":"","parse-names":false,"suffix":""}],"container-title":"California Agricultural Experiment Station: 347","id":"ITEM-1","issue":"2","issued":{"date-parts":[["1950"]]},"page":"1-32","publisher":"California Agricultural Experiment Station: 347","title":"The water-culture method for growing plants without soil","type":"article-journal","volume":"347"},"uris":["http://www.mendeley.com/documents/?uuid=dd11fb6a-bf0e-4621-ae2a-1fd2345a784e"]}],"mendeley":{"formattedCitation":"(Hoagland &amp; Arnon, 1950)","plainTextFormattedCitation":"(Hoagland &amp; Arnon, 1950)","previouslyFormattedCitation":"(Hoagland &amp; Arnon, 1950)"},"properties":{"noteIndex":0},"schema":"https://github.com/citation-style-language/schema/raw/master/csl-citation.json"}</w:instrText>
      </w:r>
      <w:r w:rsidR="00835DAF">
        <w:fldChar w:fldCharType="separate"/>
      </w:r>
      <w:r w:rsidR="00835DAF" w:rsidRPr="00835DAF">
        <w:rPr>
          <w:noProof/>
        </w:rPr>
        <w:t>(Hoagland &amp; Arnon, 1950)</w:t>
      </w:r>
      <w:r w:rsidR="00835DAF">
        <w:fldChar w:fldCharType="end"/>
      </w:r>
      <w:r w:rsidR="00835DAF">
        <w:t xml:space="preserve"> </w:t>
      </w:r>
      <w:r w:rsidRPr="00FE014F">
        <w:t xml:space="preserve">designed to keep concentrations of </w:t>
      </w:r>
      <w:r>
        <w:t xml:space="preserve">all </w:t>
      </w:r>
      <w:r w:rsidRPr="00FE014F">
        <w:t>other macronutrients and micronutrients equivalent across treatments (</w:t>
      </w:r>
      <w:r w:rsidRPr="005A31EF">
        <w:t xml:space="preserve">Table </w:t>
      </w:r>
      <w:r w:rsidRPr="005A31EF">
        <w:lastRenderedPageBreak/>
        <w:t>S1</w:t>
      </w:r>
      <w:r w:rsidRPr="00FE014F">
        <w:t>).</w:t>
      </w:r>
      <w:r w:rsidRPr="004A672D">
        <w:t xml:space="preserve"> </w:t>
      </w:r>
      <w:r>
        <w:t xml:space="preserve">Plants received the same </w:t>
      </w:r>
      <w:ins w:id="87" w:author="Perkowski, Evan A" w:date="2023-11-13T15:29:00Z">
        <w:r w:rsidR="00165C21">
          <w:t>nitrogen</w:t>
        </w:r>
      </w:ins>
      <w:r w:rsidR="00EF62B4">
        <w:t xml:space="preserve"> </w:t>
      </w:r>
      <w:r>
        <w:t>fertilization treatment</w:t>
      </w:r>
      <w:r w:rsidRPr="00FE014F">
        <w:t xml:space="preserve"> twice per week in 150</w:t>
      </w:r>
      <w:r>
        <w:t xml:space="preserve"> </w:t>
      </w:r>
      <w:r w:rsidRPr="00FE014F">
        <w:t>mL doses</w:t>
      </w:r>
      <w:r>
        <w:t xml:space="preserve"> </w:t>
      </w:r>
      <w:r w:rsidRPr="00FE014F">
        <w:t>as topical agents to the soil surface.</w:t>
      </w:r>
    </w:p>
    <w:p w14:paraId="3F231422" w14:textId="77777777" w:rsidR="009F20B5" w:rsidRPr="00FE014F" w:rsidRDefault="009F20B5" w:rsidP="00DE2B27">
      <w:pPr>
        <w:spacing w:line="360" w:lineRule="auto"/>
      </w:pPr>
    </w:p>
    <w:p w14:paraId="3FC843AE" w14:textId="77777777" w:rsidR="009F20B5" w:rsidRPr="00FE014F" w:rsidRDefault="009F20B5" w:rsidP="00DE2B27">
      <w:pPr>
        <w:spacing w:line="360" w:lineRule="auto"/>
        <w:rPr>
          <w:i/>
          <w:iCs/>
        </w:rPr>
      </w:pPr>
      <w:r w:rsidRPr="00FE014F">
        <w:rPr>
          <w:i/>
          <w:iCs/>
        </w:rPr>
        <w:t>Growth chamber conditions</w:t>
      </w:r>
    </w:p>
    <w:p w14:paraId="00D93033" w14:textId="2BA5F517" w:rsidR="009F20B5" w:rsidRPr="004C2592" w:rsidRDefault="006568EB" w:rsidP="00816D9F">
      <w:pPr>
        <w:spacing w:line="360" w:lineRule="auto"/>
      </w:pPr>
      <w:r>
        <w:t>P</w:t>
      </w:r>
      <w:r w:rsidR="009F20B5">
        <w:t>lants</w:t>
      </w:r>
      <w:r w:rsidR="009F20B5" w:rsidRPr="00FE014F">
        <w:t xml:space="preserve"> were randomly placed in one of six Percival LED-41L2 growth chambers (Percival Scientific Inc., Perry, IA, USA)</w:t>
      </w:r>
      <w:r w:rsidR="009F20B5">
        <w:t xml:space="preserve"> over two experimental iterations due to chamber space limitation</w:t>
      </w:r>
      <w:r w:rsidR="009F20B5" w:rsidRPr="00FE014F">
        <w:t xml:space="preserve">. </w:t>
      </w:r>
      <w:r w:rsidR="009F20B5">
        <w:t>T</w:t>
      </w:r>
      <w:r w:rsidR="009F20B5" w:rsidRPr="00FE014F">
        <w:t xml:space="preserve">wo iterations were conducted such that one iteration included all </w:t>
      </w:r>
      <w:r w:rsidR="006B2378">
        <w:t xml:space="preserve">plants grown under </w:t>
      </w:r>
      <w:r w:rsidR="009F20B5" w:rsidRPr="00FE014F">
        <w:t>e</w:t>
      </w:r>
      <w:r w:rsidR="006B2378">
        <w:t xml:space="preserve">levated </w:t>
      </w:r>
      <w:r w:rsidR="009F20B5" w:rsidRPr="00FE014F">
        <w:t>CO</w:t>
      </w:r>
      <w:r w:rsidR="009F20B5" w:rsidRPr="00FE014F">
        <w:rPr>
          <w:vertAlign w:val="subscript"/>
        </w:rPr>
        <w:t>2</w:t>
      </w:r>
      <w:r w:rsidR="009F20B5" w:rsidRPr="00FE014F">
        <w:t xml:space="preserve"> p</w:t>
      </w:r>
      <w:r w:rsidR="009F20B5">
        <w:t>lants</w:t>
      </w:r>
      <w:r w:rsidR="00E14508">
        <w:t>,</w:t>
      </w:r>
      <w:r w:rsidR="009F20B5" w:rsidRPr="00FE014F">
        <w:t xml:space="preserve"> and the second iteration included all</w:t>
      </w:r>
      <w:r w:rsidR="006B2378">
        <w:t xml:space="preserve"> plants grown under ambient </w:t>
      </w:r>
      <w:r w:rsidR="009F20B5" w:rsidRPr="00FE014F">
        <w:t>CO</w:t>
      </w:r>
      <w:r w:rsidR="009F20B5" w:rsidRPr="00FE014F">
        <w:rPr>
          <w:vertAlign w:val="subscript"/>
        </w:rPr>
        <w:t>2</w:t>
      </w:r>
      <w:r w:rsidR="009F20B5" w:rsidRPr="00FE014F">
        <w:t xml:space="preserve">. </w:t>
      </w:r>
      <w:r w:rsidR="009F20B5">
        <w:t xml:space="preserve">Average </w:t>
      </w:r>
      <w:r w:rsidR="009F20B5" w:rsidRPr="00FE014F">
        <w:t>(± SD) CO</w:t>
      </w:r>
      <w:r w:rsidR="009F20B5" w:rsidRPr="00FE014F">
        <w:rPr>
          <w:vertAlign w:val="subscript"/>
        </w:rPr>
        <w:t>2</w:t>
      </w:r>
      <w:r w:rsidR="009F20B5" w:rsidRPr="00FE014F">
        <w:t xml:space="preserve"> concentrations</w:t>
      </w:r>
      <w:r w:rsidR="009F20B5">
        <w:t xml:space="preserve"> across chambers throughout the experiment were </w:t>
      </w:r>
      <w:r w:rsidR="009F20B5" w:rsidRPr="00FE014F">
        <w:t xml:space="preserve">439±5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for the a</w:t>
      </w:r>
      <w:r w:rsidR="006B2378">
        <w:t xml:space="preserve">mbient </w:t>
      </w:r>
      <w:r w:rsidR="009F20B5" w:rsidRPr="00FE014F">
        <w:t>CO</w:t>
      </w:r>
      <w:r w:rsidR="009F20B5" w:rsidRPr="00FE014F">
        <w:rPr>
          <w:vertAlign w:val="subscript"/>
        </w:rPr>
        <w:t>2</w:t>
      </w:r>
      <w:r w:rsidR="009F20B5" w:rsidRPr="00FE014F">
        <w:t xml:space="preserve"> treatment </w:t>
      </w:r>
      <w:r w:rsidR="009F20B5">
        <w:t xml:space="preserve">and </w:t>
      </w:r>
      <w:r w:rsidR="009F20B5" w:rsidRPr="00FE014F">
        <w:t xml:space="preserve">989±4 </w:t>
      </w:r>
      <w:r w:rsidR="009F20B5" w:rsidRPr="00FE014F">
        <w:rPr>
          <w:lang w:val="el-GR"/>
        </w:rPr>
        <w:t>μ</w:t>
      </w:r>
      <w:r w:rsidR="009F20B5" w:rsidRPr="00FE014F">
        <w:t>mol mol</w:t>
      </w:r>
      <w:r w:rsidR="009F20B5" w:rsidRPr="00FE014F">
        <w:rPr>
          <w:vertAlign w:val="superscript"/>
        </w:rPr>
        <w:t>-1</w:t>
      </w:r>
      <w:r w:rsidR="009F20B5">
        <w:t xml:space="preserve"> </w:t>
      </w:r>
      <w:r w:rsidR="009F20B5" w:rsidRPr="00FE014F">
        <w:t xml:space="preserve">for the </w:t>
      </w:r>
      <w:r w:rsidR="009B053E">
        <w:t>e</w:t>
      </w:r>
      <w:r w:rsidR="006B2378">
        <w:t xml:space="preserve">levated </w:t>
      </w:r>
      <w:r w:rsidR="009B053E">
        <w:t>CO</w:t>
      </w:r>
      <w:r w:rsidR="009B053E">
        <w:rPr>
          <w:vertAlign w:val="subscript"/>
        </w:rPr>
        <w:t>2</w:t>
      </w:r>
      <w:r w:rsidR="009F20B5" w:rsidRPr="00FE014F">
        <w:t xml:space="preserve"> treatment.</w:t>
      </w:r>
    </w:p>
    <w:p w14:paraId="271ABAAB" w14:textId="5192D0CB" w:rsidR="009F20B5" w:rsidRPr="00FE014F" w:rsidRDefault="009F20B5" w:rsidP="00DE2B27">
      <w:pPr>
        <w:spacing w:line="360" w:lineRule="auto"/>
        <w:ind w:firstLine="720"/>
      </w:pPr>
      <w:r w:rsidRPr="00FE014F">
        <w:t>Daytime grow</w:t>
      </w:r>
      <w:r w:rsidR="00C80512">
        <w:t>th</w:t>
      </w:r>
      <w:r w:rsidRPr="00FE014F">
        <w:t xml:space="preserve"> conditions were simulated using a 16-hour photoperiod, with incoming light radiation set to chamber maximum (mean±SD: 12</w:t>
      </w:r>
      <w:r w:rsidR="00054CA3">
        <w:t>30</w:t>
      </w:r>
      <w:r w:rsidRPr="00FE014F">
        <w:t>±</w:t>
      </w:r>
      <w:r w:rsidR="00054CA3">
        <w:t>1</w:t>
      </w:r>
      <w:r w:rsidRPr="00FE014F">
        <w:t xml:space="preserve">2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xml:space="preserve"> across chambers), air temperature set to 25</w:t>
      </w:r>
      <w:r w:rsidRPr="00FE014F">
        <w:sym w:font="Symbol" w:char="F0B0"/>
      </w:r>
      <w:r w:rsidRPr="00FE014F">
        <w:t>C, and relative humidity set to 50%. The remaining 8</w:t>
      </w:r>
      <w:r>
        <w:t>-</w:t>
      </w:r>
      <w:r w:rsidRPr="00FE014F">
        <w:t>hour</w:t>
      </w:r>
      <w:r>
        <w:t xml:space="preserve"> period</w:t>
      </w:r>
      <w:r w:rsidRPr="00FE014F">
        <w:t xml:space="preserve"> simulated nighttime growing conditions, with incoming light radiation set to 0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Pr="00FE014F">
        <w:t>, chamber temperature set to 17</w:t>
      </w:r>
      <w:r w:rsidRPr="00FE014F">
        <w:sym w:font="Symbol" w:char="F0B0"/>
      </w:r>
      <w:r w:rsidRPr="00FE014F">
        <w:t>C, and relative humidity set to 50%. Transitions between daytime and nighttime growing conditions were simulated by ramping incoming light radiation in 45-minute increments and temperature in 90-minute increments over a 3-hour period (</w:t>
      </w:r>
      <w:r w:rsidRPr="00D83236">
        <w:t>Table S2</w:t>
      </w:r>
      <w:r w:rsidRPr="00FE014F">
        <w:t>).</w:t>
      </w:r>
    </w:p>
    <w:p w14:paraId="4777F70E" w14:textId="771D1578" w:rsidR="009F20B5" w:rsidRPr="00FE014F" w:rsidRDefault="009F20B5" w:rsidP="00DE2B27">
      <w:pPr>
        <w:spacing w:line="360" w:lineRule="auto"/>
        <w:ind w:firstLine="720"/>
      </w:pPr>
      <w:r>
        <w:t>Plants</w:t>
      </w:r>
      <w:r w:rsidRPr="00FE014F">
        <w:t xml:space="preserve"> grew under average (± SD) daytime light intensity of 1049±27 </w:t>
      </w:r>
      <w:r w:rsidRPr="00FE014F">
        <w:rPr>
          <w:lang w:val="el-GR"/>
        </w:rPr>
        <w:t>μ</w:t>
      </w:r>
      <w:r w:rsidRPr="00FE014F">
        <w:t>mol m</w:t>
      </w:r>
      <w:r w:rsidRPr="00FE014F">
        <w:rPr>
          <w:vertAlign w:val="superscript"/>
        </w:rPr>
        <w:t>-2</w:t>
      </w:r>
      <w:r w:rsidRPr="00FE014F">
        <w:t xml:space="preserve"> s</w:t>
      </w:r>
      <w:r w:rsidRPr="00FE014F">
        <w:rPr>
          <w:vertAlign w:val="superscript"/>
        </w:rPr>
        <w:t>-1</w:t>
      </w:r>
      <w:r w:rsidR="006568EB">
        <w:t xml:space="preserve">, </w:t>
      </w:r>
      <w:r>
        <w:t>including ramping periods</w:t>
      </w:r>
      <w:r w:rsidRPr="00FE014F">
        <w:t xml:space="preserve">. In the </w:t>
      </w:r>
      <w:r w:rsidR="009B053E">
        <w:t>e</w:t>
      </w:r>
      <w:r w:rsidR="006B2378">
        <w:t xml:space="preserve">levated </w:t>
      </w:r>
      <w:r w:rsidR="009B053E">
        <w:t>CO</w:t>
      </w:r>
      <w:r w:rsidR="009B053E">
        <w:rPr>
          <w:vertAlign w:val="subscript"/>
        </w:rPr>
        <w:t>2</w:t>
      </w:r>
      <w:r w:rsidRPr="00FE014F">
        <w:t xml:space="preserve"> iteration, p</w:t>
      </w:r>
      <w:r>
        <w:t>lants</w:t>
      </w:r>
      <w:r w:rsidRPr="00FE014F">
        <w:t xml:space="preserve"> grew under 24.0±0.2</w:t>
      </w:r>
      <w:r w:rsidRPr="00FE014F">
        <w:sym w:font="Symbol" w:char="F0B0"/>
      </w:r>
      <w:r w:rsidRPr="00FE014F">
        <w:t>C during the day, 16.4±0.8</w:t>
      </w:r>
      <w:r w:rsidRPr="00FE014F">
        <w:sym w:font="Symbol" w:char="F0B0"/>
      </w:r>
      <w:r w:rsidRPr="00FE014F">
        <w:t>C during the night, and 51.6±0.4% relative humidity. In the a</w:t>
      </w:r>
      <w:r w:rsidR="006B2378">
        <w:t xml:space="preserve">mbient </w:t>
      </w:r>
      <w:r w:rsidRPr="00FE014F">
        <w:t>CO</w:t>
      </w:r>
      <w:r w:rsidRPr="00FE014F">
        <w:rPr>
          <w:vertAlign w:val="subscript"/>
        </w:rPr>
        <w:t>2</w:t>
      </w:r>
      <w:r w:rsidRPr="00FE014F">
        <w:t xml:space="preserve"> iteration, p</w:t>
      </w:r>
      <w:r>
        <w:t>lants</w:t>
      </w:r>
      <w:r w:rsidRPr="00FE014F">
        <w:t xml:space="preserve"> grew under 23.9±0.2</w:t>
      </w:r>
      <w:r w:rsidRPr="00FE014F">
        <w:sym w:font="Symbol" w:char="F0B0"/>
      </w:r>
      <w:r w:rsidRPr="00FE014F">
        <w:t>C during the day, 16.0±1.4</w:t>
      </w:r>
      <w:r w:rsidRPr="00FE014F">
        <w:sym w:font="Symbol" w:char="F0B0"/>
      </w:r>
      <w:r w:rsidRPr="00FE014F">
        <w:t>C during the night, and 50.3±0.2% relative humidity.</w:t>
      </w:r>
      <w:r w:rsidR="006568EB">
        <w:t xml:space="preserve"> </w:t>
      </w:r>
      <w:r w:rsidR="00B36FAB">
        <w:t xml:space="preserve">Within each experiment iteration, </w:t>
      </w:r>
      <w:r w:rsidR="00800EAC">
        <w:t xml:space="preserve">any </w:t>
      </w:r>
      <w:r w:rsidRPr="00FE014F">
        <w:t>difference</w:t>
      </w:r>
      <w:r w:rsidR="00BD33C0">
        <w:t>s</w:t>
      </w:r>
      <w:r w:rsidR="00B36FAB">
        <w:t xml:space="preserve"> in climate conditions across the six chambers were accounted for</w:t>
      </w:r>
      <w:r w:rsidRPr="00FE014F">
        <w:t xml:space="preserve"> by shuffling the same group of p</w:t>
      </w:r>
      <w:r>
        <w:t xml:space="preserve">lants </w:t>
      </w:r>
      <w:r w:rsidRPr="00FE014F">
        <w:t>throughout the growth chambers. This</w:t>
      </w:r>
      <w:r>
        <w:t xml:space="preserve"> process</w:t>
      </w:r>
      <w:r w:rsidRPr="00FE014F">
        <w:t xml:space="preserve"> was done by iteratively moving</w:t>
      </w:r>
      <w:r>
        <w:t xml:space="preserve"> the group of </w:t>
      </w:r>
      <w:r w:rsidRPr="00FE014F">
        <w:t>p</w:t>
      </w:r>
      <w:r>
        <w:t>lants</w:t>
      </w:r>
      <w:r w:rsidRPr="00FE014F">
        <w:t xml:space="preserve"> on </w:t>
      </w:r>
      <w:r>
        <w:t>the</w:t>
      </w:r>
      <w:r w:rsidRPr="00FE014F">
        <w:t xml:space="preserve"> top rack of a chamber to the bottom rack</w:t>
      </w:r>
      <w:r>
        <w:t xml:space="preserve"> of the same chamber, while simultaneously moving the group of plants on the bottom rack of a chamber to the top rack of the adjacent chamber</w:t>
      </w:r>
      <w:r w:rsidRPr="00FE014F">
        <w:t xml:space="preserve">. </w:t>
      </w:r>
      <w:r w:rsidR="00A86196">
        <w:t>P</w:t>
      </w:r>
      <w:r>
        <w:t>lants</w:t>
      </w:r>
      <w:r w:rsidR="00A86196">
        <w:t xml:space="preserve"> were moved</w:t>
      </w:r>
      <w:r w:rsidRPr="00FE014F">
        <w:t xml:space="preserve"> within and across chambers </w:t>
      </w:r>
      <w:r>
        <w:t>daily</w:t>
      </w:r>
      <w:r w:rsidRPr="00FE014F">
        <w:t xml:space="preserve"> </w:t>
      </w:r>
      <w:r w:rsidR="00C8032D">
        <w:t>during</w:t>
      </w:r>
      <w:r w:rsidRPr="00FE014F">
        <w:t xml:space="preserve"> each experiment iteration.</w:t>
      </w:r>
    </w:p>
    <w:p w14:paraId="604DBD9F" w14:textId="77777777" w:rsidR="009F20B5" w:rsidRPr="00FE014F" w:rsidRDefault="009F20B5" w:rsidP="00DE2B27">
      <w:pPr>
        <w:spacing w:line="360" w:lineRule="auto"/>
      </w:pPr>
    </w:p>
    <w:p w14:paraId="217063B7" w14:textId="77777777" w:rsidR="009F20B5" w:rsidRPr="00FE014F" w:rsidRDefault="009F20B5" w:rsidP="00DE2B27">
      <w:pPr>
        <w:spacing w:line="360" w:lineRule="auto"/>
      </w:pPr>
      <w:r w:rsidRPr="00FE014F">
        <w:rPr>
          <w:i/>
          <w:iCs/>
        </w:rPr>
        <w:t>Leaf gas exchange measurements</w:t>
      </w:r>
    </w:p>
    <w:p w14:paraId="2D214D7A" w14:textId="22836897" w:rsidR="00C91DC8" w:rsidRDefault="00C8032D" w:rsidP="00C91DC8">
      <w:pPr>
        <w:spacing w:line="360" w:lineRule="auto"/>
        <w:rPr>
          <w:color w:val="000000"/>
        </w:rPr>
      </w:pPr>
      <w:r>
        <w:lastRenderedPageBreak/>
        <w:t>Leaf g</w:t>
      </w:r>
      <w:r w:rsidR="009F20B5">
        <w:t>as exchange measurements were collected on the seventh week of development</w:t>
      </w:r>
      <w:r w:rsidR="00C01F98">
        <w:t xml:space="preserve">, </w:t>
      </w:r>
      <w:r w:rsidR="00E14508">
        <w:t>before</w:t>
      </w:r>
      <w:r w:rsidR="00C01F98">
        <w:t xml:space="preserve"> the onset of reproduction</w:t>
      </w:r>
      <w:r w:rsidR="009F20B5">
        <w:t xml:space="preserve">. All gas exchange measurements were collected on the center leaf of the most recent fully expanded trifoliate leaf set. </w:t>
      </w:r>
      <w:r w:rsidR="009F20B5" w:rsidRPr="00FE014F">
        <w:t>Specifically, net photosynthesis (</w:t>
      </w:r>
      <w:r w:rsidR="009F20B5" w:rsidRPr="00FE014F">
        <w:rPr>
          <w:i/>
          <w:iCs/>
        </w:rPr>
        <w:t>A</w:t>
      </w:r>
      <w:r w:rsidR="009F20B5" w:rsidRPr="00FE014F">
        <w:rPr>
          <w:vertAlign w:val="subscript"/>
        </w:rPr>
        <w:t>net</w:t>
      </w:r>
      <w:r w:rsidR="009F20B5" w:rsidRPr="00FE014F">
        <w:t xml:space="preserve">; </w:t>
      </w:r>
      <w:r w:rsidR="009F20B5" w:rsidRPr="00FE014F">
        <w:rPr>
          <w:lang w:val="el-GR"/>
        </w:rPr>
        <w:t>μ</w:t>
      </w:r>
      <w:r w:rsidR="009F20B5" w:rsidRPr="00FE014F">
        <w:t>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stomatal conductance (</w:t>
      </w:r>
      <w:r w:rsidR="009F20B5" w:rsidRPr="00FE014F">
        <w:rPr>
          <w:i/>
          <w:iCs/>
        </w:rPr>
        <w:t>g</w:t>
      </w:r>
      <w:r w:rsidR="009F20B5" w:rsidRPr="00FE014F">
        <w:rPr>
          <w:vertAlign w:val="subscript"/>
        </w:rPr>
        <w:t>s</w:t>
      </w:r>
      <w:r w:rsidR="009F20B5">
        <w:rPr>
          <w:vertAlign w:val="subscript"/>
        </w:rPr>
        <w:t>w</w:t>
      </w:r>
      <w:r w:rsidR="009F20B5" w:rsidRPr="00FE014F">
        <w:t>; mol m</w:t>
      </w:r>
      <w:r w:rsidR="009F20B5" w:rsidRPr="00FE014F">
        <w:rPr>
          <w:vertAlign w:val="superscript"/>
        </w:rPr>
        <w:t>-2</w:t>
      </w:r>
      <w:r w:rsidR="009F20B5" w:rsidRPr="00E62AC7">
        <w:t xml:space="preserve"> </w:t>
      </w:r>
      <w:r w:rsidR="009F20B5" w:rsidRPr="00FE014F">
        <w:t>s</w:t>
      </w:r>
      <w:r w:rsidR="009F20B5" w:rsidRPr="00FE014F">
        <w:rPr>
          <w:vertAlign w:val="superscript"/>
        </w:rPr>
        <w:t>-1</w:t>
      </w:r>
      <w:r w:rsidR="009F20B5" w:rsidRPr="00FE014F">
        <w:t>), and intercellular CO</w:t>
      </w:r>
      <w:r w:rsidR="009F20B5" w:rsidRPr="00FE014F">
        <w:rPr>
          <w:vertAlign w:val="subscript"/>
        </w:rPr>
        <w:t>2</w:t>
      </w:r>
      <w:r w:rsidR="009F20B5" w:rsidRPr="00FE014F">
        <w:t xml:space="preserve"> (</w:t>
      </w:r>
      <w:r w:rsidR="009F20B5" w:rsidRPr="00FE014F">
        <w:rPr>
          <w:i/>
          <w:iCs/>
        </w:rPr>
        <w:t>C</w:t>
      </w:r>
      <w:r w:rsidR="009F20B5" w:rsidRPr="00FE014F">
        <w:rPr>
          <w:vertAlign w:val="subscript"/>
        </w:rPr>
        <w:t>i</w:t>
      </w:r>
      <w:r w:rsidR="009F20B5" w:rsidRPr="00FE014F">
        <w:t xml:space="preserve">; </w:t>
      </w:r>
      <w:r w:rsidR="009F20B5" w:rsidRPr="00FE014F">
        <w:rPr>
          <w:lang w:val="el-GR"/>
        </w:rPr>
        <w:t>μ</w:t>
      </w:r>
      <w:r w:rsidR="009F20B5" w:rsidRPr="00FE014F">
        <w:t>mol mol</w:t>
      </w:r>
      <w:r w:rsidR="009F20B5" w:rsidRPr="00FE014F">
        <w:rPr>
          <w:vertAlign w:val="superscript"/>
        </w:rPr>
        <w:t>-1</w:t>
      </w:r>
      <w:r w:rsidR="009F20B5" w:rsidRPr="00FE014F">
        <w:t xml:space="preserve">) concentrations </w:t>
      </w:r>
      <w:r w:rsidR="009F20B5">
        <w:t xml:space="preserve">were measured </w:t>
      </w:r>
      <w:r w:rsidR="009F20B5" w:rsidRPr="00FE014F">
        <w:t>across a range of atmospheric CO</w:t>
      </w:r>
      <w:r w:rsidR="009F20B5" w:rsidRPr="00FE014F">
        <w:rPr>
          <w:vertAlign w:val="subscript"/>
        </w:rPr>
        <w:t>2</w:t>
      </w:r>
      <w:r w:rsidR="009F20B5" w:rsidRPr="00FE014F">
        <w:t xml:space="preserve"> concentrations (i.e.</w:t>
      </w:r>
      <w:r w:rsidR="009F20B5">
        <w:t>,</w:t>
      </w:r>
      <w:r w:rsidR="009F20B5" w:rsidRPr="00FE014F">
        <w:t xml:space="preserve"> an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 using the Dynamic Assimilation</w:t>
      </w:r>
      <w:r w:rsidR="00EF62B4" w:rsidRPr="00FE014F">
        <w:sym w:font="Symbol" w:char="F0D4"/>
      </w:r>
      <w:r w:rsidR="009F20B5" w:rsidRPr="00FE014F">
        <w:t xml:space="preserve"> Technique. The Dynamic Assimilation</w:t>
      </w:r>
      <w:r w:rsidR="00EF62B4" w:rsidRPr="00FE014F">
        <w:sym w:font="Symbol" w:char="F0D4"/>
      </w:r>
      <w:r w:rsidR="009F20B5" w:rsidRPr="00FE014F">
        <w:t xml:space="preserve"> Technique correspond</w:t>
      </w:r>
      <w:r w:rsidR="00C01F98">
        <w:t>s</w:t>
      </w:r>
      <w:r w:rsidR="009F20B5" w:rsidRPr="00FE014F">
        <w:t xml:space="preserve"> well with traditional steady-state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in </w:t>
      </w:r>
      <w:r w:rsidR="009F20B5" w:rsidRPr="00FE014F">
        <w:rPr>
          <w:i/>
          <w:iCs/>
        </w:rPr>
        <w:t>G. max</w:t>
      </w:r>
      <w:r w:rsidR="00835DAF">
        <w:t xml:space="preserve"> </w:t>
      </w:r>
      <w:r w:rsidR="00835DAF">
        <w:fldChar w:fldCharType="begin" w:fldLock="1"/>
      </w:r>
      <w:r w:rsidR="00AA2C0D">
        <w:instrText>ADDIN CSL_CITATION {"citationItems":[{"id":"ITEM-1","itemData":{"DOI":"10.1111/pce.14178","ISSN":"13653040","PMID":"34480484","abstract":"Leaf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applications.","author":[{"dropping-particle":"","family":"Saathoff","given":"Aaron J","non-dropping-particle":"","parse-names":false,"suffix":""},{"dropping-particle":"","family":"Welles","given":"Jon","non-dropping-particle":"","parse-names":false,"suffix":""}],"container-title":"Plant Cell and Environment","id":"ITEM-1","issue":"11","issued":{"date-parts":[["2021"]]},"page":"3509-3523","title":"Gas exchange measurements in the unsteady state","type":"article-journal","volume":"44"},"uris":["http://www.mendeley.com/documents/?uuid=88ce8065-50ae-4222-8e55-41bb21c02e03"]}],"mendeley":{"formattedCitation":"(Saathoff &amp; Welles, 2021)","plainTextFormattedCitation":"(Saathoff &amp; Welles, 2021)","previouslyFormattedCitation":"(Saathoff &amp; Welles, 2021)"},"properties":{"noteIndex":0},"schema":"https://github.com/citation-style-language/schema/raw/master/csl-citation.json"}</w:instrText>
      </w:r>
      <w:r w:rsidR="00835DAF">
        <w:fldChar w:fldCharType="separate"/>
      </w:r>
      <w:r w:rsidR="00835DAF" w:rsidRPr="00835DAF">
        <w:rPr>
          <w:noProof/>
        </w:rPr>
        <w:t>(Saathoff &amp; Welles, 2021)</w:t>
      </w:r>
      <w:r w:rsidR="00835DAF">
        <w:fldChar w:fldCharType="end"/>
      </w:r>
      <w:r w:rsidR="00835DAF">
        <w:t>.</w:t>
      </w:r>
      <w:r w:rsidR="009F20B5" w:rsidRPr="00FE014F">
        <w:t xml:space="preserv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were generated </w:t>
      </w:r>
      <w:r w:rsidR="009F20B5" w:rsidRPr="00FE014F">
        <w:rPr>
          <w:color w:val="000000"/>
        </w:rPr>
        <w:t>along a reference CO</w:t>
      </w:r>
      <w:r w:rsidR="009F20B5" w:rsidRPr="00FE014F">
        <w:rPr>
          <w:color w:val="000000"/>
          <w:vertAlign w:val="subscript"/>
        </w:rPr>
        <w:t>2</w:t>
      </w:r>
      <w:r w:rsidR="009F20B5" w:rsidRPr="00FE014F">
        <w:rPr>
          <w:color w:val="000000"/>
        </w:rPr>
        <w:t xml:space="preserve"> ramp down from </w:t>
      </w:r>
      <w:r w:rsidR="009F20B5" w:rsidRPr="00FE014F">
        <w:t xml:space="preserve">420 </w:t>
      </w:r>
      <w:r w:rsidR="009F20B5" w:rsidRPr="00FE014F">
        <w:rPr>
          <w:color w:val="000000"/>
        </w:rPr>
        <w:t>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 xml:space="preserve">2 </w:t>
      </w:r>
      <w:r w:rsidR="009F20B5" w:rsidRPr="00FE014F">
        <w:rPr>
          <w:color w:val="000000"/>
        </w:rPr>
        <w:t>to 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followed by a ramp up from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to 1620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after a 90-second wait period at 420 µmol mol</w:t>
      </w:r>
      <w:r w:rsidR="009F20B5" w:rsidRPr="00FE014F">
        <w:rPr>
          <w:color w:val="000000"/>
          <w:vertAlign w:val="superscript"/>
        </w:rPr>
        <w:t>-1</w:t>
      </w:r>
      <w:r w:rsidR="009F20B5" w:rsidRPr="00FE014F">
        <w:rPr>
          <w:color w:val="000000"/>
        </w:rPr>
        <w:t xml:space="preserve"> CO</w:t>
      </w:r>
      <w:r w:rsidR="009F20B5" w:rsidRPr="00FE014F">
        <w:rPr>
          <w:color w:val="000000"/>
          <w:vertAlign w:val="subscript"/>
        </w:rPr>
        <w:t>2</w:t>
      </w:r>
      <w:r w:rsidR="009F20B5" w:rsidRPr="00FE014F">
        <w:rPr>
          <w:color w:val="000000"/>
        </w:rPr>
        <w:t xml:space="preserve">. The ramp rate for each curve was set to 200 </w:t>
      </w:r>
      <w:r w:rsidR="009F20B5" w:rsidRPr="00FE014F">
        <w:rPr>
          <w:color w:val="000000"/>
          <w:lang w:val="el-GR"/>
        </w:rPr>
        <w:t>μ</w:t>
      </w:r>
      <w:r w:rsidR="009F20B5" w:rsidRPr="00FE014F">
        <w:rPr>
          <w:color w:val="000000"/>
        </w:rPr>
        <w:t>mol mol</w:t>
      </w:r>
      <w:r w:rsidR="009F20B5" w:rsidRPr="00FE014F">
        <w:rPr>
          <w:color w:val="000000"/>
          <w:vertAlign w:val="superscript"/>
        </w:rPr>
        <w:t>-1</w:t>
      </w:r>
      <w:r w:rsidR="009F20B5" w:rsidRPr="00FE014F">
        <w:rPr>
          <w:color w:val="000000"/>
        </w:rPr>
        <w:t xml:space="preserve"> min</w:t>
      </w:r>
      <w:r w:rsidR="009F20B5" w:rsidRPr="00FE014F">
        <w:rPr>
          <w:color w:val="000000"/>
          <w:vertAlign w:val="superscript"/>
        </w:rPr>
        <w:t>-1</w:t>
      </w:r>
      <w:r w:rsidR="009F20B5" w:rsidRPr="00FE014F">
        <w:rPr>
          <w:color w:val="000000"/>
        </w:rPr>
        <w:t xml:space="preserve">, logging every five seconds, which generated 96 data points per response curve. All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 </w:t>
      </w:r>
      <w:r w:rsidR="009F20B5" w:rsidRPr="00FE014F">
        <w:rPr>
          <w:color w:val="000000"/>
        </w:rPr>
        <w:t xml:space="preserve">were generated </w:t>
      </w:r>
      <w:r w:rsidR="009F20B5">
        <w:rPr>
          <w:color w:val="000000"/>
        </w:rPr>
        <w:t xml:space="preserve">after </w:t>
      </w:r>
      <w:r w:rsidR="009F20B5" w:rsidRPr="00FE014F">
        <w:rPr>
          <w:i/>
          <w:iCs/>
        </w:rPr>
        <w:t>A</w:t>
      </w:r>
      <w:r w:rsidR="009F20B5" w:rsidRPr="00FE014F">
        <w:rPr>
          <w:vertAlign w:val="subscript"/>
        </w:rPr>
        <w:t>net</w:t>
      </w:r>
      <w:r w:rsidR="009F20B5">
        <w:rPr>
          <w:color w:val="000000"/>
        </w:rPr>
        <w:t xml:space="preserve"> and </w:t>
      </w:r>
      <w:r w:rsidR="009F20B5" w:rsidRPr="00FE014F">
        <w:rPr>
          <w:i/>
          <w:iCs/>
        </w:rPr>
        <w:t>g</w:t>
      </w:r>
      <w:r w:rsidR="009F20B5" w:rsidRPr="00FE014F">
        <w:rPr>
          <w:vertAlign w:val="subscript"/>
        </w:rPr>
        <w:t>s</w:t>
      </w:r>
      <w:r w:rsidR="009F20B5">
        <w:rPr>
          <w:vertAlign w:val="subscript"/>
        </w:rPr>
        <w:t>w</w:t>
      </w:r>
      <w:r w:rsidR="009F20B5">
        <w:rPr>
          <w:color w:val="000000"/>
        </w:rPr>
        <w:t xml:space="preserve"> stabilized in a </w:t>
      </w:r>
      <w:r w:rsidR="009F20B5" w:rsidRPr="00FE014F">
        <w:t>LI-6800 cuvette</w:t>
      </w:r>
      <w:r w:rsidR="009F20B5">
        <w:t xml:space="preserve"> set to a </w:t>
      </w:r>
      <w:r w:rsidR="009F20B5" w:rsidRPr="00FE014F">
        <w:rPr>
          <w:color w:val="000000"/>
        </w:rPr>
        <w:t>500 mol 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w:t>
      </w:r>
      <w:r w:rsidR="009F20B5" w:rsidRPr="00FE014F">
        <w:t xml:space="preserve">2000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incoming light radiation, and initial reference </w:t>
      </w:r>
      <w:r w:rsidR="009F20B5" w:rsidRPr="00FE014F">
        <w:rPr>
          <w:color w:val="000000"/>
        </w:rPr>
        <w:t>CO</w:t>
      </w:r>
      <w:r w:rsidR="009F20B5" w:rsidRPr="00FE014F">
        <w:rPr>
          <w:color w:val="000000"/>
          <w:vertAlign w:val="subscript"/>
        </w:rPr>
        <w:t>2</w:t>
      </w:r>
      <w:r w:rsidR="009F20B5">
        <w:rPr>
          <w:color w:val="000000"/>
        </w:rPr>
        <w:t xml:space="preserve"> set to</w:t>
      </w:r>
      <w:r w:rsidR="009F20B5">
        <w:t xml:space="preserve"> 420</w:t>
      </w:r>
      <w:r w:rsidR="009F20B5" w:rsidRPr="00E71668">
        <w:rPr>
          <w:color w:val="000000"/>
        </w:rPr>
        <w:t xml:space="preserve"> </w:t>
      </w:r>
      <w:r w:rsidR="009F20B5" w:rsidRPr="00FE014F">
        <w:rPr>
          <w:color w:val="000000"/>
        </w:rPr>
        <w:t>µmol mol</w:t>
      </w:r>
      <w:r w:rsidR="009F20B5" w:rsidRPr="00FE014F">
        <w:rPr>
          <w:color w:val="000000"/>
          <w:vertAlign w:val="superscript"/>
        </w:rPr>
        <w:t>-1</w:t>
      </w:r>
      <w:r w:rsidR="009F20B5">
        <w:rPr>
          <w:color w:val="000000"/>
        </w:rPr>
        <w:t>.</w:t>
      </w:r>
    </w:p>
    <w:p w14:paraId="0800A0A8" w14:textId="61D3E780" w:rsidR="009F20B5" w:rsidRPr="00C91DC8" w:rsidRDefault="00C91DC8" w:rsidP="00C91DC8">
      <w:pPr>
        <w:spacing w:line="360" w:lineRule="auto"/>
        <w:ind w:firstLine="720"/>
        <w:rPr>
          <w:color w:val="000000"/>
        </w:rPr>
      </w:pPr>
      <w:r>
        <w:rPr>
          <w:color w:val="000000"/>
        </w:rPr>
        <w:t xml:space="preserve">Snapshot </w:t>
      </w:r>
      <w:r>
        <w:rPr>
          <w:i/>
          <w:iCs/>
          <w:color w:val="000000"/>
        </w:rPr>
        <w:t>A</w:t>
      </w:r>
      <w:r>
        <w:rPr>
          <w:color w:val="000000"/>
          <w:vertAlign w:val="subscript"/>
        </w:rPr>
        <w:t>net</w:t>
      </w:r>
      <w:r>
        <w:rPr>
          <w:color w:val="000000"/>
        </w:rPr>
        <w:t xml:space="preserve"> measurements were extracted from each </w:t>
      </w:r>
      <w:r>
        <w:rPr>
          <w:i/>
          <w:iCs/>
          <w:color w:val="000000"/>
        </w:rPr>
        <w:t>A</w:t>
      </w:r>
      <w:r>
        <w:rPr>
          <w:color w:val="000000"/>
          <w:vertAlign w:val="subscript"/>
        </w:rPr>
        <w:t>net</w:t>
      </w:r>
      <w:r>
        <w:rPr>
          <w:color w:val="000000"/>
        </w:rPr>
        <w:t>/</w:t>
      </w:r>
      <w:r>
        <w:rPr>
          <w:i/>
          <w:iCs/>
          <w:color w:val="000000"/>
        </w:rPr>
        <w:t>C</w:t>
      </w:r>
      <w:r>
        <w:rPr>
          <w:color w:val="000000"/>
          <w:vertAlign w:val="subscript"/>
        </w:rPr>
        <w:t>i</w:t>
      </w:r>
      <w:r>
        <w:rPr>
          <w:color w:val="000000"/>
        </w:rPr>
        <w:t xml:space="preserve"> curve, both at a common CO</w:t>
      </w:r>
      <w:r>
        <w:rPr>
          <w:color w:val="000000"/>
          <w:vertAlign w:val="subscript"/>
        </w:rPr>
        <w:t>2</w:t>
      </w:r>
      <w:r>
        <w:rPr>
          <w:color w:val="000000"/>
        </w:rPr>
        <w:t xml:space="preserve"> concentration, 420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r>
        <w:rPr>
          <w:i/>
          <w:iCs/>
          <w:color w:val="000000"/>
        </w:rPr>
        <w:t>A</w:t>
      </w:r>
      <w:r>
        <w:rPr>
          <w:color w:val="000000"/>
          <w:vertAlign w:val="subscript"/>
        </w:rPr>
        <w:t>net,420</w:t>
      </w:r>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rPr>
          <w:color w:val="000000"/>
        </w:rPr>
        <w:t>)</w:t>
      </w:r>
      <w:r w:rsidR="006B3850">
        <w:rPr>
          <w:color w:val="000000"/>
        </w:rPr>
        <w:t>,</w:t>
      </w:r>
      <w:r>
        <w:rPr>
          <w:color w:val="000000"/>
        </w:rPr>
        <w:t xml:space="preserve"> and under</w:t>
      </w:r>
      <w:r w:rsidR="009C5B7C">
        <w:rPr>
          <w:color w:val="000000"/>
        </w:rPr>
        <w:t xml:space="preserve"> each individual’s</w:t>
      </w:r>
      <w:r>
        <w:rPr>
          <w:color w:val="000000"/>
        </w:rPr>
        <w:t xml:space="preserve"> growth CO</w:t>
      </w:r>
      <w:r>
        <w:rPr>
          <w:color w:val="000000"/>
          <w:vertAlign w:val="subscript"/>
        </w:rPr>
        <w:t>2</w:t>
      </w:r>
      <w:r>
        <w:rPr>
          <w:color w:val="000000"/>
        </w:rPr>
        <w:t xml:space="preserve"> concentration, 420 and 1000 </w:t>
      </w:r>
      <w:r w:rsidRPr="00FE014F">
        <w:rPr>
          <w:color w:val="000000"/>
        </w:rPr>
        <w:t>µmol mol</w:t>
      </w:r>
      <w:r>
        <w:rPr>
          <w:color w:val="000000"/>
          <w:vertAlign w:val="superscript"/>
        </w:rPr>
        <w:t>-1</w:t>
      </w:r>
      <w:r>
        <w:rPr>
          <w:color w:val="000000"/>
        </w:rPr>
        <w:t xml:space="preserve"> </w:t>
      </w:r>
      <w:r w:rsidR="006B3850">
        <w:rPr>
          <w:color w:val="000000"/>
        </w:rPr>
        <w:t>CO</w:t>
      </w:r>
      <w:r w:rsidR="006B3850">
        <w:rPr>
          <w:color w:val="000000"/>
          <w:vertAlign w:val="subscript"/>
        </w:rPr>
        <w:t>2</w:t>
      </w:r>
      <w:r w:rsidR="006B3850">
        <w:rPr>
          <w:color w:val="000000"/>
        </w:rPr>
        <w:t xml:space="preserve"> </w:t>
      </w:r>
      <w:r>
        <w:rPr>
          <w:color w:val="000000"/>
        </w:rPr>
        <w:t>(</w:t>
      </w:r>
      <w:proofErr w:type="spellStart"/>
      <w:r>
        <w:rPr>
          <w:i/>
          <w:iCs/>
          <w:color w:val="000000"/>
        </w:rPr>
        <w:t>A</w:t>
      </w:r>
      <w:r>
        <w:rPr>
          <w:color w:val="000000"/>
          <w:vertAlign w:val="subscript"/>
        </w:rPr>
        <w:t>net,growth</w:t>
      </w:r>
      <w:proofErr w:type="spellEnd"/>
      <w:r>
        <w:rPr>
          <w:color w:val="000000"/>
        </w:rPr>
        <w:t xml:space="preserve">; </w:t>
      </w:r>
      <w:r w:rsidRPr="00FE014F">
        <w:rPr>
          <w:lang w:val="el-GR"/>
        </w:rPr>
        <w:t>μ</w:t>
      </w:r>
      <w:r w:rsidRPr="00FE014F">
        <w:t>mol m</w:t>
      </w:r>
      <w:r w:rsidRPr="00FE014F">
        <w:rPr>
          <w:vertAlign w:val="superscript"/>
        </w:rPr>
        <w:t>-2</w:t>
      </w:r>
      <w:r w:rsidRPr="00E62AC7">
        <w:t xml:space="preserve"> </w:t>
      </w:r>
      <w:r w:rsidRPr="00FE014F">
        <w:t>s</w:t>
      </w:r>
      <w:r w:rsidRPr="00FE014F">
        <w:rPr>
          <w:vertAlign w:val="superscript"/>
        </w:rPr>
        <w:t>-1</w:t>
      </w:r>
      <w:r>
        <w:t xml:space="preserve">). </w:t>
      </w:r>
      <w:r w:rsidR="006B3850">
        <w:t>D</w:t>
      </w:r>
      <w:r w:rsidR="009F20B5">
        <w:t xml:space="preserve">ark respiration </w:t>
      </w:r>
      <w:r w:rsidR="009F20B5" w:rsidRPr="00FE014F">
        <w:rPr>
          <w:color w:val="000000"/>
        </w:rPr>
        <w:t>(</w:t>
      </w:r>
      <w:r w:rsidR="009F20B5" w:rsidRPr="00FE014F">
        <w:rPr>
          <w:i/>
          <w:iCs/>
          <w:color w:val="000000"/>
        </w:rPr>
        <w:t>R</w:t>
      </w:r>
      <w:r w:rsidR="009F20B5" w:rsidRPr="00FE014F">
        <w:rPr>
          <w:color w:val="000000"/>
          <w:vertAlign w:val="subscript"/>
        </w:rPr>
        <w:t>d</w:t>
      </w:r>
      <w:r w:rsidR="009F20B5" w:rsidRPr="00FE014F">
        <w:rPr>
          <w:color w:val="000000"/>
        </w:rPr>
        <w:t xml:space="preserve">; </w:t>
      </w:r>
      <w:r w:rsidR="009F20B5" w:rsidRPr="00FE014F">
        <w:rPr>
          <w:color w:val="000000"/>
          <w:lang w:val="el-GR"/>
        </w:rPr>
        <w:t>μ</w:t>
      </w:r>
      <w:r w:rsidR="009F20B5" w:rsidRPr="00FE014F">
        <w:rPr>
          <w:color w:val="000000"/>
        </w:rPr>
        <w:t>mol m</w:t>
      </w:r>
      <w:r w:rsidR="009F20B5" w:rsidRPr="00FE014F">
        <w:rPr>
          <w:color w:val="000000"/>
          <w:vertAlign w:val="superscript"/>
        </w:rPr>
        <w:t>-2</w:t>
      </w:r>
      <w:r w:rsidR="009F20B5" w:rsidRPr="00FE014F">
        <w:rPr>
          <w:color w:val="000000"/>
        </w:rPr>
        <w:t xml:space="preserve"> s</w:t>
      </w:r>
      <w:r w:rsidR="009F20B5" w:rsidRPr="00FE014F">
        <w:rPr>
          <w:color w:val="000000"/>
          <w:vertAlign w:val="superscript"/>
        </w:rPr>
        <w:t>-1</w:t>
      </w:r>
      <w:r w:rsidR="009F20B5" w:rsidRPr="00FE014F">
        <w:rPr>
          <w:color w:val="000000"/>
        </w:rPr>
        <w:t>)</w:t>
      </w:r>
      <w:r w:rsidR="009F20B5" w:rsidRPr="00FE014F">
        <w:t xml:space="preserve"> </w:t>
      </w:r>
      <w:r w:rsidR="009F20B5">
        <w:t xml:space="preserve">measurements were collected </w:t>
      </w:r>
      <w:r w:rsidR="00BF2EA2">
        <w:t>with</w:t>
      </w:r>
      <w:r w:rsidR="009F20B5">
        <w:t xml:space="preserve"> the same leaf used to generate </w:t>
      </w:r>
      <w:r w:rsidR="009F20B5" w:rsidRPr="00FE014F">
        <w:rPr>
          <w:i/>
          <w:iCs/>
        </w:rPr>
        <w:t>A</w:t>
      </w:r>
      <w:r w:rsidR="009F20B5" w:rsidRPr="00FE014F">
        <w:rPr>
          <w:vertAlign w:val="subscript"/>
        </w:rPr>
        <w:t>net</w:t>
      </w:r>
      <w:r w:rsidR="009F20B5" w:rsidRPr="00FE014F">
        <w:t>/</w:t>
      </w:r>
      <w:r w:rsidR="009F20B5" w:rsidRPr="00FE014F">
        <w:rPr>
          <w:i/>
          <w:iCs/>
        </w:rPr>
        <w:t>C</w:t>
      </w:r>
      <w:r w:rsidR="009F20B5" w:rsidRPr="00FE014F">
        <w:rPr>
          <w:vertAlign w:val="subscript"/>
        </w:rPr>
        <w:t>i</w:t>
      </w:r>
      <w:r w:rsidR="009F20B5" w:rsidRPr="00FE014F">
        <w:t xml:space="preserve"> curves</w:t>
      </w:r>
      <w:r w:rsidR="009F20B5">
        <w:t xml:space="preserve"> following at least 30</w:t>
      </w:r>
      <w:r w:rsidR="00E14508">
        <w:t xml:space="preserve"> </w:t>
      </w:r>
      <w:r w:rsidR="009F20B5">
        <w:t>minute</w:t>
      </w:r>
      <w:r w:rsidR="00E14508">
        <w:t xml:space="preserve">s </w:t>
      </w:r>
      <w:r w:rsidR="00FF7D72">
        <w:t>of</w:t>
      </w:r>
      <w:r w:rsidR="009F20B5">
        <w:t xml:space="preserve"> darkness</w:t>
      </w:r>
      <w:r w:rsidR="009F20B5">
        <w:rPr>
          <w:color w:val="000000"/>
        </w:rPr>
        <w:t xml:space="preserve">. </w:t>
      </w:r>
      <w:r w:rsidR="009F20B5" w:rsidRPr="00FE014F">
        <w:t xml:space="preserve">Measurements were collected on a 5-second log interval for 60 seconds after </w:t>
      </w:r>
      <w:r w:rsidR="00FF7D72">
        <w:t xml:space="preserve">the leaf </w:t>
      </w:r>
      <w:r w:rsidR="009F20B5" w:rsidRPr="00FE014F">
        <w:t>stabiliz</w:t>
      </w:r>
      <w:r w:rsidR="00FF7D72">
        <w:t>ed</w:t>
      </w:r>
      <w:r w:rsidR="009F20B5" w:rsidRPr="00FE014F">
        <w:t xml:space="preserve"> in a LI-6800 cuvette</w:t>
      </w:r>
      <w:r w:rsidR="009F20B5">
        <w:t xml:space="preserve"> set to a </w:t>
      </w:r>
      <w:r w:rsidR="009F20B5" w:rsidRPr="00FE014F">
        <w:rPr>
          <w:color w:val="000000"/>
        </w:rPr>
        <w:t>500 mol</w:t>
      </w:r>
      <w:r w:rsidR="006B3850">
        <w:rPr>
          <w:color w:val="000000"/>
        </w:rPr>
        <w:t xml:space="preserve"> </w:t>
      </w:r>
      <w:r w:rsidR="00DE57DC">
        <w:rPr>
          <w:color w:val="000000"/>
        </w:rPr>
        <w:t xml:space="preserve"> </w:t>
      </w:r>
      <w:r w:rsidR="009F20B5" w:rsidRPr="00FE014F">
        <w:rPr>
          <w:color w:val="000000"/>
        </w:rPr>
        <w:t>s</w:t>
      </w:r>
      <w:r w:rsidR="009F20B5" w:rsidRPr="00FE014F">
        <w:rPr>
          <w:color w:val="000000"/>
          <w:vertAlign w:val="superscript"/>
        </w:rPr>
        <w:t>-1</w:t>
      </w:r>
      <w:r w:rsidR="009F20B5">
        <w:rPr>
          <w:color w:val="000000"/>
        </w:rPr>
        <w:t xml:space="preserve"> flow rate</w:t>
      </w:r>
      <w:r w:rsidR="009F20B5" w:rsidRPr="00FE014F">
        <w:rPr>
          <w:color w:val="000000"/>
        </w:rPr>
        <w:t>,</w:t>
      </w:r>
      <w:r w:rsidR="009F20B5">
        <w:rPr>
          <w:color w:val="000000"/>
        </w:rPr>
        <w:t xml:space="preserve"> 10000 rpm mixing fan speed, 1.5</w:t>
      </w:r>
      <w:r w:rsidR="00800EAC">
        <w:rPr>
          <w:color w:val="000000"/>
        </w:rPr>
        <w:t xml:space="preserve"> </w:t>
      </w:r>
      <w:r w:rsidR="009F20B5">
        <w:rPr>
          <w:color w:val="000000"/>
        </w:rPr>
        <w:t xml:space="preserve">kPa </w:t>
      </w:r>
      <w:r w:rsidR="009F20B5" w:rsidRPr="00FE014F">
        <w:rPr>
          <w:color w:val="000000"/>
        </w:rPr>
        <w:t>vapor pressure deficit, 25</w:t>
      </w:r>
      <w:r w:rsidR="009F20B5" w:rsidRPr="00FE014F">
        <w:sym w:font="Symbol" w:char="F0B0"/>
      </w:r>
      <w:r w:rsidR="009F20B5" w:rsidRPr="00FE014F">
        <w:t>C</w:t>
      </w:r>
      <w:r w:rsidR="009F20B5">
        <w:rPr>
          <w:color w:val="000000"/>
        </w:rPr>
        <w:t xml:space="preserve"> </w:t>
      </w:r>
      <w:r w:rsidR="009F20B5" w:rsidRPr="00FE014F">
        <w:rPr>
          <w:color w:val="000000"/>
        </w:rPr>
        <w:t>leaf temperature</w:t>
      </w:r>
      <w:r w:rsidR="009F20B5">
        <w:rPr>
          <w:color w:val="000000"/>
        </w:rPr>
        <w:t xml:space="preserve">, and </w:t>
      </w:r>
      <w:r w:rsidR="009F20B5">
        <w:t>420</w:t>
      </w:r>
      <w:r w:rsidR="009F20B5" w:rsidRPr="00740198">
        <w:rPr>
          <w:color w:val="000000"/>
        </w:rPr>
        <w:t xml:space="preserve"> </w:t>
      </w:r>
      <w:r w:rsidR="009F20B5" w:rsidRPr="00FE014F">
        <w:rPr>
          <w:color w:val="000000"/>
        </w:rPr>
        <w:t>µmol mol</w:t>
      </w:r>
      <w:r w:rsidR="009F20B5" w:rsidRPr="00FE014F">
        <w:rPr>
          <w:color w:val="000000"/>
          <w:vertAlign w:val="superscript"/>
        </w:rPr>
        <w:t>-1</w:t>
      </w:r>
      <w:r w:rsidR="009F20B5" w:rsidRPr="00FE014F">
        <w:rPr>
          <w:color w:val="000000"/>
        </w:rPr>
        <w:t xml:space="preserve"> </w:t>
      </w:r>
      <w:r w:rsidR="009F20B5">
        <w:rPr>
          <w:color w:val="000000"/>
        </w:rPr>
        <w:t xml:space="preserve">reference </w:t>
      </w:r>
      <w:r w:rsidR="009F20B5">
        <w:t>CO</w:t>
      </w:r>
      <w:r w:rsidR="009F20B5">
        <w:rPr>
          <w:vertAlign w:val="subscript"/>
        </w:rPr>
        <w:t>2</w:t>
      </w:r>
      <w:r w:rsidR="009F20B5">
        <w:t xml:space="preserve"> concentration (regardless of CO</w:t>
      </w:r>
      <w:r w:rsidR="009F20B5">
        <w:rPr>
          <w:vertAlign w:val="subscript"/>
        </w:rPr>
        <w:t>2</w:t>
      </w:r>
      <w:r w:rsidR="009F20B5">
        <w:t xml:space="preserve"> treatment), with </w:t>
      </w:r>
      <w:r w:rsidR="009F20B5">
        <w:rPr>
          <w:color w:val="000000"/>
        </w:rPr>
        <w:t>incoming light radiation</w:t>
      </w:r>
      <w:r w:rsidR="009F20B5">
        <w:t xml:space="preserve"> set to </w:t>
      </w:r>
      <w:r w:rsidR="009F20B5" w:rsidRPr="00FE014F">
        <w:t xml:space="preserve">0 </w:t>
      </w:r>
      <w:r w:rsidR="009F20B5" w:rsidRPr="00FE014F">
        <w:rPr>
          <w:lang w:val="el-GR"/>
        </w:rPr>
        <w:t>μ</w:t>
      </w:r>
      <w:r w:rsidR="009F20B5" w:rsidRPr="00FE014F">
        <w:t>mol m</w:t>
      </w:r>
      <w:r w:rsidR="009F20B5" w:rsidRPr="00FE014F">
        <w:rPr>
          <w:vertAlign w:val="superscript"/>
        </w:rPr>
        <w:t>-2</w:t>
      </w:r>
      <w:r w:rsidR="009F20B5" w:rsidRPr="00FE014F">
        <w:t xml:space="preserve"> s</w:t>
      </w:r>
      <w:r w:rsidR="009F20B5" w:rsidRPr="00FE014F">
        <w:rPr>
          <w:vertAlign w:val="superscript"/>
        </w:rPr>
        <w:t>-1</w:t>
      </w:r>
      <w:r w:rsidR="009F20B5">
        <w:t xml:space="preserve">. </w:t>
      </w:r>
      <w:r w:rsidR="009F20B5" w:rsidRPr="00FE014F">
        <w:t>A single dark respiration value was determined for each leaf by calculating the</w:t>
      </w:r>
      <w:r w:rsidR="009F20B5">
        <w:t xml:space="preserve"> mean dark respiration value </w:t>
      </w:r>
      <w:r w:rsidR="009F20B5" w:rsidRPr="00FE014F">
        <w:t>across the logging interval.</w:t>
      </w:r>
    </w:p>
    <w:p w14:paraId="1B201018" w14:textId="77777777" w:rsidR="009F20B5" w:rsidRDefault="009F20B5" w:rsidP="00DE2B27">
      <w:pPr>
        <w:spacing w:line="360" w:lineRule="auto"/>
      </w:pPr>
    </w:p>
    <w:p w14:paraId="30EC5196" w14:textId="77777777" w:rsidR="00D52184" w:rsidRPr="00FE014F" w:rsidRDefault="00D52184" w:rsidP="00D52184">
      <w:pPr>
        <w:spacing w:line="360" w:lineRule="auto"/>
        <w:rPr>
          <w:i/>
          <w:iCs/>
          <w:color w:val="000000"/>
        </w:rPr>
      </w:pPr>
      <w:r w:rsidRPr="00FE014F">
        <w:rPr>
          <w:i/>
          <w:iCs/>
          <w:color w:val="000000"/>
        </w:rPr>
        <w:t>A</w:t>
      </w:r>
      <w:r w:rsidRPr="00FE014F">
        <w:rPr>
          <w:color w:val="000000"/>
        </w:rPr>
        <w:t>/</w:t>
      </w:r>
      <w:r w:rsidRPr="00FE014F">
        <w:rPr>
          <w:i/>
          <w:iCs/>
          <w:color w:val="000000"/>
        </w:rPr>
        <w:t>C</w:t>
      </w:r>
      <w:r w:rsidRPr="00FE014F">
        <w:rPr>
          <w:color w:val="000000"/>
          <w:vertAlign w:val="subscript"/>
        </w:rPr>
        <w:t>i</w:t>
      </w:r>
      <w:r w:rsidRPr="00FE014F" w:rsidDel="001E1D90">
        <w:rPr>
          <w:i/>
          <w:iCs/>
          <w:color w:val="000000"/>
        </w:rPr>
        <w:t xml:space="preserve"> </w:t>
      </w:r>
      <w:r w:rsidRPr="00FE014F">
        <w:rPr>
          <w:i/>
          <w:iCs/>
          <w:color w:val="000000"/>
        </w:rPr>
        <w:t>curve-fitting and parameter estimation</w:t>
      </w:r>
    </w:p>
    <w:p w14:paraId="7502B710" w14:textId="4F1872CC" w:rsidR="00D52184" w:rsidRPr="007A3065" w:rsidRDefault="00D52184" w:rsidP="00D52184">
      <w:pPr>
        <w:spacing w:line="360" w:lineRule="auto"/>
        <w:rPr>
          <w:color w:val="000000"/>
        </w:rPr>
      </w:pP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 </w:t>
      </w:r>
      <w:r>
        <w:rPr>
          <w:color w:val="000000"/>
        </w:rPr>
        <w:t>were fit</w:t>
      </w:r>
      <w:r w:rsidRPr="00FE014F">
        <w:rPr>
          <w:color w:val="000000"/>
        </w:rPr>
        <w:t xml:space="preserve"> using the ‘</w:t>
      </w:r>
      <w:proofErr w:type="spellStart"/>
      <w:r w:rsidRPr="00FE014F">
        <w:rPr>
          <w:color w:val="000000"/>
        </w:rPr>
        <w:t>fitaci</w:t>
      </w:r>
      <w:proofErr w:type="spellEnd"/>
      <w:r w:rsidRPr="00FE014F">
        <w:rPr>
          <w:color w:val="000000"/>
        </w:rPr>
        <w:t>’ function in the ‘</w:t>
      </w:r>
      <w:proofErr w:type="spellStart"/>
      <w:r w:rsidRPr="00FE014F">
        <w:rPr>
          <w:color w:val="000000"/>
        </w:rPr>
        <w:t>plantecophys</w:t>
      </w:r>
      <w:proofErr w:type="spellEnd"/>
      <w:r w:rsidRPr="00FE014F">
        <w:rPr>
          <w:color w:val="000000"/>
        </w:rPr>
        <w:t>’ R package</w:t>
      </w:r>
      <w:r w:rsidR="00835DAF">
        <w:rPr>
          <w:color w:val="000000"/>
        </w:rPr>
        <w:t xml:space="preserve"> </w:t>
      </w:r>
      <w:r w:rsidR="00835DAF">
        <w:rPr>
          <w:color w:val="000000"/>
        </w:rPr>
        <w:fldChar w:fldCharType="begin" w:fldLock="1"/>
      </w:r>
      <w:r w:rsidR="00210514">
        <w:rPr>
          <w:color w:val="000000"/>
        </w:rPr>
        <w:instrText>ADDIN CSL_CITATION {"citationItems":[{"id":"ITEM-1","itemData":{"DOI":"10.1371/journal.pone.0143346","ISSN":"1932-6203","abstract":"Modelling &amp; Analysis of Leaf Gas Exchange Data","author":[{"dropping-particle":"","family":"Duursma","given":"Remko A.","non-dropping-particle":"","parse-names":false,"suffix":""}],"container-title":"PLOS ONE","id":"ITEM-1","issue":"11","issued":{"date-parts":[["2015","11","18"]]},"page":"e0143346","title":"Plantecophys - an R package for analysing and modelling leaf gas exchange data","type":"article-journal","volume":"10"},"uris":["http://www.mendeley.com/documents/?uuid=5e0def6e-f6ab-4728-ace7-bf1db97e423e"]}],"mendeley":{"formattedCitation":"(Duursma, 2015)","plainTextFormattedCitation":"(Duursma, 2015)","previouslyFormattedCitation":"(Duursma, 2015)"},"properties":{"noteIndex":0},"schema":"https://github.com/citation-style-language/schema/raw/master/csl-citation.json"}</w:instrText>
      </w:r>
      <w:r w:rsidR="00835DAF">
        <w:rPr>
          <w:color w:val="000000"/>
        </w:rPr>
        <w:fldChar w:fldCharType="separate"/>
      </w:r>
      <w:r w:rsidR="00AA2C0D" w:rsidRPr="00AA2C0D">
        <w:rPr>
          <w:noProof/>
          <w:color w:val="000000"/>
        </w:rPr>
        <w:t>(Duursma, 2015)</w:t>
      </w:r>
      <w:r w:rsidR="00835DAF">
        <w:rPr>
          <w:color w:val="000000"/>
        </w:rPr>
        <w:fldChar w:fldCharType="end"/>
      </w:r>
      <w:r w:rsidRPr="00FE014F">
        <w:rPr>
          <w:color w:val="000000"/>
        </w:rPr>
        <w:t>. This function estimates the maximum rate of Rubisco carboxylation (</w:t>
      </w:r>
      <w:r w:rsidRPr="00FE014F">
        <w:rPr>
          <w:i/>
          <w:iCs/>
          <w:color w:val="000000"/>
        </w:rPr>
        <w:t>V</w:t>
      </w:r>
      <w:r w:rsidRPr="00FE014F">
        <w:rPr>
          <w:color w:val="000000"/>
          <w:vertAlign w:val="subscript"/>
        </w:rPr>
        <w:t>cmax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and maximum rate of electron transport for RuBP regeneration (</w:t>
      </w:r>
      <w:r w:rsidRPr="00FE014F">
        <w:rPr>
          <w:i/>
          <w:iCs/>
        </w:rPr>
        <w:t>J</w:t>
      </w:r>
      <w:r w:rsidRPr="00FE014F">
        <w:rPr>
          <w:vertAlign w:val="subscript"/>
        </w:rPr>
        <w:t>max</w:t>
      </w:r>
      <w:r w:rsidRPr="00FE014F">
        <w:rPr>
          <w:color w:val="000000"/>
        </w:rPr>
        <w:t>; µmol m</w:t>
      </w:r>
      <w:r w:rsidRPr="00FE014F">
        <w:rPr>
          <w:color w:val="000000"/>
          <w:vertAlign w:val="superscript"/>
        </w:rPr>
        <w:t>-2</w:t>
      </w:r>
      <w:r w:rsidRPr="00FE014F">
        <w:rPr>
          <w:color w:val="000000"/>
        </w:rPr>
        <w:t xml:space="preserve"> s</w:t>
      </w:r>
      <w:r w:rsidRPr="00FE014F">
        <w:rPr>
          <w:color w:val="000000"/>
          <w:vertAlign w:val="superscript"/>
        </w:rPr>
        <w:t>-1</w:t>
      </w:r>
      <w:r w:rsidRPr="00FE014F">
        <w:rPr>
          <w:color w:val="000000"/>
        </w:rPr>
        <w:t>) based on the</w:t>
      </w:r>
      <w:r w:rsidR="007A3065">
        <w:rPr>
          <w:color w:val="000000"/>
        </w:rPr>
        <w:t xml:space="preserve"> </w:t>
      </w:r>
      <w:r w:rsidR="007A3065">
        <w:rPr>
          <w:color w:val="000000"/>
        </w:rPr>
        <w:fldChar w:fldCharType="begin" w:fldLock="1"/>
      </w:r>
      <w:r w:rsidR="00210514">
        <w:rPr>
          <w:color w:val="000000"/>
        </w:rPr>
        <w:instrText>ADDIN CSL_CITATION {"citationItems":[{"id":"ITEM-1","itemData":{"DOI":"10.1007/BF00386231","ISSN":"0032-0935","author":[{"dropping-particle":"","family":"Farquhar","given":"Graham D","non-dropping-particle":"","parse-names":false,"suffix":""},{"dropping-particle":"","family":"Caemmerer","given":"Susanne","non-dropping-particle":"von","parse-names":false,"suffix":""},{"dropping-particle":"","family":"Berry","given":"Joe A","non-dropping-particle":"","parse-names":false,"suffix":""}],"container-title":"Planta","id":"ITEM-1","issue":"1","issued":{"date-parts":[["1980","6"]]},"page":"78-90","title":"A biochemical model of photosynthetic CO&lt;sub&gt;2&lt;/sub&gt; assimilation in leaves of C&lt;sub&gt;3&lt;/sub&gt; species","type":"article-journal","volume":"149"},"uris":["http://www.mendeley.com/documents/?uuid=2717909d-c70a-4937-a66c-ae5cfba2cde5"]}],"mendeley":{"formattedCitation":"(Farquhar &lt;i&gt;et al.&lt;/i&gt;, 1980)","manualFormatting":"Farquhar et al. (1980)","plainTextFormattedCitation":"(Farquhar et al., 1980)","previouslyFormattedCitation":"(Farquhar &lt;i&gt;et al.&lt;/i&gt;, 1980)"},"properties":{"noteIndex":0},"schema":"https://github.com/citation-style-language/schema/raw/master/csl-citation.json"}</w:instrText>
      </w:r>
      <w:r w:rsidR="007A3065">
        <w:rPr>
          <w:color w:val="000000"/>
        </w:rPr>
        <w:fldChar w:fldCharType="separate"/>
      </w:r>
      <w:r w:rsidR="007A3065" w:rsidRPr="007A3065">
        <w:rPr>
          <w:noProof/>
          <w:color w:val="000000"/>
        </w:rPr>
        <w:t xml:space="preserve">Farquhar </w:t>
      </w:r>
      <w:r w:rsidR="007A3065" w:rsidRPr="007A3065">
        <w:rPr>
          <w:i/>
          <w:noProof/>
          <w:color w:val="000000"/>
        </w:rPr>
        <w:t>et al.</w:t>
      </w:r>
      <w:r w:rsidR="007A3065">
        <w:rPr>
          <w:noProof/>
          <w:color w:val="000000"/>
        </w:rPr>
        <w:t xml:space="preserve"> (</w:t>
      </w:r>
      <w:r w:rsidR="007A3065" w:rsidRPr="007A3065">
        <w:rPr>
          <w:noProof/>
          <w:color w:val="000000"/>
        </w:rPr>
        <w:t>1980)</w:t>
      </w:r>
      <w:r w:rsidR="007A3065">
        <w:rPr>
          <w:color w:val="000000"/>
        </w:rPr>
        <w:fldChar w:fldCharType="end"/>
      </w:r>
      <w:r w:rsidR="007A3065">
        <w:rPr>
          <w:color w:val="000000"/>
        </w:rPr>
        <w:t xml:space="preserve"> </w:t>
      </w:r>
      <w:r w:rsidRPr="00FE014F">
        <w:rPr>
          <w:color w:val="000000"/>
        </w:rPr>
        <w:t>biochemical model of C</w:t>
      </w:r>
      <w:r w:rsidRPr="00FE014F">
        <w:rPr>
          <w:color w:val="000000"/>
          <w:vertAlign w:val="subscript"/>
        </w:rPr>
        <w:t>3</w:t>
      </w:r>
      <w:r w:rsidRPr="00FE014F">
        <w:rPr>
          <w:color w:val="000000"/>
        </w:rPr>
        <w:t xml:space="preserve"> photosynthesis</w:t>
      </w:r>
      <w:r>
        <w:rPr>
          <w:color w:val="000000"/>
        </w:rPr>
        <w:t xml:space="preserve">. Triose phosphate utilization (TPU) limitation was included as an additional rate-limiting step in all curve fits after visually </w:t>
      </w:r>
      <w:r>
        <w:rPr>
          <w:color w:val="000000"/>
        </w:rPr>
        <w:lastRenderedPageBreak/>
        <w:t>observing clear TPU limitation</w:t>
      </w:r>
      <w:r w:rsidR="005D1A23">
        <w:rPr>
          <w:color w:val="000000"/>
        </w:rPr>
        <w:t xml:space="preserve"> for </w:t>
      </w:r>
      <w:r w:rsidR="00DE57DC">
        <w:rPr>
          <w:color w:val="000000"/>
        </w:rPr>
        <w:t>most</w:t>
      </w:r>
      <w:r w:rsidR="005D1A23">
        <w:rPr>
          <w:color w:val="000000"/>
        </w:rPr>
        <w:t xml:space="preserve"> curves</w:t>
      </w:r>
      <w:r>
        <w:rPr>
          <w:color w:val="000000"/>
        </w:rPr>
        <w:t xml:space="preserve">. All curve fits included measured </w:t>
      </w:r>
      <w:r w:rsidRPr="00FE014F">
        <w:rPr>
          <w:color w:val="000000"/>
        </w:rPr>
        <w:t>dark respiration</w:t>
      </w:r>
      <w:r>
        <w:rPr>
          <w:color w:val="000000"/>
        </w:rPr>
        <w:t xml:space="preserve"> values</w:t>
      </w:r>
      <w:r w:rsidRPr="00FE014F">
        <w:rPr>
          <w:color w:val="000000"/>
        </w:rPr>
        <w:t xml:space="preserve">. </w:t>
      </w:r>
      <w:r>
        <w:rPr>
          <w:color w:val="000000"/>
        </w:rPr>
        <w:t xml:space="preserve">As </w:t>
      </w:r>
      <w:r w:rsidRPr="00FE014F">
        <w:rPr>
          <w:i/>
          <w:iCs/>
          <w:color w:val="000000"/>
        </w:rPr>
        <w:t>A</w:t>
      </w:r>
      <w:r w:rsidRPr="00FE014F">
        <w:rPr>
          <w:color w:val="000000"/>
          <w:vertAlign w:val="subscript"/>
        </w:rPr>
        <w:t>net</w:t>
      </w:r>
      <w:r w:rsidRPr="00FE014F">
        <w:rPr>
          <w:color w:val="000000"/>
        </w:rPr>
        <w:t>/</w:t>
      </w:r>
      <w:r w:rsidRPr="00FE014F">
        <w:rPr>
          <w:i/>
          <w:iCs/>
          <w:color w:val="000000"/>
        </w:rPr>
        <w:t>C</w:t>
      </w:r>
      <w:r w:rsidRPr="00FE014F">
        <w:rPr>
          <w:color w:val="000000"/>
          <w:vertAlign w:val="subscript"/>
        </w:rPr>
        <w:t>i</w:t>
      </w:r>
      <w:r w:rsidRPr="00FE014F">
        <w:rPr>
          <w:color w:val="000000"/>
        </w:rPr>
        <w:t xml:space="preserve"> curves</w:t>
      </w:r>
      <w:r>
        <w:rPr>
          <w:color w:val="000000"/>
        </w:rPr>
        <w:t xml:space="preserve"> were generated using a common leaf temperature (25</w:t>
      </w:r>
      <w:r w:rsidRPr="00FE014F">
        <w:sym w:font="Symbol" w:char="F0B0"/>
      </w:r>
      <w:r w:rsidRPr="00FE014F">
        <w:t>C</w:t>
      </w:r>
      <w:r>
        <w:t>)</w:t>
      </w:r>
      <w:r>
        <w:rPr>
          <w:color w:val="000000"/>
        </w:rPr>
        <w:t xml:space="preserve">, curves were fit using Michaelis-Menten coefficients for Rubisco affinity to </w:t>
      </w:r>
      <w:r w:rsidRPr="00FE014F">
        <w:t>CO</w:t>
      </w:r>
      <w:r w:rsidRPr="00FE014F">
        <w:rPr>
          <w:vertAlign w:val="subscript"/>
        </w:rPr>
        <w:t>2</w:t>
      </w:r>
      <w:r w:rsidRPr="00FE014F">
        <w:t xml:space="preserve"> (</w:t>
      </w:r>
      <w:r w:rsidRPr="00FE014F">
        <w:rPr>
          <w:i/>
          <w:iCs/>
        </w:rPr>
        <w:t>K</w:t>
      </w:r>
      <w:r w:rsidRPr="00FE014F">
        <w:rPr>
          <w:vertAlign w:val="subscript"/>
        </w:rPr>
        <w:t>c</w:t>
      </w:r>
      <w:r w:rsidRPr="00FE014F">
        <w:t xml:space="preserve">; </w:t>
      </w:r>
      <w:r w:rsidRPr="00FE014F">
        <w:rPr>
          <w:lang w:val="el-GR"/>
        </w:rPr>
        <w:t>μ</w:t>
      </w:r>
      <w:r w:rsidRPr="00FE014F">
        <w:t>mol mol</w:t>
      </w:r>
      <w:r w:rsidRPr="00FE014F">
        <w:rPr>
          <w:vertAlign w:val="superscript"/>
        </w:rPr>
        <w:t>-1</w:t>
      </w:r>
      <w:r w:rsidRPr="00FE014F">
        <w:t>) and O</w:t>
      </w:r>
      <w:r w:rsidRPr="00FE014F">
        <w:rPr>
          <w:vertAlign w:val="subscript"/>
        </w:rPr>
        <w:t>2</w:t>
      </w:r>
      <w:r w:rsidRPr="00FE014F">
        <w:t xml:space="preserve"> (</w:t>
      </w:r>
      <w:r w:rsidRPr="00FE014F">
        <w:rPr>
          <w:i/>
          <w:iCs/>
        </w:rPr>
        <w:t>K</w:t>
      </w:r>
      <w:r w:rsidRPr="00FE014F">
        <w:rPr>
          <w:vertAlign w:val="subscript"/>
        </w:rPr>
        <w:t>o</w:t>
      </w:r>
      <w:r w:rsidRPr="00FE014F">
        <w:t>; mmol mol</w:t>
      </w:r>
      <w:r w:rsidRPr="00FE014F">
        <w:rPr>
          <w:vertAlign w:val="superscript"/>
        </w:rPr>
        <w:t>-1</w:t>
      </w:r>
      <w:r w:rsidRPr="00FE014F">
        <w:t>), and the CO</w:t>
      </w:r>
      <w:r w:rsidRPr="00FE014F">
        <w:rPr>
          <w:vertAlign w:val="subscript"/>
        </w:rPr>
        <w:t>2</w:t>
      </w:r>
      <w:r w:rsidRPr="00FE014F">
        <w:t xml:space="preserve"> compensation point </w:t>
      </w:r>
      <w:r w:rsidRPr="00FE014F">
        <w:rPr>
          <w:i/>
          <w:iCs/>
        </w:rPr>
        <w:t>(</w:t>
      </w:r>
      <w:r w:rsidRPr="00FE014F">
        <w:rPr>
          <w:i/>
          <w:iCs/>
          <w:lang w:val="el-GR"/>
        </w:rPr>
        <w:t>Γ</w:t>
      </w:r>
      <w:r w:rsidRPr="00FE014F">
        <w:rPr>
          <w:vertAlign w:val="superscript"/>
        </w:rPr>
        <w:t>*</w:t>
      </w:r>
      <w:r w:rsidRPr="00FE014F">
        <w:t xml:space="preserve">; </w:t>
      </w:r>
      <w:r w:rsidRPr="00FE014F">
        <w:rPr>
          <w:lang w:val="el-GR"/>
        </w:rPr>
        <w:t>μ</w:t>
      </w:r>
      <w:r w:rsidRPr="00FE014F">
        <w:t>mol mol</w:t>
      </w:r>
      <w:r w:rsidRPr="00FE014F">
        <w:rPr>
          <w:vertAlign w:val="superscript"/>
        </w:rPr>
        <w:t>-1</w:t>
      </w:r>
      <w:r w:rsidRPr="00FE014F">
        <w:t xml:space="preserve">) </w:t>
      </w:r>
      <w:r>
        <w:t>reported in</w:t>
      </w:r>
      <w:r w:rsidR="007A3065">
        <w:t xml:space="preserve"> </w:t>
      </w:r>
      <w:r w:rsidR="007A3065">
        <w:fldChar w:fldCharType="begin" w:fldLock="1"/>
      </w:r>
      <w:r w:rsidR="007A3065">
        <w:instrText>ADDIN CSL_CITATION {"citationItems":[{"id":"ITEM-1","itemData":{"DOI":"10.1046/j.1365-3040.2001.00668.x","ISSN":"01407791","abstract":"Predicting the environmental responses of leaf photosynthesis is central to many models of changes in the future global carbon cycle and terrestrial biosphere. The steady-state biochemical model of C-3 photosynthesis of Farquhar et al. (Planta 149, 78-90, 1980) provides a basis for these larger scale predictions; but a weakness in the application of the model as currently parameterized is the inability to accurately predict carbon assimilation at the range of temperatures over which significant photosynthesis occurs in the natural environment. The temperature functions used in this model have been based on in vitro measurements made over a limited temperature range and require several assumptions of in vivo conditions. Since photosynthetic rates are often Rubisco-limited (ribulose, 1-5 bisphosphate carboxylase/oxygenase) under natural steady-state conditions, inaccuracies in the functions predicting Rubisco kinetic properties at different temperatures may cause significant error. In this study, transgenic tobacco containing only 10% normal levels of Rubisco were used to measure Rubisco-limited photosynthesis over a large range of CO2 concentrations. From the responses of the rate of CO2 assimilation at a wide range of temperatures, and CO2 and O-2 concentrations, the temperature functions of Rubisco kinetic properties were estimated in vivo. These differed substantially from previously published functions. These new functions were then used to predict photosynthesis in lemon and found to faithfully mimic the observed pattern of temperature response. There was also a close correspondence with published C-3 photosynthesis temperature responses. The results represent an improved ability to model leaf photosynthesis over a wide range of temperatures (10-40 degreesC) necessary for predicting carbon uptake by terrestrial C-3 systems.","author":[{"dropping-particle":"","family":"Bernacchi","given":"Carl J","non-dropping-particle":"","parse-names":false,"suffix":""},{"dropping-particle":"","family":"Singsaas","given":"Eric L","non-dropping-particle":"","parse-names":false,"suffix":""},{"dropping-particle":"","family":"Pimentel","given":"Carlos","non-dropping-particle":"","parse-names":false,"suffix":""},{"dropping-particle":"","family":"Portis","given":"Archie R","non-dropping-particle":"","parse-names":false,"suffix":""},{"dropping-particle":"","family":"Long","given":"Stephen P","non-dropping-particle":"","parse-names":false,"suffix":""}],"container-title":"Plant, Cell and Environment","id":"ITEM-1","issue":"2","issued":{"date-parts":[["2001"]]},"page":"253-259","title":"Improved temperature response functions for models of Rubisco-limited photosynthesis","type":"article-journal","volume":"24"},"uris":["http://www.mendeley.com/documents/?uuid=ccd6a28a-9e53-4361-b47f-71144c38a242"]}],"mendeley":{"formattedCitation":"(Bernacchi &lt;i&gt;et al.&lt;/i&gt;, 2001)","manualFormatting":"Bernacchi et al. (2001)","plainTextFormattedCitation":"(Bernacchi et al., 2001)","previouslyFormattedCitation":"(Bernacchi &lt;i&gt;et al.&lt;/i&gt;, 2001)"},"properties":{"noteIndex":0},"schema":"https://github.com/citation-style-language/schema/raw/master/csl-citation.json"}</w:instrText>
      </w:r>
      <w:r w:rsidR="007A3065">
        <w:fldChar w:fldCharType="separate"/>
      </w:r>
      <w:r w:rsidR="007A3065" w:rsidRPr="007A3065">
        <w:rPr>
          <w:noProof/>
        </w:rPr>
        <w:t xml:space="preserve">Bernacchi </w:t>
      </w:r>
      <w:r w:rsidR="007A3065" w:rsidRPr="007A3065">
        <w:rPr>
          <w:i/>
          <w:noProof/>
        </w:rPr>
        <w:t>et al.</w:t>
      </w:r>
      <w:r w:rsidR="007A3065">
        <w:rPr>
          <w:noProof/>
        </w:rPr>
        <w:t xml:space="preserve"> (</w:t>
      </w:r>
      <w:r w:rsidR="007A3065" w:rsidRPr="007A3065">
        <w:rPr>
          <w:noProof/>
        </w:rPr>
        <w:t>2001)</w:t>
      </w:r>
      <w:r w:rsidR="007A3065">
        <w:fldChar w:fldCharType="end"/>
      </w:r>
      <w:r w:rsidR="007A3065">
        <w:t xml:space="preserve">. </w:t>
      </w:r>
      <w:r>
        <w:t xml:space="preserve">Specifically, </w:t>
      </w:r>
      <w:r w:rsidRPr="00FE014F">
        <w:rPr>
          <w:i/>
          <w:iCs/>
        </w:rPr>
        <w:t>K</w:t>
      </w:r>
      <w:r w:rsidRPr="00FE014F">
        <w:rPr>
          <w:vertAlign w:val="subscript"/>
        </w:rPr>
        <w:t>c</w:t>
      </w:r>
      <w:r>
        <w:t xml:space="preserve"> was set to 404.9</w:t>
      </w:r>
      <w:r w:rsidRPr="00B865D9">
        <w:t xml:space="preserve"> </w:t>
      </w:r>
      <w:r w:rsidRPr="00FE014F">
        <w:rPr>
          <w:lang w:val="el-GR"/>
        </w:rPr>
        <w:t>μ</w:t>
      </w:r>
      <w:r w:rsidRPr="00FE014F">
        <w:t>mol mol</w:t>
      </w:r>
      <w:r w:rsidRPr="00FE014F">
        <w:rPr>
          <w:vertAlign w:val="superscript"/>
        </w:rPr>
        <w:t>-1</w:t>
      </w:r>
      <w:r>
        <w:t xml:space="preserve">, </w:t>
      </w:r>
      <w:r w:rsidRPr="00FE014F">
        <w:rPr>
          <w:i/>
          <w:iCs/>
        </w:rPr>
        <w:t>K</w:t>
      </w:r>
      <w:r w:rsidRPr="00FE014F">
        <w:rPr>
          <w:vertAlign w:val="subscript"/>
        </w:rPr>
        <w:t>o</w:t>
      </w:r>
      <w:r>
        <w:t xml:space="preserve"> was set to 278.4 </w:t>
      </w:r>
      <w:r w:rsidRPr="00FE014F">
        <w:rPr>
          <w:lang w:val="el-GR"/>
        </w:rPr>
        <w:t>μ</w:t>
      </w:r>
      <w:r w:rsidRPr="00FE014F">
        <w:t>mol mol</w:t>
      </w:r>
      <w:r w:rsidRPr="00FE014F">
        <w:rPr>
          <w:vertAlign w:val="superscript"/>
        </w:rPr>
        <w:t>-1</w:t>
      </w:r>
      <w:r>
        <w:t xml:space="preserve">, and </w:t>
      </w:r>
      <w:r w:rsidRPr="00FE014F">
        <w:rPr>
          <w:i/>
          <w:iCs/>
          <w:lang w:val="el-GR"/>
        </w:rPr>
        <w:t>Γ</w:t>
      </w:r>
      <w:r w:rsidRPr="00FE014F">
        <w:rPr>
          <w:vertAlign w:val="superscript"/>
        </w:rPr>
        <w:t>*</w:t>
      </w:r>
      <w:r>
        <w:t xml:space="preserve"> was set to 42.75 </w:t>
      </w:r>
      <w:r w:rsidRPr="00FE014F">
        <w:rPr>
          <w:lang w:val="el-GR"/>
        </w:rPr>
        <w:t>μ</w:t>
      </w:r>
      <w:r w:rsidRPr="00FE014F">
        <w:t>mol mol</w:t>
      </w:r>
      <w:r w:rsidRPr="00FE014F">
        <w:rPr>
          <w:vertAlign w:val="superscript"/>
        </w:rPr>
        <w:t>-1</w:t>
      </w:r>
      <w:r>
        <w:t xml:space="preserve">. For clarity, </w:t>
      </w:r>
      <w:r w:rsidRPr="00FE014F">
        <w:rPr>
          <w:i/>
          <w:iCs/>
        </w:rPr>
        <w:t>V</w:t>
      </w:r>
      <w:r w:rsidRPr="00FE014F">
        <w:rPr>
          <w:vertAlign w:val="subscript"/>
        </w:rPr>
        <w:t>cmax</w:t>
      </w:r>
      <w:r w:rsidRPr="00FE014F">
        <w:t xml:space="preserve">, </w:t>
      </w:r>
      <w:r w:rsidRPr="00FE014F">
        <w:rPr>
          <w:i/>
          <w:iCs/>
        </w:rPr>
        <w:t>J</w:t>
      </w:r>
      <w:r w:rsidRPr="00FE014F">
        <w:rPr>
          <w:vertAlign w:val="subscript"/>
        </w:rPr>
        <w:t>max</w:t>
      </w:r>
      <w:r w:rsidRPr="00FE014F">
        <w:t xml:space="preserve">, and </w:t>
      </w:r>
      <w:r w:rsidRPr="00FE014F">
        <w:rPr>
          <w:i/>
          <w:iCs/>
        </w:rPr>
        <w:t>R</w:t>
      </w:r>
      <w:r w:rsidRPr="00FE014F">
        <w:rPr>
          <w:vertAlign w:val="subscript"/>
        </w:rPr>
        <w:t>d</w:t>
      </w:r>
      <w:r w:rsidRPr="00FE014F">
        <w:t xml:space="preserve"> </w:t>
      </w:r>
      <w:r>
        <w:t>estimates are referenced throughout the rest of the paper as</w:t>
      </w:r>
      <w:r w:rsidRPr="00FE014F">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and </w:t>
      </w:r>
      <w:r w:rsidRPr="00FE014F">
        <w:rPr>
          <w:i/>
          <w:iCs/>
        </w:rPr>
        <w:t>R</w:t>
      </w:r>
      <w:r w:rsidRPr="00FE014F">
        <w:rPr>
          <w:vertAlign w:val="subscript"/>
        </w:rPr>
        <w:t>d25</w:t>
      </w:r>
      <w:r w:rsidRPr="00FE014F">
        <w:t>.</w:t>
      </w:r>
    </w:p>
    <w:p w14:paraId="28AE9506" w14:textId="77777777" w:rsidR="00D52184" w:rsidRPr="00FE014F" w:rsidRDefault="00D52184" w:rsidP="00DE2B27">
      <w:pPr>
        <w:spacing w:line="360" w:lineRule="auto"/>
      </w:pPr>
    </w:p>
    <w:p w14:paraId="38163200" w14:textId="77777777" w:rsidR="009F20B5" w:rsidRPr="00FE014F" w:rsidRDefault="009F20B5" w:rsidP="00DE2B27">
      <w:pPr>
        <w:spacing w:line="360" w:lineRule="auto"/>
      </w:pPr>
      <w:r w:rsidRPr="00FE014F">
        <w:rPr>
          <w:i/>
          <w:iCs/>
        </w:rPr>
        <w:t>Leaf trait measurements</w:t>
      </w:r>
    </w:p>
    <w:p w14:paraId="4688F634" w14:textId="637C4322" w:rsidR="009F20B5" w:rsidRDefault="009F20B5" w:rsidP="00C01F98">
      <w:pPr>
        <w:autoSpaceDE w:val="0"/>
        <w:autoSpaceDN w:val="0"/>
        <w:adjustRightInd w:val="0"/>
        <w:spacing w:line="360" w:lineRule="auto"/>
        <w:rPr>
          <w:color w:val="000000"/>
        </w:rPr>
      </w:pPr>
      <w:r>
        <w:t xml:space="preserve">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and dark respiration measurements was harvested immediately following gas exchange measurements. </w:t>
      </w:r>
      <w:r w:rsidRPr="00FE014F">
        <w:rPr>
          <w:color w:val="000000"/>
        </w:rPr>
        <w:t xml:space="preserve">Images of each </w:t>
      </w:r>
      <w:r>
        <w:rPr>
          <w:color w:val="000000"/>
        </w:rPr>
        <w:t xml:space="preserve">focal </w:t>
      </w:r>
      <w:r w:rsidRPr="00FE014F">
        <w:rPr>
          <w:color w:val="000000"/>
        </w:rPr>
        <w:t xml:space="preserve">leaf were curated using a flat-bed scanner to determine </w:t>
      </w:r>
      <w:r w:rsidR="009C5B7C">
        <w:rPr>
          <w:color w:val="000000"/>
        </w:rPr>
        <w:t>fresh</w:t>
      </w:r>
      <w:r w:rsidRPr="00FE014F">
        <w:rPr>
          <w:color w:val="000000"/>
        </w:rPr>
        <w:t xml:space="preserve"> leaf area using the '</w:t>
      </w:r>
      <w:proofErr w:type="spellStart"/>
      <w:r w:rsidRPr="00FE014F">
        <w:rPr>
          <w:color w:val="000000"/>
        </w:rPr>
        <w:t>LeafArea</w:t>
      </w:r>
      <w:proofErr w:type="spellEnd"/>
      <w:r w:rsidRPr="00FE014F">
        <w:rPr>
          <w:color w:val="000000"/>
        </w:rPr>
        <w:t>' R package</w:t>
      </w:r>
      <w:r w:rsidR="007A3065">
        <w:rPr>
          <w:color w:val="000000"/>
        </w:rPr>
        <w:t xml:space="preserve"> </w:t>
      </w:r>
      <w:r w:rsidR="007A3065">
        <w:rPr>
          <w:color w:val="000000"/>
        </w:rPr>
        <w:fldChar w:fldCharType="begin" w:fldLock="1"/>
      </w:r>
      <w:r w:rsidR="007A3065">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sidR="007A3065">
        <w:rPr>
          <w:color w:val="000000"/>
        </w:rPr>
        <w:fldChar w:fldCharType="separate"/>
      </w:r>
      <w:r w:rsidR="007A3065" w:rsidRPr="007A3065">
        <w:rPr>
          <w:noProof/>
          <w:color w:val="000000"/>
        </w:rPr>
        <w:t>(Katabuchi, 2015)</w:t>
      </w:r>
      <w:r w:rsidR="007A3065">
        <w:rPr>
          <w:color w:val="000000"/>
        </w:rPr>
        <w:fldChar w:fldCharType="end"/>
      </w:r>
      <w:r w:rsidRPr="00FE014F">
        <w:rPr>
          <w:color w:val="000000"/>
        </w:rPr>
        <w:t>, which automates leaf area calculations using ImageJ software</w:t>
      </w:r>
      <w:r w:rsidR="007A3065">
        <w:rPr>
          <w:color w:val="000000"/>
        </w:rPr>
        <w:t xml:space="preserve"> </w:t>
      </w:r>
      <w:r w:rsidR="007A3065">
        <w:rPr>
          <w:color w:val="000000"/>
        </w:rPr>
        <w:fldChar w:fldCharType="begin" w:fldLock="1"/>
      </w:r>
      <w:r w:rsidR="007A3065">
        <w:rPr>
          <w:color w:val="000000"/>
        </w:rPr>
        <w:instrText>ADDIN CSL_CITATION {"citationItems":[{"id":"ITEM-1","itemData":{"DOI":"10.1038/nmeth.2089","ISSN":"1548-7105","PMID":"22930834","abstract":"For the past 25 years NIH Image and ImageJ software have been pioneers as open tools for the analysis of scientific images. We discuss the origins, challenges and solutions of these two programs, and how their history can serve to advise and inform other software projects.","author":[{"dropping-particle":"","family":"Schneider","given":"Caroline A","non-dropping-particle":"","parse-names":false,"suffix":""},{"dropping-particle":"","family":"Rasband","given":"Wayne S","non-dropping-particle":"","parse-names":false,"suffix":""},{"dropping-particle":"","family":"Eliceiri","given":"Kevin W","non-dropping-particle":"","parse-names":false,"suffix":""}],"container-title":"Nature methods","id":"ITEM-1","issue":"7","issued":{"date-parts":[["2012","7"]]},"page":"671-675","title":"NIH Image to ImageJ: 25 years of image analysis.","type":"article-journal","volume":"9"},"uris":["http://www.mendeley.com/documents/?uuid=6b914044-468b-40c6-8046-c87ca4f654ed"]}],"mendeley":{"formattedCitation":"(Schneider &lt;i&gt;et al.&lt;/i&gt;, 2012)","plainTextFormattedCitation":"(Schneider et al., 2012)","previouslyFormattedCitation":"(Schneider &lt;i&gt;et al.&lt;/i&gt;, 2012)"},"properties":{"noteIndex":0},"schema":"https://github.com/citation-style-language/schema/raw/master/csl-citation.json"}</w:instrText>
      </w:r>
      <w:r w:rsidR="007A3065">
        <w:rPr>
          <w:color w:val="000000"/>
        </w:rPr>
        <w:fldChar w:fldCharType="separate"/>
      </w:r>
      <w:r w:rsidR="007A3065" w:rsidRPr="007A3065">
        <w:rPr>
          <w:noProof/>
          <w:color w:val="000000"/>
        </w:rPr>
        <w:t xml:space="preserve">(Schneider </w:t>
      </w:r>
      <w:r w:rsidR="007A3065" w:rsidRPr="007A3065">
        <w:rPr>
          <w:i/>
          <w:noProof/>
          <w:color w:val="000000"/>
        </w:rPr>
        <w:t>et al.</w:t>
      </w:r>
      <w:r w:rsidR="007A3065" w:rsidRPr="007A3065">
        <w:rPr>
          <w:noProof/>
          <w:color w:val="000000"/>
        </w:rPr>
        <w:t>, 2012)</w:t>
      </w:r>
      <w:r w:rsidR="007A3065">
        <w:rPr>
          <w:color w:val="000000"/>
        </w:rPr>
        <w:fldChar w:fldCharType="end"/>
      </w:r>
      <w:r w:rsidR="007A3065">
        <w:rPr>
          <w:color w:val="000000"/>
        </w:rPr>
        <w:t xml:space="preserve">. Post-processed images were visually assessed to check against errors in the automation process. </w:t>
      </w:r>
      <w:r w:rsidRPr="00FE014F">
        <w:rPr>
          <w:color w:val="000000"/>
        </w:rPr>
        <w:t>Each leaf was dried at 65</w:t>
      </w:r>
      <w:r w:rsidRPr="00FE014F">
        <w:rPr>
          <w:rFonts w:ascii="Symbol" w:eastAsia="Symbol" w:hAnsi="Symbol" w:cs="Symbol"/>
          <w:color w:val="000000"/>
        </w:rPr>
        <w:t></w:t>
      </w:r>
      <w:r w:rsidRPr="00FE014F">
        <w:rPr>
          <w:color w:val="000000"/>
        </w:rPr>
        <w:t>C for at least 48 hours and subsequently weighed and ground until homogenized. Leaf mass per area (</w:t>
      </w:r>
      <w:r w:rsidRPr="00FE014F">
        <w:rPr>
          <w:i/>
          <w:iCs/>
          <w:color w:val="000000"/>
        </w:rPr>
        <w:t>M</w:t>
      </w:r>
      <w:r w:rsidRPr="00FE014F">
        <w:rPr>
          <w:color w:val="000000"/>
          <w:vertAlign w:val="subscript"/>
        </w:rPr>
        <w:t>area</w:t>
      </w:r>
      <w:r w:rsidRPr="00FE014F">
        <w:rPr>
          <w:color w:val="000000"/>
        </w:rPr>
        <w:t>; g m</w:t>
      </w:r>
      <w:r w:rsidRPr="00FE014F">
        <w:rPr>
          <w:color w:val="000000"/>
          <w:vertAlign w:val="superscript"/>
        </w:rPr>
        <w:t>-2</w:t>
      </w:r>
      <w:r w:rsidRPr="00FE014F">
        <w:rPr>
          <w:color w:val="000000"/>
        </w:rPr>
        <w:t xml:space="preserve">) was calculated as the ratio of dry leaf biomass to fresh leaf area. </w:t>
      </w:r>
      <w:r>
        <w:rPr>
          <w:color w:val="000000"/>
        </w:rPr>
        <w:t>L</w:t>
      </w:r>
      <w:r w:rsidRPr="00FE014F">
        <w:rPr>
          <w:color w:val="000000"/>
        </w:rPr>
        <w:t>eaf nitrogen content</w:t>
      </w:r>
      <w:r w:rsidRPr="00FE014F">
        <w:t xml:space="preserve"> (</w:t>
      </w:r>
      <w:r w:rsidRPr="00FE014F">
        <w:rPr>
          <w:i/>
          <w:iCs/>
        </w:rPr>
        <w:t>N</w:t>
      </w:r>
      <w:r w:rsidRPr="00FE014F">
        <w:rPr>
          <w:vertAlign w:val="subscript"/>
        </w:rPr>
        <w:t>mass</w:t>
      </w:r>
      <w:r w:rsidRPr="00FE014F">
        <w:t>; g</w:t>
      </w:r>
      <w:r w:rsidR="001B6725">
        <w:t>N</w:t>
      </w:r>
      <w:r w:rsidRPr="00FE014F">
        <w:t xml:space="preserve"> g</w:t>
      </w:r>
      <w:r w:rsidRPr="00FE014F">
        <w:rPr>
          <w:vertAlign w:val="superscript"/>
        </w:rPr>
        <w:t>-1</w:t>
      </w:r>
      <w:r w:rsidRPr="00FE014F">
        <w:t>)</w:t>
      </w:r>
      <w:r>
        <w:t xml:space="preserve"> was quantified using a subsample of ground and homogenized leaf tissue </w:t>
      </w:r>
      <w:r w:rsidRPr="00FE014F">
        <w:rPr>
          <w:color w:val="000000"/>
        </w:rPr>
        <w:t xml:space="preserve">through elemental combustion analysis (Costech-4010, </w:t>
      </w:r>
      <w:proofErr w:type="spellStart"/>
      <w:r w:rsidRPr="00FE014F">
        <w:rPr>
          <w:color w:val="000000"/>
        </w:rPr>
        <w:t>Costech</w:t>
      </w:r>
      <w:proofErr w:type="spellEnd"/>
      <w:r w:rsidRPr="00FE014F">
        <w:rPr>
          <w:color w:val="000000"/>
        </w:rPr>
        <w:t>, Inc., Valencia, CA, USA)</w:t>
      </w:r>
      <w:r>
        <w:rPr>
          <w:color w:val="000000"/>
        </w:rPr>
        <w:t xml:space="preserve">. </w:t>
      </w:r>
      <w:r w:rsidR="00C01F98" w:rsidRPr="00FE014F">
        <w:rPr>
          <w:color w:val="000000"/>
        </w:rPr>
        <w:t>Leaf nitrogen content per unit leaf area (</w:t>
      </w:r>
      <w:r w:rsidR="00C01F98" w:rsidRPr="00FE014F">
        <w:rPr>
          <w:i/>
          <w:color w:val="000000"/>
        </w:rPr>
        <w:t>N</w:t>
      </w:r>
      <w:r w:rsidR="00C01F98" w:rsidRPr="00FE014F">
        <w:rPr>
          <w:iCs/>
          <w:color w:val="000000"/>
          <w:vertAlign w:val="subscript"/>
        </w:rPr>
        <w:t>area</w:t>
      </w:r>
      <w:r w:rsidR="00C01F98" w:rsidRPr="00FE014F">
        <w:rPr>
          <w:color w:val="000000"/>
        </w:rPr>
        <w:t>; gN m</w:t>
      </w:r>
      <w:r w:rsidR="00C01F98" w:rsidRPr="00FE014F">
        <w:rPr>
          <w:color w:val="000000"/>
          <w:vertAlign w:val="superscript"/>
        </w:rPr>
        <w:t>-2</w:t>
      </w:r>
      <w:r w:rsidR="00C01F98" w:rsidRPr="00FE014F">
        <w:rPr>
          <w:color w:val="000000"/>
        </w:rPr>
        <w:t>) was calculated by multiplying</w:t>
      </w:r>
      <w:r w:rsidR="00C01F98" w:rsidRPr="00FE014F">
        <w:rPr>
          <w:i/>
          <w:iCs/>
        </w:rPr>
        <w:t xml:space="preserve"> N</w:t>
      </w:r>
      <w:r w:rsidR="00C01F98" w:rsidRPr="00FE014F">
        <w:rPr>
          <w:vertAlign w:val="subscript"/>
        </w:rPr>
        <w:t>mass</w:t>
      </w:r>
      <w:r w:rsidR="00C01F98" w:rsidRPr="00FE014F">
        <w:rPr>
          <w:color w:val="000000"/>
        </w:rPr>
        <w:t xml:space="preserve"> and </w:t>
      </w:r>
      <w:r w:rsidR="00C01F98" w:rsidRPr="00FE014F">
        <w:rPr>
          <w:i/>
          <w:iCs/>
          <w:color w:val="000000"/>
        </w:rPr>
        <w:t>M</w:t>
      </w:r>
      <w:r w:rsidR="00C01F98" w:rsidRPr="00FE014F">
        <w:rPr>
          <w:color w:val="000000"/>
          <w:vertAlign w:val="subscript"/>
        </w:rPr>
        <w:t>area</w:t>
      </w:r>
      <w:r w:rsidR="00C01F98" w:rsidRPr="00FE014F">
        <w:rPr>
          <w:color w:val="000000"/>
        </w:rPr>
        <w:t>.</w:t>
      </w:r>
      <w:r w:rsidR="00C01F98" w:rsidRPr="00C01F98">
        <w:rPr>
          <w:color w:val="000000"/>
        </w:rPr>
        <w:t xml:space="preserve"> </w:t>
      </w:r>
      <w:r w:rsidR="00C01F98">
        <w:rPr>
          <w:color w:val="000000"/>
        </w:rPr>
        <w:t>Photosynthetic nitrogen-use efficiency (</w:t>
      </w:r>
      <w:proofErr w:type="spellStart"/>
      <w:r w:rsidR="00C01F98">
        <w:rPr>
          <w:i/>
          <w:iCs/>
          <w:color w:val="000000"/>
        </w:rPr>
        <w:t>PNUE</w:t>
      </w:r>
      <w:r w:rsidR="00121E9D">
        <w:rPr>
          <w:color w:val="000000"/>
          <w:vertAlign w:val="subscript"/>
        </w:rPr>
        <w:t>growth</w:t>
      </w:r>
      <w:proofErr w:type="spellEnd"/>
      <w:r w:rsidR="00C01F98">
        <w:rPr>
          <w:color w:val="000000"/>
        </w:rPr>
        <w:t xml:space="preserve">; </w:t>
      </w:r>
      <w:r w:rsidR="00C01F98" w:rsidRPr="14AB8DC9">
        <w:rPr>
          <w:color w:val="000000" w:themeColor="text1"/>
        </w:rPr>
        <w:t>µmol</w:t>
      </w:r>
      <w:r w:rsidR="00C01F98">
        <w:rPr>
          <w:color w:val="000000" w:themeColor="text1"/>
        </w:rPr>
        <w:t xml:space="preserve"> CO</w:t>
      </w:r>
      <w:r w:rsidR="00C01F98">
        <w:rPr>
          <w:color w:val="000000" w:themeColor="text1"/>
          <w:vertAlign w:val="subscript"/>
        </w:rPr>
        <w:t>2</w:t>
      </w:r>
      <w:r w:rsidR="00C01F98" w:rsidRPr="14AB8DC9">
        <w:rPr>
          <w:color w:val="000000" w:themeColor="text1"/>
        </w:rPr>
        <w:t xml:space="preserve"> </w:t>
      </w:r>
      <w:ins w:id="88" w:author="Perkowski, Evan A" w:date="2023-11-28T11:41:00Z">
        <w:r w:rsidR="00DE57DC">
          <w:rPr>
            <w:color w:val="000000" w:themeColor="text1"/>
          </w:rPr>
          <w:t xml:space="preserve">  </w:t>
        </w:r>
      </w:ins>
      <w:ins w:id="89" w:author="Perkowski, Evan A [2]" w:date="2023-11-20T12:24:00Z">
        <w:r w:rsidR="00997D13">
          <w:rPr>
            <w:color w:val="000000" w:themeColor="text1"/>
          </w:rPr>
          <w:t>g</w:t>
        </w:r>
      </w:ins>
      <w:r w:rsidR="00C01F98">
        <w:rPr>
          <w:color w:val="000000" w:themeColor="text1"/>
          <w:vertAlign w:val="superscript"/>
        </w:rPr>
        <w:t>-1</w:t>
      </w:r>
      <w:r w:rsidR="00C01F98">
        <w:rPr>
          <w:color w:val="000000" w:themeColor="text1"/>
        </w:rPr>
        <w:t xml:space="preserve"> N</w:t>
      </w:r>
      <w:r w:rsidR="00C01F98" w:rsidRPr="14AB8DC9">
        <w:rPr>
          <w:color w:val="000000" w:themeColor="text1"/>
          <w:vertAlign w:val="superscript"/>
        </w:rPr>
        <w:t xml:space="preserve"> </w:t>
      </w:r>
      <w:r w:rsidR="00C01F98" w:rsidRPr="14AB8DC9">
        <w:rPr>
          <w:color w:val="000000" w:themeColor="text1"/>
        </w:rPr>
        <w:t>s</w:t>
      </w:r>
      <w:r w:rsidR="00C01F98" w:rsidRPr="14AB8DC9">
        <w:rPr>
          <w:color w:val="000000" w:themeColor="text1"/>
          <w:vertAlign w:val="superscript"/>
        </w:rPr>
        <w:t>-1</w:t>
      </w:r>
      <w:r w:rsidR="00C01F98">
        <w:rPr>
          <w:color w:val="000000" w:themeColor="text1"/>
        </w:rPr>
        <w:t>)</w:t>
      </w:r>
      <w:r w:rsidR="00C01F98" w:rsidRPr="00C01F98">
        <w:rPr>
          <w:color w:val="000000" w:themeColor="text1"/>
        </w:rPr>
        <w:t xml:space="preserve"> </w:t>
      </w:r>
      <w:r w:rsidR="00C01F98">
        <w:rPr>
          <w:color w:val="000000"/>
        </w:rPr>
        <w:t xml:space="preserve">was estimated as the ratio of </w:t>
      </w:r>
      <w:proofErr w:type="spellStart"/>
      <w:r w:rsidR="00C01F98">
        <w:rPr>
          <w:i/>
          <w:iCs/>
          <w:color w:val="000000"/>
        </w:rPr>
        <w:t>A</w:t>
      </w:r>
      <w:r w:rsidR="00C01F98">
        <w:rPr>
          <w:color w:val="000000"/>
          <w:vertAlign w:val="subscript"/>
        </w:rPr>
        <w:t>net,growth</w:t>
      </w:r>
      <w:proofErr w:type="spellEnd"/>
      <w:r w:rsidR="00C01F98">
        <w:rPr>
          <w:color w:val="000000"/>
        </w:rPr>
        <w:t xml:space="preserve"> to </w:t>
      </w:r>
      <w:r w:rsidR="00C01F98">
        <w:rPr>
          <w:i/>
          <w:iCs/>
          <w:color w:val="000000"/>
        </w:rPr>
        <w:t>N</w:t>
      </w:r>
      <w:r w:rsidR="00C01F98">
        <w:rPr>
          <w:color w:val="000000"/>
          <w:vertAlign w:val="subscript"/>
        </w:rPr>
        <w:t>area</w:t>
      </w:r>
      <w:r w:rsidR="00997D13" w:rsidRPr="00D53668">
        <w:rPr>
          <w:color w:val="000000"/>
        </w:rPr>
        <w:t>.</w:t>
      </w:r>
      <w:del w:id="90" w:author="Perkowski, Evan A [2]" w:date="2023-11-20T12:24:00Z">
        <w:r w:rsidR="00C01F98" w:rsidDel="00997D13">
          <w:rPr>
            <w:color w:val="000000"/>
          </w:rPr>
          <w:delText xml:space="preserve">, </w:delText>
        </w:r>
        <w:r w:rsidR="00251593" w:rsidDel="00997D13">
          <w:rPr>
            <w:color w:val="000000"/>
          </w:rPr>
          <w:delText>first converting</w:delText>
        </w:r>
        <w:r w:rsidR="00C01F98" w:rsidDel="00997D13">
          <w:rPr>
            <w:color w:val="000000"/>
          </w:rPr>
          <w:delText xml:space="preserve"> </w:delText>
        </w:r>
        <w:r w:rsidR="00C01F98" w:rsidDel="00997D13">
          <w:rPr>
            <w:i/>
            <w:iCs/>
            <w:color w:val="000000"/>
          </w:rPr>
          <w:delText>N</w:delText>
        </w:r>
        <w:r w:rsidR="00C01F98" w:rsidDel="00997D13">
          <w:rPr>
            <w:color w:val="000000"/>
            <w:vertAlign w:val="subscript"/>
          </w:rPr>
          <w:delText>area</w:delText>
        </w:r>
        <w:r w:rsidR="00C01F98" w:rsidDel="00997D13">
          <w:rPr>
            <w:color w:val="000000"/>
          </w:rPr>
          <w:delText xml:space="preserve"> to mol N m</w:delText>
        </w:r>
        <w:r w:rsidR="00C01F98" w:rsidDel="00997D13">
          <w:rPr>
            <w:color w:val="000000"/>
            <w:vertAlign w:val="superscript"/>
          </w:rPr>
          <w:delText>-2</w:delText>
        </w:r>
        <w:r w:rsidR="00C01F98" w:rsidDel="00997D13">
          <w:rPr>
            <w:color w:val="000000"/>
          </w:rPr>
          <w:delText xml:space="preserve"> using the molar mass of nitrogen (14 g mol</w:delText>
        </w:r>
        <w:r w:rsidR="00C01F98" w:rsidDel="00997D13">
          <w:rPr>
            <w:color w:val="000000"/>
            <w:vertAlign w:val="superscript"/>
          </w:rPr>
          <w:delText>-1</w:delText>
        </w:r>
        <w:r w:rsidR="00C01F98" w:rsidDel="00997D13">
          <w:rPr>
            <w:color w:val="000000"/>
          </w:rPr>
          <w:delText>).</w:delText>
        </w:r>
      </w:del>
    </w:p>
    <w:p w14:paraId="30E156FB" w14:textId="72055E36" w:rsidR="00B76D20" w:rsidRDefault="00B76D20" w:rsidP="00B76D20">
      <w:pPr>
        <w:autoSpaceDE w:val="0"/>
        <w:autoSpaceDN w:val="0"/>
        <w:adjustRightInd w:val="0"/>
        <w:spacing w:line="360" w:lineRule="auto"/>
        <w:ind w:firstLine="720"/>
        <w:rPr>
          <w:color w:val="000000"/>
        </w:rPr>
      </w:pPr>
      <w:r>
        <w:rPr>
          <w:color w:val="000000"/>
        </w:rPr>
        <w:t xml:space="preserve">Chlorophyll content was extracted from a second leaf in the same trifoliate leaf set as the leaf used to generate </w:t>
      </w:r>
      <w:r w:rsidRPr="00FE014F">
        <w:rPr>
          <w:i/>
          <w:iCs/>
        </w:rPr>
        <w:t>A</w:t>
      </w:r>
      <w:r w:rsidRPr="00FE014F">
        <w:rPr>
          <w:vertAlign w:val="subscript"/>
        </w:rPr>
        <w:t>net</w:t>
      </w:r>
      <w:r w:rsidRPr="00FE014F">
        <w:t>/</w:t>
      </w:r>
      <w:r w:rsidRPr="00FE014F">
        <w:rPr>
          <w:i/>
          <w:iCs/>
        </w:rPr>
        <w:t>C</w:t>
      </w:r>
      <w:r w:rsidRPr="00FE014F">
        <w:rPr>
          <w:vertAlign w:val="subscript"/>
        </w:rPr>
        <w:t>i</w:t>
      </w:r>
      <w:r w:rsidRPr="00FE014F">
        <w:t xml:space="preserve"> curves</w:t>
      </w:r>
      <w:r>
        <w:t xml:space="preserve">. A </w:t>
      </w:r>
      <w:proofErr w:type="spellStart"/>
      <w:r>
        <w:t>cork</w:t>
      </w:r>
      <w:proofErr w:type="spellEnd"/>
      <w:r>
        <w:t xml:space="preserve"> borer was used to punch between 3-5 0.6 cm</w:t>
      </w:r>
      <w:r>
        <w:rPr>
          <w:vertAlign w:val="superscript"/>
        </w:rPr>
        <w:t>2</w:t>
      </w:r>
      <w:r>
        <w:t xml:space="preserve"> disks from the leaf. </w:t>
      </w:r>
      <w:r w:rsidR="00E90732">
        <w:t>I</w:t>
      </w:r>
      <w:r>
        <w:t xml:space="preserve">mages of each set of leaf disks were curated using a flat-bed scanner to determine wet leaf area, again quantified using the </w:t>
      </w:r>
      <w:r w:rsidRPr="00FE014F">
        <w:rPr>
          <w:color w:val="000000"/>
        </w:rPr>
        <w:t>'</w:t>
      </w:r>
      <w:proofErr w:type="spellStart"/>
      <w:r w:rsidRPr="00FE014F">
        <w:rPr>
          <w:color w:val="000000"/>
        </w:rPr>
        <w:t>LeafArea</w:t>
      </w:r>
      <w:proofErr w:type="spellEnd"/>
      <w:r w:rsidRPr="00FE014F">
        <w:rPr>
          <w:color w:val="000000"/>
        </w:rPr>
        <w:t>' R package</w:t>
      </w:r>
      <w:r>
        <w:rPr>
          <w:color w:val="000000"/>
        </w:rPr>
        <w:t xml:space="preserve"> </w:t>
      </w:r>
      <w:r>
        <w:rPr>
          <w:color w:val="000000"/>
        </w:rPr>
        <w:fldChar w:fldCharType="begin" w:fldLock="1"/>
      </w:r>
      <w:r>
        <w:rPr>
          <w:color w:val="000000"/>
        </w:rPr>
        <w:instrText>ADDIN CSL_CITATION {"citationItems":[{"id":"ITEM-1","itemData":{"author":[{"dropping-particle":"","family":"Katabuchi","given":"Masatoshi","non-dropping-particle":"","parse-names":false,"suffix":""}],"container-title":"Ecological Research","id":"ITEM-1","issue":"6","issued":{"date-parts":[["2015"]]},"page":"1073-1077","title":"LeafArea: An R package for rapid digital analysis of leaf area","type":"article-journal","volume":"30"},"uris":["http://www.mendeley.com/documents/?uuid=d5bcbc72-e9c0-4ada-8acf-dfeff07e88d7"]}],"mendeley":{"formattedCitation":"(Katabuchi, 2015)","plainTextFormattedCitation":"(Katabuchi, 2015)","previouslyFormattedCitation":"(Katabuchi, 2015)"},"properties":{"noteIndex":0},"schema":"https://github.com/citation-style-language/schema/raw/master/csl-citation.json"}</w:instrText>
      </w:r>
      <w:r>
        <w:rPr>
          <w:color w:val="000000"/>
        </w:rPr>
        <w:fldChar w:fldCharType="separate"/>
      </w:r>
      <w:r w:rsidRPr="007A3065">
        <w:rPr>
          <w:noProof/>
          <w:color w:val="000000"/>
        </w:rPr>
        <w:t>(Katabuchi, 2015)</w:t>
      </w:r>
      <w:r>
        <w:rPr>
          <w:color w:val="000000"/>
        </w:rPr>
        <w:fldChar w:fldCharType="end"/>
      </w:r>
      <w:r w:rsidR="00E90732">
        <w:rPr>
          <w:color w:val="000000"/>
        </w:rPr>
        <w:t xml:space="preserve">. </w:t>
      </w:r>
      <w:r>
        <w:rPr>
          <w:color w:val="000000"/>
        </w:rPr>
        <w:t>Leaf disks were shuttled into a test tube containing 10</w:t>
      </w:r>
      <w:r w:rsidR="005404BC">
        <w:rPr>
          <w:color w:val="000000"/>
        </w:rPr>
        <w:t xml:space="preserve"> </w:t>
      </w:r>
      <w:r>
        <w:rPr>
          <w:color w:val="000000"/>
        </w:rPr>
        <w:t>mL dimethyl sulfoxide, vortexed, and incubated at 65</w:t>
      </w:r>
      <w:r>
        <w:rPr>
          <w:color w:val="000000"/>
        </w:rPr>
        <w:sym w:font="Symbol" w:char="F0B0"/>
      </w:r>
      <w:r>
        <w:rPr>
          <w:color w:val="000000"/>
        </w:rPr>
        <w:t xml:space="preserve">C for 120 minutes </w:t>
      </w:r>
      <w:r>
        <w:rPr>
          <w:color w:val="000000"/>
        </w:rPr>
        <w:fldChar w:fldCharType="begin" w:fldLock="1"/>
      </w:r>
      <w:r>
        <w:rPr>
          <w:color w:val="000000"/>
        </w:rPr>
        <w:instrText>ADDIN CSL_CITATION {"citationItems":[{"id":"ITEM-1","itemData":{"DOI":"10.1016/0098-8472(92)90034-Y","ISSN":"00988472","abstract":"The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discussed.","author":[{"dropping-particle":"","family":"Barnes","given":"J D","non-dropping-particle":"","parse-names":false,"suffix":""},{"dropping-particle":"","family":"Balaguer","given":"L","non-dropping-particle":"","parse-names":false,"suffix":""},{"dropping-particle":"","family":"Manrique","given":"E","non-dropping-particle":"","parse-names":false,"suffix":""},{"dropping-particle":"","family":"Elvira","given":"S","non-dropping-particle":"","parse-names":false,"suffix":""},{"dropping-particle":"","family":"Davison","given":"A W","non-dropping-particle":"","parse-names":false,"suffix":""}],"container-title":"Environmental and Experimental Botany","id":"ITEM-1","issue":"2","issued":{"date-parts":[["1992","4"]]},"page":"85-100","title":"A reappraisal of the use of DMSO for the extraction and determination of chlorophylls a and b in lichens and higher plants","type":"article-journal","volume":"32"},"uris":["http://www.mendeley.com/documents/?uuid=cc365352-4cab-4e5d-8c1d-9e34c4712d86"]}],"mendeley":{"formattedCitation":"(Barnes &lt;i&gt;et al.&lt;/i&gt;, 1992)","plainTextFormattedCitation":"(Barnes et al., 1992)","previouslyFormattedCitation":"(Barnes &lt;i&gt;et al.&lt;/i&gt;, 1992)"},"properties":{"noteIndex":0},"schema":"https://github.com/citation-style-language/schema/raw/master/csl-citation.json"}</w:instrText>
      </w:r>
      <w:r>
        <w:rPr>
          <w:color w:val="000000"/>
        </w:rPr>
        <w:fldChar w:fldCharType="separate"/>
      </w:r>
      <w:r w:rsidRPr="007A3065">
        <w:rPr>
          <w:noProof/>
          <w:color w:val="000000"/>
        </w:rPr>
        <w:t xml:space="preserve">(Barnes </w:t>
      </w:r>
      <w:r w:rsidRPr="007A3065">
        <w:rPr>
          <w:i/>
          <w:noProof/>
          <w:color w:val="000000"/>
        </w:rPr>
        <w:t>et al.</w:t>
      </w:r>
      <w:r w:rsidRPr="007A3065">
        <w:rPr>
          <w:noProof/>
          <w:color w:val="000000"/>
        </w:rPr>
        <w:t>, 1992)</w:t>
      </w:r>
      <w:r>
        <w:rPr>
          <w:color w:val="000000"/>
        </w:rPr>
        <w:fldChar w:fldCharType="end"/>
      </w:r>
      <w:r>
        <w:rPr>
          <w:color w:val="000000"/>
        </w:rPr>
        <w:t>. Incubated test tubes were vortexed again before being loaded in 150</w:t>
      </w:r>
      <w:r w:rsidRPr="00C21DD2">
        <w:rPr>
          <w:color w:val="000000"/>
        </w:rPr>
        <w:t xml:space="preserve"> </w:t>
      </w:r>
      <w:r>
        <w:rPr>
          <w:color w:val="000000"/>
          <w:lang w:val="el-GR"/>
        </w:rPr>
        <w:t>μ</w:t>
      </w:r>
      <w:r>
        <w:rPr>
          <w:color w:val="000000"/>
        </w:rPr>
        <w:t xml:space="preserve">L triplicate aliquots to a 96-well plate. Dimethyl sulfoxide was loaded </w:t>
      </w:r>
      <w:r w:rsidR="00251593">
        <w:rPr>
          <w:color w:val="000000"/>
        </w:rPr>
        <w:t>in each plate as</w:t>
      </w:r>
      <w:r>
        <w:rPr>
          <w:color w:val="000000"/>
        </w:rPr>
        <w:t xml:space="preserve"> a single 150 </w:t>
      </w:r>
      <w:r>
        <w:rPr>
          <w:color w:val="000000"/>
          <w:lang w:val="el-GR"/>
        </w:rPr>
        <w:t>μ</w:t>
      </w:r>
      <w:r>
        <w:rPr>
          <w:color w:val="000000"/>
        </w:rPr>
        <w:t>L triplicate aliquot and used as a blank. Absorbance measurements at 649 nm (</w:t>
      </w:r>
      <w:r>
        <w:rPr>
          <w:i/>
          <w:iCs/>
          <w:color w:val="000000"/>
        </w:rPr>
        <w:t>A</w:t>
      </w:r>
      <w:r>
        <w:rPr>
          <w:color w:val="000000"/>
          <w:vertAlign w:val="subscript"/>
        </w:rPr>
        <w:t>649</w:t>
      </w:r>
      <w:r>
        <w:rPr>
          <w:color w:val="000000"/>
        </w:rPr>
        <w:t>) and 665 nm (</w:t>
      </w:r>
      <w:r>
        <w:rPr>
          <w:i/>
          <w:iCs/>
          <w:color w:val="000000"/>
        </w:rPr>
        <w:t>A</w:t>
      </w:r>
      <w:r>
        <w:rPr>
          <w:color w:val="000000"/>
          <w:vertAlign w:val="subscript"/>
        </w:rPr>
        <w:t>665</w:t>
      </w:r>
      <w:r>
        <w:rPr>
          <w:color w:val="000000"/>
        </w:rPr>
        <w:t xml:space="preserve">) were recorded in each well using a plate reader </w:t>
      </w:r>
      <w:r>
        <w:rPr>
          <w:color w:val="000000" w:themeColor="text1"/>
        </w:rPr>
        <w:t>(</w:t>
      </w:r>
      <w:proofErr w:type="spellStart"/>
      <w:r>
        <w:rPr>
          <w:color w:val="000000" w:themeColor="text1"/>
        </w:rPr>
        <w:t>Biotek</w:t>
      </w:r>
      <w:proofErr w:type="spellEnd"/>
      <w:r>
        <w:rPr>
          <w:color w:val="000000" w:themeColor="text1"/>
        </w:rPr>
        <w:t xml:space="preserve"> Synergy H1; </w:t>
      </w:r>
      <w:proofErr w:type="spellStart"/>
      <w:r>
        <w:rPr>
          <w:color w:val="000000" w:themeColor="text1"/>
        </w:rPr>
        <w:t>Biotek</w:t>
      </w:r>
      <w:proofErr w:type="spellEnd"/>
      <w:r>
        <w:rPr>
          <w:color w:val="000000" w:themeColor="text1"/>
        </w:rPr>
        <w:t xml:space="preserve"> Instruments, Winooski, VT USA), with triplicates averaged and corrected by the </w:t>
      </w:r>
      <w:r>
        <w:rPr>
          <w:color w:val="000000" w:themeColor="text1"/>
        </w:rPr>
        <w:lastRenderedPageBreak/>
        <w:t xml:space="preserve">mean of the blank absorbance value. </w:t>
      </w:r>
      <w:r>
        <w:rPr>
          <w:color w:val="000000"/>
        </w:rPr>
        <w:t xml:space="preserve">Blank-corrected absorbance values were used to estimate </w:t>
      </w:r>
      <w:proofErr w:type="spellStart"/>
      <w:r>
        <w:rPr>
          <w:i/>
          <w:iCs/>
          <w:color w:val="000000"/>
        </w:rPr>
        <w:t>Chl</w:t>
      </w:r>
      <w:r>
        <w:rPr>
          <w:color w:val="000000"/>
          <w:vertAlign w:val="subscript"/>
        </w:rPr>
        <w:t>a</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and </w:t>
      </w:r>
      <w:proofErr w:type="spellStart"/>
      <w:r>
        <w:rPr>
          <w:i/>
          <w:iCs/>
          <w:color w:val="000000"/>
        </w:rPr>
        <w:t>Chl</w:t>
      </w:r>
      <w:r>
        <w:rPr>
          <w:color w:val="000000"/>
          <w:vertAlign w:val="subscript"/>
        </w:rPr>
        <w:t>b</w:t>
      </w:r>
      <w:proofErr w:type="spellEnd"/>
      <w:r>
        <w:rPr>
          <w:color w:val="000000"/>
        </w:rPr>
        <w:t xml:space="preserve"> (</w:t>
      </w:r>
      <w:r>
        <w:rPr>
          <w:color w:val="000000"/>
          <w:lang w:val="el-GR"/>
        </w:rPr>
        <w:t>μ</w:t>
      </w:r>
      <w:r>
        <w:rPr>
          <w:color w:val="000000"/>
        </w:rPr>
        <w:t>g mL</w:t>
      </w:r>
      <w:r>
        <w:rPr>
          <w:color w:val="000000"/>
          <w:vertAlign w:val="superscript"/>
        </w:rPr>
        <w:t>-1</w:t>
      </w:r>
      <w:r>
        <w:rPr>
          <w:color w:val="000000"/>
        </w:rPr>
        <w:t xml:space="preserve">) following equations from </w:t>
      </w:r>
      <w:r>
        <w:rPr>
          <w:color w:val="000000"/>
        </w:rPr>
        <w:fldChar w:fldCharType="begin" w:fldLock="1"/>
      </w:r>
      <w:r>
        <w:rPr>
          <w:color w:val="000000"/>
        </w:rPr>
        <w:instrText>ADDIN CSL_CITATION {"citationItems":[{"id":"ITEM-1","itemData":{"DOI":"10.1016/S0176-1617(11)81192-2","ISSN":"01761617","author":[{"dropping-particle":"","family":"Wellburn","given":"Alan R","non-dropping-particle":"","parse-names":false,"suffix":""}],"container-title":"Journal of Plant Physiology","id":"ITEM-1","issue":"3","issued":{"date-parts":[["1994","9"]]},"page":"307-313","title":"The spectral determination of chlorophylls a and b, as well as total carotenoids, using various solvents with spectrophotometers of different resolution","type":"article-journal","volume":"144"},"uris":["http://www.mendeley.com/documents/?uuid=00315be5-0eca-4e9a-ad6c-74ae3f02f373"]}],"mendeley":{"formattedCitation":"(Wellburn, 1994)","manualFormatting":"Wellburn (1994)","plainTextFormattedCitation":"(Wellburn, 1994)","previouslyFormattedCitation":"(Wellburn, 1994)"},"properties":{"noteIndex":0},"schema":"https://github.com/citation-style-language/schema/raw/master/csl-citation.json"}</w:instrText>
      </w:r>
      <w:r>
        <w:rPr>
          <w:color w:val="000000"/>
        </w:rPr>
        <w:fldChar w:fldCharType="separate"/>
      </w:r>
      <w:r w:rsidRPr="007A3065">
        <w:rPr>
          <w:noProof/>
          <w:color w:val="000000"/>
        </w:rPr>
        <w:t>Wellburn</w:t>
      </w:r>
      <w:r>
        <w:rPr>
          <w:noProof/>
          <w:color w:val="000000"/>
        </w:rPr>
        <w:t xml:space="preserve"> (</w:t>
      </w:r>
      <w:r w:rsidRPr="007A3065">
        <w:rPr>
          <w:noProof/>
          <w:color w:val="000000"/>
        </w:rPr>
        <w:t>1994)</w:t>
      </w:r>
      <w:r>
        <w:rPr>
          <w:color w:val="000000"/>
        </w:rPr>
        <w:fldChar w:fldCharType="end"/>
      </w:r>
      <w:r>
        <w:rPr>
          <w:color w:val="000000"/>
        </w:rPr>
        <w:t>:</w:t>
      </w:r>
    </w:p>
    <w:p w14:paraId="4FD29674" w14:textId="1767AECD" w:rsidR="00B76D20" w:rsidRPr="000219AB" w:rsidRDefault="00000000" w:rsidP="00B76D20">
      <w:pPr>
        <w:autoSpaceDE w:val="0"/>
        <w:autoSpaceDN w:val="0"/>
        <w:adjustRightInd w:val="0"/>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a</m:t>
            </m:r>
          </m:sub>
        </m:sSub>
        <m:r>
          <w:rPr>
            <w:rFonts w:ascii="Cambria Math" w:hAnsi="Cambria Math"/>
            <w:color w:val="000000"/>
          </w:rPr>
          <m:t>=12.47</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r>
          <w:rPr>
            <w:rFonts w:ascii="Cambria Math" w:hAnsi="Cambria Math"/>
            <w:color w:val="000000"/>
          </w:rPr>
          <m:t>-3.62</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(1)</w:t>
      </w:r>
    </w:p>
    <w:p w14:paraId="5CE2AD9D" w14:textId="77777777" w:rsidR="00B76D20" w:rsidRPr="000219AB" w:rsidRDefault="00B76D20" w:rsidP="00B76D20">
      <w:pPr>
        <w:autoSpaceDE w:val="0"/>
        <w:autoSpaceDN w:val="0"/>
        <w:adjustRightInd w:val="0"/>
        <w:spacing w:line="360" w:lineRule="auto"/>
        <w:rPr>
          <w:color w:val="000000"/>
        </w:rPr>
      </w:pPr>
      <w:r>
        <w:rPr>
          <w:color w:val="000000"/>
        </w:rPr>
        <w:t>and</w:t>
      </w:r>
    </w:p>
    <w:p w14:paraId="7F2B5931" w14:textId="2219D088" w:rsidR="00B76D20" w:rsidRDefault="00000000" w:rsidP="00B76D20">
      <w:pPr>
        <w:spacing w:line="360" w:lineRule="auto"/>
        <w:rPr>
          <w:color w:val="000000"/>
        </w:rPr>
      </w:pPr>
      <m:oMath>
        <m:sSub>
          <m:sSubPr>
            <m:ctrlPr>
              <w:rPr>
                <w:rFonts w:ascii="Cambria Math" w:hAnsi="Cambria Math"/>
                <w:i/>
                <w:color w:val="000000"/>
              </w:rPr>
            </m:ctrlPr>
          </m:sSubPr>
          <m:e>
            <m:r>
              <w:rPr>
                <w:rFonts w:ascii="Cambria Math" w:hAnsi="Cambria Math"/>
                <w:color w:val="000000"/>
              </w:rPr>
              <m:t>Chl</m:t>
            </m:r>
          </m:e>
          <m:sub>
            <m:r>
              <w:rPr>
                <w:rFonts w:ascii="Cambria Math" w:hAnsi="Cambria Math"/>
                <w:color w:val="000000"/>
              </w:rPr>
              <m:t>b</m:t>
            </m:r>
          </m:sub>
        </m:sSub>
        <m:r>
          <w:rPr>
            <w:rFonts w:ascii="Cambria Math" w:hAnsi="Cambria Math"/>
            <w:color w:val="000000"/>
          </w:rPr>
          <m:t>=25.06</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649</m:t>
            </m:r>
          </m:sub>
        </m:sSub>
        <m:r>
          <w:rPr>
            <w:rFonts w:ascii="Cambria Math" w:hAnsi="Cambria Math"/>
            <w:color w:val="000000"/>
          </w:rPr>
          <m:t>-6.5</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665</m:t>
            </m:r>
          </m:sub>
        </m:sSub>
      </m:oMath>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r>
      <w:r w:rsidR="00B76D20">
        <w:rPr>
          <w:color w:val="000000"/>
        </w:rPr>
        <w:tab/>
        <w:t>(2)</w:t>
      </w:r>
    </w:p>
    <w:p w14:paraId="7474531B" w14:textId="3FEC77F5" w:rsidR="00B76D20" w:rsidRDefault="00B76D20" w:rsidP="00B76D20">
      <w:pPr>
        <w:spacing w:line="360" w:lineRule="auto"/>
        <w:rPr>
          <w:color w:val="000000"/>
        </w:rPr>
      </w:pPr>
      <w:proofErr w:type="spellStart"/>
      <w:r>
        <w:rPr>
          <w:i/>
          <w:iCs/>
          <w:color w:val="000000"/>
        </w:rPr>
        <w:t>Chl</w:t>
      </w:r>
      <w:r>
        <w:rPr>
          <w:color w:val="000000"/>
          <w:vertAlign w:val="subscript"/>
        </w:rPr>
        <w:t>a</w:t>
      </w:r>
      <w:proofErr w:type="spellEnd"/>
      <w:r>
        <w:rPr>
          <w:color w:val="000000"/>
        </w:rPr>
        <w:t xml:space="preserve"> and </w:t>
      </w:r>
      <w:proofErr w:type="spellStart"/>
      <w:r>
        <w:rPr>
          <w:i/>
          <w:iCs/>
          <w:color w:val="000000"/>
        </w:rPr>
        <w:t>Chl</w:t>
      </w:r>
      <w:r>
        <w:rPr>
          <w:color w:val="000000"/>
          <w:vertAlign w:val="subscript"/>
        </w:rPr>
        <w:t>b</w:t>
      </w:r>
      <w:proofErr w:type="spellEnd"/>
      <w:r>
        <w:rPr>
          <w:color w:val="000000"/>
        </w:rPr>
        <w:t xml:space="preserve"> were converted to mmol mL</w:t>
      </w:r>
      <w:r>
        <w:rPr>
          <w:color w:val="000000"/>
          <w:vertAlign w:val="superscript"/>
        </w:rPr>
        <w:t>-1</w:t>
      </w:r>
      <w:r>
        <w:rPr>
          <w:color w:val="000000"/>
        </w:rPr>
        <w:t xml:space="preserve"> using the molar mass of chlorophyll </w:t>
      </w:r>
      <w:r>
        <w:rPr>
          <w:i/>
          <w:iCs/>
          <w:color w:val="000000"/>
        </w:rPr>
        <w:t>a</w:t>
      </w:r>
      <w:r>
        <w:rPr>
          <w:color w:val="000000"/>
        </w:rPr>
        <w:t xml:space="preserve"> (893.51 g mol</w:t>
      </w:r>
      <w:r>
        <w:rPr>
          <w:color w:val="000000"/>
          <w:vertAlign w:val="superscript"/>
        </w:rPr>
        <w:t>-1</w:t>
      </w:r>
      <w:r>
        <w:rPr>
          <w:color w:val="000000"/>
        </w:rPr>
        <w:t xml:space="preserve">) and the molar mass of chlorophyll </w:t>
      </w:r>
      <w:r>
        <w:rPr>
          <w:i/>
          <w:iCs/>
          <w:color w:val="000000"/>
        </w:rPr>
        <w:t>b</w:t>
      </w:r>
      <w:r>
        <w:rPr>
          <w:color w:val="000000"/>
        </w:rPr>
        <w:t xml:space="preserve"> (907.47 g mol</w:t>
      </w:r>
      <w:r>
        <w:rPr>
          <w:color w:val="000000"/>
          <w:vertAlign w:val="superscript"/>
        </w:rPr>
        <w:t>-1</w:t>
      </w:r>
      <w:r>
        <w:rPr>
          <w:color w:val="000000"/>
        </w:rPr>
        <w:t xml:space="preserve">), then added together to calculate </w:t>
      </w:r>
      <w:r w:rsidR="00DE57DC">
        <w:rPr>
          <w:color w:val="000000"/>
        </w:rPr>
        <w:t xml:space="preserve">the </w:t>
      </w:r>
      <w:r>
        <w:rPr>
          <w:color w:val="000000"/>
        </w:rPr>
        <w:t>total chlorophyll content in dimethyl sulfoxide extractant (mmol mL</w:t>
      </w:r>
      <w:r>
        <w:rPr>
          <w:color w:val="000000"/>
          <w:vertAlign w:val="superscript"/>
        </w:rPr>
        <w:t>-1</w:t>
      </w:r>
      <w:r>
        <w:rPr>
          <w:color w:val="000000"/>
        </w:rPr>
        <w:t>). Total chlorophyll content</w:t>
      </w:r>
      <w:r w:rsidR="00251593">
        <w:rPr>
          <w:color w:val="000000"/>
        </w:rPr>
        <w:t xml:space="preserve"> (mmol)</w:t>
      </w:r>
      <w:r>
        <w:rPr>
          <w:color w:val="000000"/>
        </w:rPr>
        <w:t xml:space="preserve"> was </w:t>
      </w:r>
      <w:ins w:id="91" w:author="Perkowski, Evan A" w:date="2023-11-27T13:51:00Z">
        <w:r w:rsidR="00DF3E08">
          <w:rPr>
            <w:color w:val="000000"/>
          </w:rPr>
          <w:t xml:space="preserve">determined by </w:t>
        </w:r>
      </w:ins>
      <w:ins w:id="92" w:author="Perkowski, Evan A" w:date="2023-11-27T13:52:00Z">
        <w:r w:rsidR="00DF3E08">
          <w:rPr>
            <w:color w:val="000000"/>
          </w:rPr>
          <w:t xml:space="preserve">multiplying </w:t>
        </w:r>
      </w:ins>
      <w:ins w:id="93" w:author="Perkowski, Evan A" w:date="2023-11-28T11:31:00Z">
        <w:r w:rsidR="00E14508">
          <w:rPr>
            <w:color w:val="000000"/>
          </w:rPr>
          <w:t xml:space="preserve">the </w:t>
        </w:r>
      </w:ins>
      <w:ins w:id="94" w:author="Perkowski, Evan A" w:date="2023-11-27T13:52:00Z">
        <w:r w:rsidR="00DF3E08">
          <w:rPr>
            <w:color w:val="000000"/>
          </w:rPr>
          <w:t xml:space="preserve">total chlorophyll content in dimethyl sulfoxide </w:t>
        </w:r>
      </w:ins>
      <w:r>
        <w:rPr>
          <w:color w:val="000000"/>
        </w:rPr>
        <w:t>by the volume of dimethyl sulfoxide extractant (10 mL</w:t>
      </w:r>
      <w:ins w:id="95" w:author="Perkowski, Evan A" w:date="2023-11-27T13:53:00Z">
        <w:r w:rsidR="00DF3E08">
          <w:rPr>
            <w:color w:val="000000"/>
          </w:rPr>
          <w:t>). A</w:t>
        </w:r>
      </w:ins>
      <w:r>
        <w:rPr>
          <w:color w:val="000000"/>
        </w:rPr>
        <w:t>rea-based chlorophyll content</w:t>
      </w:r>
      <w:ins w:id="96" w:author="Perkowski, Evan A" w:date="2023-11-27T13:53:00Z">
        <w:r w:rsidR="00DF3E08">
          <w:rPr>
            <w:color w:val="000000"/>
          </w:rPr>
          <w:t xml:space="preserve"> (</w:t>
        </w:r>
        <w:proofErr w:type="spellStart"/>
        <w:r w:rsidR="00DF3E08">
          <w:rPr>
            <w:i/>
            <w:iCs/>
            <w:color w:val="000000"/>
          </w:rPr>
          <w:t>Chl</w:t>
        </w:r>
        <w:r w:rsidR="00DF3E08">
          <w:rPr>
            <w:color w:val="000000"/>
            <w:vertAlign w:val="subscript"/>
          </w:rPr>
          <w:t>area</w:t>
        </w:r>
        <w:proofErr w:type="spellEnd"/>
        <w:r w:rsidR="00DF3E08">
          <w:rPr>
            <w:color w:val="000000"/>
          </w:rPr>
          <w:t>; mmol m</w:t>
        </w:r>
        <w:r w:rsidR="00DF3E08">
          <w:rPr>
            <w:color w:val="000000"/>
            <w:vertAlign w:val="superscript"/>
          </w:rPr>
          <w:t>-2</w:t>
        </w:r>
        <w:r w:rsidR="00DF3E08">
          <w:rPr>
            <w:color w:val="000000"/>
          </w:rPr>
          <w:t>) was then calculated</w:t>
        </w:r>
      </w:ins>
      <w:r>
        <w:rPr>
          <w:color w:val="000000"/>
        </w:rPr>
        <w:t xml:space="preserve"> by dividing</w:t>
      </w:r>
      <w:ins w:id="97" w:author="Perkowski, Evan A" w:date="2023-11-27T13:52:00Z">
        <w:r w:rsidR="00DF3E08">
          <w:rPr>
            <w:color w:val="000000"/>
          </w:rPr>
          <w:t xml:space="preserve"> </w:t>
        </w:r>
      </w:ins>
      <w:ins w:id="98" w:author="Perkowski, Evan A" w:date="2023-11-28T11:31:00Z">
        <w:r w:rsidR="00E14508">
          <w:rPr>
            <w:color w:val="000000"/>
          </w:rPr>
          <w:t xml:space="preserve">the </w:t>
        </w:r>
      </w:ins>
      <w:ins w:id="99" w:author="Perkowski, Evan A" w:date="2023-11-27T13:52:00Z">
        <w:r w:rsidR="00DF3E08">
          <w:rPr>
            <w:color w:val="000000"/>
          </w:rPr>
          <w:t>total chlorophyll content</w:t>
        </w:r>
      </w:ins>
      <w:r>
        <w:rPr>
          <w:color w:val="000000"/>
        </w:rPr>
        <w:t xml:space="preserve"> by the total area of the leaf disks.</w:t>
      </w:r>
    </w:p>
    <w:p w14:paraId="7C498F65" w14:textId="2E530B8C" w:rsidR="00872C16" w:rsidRDefault="00872C16" w:rsidP="00672FC5">
      <w:pPr>
        <w:autoSpaceDE w:val="0"/>
        <w:autoSpaceDN w:val="0"/>
        <w:adjustRightInd w:val="0"/>
        <w:spacing w:line="360" w:lineRule="auto"/>
        <w:ind w:firstLine="720"/>
        <w:rPr>
          <w:color w:val="000000"/>
        </w:rPr>
      </w:pPr>
      <w:r>
        <w:rPr>
          <w:color w:val="000000"/>
        </w:rPr>
        <w:t>S</w:t>
      </w:r>
      <w:r w:rsidR="00C01F98">
        <w:rPr>
          <w:color w:val="000000"/>
        </w:rPr>
        <w:t xml:space="preserve">ubsamples of ground and homogenized leaf tissue were sent to </w:t>
      </w:r>
      <w:r w:rsidR="00C01F98" w:rsidRPr="00FE014F">
        <w:rPr>
          <w:color w:val="000000"/>
        </w:rPr>
        <w:t>the University of California-Davis Stable Isotope Facility to determine leaf</w:t>
      </w:r>
      <w:r w:rsidRPr="00872C16">
        <w:rPr>
          <w:color w:val="000000"/>
        </w:rPr>
        <w:t xml:space="preserve">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and</w:t>
      </w:r>
      <w:r w:rsidR="00B07CDD" w:rsidRPr="00B07CDD">
        <w:rPr>
          <w:color w:val="000000"/>
        </w:rPr>
        <w:t xml:space="preserve"> </w:t>
      </w:r>
      <w:r w:rsidR="00C01F98" w:rsidRPr="00FE014F">
        <w:rPr>
          <w:color w:val="000000"/>
          <w:lang w:val="el-GR"/>
        </w:rPr>
        <w:t>δ</w:t>
      </w:r>
      <w:r w:rsidR="00C01F98" w:rsidRPr="00FE014F">
        <w:rPr>
          <w:color w:val="000000"/>
          <w:vertAlign w:val="superscript"/>
        </w:rPr>
        <w:t>15</w:t>
      </w:r>
      <w:r w:rsidR="00C01F98" w:rsidRPr="00FE014F">
        <w:rPr>
          <w:color w:val="000000"/>
        </w:rPr>
        <w:t>N</w:t>
      </w:r>
      <w:r w:rsidR="009E4ECB">
        <w:rPr>
          <w:color w:val="000000"/>
        </w:rPr>
        <w:t xml:space="preserve"> using an elemental analyzer (</w:t>
      </w:r>
      <w:proofErr w:type="spellStart"/>
      <w:ins w:id="100" w:author="Perkowski, Evan A [2]" w:date="2023-11-28T11:46:00Z">
        <w:r w:rsidR="00672FC5">
          <w:rPr>
            <w:color w:val="000000"/>
          </w:rPr>
          <w:t>Elementar</w:t>
        </w:r>
        <w:proofErr w:type="spellEnd"/>
        <w:r w:rsidR="00672FC5">
          <w:rPr>
            <w:color w:val="000000"/>
          </w:rPr>
          <w:t xml:space="preserve"> </w:t>
        </w:r>
        <w:proofErr w:type="spellStart"/>
        <w:r w:rsidR="00672FC5">
          <w:rPr>
            <w:color w:val="000000"/>
          </w:rPr>
          <w:t>vario</w:t>
        </w:r>
        <w:proofErr w:type="spellEnd"/>
        <w:r w:rsidR="00672FC5">
          <w:rPr>
            <w:color w:val="000000"/>
          </w:rPr>
          <w:t xml:space="preserve"> MICRO cube elemental analyzer; </w:t>
        </w:r>
        <w:proofErr w:type="spellStart"/>
        <w:r w:rsidR="00672FC5">
          <w:rPr>
            <w:color w:val="000000"/>
          </w:rPr>
          <w:t>Elementar</w:t>
        </w:r>
        <w:proofErr w:type="spellEnd"/>
        <w:r w:rsidR="00672FC5">
          <w:rPr>
            <w:color w:val="000000"/>
          </w:rPr>
          <w:t xml:space="preserve"> </w:t>
        </w:r>
      </w:ins>
      <w:proofErr w:type="spellStart"/>
      <w:ins w:id="101" w:author="Perkowski, Evan A [2]" w:date="2023-11-28T11:47:00Z">
        <w:r w:rsidR="00672FC5">
          <w:rPr>
            <w:color w:val="000000"/>
          </w:rPr>
          <w:t>Analysensysteme</w:t>
        </w:r>
        <w:proofErr w:type="spellEnd"/>
        <w:r w:rsidR="00672FC5">
          <w:rPr>
            <w:color w:val="000000"/>
          </w:rPr>
          <w:t xml:space="preserve"> GmbH, </w:t>
        </w:r>
        <w:proofErr w:type="spellStart"/>
        <w:r w:rsidR="00672FC5">
          <w:rPr>
            <w:color w:val="000000"/>
          </w:rPr>
          <w:t>Langenselbold</w:t>
        </w:r>
        <w:proofErr w:type="spellEnd"/>
        <w:r w:rsidR="00672FC5">
          <w:rPr>
            <w:color w:val="000000"/>
          </w:rPr>
          <w:t>, Germany)</w:t>
        </w:r>
      </w:ins>
      <w:r w:rsidR="00672FC5">
        <w:rPr>
          <w:color w:val="000000"/>
        </w:rPr>
        <w:t xml:space="preserve"> </w:t>
      </w:r>
      <w:r w:rsidR="009E4ECB">
        <w:rPr>
          <w:color w:val="000000"/>
        </w:rPr>
        <w:t xml:space="preserve">interfaced to an isotope ratio mass spectrometer (PDZ Europa 20-20 Isotope Ratio Mass Spectrometer, </w:t>
      </w:r>
      <w:proofErr w:type="spellStart"/>
      <w:r w:rsidR="009E4ECB">
        <w:rPr>
          <w:color w:val="000000"/>
        </w:rPr>
        <w:t>Sercon</w:t>
      </w:r>
      <w:proofErr w:type="spellEnd"/>
      <w:r w:rsidR="009E4ECB">
        <w:rPr>
          <w:color w:val="000000"/>
        </w:rPr>
        <w:t xml:space="preserve"> Ltd., </w:t>
      </w:r>
      <w:proofErr w:type="spellStart"/>
      <w:r w:rsidR="009E4ECB">
        <w:rPr>
          <w:color w:val="000000"/>
        </w:rPr>
        <w:t>Chestshire</w:t>
      </w:r>
      <w:proofErr w:type="spellEnd"/>
      <w:r w:rsidR="009E4ECB">
        <w:rPr>
          <w:color w:val="000000"/>
        </w:rPr>
        <w:t xml:space="preserve">, UK). </w:t>
      </w:r>
      <w:r>
        <w:rPr>
          <w:color w:val="000000"/>
        </w:rPr>
        <w:t xml:space="preserve">Leaf </w:t>
      </w:r>
      <w:r w:rsidRPr="00FE014F">
        <w:rPr>
          <w:color w:val="000000"/>
          <w:lang w:val="el-GR"/>
        </w:rPr>
        <w:t>δ</w:t>
      </w:r>
      <w:r w:rsidRPr="00FE014F">
        <w:rPr>
          <w:color w:val="000000"/>
          <w:vertAlign w:val="superscript"/>
        </w:rPr>
        <w:t>1</w:t>
      </w:r>
      <w:r w:rsidRPr="00872C16">
        <w:rPr>
          <w:color w:val="000000"/>
          <w:vertAlign w:val="superscript"/>
        </w:rPr>
        <w:t>3</w:t>
      </w:r>
      <w:r>
        <w:rPr>
          <w:color w:val="000000"/>
        </w:rPr>
        <w:t>C was used to estimate the time-integrated ratio of leaf intercellular CO</w:t>
      </w:r>
      <w:r>
        <w:rPr>
          <w:color w:val="000000"/>
          <w:vertAlign w:val="subscript"/>
        </w:rPr>
        <w:t>2</w:t>
      </w:r>
      <w:r>
        <w:rPr>
          <w:color w:val="000000"/>
        </w:rPr>
        <w:t xml:space="preserve"> concentration to atmospheric CO</w:t>
      </w:r>
      <w:r>
        <w:rPr>
          <w:color w:val="000000"/>
          <w:vertAlign w:val="subscript"/>
        </w:rPr>
        <w:t>2</w:t>
      </w:r>
      <w:r>
        <w:rPr>
          <w:color w:val="000000"/>
        </w:rPr>
        <w:t xml:space="preserve"> concentration (</w:t>
      </w:r>
      <w:r w:rsidRPr="00EA79A6">
        <w:rPr>
          <w:i/>
          <w:iCs/>
          <w:color w:val="000000"/>
          <w:lang w:val="el-GR"/>
        </w:rPr>
        <w:t>χ</w:t>
      </w:r>
      <w:r>
        <w:rPr>
          <w:color w:val="000000"/>
        </w:rPr>
        <w:t xml:space="preserve">, unitless) using leaf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and chamber air </w:t>
      </w:r>
      <w:r w:rsidRPr="00FE014F">
        <w:rPr>
          <w:color w:val="000000"/>
          <w:lang w:val="el-GR"/>
        </w:rPr>
        <w:t>δ</w:t>
      </w:r>
      <w:r w:rsidRPr="00FE014F">
        <w:rPr>
          <w:color w:val="000000"/>
          <w:vertAlign w:val="superscript"/>
        </w:rPr>
        <w:t>1</w:t>
      </w:r>
      <w:r>
        <w:rPr>
          <w:color w:val="000000"/>
          <w:vertAlign w:val="superscript"/>
        </w:rPr>
        <w:t>3</w:t>
      </w:r>
      <w:r>
        <w:rPr>
          <w:color w:val="000000"/>
        </w:rPr>
        <w:t>C following equations from</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1989)","manualFormatting":"Farquhar et al.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Pr>
          <w:noProof/>
          <w:color w:val="000000"/>
        </w:rPr>
        <w:t xml:space="preserve"> (</w:t>
      </w:r>
      <w:r w:rsidR="000B115A" w:rsidRPr="000B115A">
        <w:rPr>
          <w:noProof/>
          <w:color w:val="000000"/>
        </w:rPr>
        <w:t>1989)</w:t>
      </w:r>
      <w:r w:rsidR="000B115A">
        <w:rPr>
          <w:color w:val="000000"/>
        </w:rPr>
        <w:fldChar w:fldCharType="end"/>
      </w:r>
      <w:r>
        <w:rPr>
          <w:color w:val="000000"/>
        </w:rPr>
        <w:t>:</w:t>
      </w:r>
    </w:p>
    <w:p w14:paraId="2D0F01D0" w14:textId="5BC10E7E" w:rsidR="00872C16" w:rsidRDefault="00872C16" w:rsidP="00872C16">
      <w:pPr>
        <w:autoSpaceDE w:val="0"/>
        <w:autoSpaceDN w:val="0"/>
        <w:adjustRightInd w:val="0"/>
        <w:spacing w:line="360" w:lineRule="auto"/>
        <w:rPr>
          <w:color w:val="000000"/>
        </w:rPr>
      </w:pPr>
      <m:oMath>
        <m:r>
          <w:rPr>
            <w:rFonts w:ascii="Cambria Math" w:hAnsi="Cambria Math"/>
            <w:color w:val="000000"/>
          </w:rPr>
          <m:t>χ=</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C-a</m:t>
            </m:r>
          </m:num>
          <m:den>
            <m:r>
              <w:rPr>
                <w:rFonts w:ascii="Cambria Math" w:hAnsi="Cambria Math"/>
                <w:color w:val="000000"/>
              </w:rPr>
              <m:t>b-a</m:t>
            </m:r>
          </m:den>
        </m:f>
      </m:oMath>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33C56699" w14:textId="4C96F0F4" w:rsidR="00872C16" w:rsidRDefault="00872C16" w:rsidP="00872C16">
      <w:pPr>
        <w:autoSpaceDE w:val="0"/>
        <w:autoSpaceDN w:val="0"/>
        <w:adjustRightInd w:val="0"/>
        <w:spacing w:line="360" w:lineRule="auto"/>
        <w:rPr>
          <w:color w:val="000000"/>
        </w:rPr>
      </w:pPr>
      <w:r>
        <w:rPr>
          <w:color w:val="000000"/>
        </w:rPr>
        <w:t xml:space="preserve">where </w:t>
      </w:r>
      <w:r>
        <w:rPr>
          <w:color w:val="000000"/>
          <w:lang w:val="el-GR"/>
        </w:rPr>
        <w:t>Δ</w:t>
      </w:r>
      <w:r>
        <w:rPr>
          <w:color w:val="000000"/>
          <w:vertAlign w:val="superscript"/>
        </w:rPr>
        <w:t>13</w:t>
      </w:r>
      <w:r>
        <w:rPr>
          <w:color w:val="000000"/>
        </w:rPr>
        <w:t xml:space="preserve">C represents the relative difference between leaf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xml:space="preserve">) and air </w:t>
      </w:r>
      <w:r w:rsidRPr="00771C52">
        <w:rPr>
          <w:color w:val="000000"/>
        </w:rPr>
        <w:t>δ</w:t>
      </w:r>
      <w:r w:rsidRPr="00771C52">
        <w:rPr>
          <w:color w:val="000000"/>
          <w:vertAlign w:val="superscript"/>
        </w:rPr>
        <w:t>13</w:t>
      </w:r>
      <w:r w:rsidRPr="00771C52">
        <w:rPr>
          <w:color w:val="000000"/>
        </w:rPr>
        <w:t>C</w:t>
      </w:r>
      <w:r>
        <w:rPr>
          <w:color w:val="000000"/>
        </w:rPr>
        <w:t xml:space="preserve"> (</w:t>
      </w:r>
      <w:r w:rsidRPr="00771C52">
        <w:rPr>
          <w:color w:val="000000"/>
        </w:rPr>
        <w:t>‰</w:t>
      </w:r>
      <w:r>
        <w:rPr>
          <w:color w:val="000000"/>
        </w:rPr>
        <w:t>), and is calculated as:</w:t>
      </w:r>
    </w:p>
    <w:p w14:paraId="36FDD3D9" w14:textId="2ABCE1AE" w:rsidR="00872C16" w:rsidRDefault="00000000" w:rsidP="00872C16">
      <w:pPr>
        <w:autoSpaceDE w:val="0"/>
        <w:autoSpaceDN w:val="0"/>
        <w:adjustRightInd w:val="0"/>
        <w:spacing w:line="360" w:lineRule="auto"/>
        <w:rPr>
          <w:color w:val="000000"/>
        </w:rPr>
      </w:pPr>
      <m:oMath>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r>
          <w:rPr>
            <w:rFonts w:ascii="Cambria Math" w:hAnsi="Cambria Math"/>
            <w:color w:val="000000"/>
          </w:rPr>
          <m:t>C=</m:t>
        </m:r>
        <m:f>
          <m:fPr>
            <m:ctrlPr>
              <w:rPr>
                <w:rFonts w:ascii="Cambria Math" w:hAnsi="Cambria Math"/>
                <w:i/>
                <w:color w:val="000000"/>
                <w:lang w:val="el-GR"/>
              </w:rPr>
            </m:ctrlPr>
          </m:fPr>
          <m:num>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air</m:t>
                </m:r>
              </m:sub>
            </m:sSub>
            <m:r>
              <w:rPr>
                <w:rFonts w:ascii="Cambria Math" w:hAnsi="Cambria Math"/>
                <w:color w:val="000000"/>
              </w:rPr>
              <m:t>-</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num>
          <m:den>
            <m:r>
              <w:rPr>
                <w:rFonts w:ascii="Cambria Math" w:hAnsi="Cambria Math"/>
                <w:color w:val="000000"/>
              </w:rPr>
              <m:t>1+</m:t>
            </m:r>
            <m:sSup>
              <m:sSupPr>
                <m:ctrlPr>
                  <w:rPr>
                    <w:rFonts w:ascii="Cambria Math" w:hAnsi="Cambria Math"/>
                    <w:i/>
                    <w:color w:val="000000"/>
                    <w:lang w:val="el-GR"/>
                  </w:rPr>
                </m:ctrlPr>
              </m:sSupPr>
              <m:e>
                <m:r>
                  <w:rPr>
                    <w:rFonts w:ascii="Cambria Math" w:hAnsi="Cambria Math"/>
                    <w:color w:val="000000"/>
                    <w:lang w:val="el-GR"/>
                  </w:rPr>
                  <m:t>δ</m:t>
                </m:r>
              </m:e>
              <m:sup>
                <m:r>
                  <w:rPr>
                    <w:rFonts w:ascii="Cambria Math" w:hAnsi="Cambria Math"/>
                    <w:color w:val="000000"/>
                  </w:rPr>
                  <m:t>13</m:t>
                </m:r>
              </m:sup>
            </m:sSup>
            <m:sSub>
              <m:sSubPr>
                <m:ctrlPr>
                  <w:rPr>
                    <w:rFonts w:ascii="Cambria Math" w:hAnsi="Cambria Math"/>
                    <w:i/>
                    <w:color w:val="000000"/>
                    <w:lang w:val="el-GR"/>
                  </w:rPr>
                </m:ctrlPr>
              </m:sSubPr>
              <m:e>
                <m:r>
                  <w:rPr>
                    <w:rFonts w:ascii="Cambria Math" w:hAnsi="Cambria Math"/>
                    <w:color w:val="000000"/>
                  </w:rPr>
                  <m:t>C</m:t>
                </m:r>
              </m:e>
              <m:sub>
                <m:r>
                  <w:rPr>
                    <w:rFonts w:ascii="Cambria Math" w:hAnsi="Cambria Math"/>
                    <w:color w:val="000000"/>
                    <w:lang w:val="el-GR"/>
                  </w:rPr>
                  <m:t>leaf</m:t>
                </m:r>
              </m:sub>
            </m:sSub>
          </m:den>
        </m:f>
      </m:oMath>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sidRPr="000A7D4E">
        <w:rPr>
          <w:iCs/>
          <w:color w:val="000000"/>
        </w:rPr>
        <w:tab/>
      </w:r>
      <w:r w:rsidR="00872C16">
        <w:rPr>
          <w:iCs/>
          <w:color w:val="000000"/>
        </w:rPr>
        <w:tab/>
        <w:t>(4)</w:t>
      </w:r>
    </w:p>
    <w:p w14:paraId="35245CC2" w14:textId="3706EA51" w:rsidR="009E4ECB" w:rsidRPr="00FC1C50" w:rsidRDefault="00872C16" w:rsidP="00872C16">
      <w:pPr>
        <w:autoSpaceDE w:val="0"/>
        <w:autoSpaceDN w:val="0"/>
        <w:adjustRightInd w:val="0"/>
        <w:spacing w:line="360" w:lineRule="auto"/>
      </w:pP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sidRPr="00E00B94">
        <w:rPr>
          <w:color w:val="000000"/>
        </w:rPr>
        <w:t xml:space="preserve"> </w:t>
      </w:r>
      <w:r>
        <w:rPr>
          <w:color w:val="000000"/>
        </w:rPr>
        <w:t>is the chamber</w:t>
      </w:r>
      <w:r w:rsidRPr="00872C16">
        <w:rPr>
          <w:color w:val="000000"/>
        </w:rPr>
        <w:t xml:space="preserve"> </w:t>
      </w:r>
      <w:r w:rsidRPr="00FE014F">
        <w:rPr>
          <w:color w:val="000000"/>
          <w:lang w:val="el-GR"/>
        </w:rPr>
        <w:t>δ</w:t>
      </w:r>
      <w:r w:rsidRPr="00FE014F">
        <w:rPr>
          <w:color w:val="000000"/>
          <w:vertAlign w:val="superscript"/>
        </w:rPr>
        <w:t>1</w:t>
      </w:r>
      <w:r>
        <w:rPr>
          <w:color w:val="000000"/>
          <w:vertAlign w:val="superscript"/>
        </w:rPr>
        <w:t>3</w:t>
      </w:r>
      <w:r>
        <w:rPr>
          <w:color w:val="000000"/>
        </w:rPr>
        <w:t xml:space="preserve">C </w:t>
      </w:r>
      <w:r w:rsidR="000B115A">
        <w:rPr>
          <w:color w:val="000000"/>
        </w:rPr>
        <w:t xml:space="preserve">air </w:t>
      </w:r>
      <w:r>
        <w:rPr>
          <w:color w:val="000000"/>
        </w:rPr>
        <w:t xml:space="preserve">fractionation, </w:t>
      </w:r>
      <w:r w:rsidRPr="002363D4">
        <w:rPr>
          <w:i/>
          <w:iCs/>
          <w:color w:val="000000"/>
        </w:rPr>
        <w:t>a</w:t>
      </w:r>
      <w:r>
        <w:rPr>
          <w:color w:val="000000"/>
        </w:rPr>
        <w:t xml:space="preserve"> represents the fractionation between </w:t>
      </w:r>
      <w:r>
        <w:rPr>
          <w:color w:val="000000"/>
          <w:vertAlign w:val="superscript"/>
        </w:rPr>
        <w:t>12</w:t>
      </w:r>
      <w:r>
        <w:rPr>
          <w:color w:val="000000"/>
        </w:rPr>
        <w:t xml:space="preserve">C and </w:t>
      </w:r>
      <w:r>
        <w:rPr>
          <w:color w:val="000000"/>
          <w:vertAlign w:val="superscript"/>
        </w:rPr>
        <w:t>13</w:t>
      </w:r>
      <w:r>
        <w:rPr>
          <w:color w:val="000000"/>
        </w:rPr>
        <w:t>C due to diffusion in air, assumed to be 4.4</w:t>
      </w:r>
      <w:r w:rsidRPr="00771C52">
        <w:rPr>
          <w:color w:val="000000"/>
        </w:rPr>
        <w:t>‰</w:t>
      </w:r>
      <w:r>
        <w:rPr>
          <w:color w:val="000000"/>
        </w:rPr>
        <w:t xml:space="preserve">, and </w:t>
      </w:r>
      <w:r>
        <w:rPr>
          <w:i/>
          <w:iCs/>
          <w:color w:val="000000"/>
        </w:rPr>
        <w:t>b</w:t>
      </w:r>
      <w:r>
        <w:rPr>
          <w:color w:val="000000"/>
        </w:rPr>
        <w:t xml:space="preserve"> represents the fractionation caused by Rubisco carboxylation, assumed to be 27</w:t>
      </w:r>
      <w:r w:rsidRPr="00771C52">
        <w:rPr>
          <w:color w:val="000000"/>
        </w:rPr>
        <w:t>‰</w:t>
      </w:r>
      <w:r w:rsidR="000B115A">
        <w:rPr>
          <w:color w:val="000000"/>
        </w:rPr>
        <w:t xml:space="preserve"> </w:t>
      </w:r>
      <w:r w:rsidR="000B115A">
        <w:rPr>
          <w:color w:val="000000"/>
        </w:rPr>
        <w:fldChar w:fldCharType="begin" w:fldLock="1"/>
      </w:r>
      <w:r w:rsidR="00210514">
        <w:rPr>
          <w:color w:val="000000"/>
        </w:rPr>
        <w:instrText>ADDIN CSL_CITATION {"citationItems":[{"id":"ITEM-1","itemData":{"DOI":"10.1146/annurev.pp.40.060189.002443","ISSN":"1040-2519","author":[{"dropping-particle":"","family":"Farquhar","given":"Graham D","non-dropping-particle":"","parse-names":false,"suffix":""},{"dropping-particle":"","family":"Ehleringer","given":"J R","non-dropping-particle":"","parse-names":false,"suffix":""},{"dropping-particle":"","family":"Hubick","given":"K T","non-dropping-particle":"","parse-names":false,"suffix":""}],"container-title":"Annual Review of Plant Physiology and Plant Molecular Biology","id":"ITEM-1","issue":"1","issued":{"date-parts":[["1989","6"]]},"page":"503-537","title":"Carbon isotope discrimination and photosynthesis","type":"article-journal","volume":"40"},"uris":["http://www.mendeley.com/documents/?uuid=481f9f8f-b219-4f4b-8bb9-6e25cbdb428a"]}],"mendeley":{"formattedCitation":"(Farquhar &lt;i&gt;et al.&lt;/i&gt;, 1989)","plainTextFormattedCitation":"(Farquhar et al., 1989)","previouslyFormattedCitation":"(Farquhar &lt;i&gt;et al.&lt;/i&gt;, 1989)"},"properties":{"noteIndex":0},"schema":"https://github.com/citation-style-language/schema/raw/master/csl-citation.json"}</w:instrText>
      </w:r>
      <w:r w:rsidR="000B115A">
        <w:rPr>
          <w:color w:val="000000"/>
        </w:rPr>
        <w:fldChar w:fldCharType="separate"/>
      </w:r>
      <w:r w:rsidR="000B115A" w:rsidRPr="000B115A">
        <w:rPr>
          <w:noProof/>
          <w:color w:val="000000"/>
        </w:rPr>
        <w:t xml:space="preserve">(Farquhar </w:t>
      </w:r>
      <w:r w:rsidR="000B115A" w:rsidRPr="000B115A">
        <w:rPr>
          <w:i/>
          <w:noProof/>
          <w:color w:val="000000"/>
        </w:rPr>
        <w:t>et al.</w:t>
      </w:r>
      <w:r w:rsidR="000B115A" w:rsidRPr="000B115A">
        <w:rPr>
          <w:noProof/>
          <w:color w:val="000000"/>
        </w:rPr>
        <w:t>, 1989)</w:t>
      </w:r>
      <w:r w:rsidR="000B115A">
        <w:rPr>
          <w:color w:val="000000"/>
        </w:rPr>
        <w:fldChar w:fldCharType="end"/>
      </w:r>
      <w:r>
        <w:rPr>
          <w:color w:val="000000"/>
        </w:rPr>
        <w:t>.</w:t>
      </w:r>
      <w:r w:rsidR="00251593">
        <w:rPr>
          <w:color w:val="000000"/>
        </w:rPr>
        <w:t xml:space="preserve"> </w:t>
      </w:r>
      <w:r w:rsidRPr="00E00B94">
        <w:rPr>
          <w:color w:val="000000"/>
          <w:lang w:val="el-GR"/>
        </w:rPr>
        <w:t>δ</w:t>
      </w:r>
      <w:r w:rsidRPr="00E00B94">
        <w:rPr>
          <w:color w:val="000000"/>
          <w:vertAlign w:val="superscript"/>
        </w:rPr>
        <w:t>13</w:t>
      </w:r>
      <w:r w:rsidRPr="00E00B94">
        <w:rPr>
          <w:color w:val="000000"/>
        </w:rPr>
        <w:t>C</w:t>
      </w:r>
      <w:r w:rsidRPr="00E00B94">
        <w:rPr>
          <w:color w:val="000000"/>
          <w:vertAlign w:val="subscript"/>
        </w:rPr>
        <w:t>air</w:t>
      </w:r>
      <w:r>
        <w:rPr>
          <w:color w:val="000000"/>
        </w:rPr>
        <w:t xml:space="preserve"> was quantified in each chamber by collecting air samples</w:t>
      </w:r>
      <w:r w:rsidR="009E4ECB">
        <w:rPr>
          <w:color w:val="000000"/>
        </w:rPr>
        <w:t xml:space="preserve"> in triplicate</w:t>
      </w:r>
      <w:r>
        <w:rPr>
          <w:color w:val="000000"/>
        </w:rPr>
        <w:t xml:space="preserve"> for each CO</w:t>
      </w:r>
      <w:r>
        <w:rPr>
          <w:color w:val="000000"/>
          <w:vertAlign w:val="subscript"/>
        </w:rPr>
        <w:t>2</w:t>
      </w:r>
      <w:r>
        <w:rPr>
          <w:color w:val="000000"/>
        </w:rPr>
        <w:t xml:space="preserve"> treatment </w:t>
      </w:r>
      <w:r w:rsidRPr="00355F99">
        <w:t>using a 20</w:t>
      </w:r>
      <w:r w:rsidR="00DF3E08">
        <w:t xml:space="preserve"> </w:t>
      </w:r>
      <w:r w:rsidRPr="00355F99">
        <w:t>mL syringe (Air-</w:t>
      </w:r>
      <w:proofErr w:type="spellStart"/>
      <w:r w:rsidRPr="00355F99">
        <w:t>Tite</w:t>
      </w:r>
      <w:proofErr w:type="spellEnd"/>
      <w:r w:rsidRPr="00355F99">
        <w:t xml:space="preserve"> Products Co., Inc., Virginia Beach, VA, USA)</w:t>
      </w:r>
      <w:r>
        <w:t xml:space="preserve">. </w:t>
      </w:r>
      <w:r w:rsidR="00251593">
        <w:t>Each a</w:t>
      </w:r>
      <w:r>
        <w:t>ir sample w</w:t>
      </w:r>
      <w:r w:rsidR="00251593">
        <w:t>as</w:t>
      </w:r>
      <w:r w:rsidRPr="00355F99">
        <w:t xml:space="preserve"> </w:t>
      </w:r>
      <w:r>
        <w:t xml:space="preserve">plunged into </w:t>
      </w:r>
      <w:r w:rsidR="00251593">
        <w:t xml:space="preserve">a </w:t>
      </w:r>
      <w:r w:rsidRPr="00355F99">
        <w:t>manually evacuated 10</w:t>
      </w:r>
      <w:r w:rsidR="00AA7AC1">
        <w:t xml:space="preserve"> </w:t>
      </w:r>
      <w:r w:rsidRPr="00355F99">
        <w:t>mL Exetainer (</w:t>
      </w:r>
      <w:proofErr w:type="spellStart"/>
      <w:r w:rsidRPr="00355F99">
        <w:t>Labco</w:t>
      </w:r>
      <w:proofErr w:type="spellEnd"/>
      <w:r w:rsidRPr="00355F99">
        <w:t xml:space="preserve"> Ltd., Lampeter, UK)</w:t>
      </w:r>
      <w:r>
        <w:t xml:space="preserve"> and sent </w:t>
      </w:r>
      <w:r w:rsidRPr="00355F99">
        <w:t xml:space="preserve">to the University of </w:t>
      </w:r>
      <w:r w:rsidRPr="00355F99">
        <w:lastRenderedPageBreak/>
        <w:t xml:space="preserve">California-Davis Stable Isotope </w:t>
      </w:r>
      <w:r>
        <w:t>F</w:t>
      </w:r>
      <w:r w:rsidRPr="00355F99">
        <w:t>acility</w:t>
      </w:r>
      <w:r>
        <w:t xml:space="preserve">, where </w:t>
      </w:r>
      <w:r w:rsidRPr="00355F99">
        <w:rPr>
          <w:lang w:val="el-GR"/>
        </w:rPr>
        <w:t>δ</w:t>
      </w:r>
      <w:r w:rsidRPr="00355F99">
        <w:rPr>
          <w:vertAlign w:val="superscript"/>
        </w:rPr>
        <w:t>13</w:t>
      </w:r>
      <w:r w:rsidRPr="00355F99">
        <w:t>C</w:t>
      </w:r>
      <w:r>
        <w:rPr>
          <w:vertAlign w:val="subscript"/>
        </w:rPr>
        <w:t>air</w:t>
      </w:r>
      <w:r>
        <w:t xml:space="preserve"> was determined using a</w:t>
      </w:r>
      <w:r w:rsidR="009E4ECB">
        <w:t xml:space="preserve"> gas inlet system (</w:t>
      </w:r>
      <w:proofErr w:type="spellStart"/>
      <w:r w:rsidR="009E4ECB">
        <w:t>GasBenchII</w:t>
      </w:r>
      <w:proofErr w:type="spellEnd"/>
      <w:r w:rsidR="009E4ECB">
        <w:t xml:space="preserve">; </w:t>
      </w:r>
      <w:proofErr w:type="spellStart"/>
      <w:r w:rsidR="009E4ECB">
        <w:t>Thermo</w:t>
      </w:r>
      <w:proofErr w:type="spellEnd"/>
      <w:r w:rsidR="009E4ECB">
        <w:t xml:space="preserve"> Fisher Scientific, Waltham, MA, USA) </w:t>
      </w:r>
      <w:r>
        <w:t>coupled to a</w:t>
      </w:r>
      <w:r w:rsidR="009E4ECB">
        <w:t xml:space="preserve">n </w:t>
      </w:r>
      <w:r>
        <w:t>isotope</w:t>
      </w:r>
      <w:r w:rsidR="001C2AA3">
        <w:t xml:space="preserve"> </w:t>
      </w:r>
      <w:r>
        <w:t>ratio mass spectrometer (</w:t>
      </w:r>
      <w:proofErr w:type="spellStart"/>
      <w:r w:rsidR="009E4ECB">
        <w:t>Thermo</w:t>
      </w:r>
      <w:proofErr w:type="spellEnd"/>
      <w:r w:rsidR="009E4ECB">
        <w:t xml:space="preserve"> Finnigan Delta Plus XL; </w:t>
      </w:r>
      <w:proofErr w:type="spellStart"/>
      <w:r w:rsidR="009E4ECB">
        <w:t>Thermo</w:t>
      </w:r>
      <w:proofErr w:type="spellEnd"/>
      <w:r w:rsidR="009E4ECB">
        <w:t xml:space="preserve"> Fisher Scientific, Waltham, MA, USA</w:t>
      </w:r>
      <w:r>
        <w:t>)</w:t>
      </w:r>
      <w:r w:rsidRPr="00355F99">
        <w:t>.</w:t>
      </w:r>
      <w:r w:rsidR="009E4ECB">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for each CO</w:t>
      </w:r>
      <w:r w:rsidR="009E4ECB">
        <w:rPr>
          <w:color w:val="000000"/>
          <w:vertAlign w:val="subscript"/>
        </w:rPr>
        <w:t>2</w:t>
      </w:r>
      <w:r w:rsidR="009E4ECB">
        <w:rPr>
          <w:color w:val="000000"/>
        </w:rPr>
        <w:t xml:space="preserve"> treatment was estimated by calculating the </w:t>
      </w:r>
      <w:r w:rsidR="009F0412">
        <w:rPr>
          <w:color w:val="000000"/>
        </w:rPr>
        <w:t>mean</w:t>
      </w:r>
      <w:r w:rsidR="009E4ECB">
        <w:rPr>
          <w:color w:val="000000"/>
        </w:rPr>
        <w:t xml:space="preserve"> of the triplicate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samples within each chamber, then </w:t>
      </w:r>
      <w:r w:rsidR="009F0412">
        <w:rPr>
          <w:color w:val="000000"/>
        </w:rPr>
        <w:t>calculating the mean</w:t>
      </w:r>
      <w:r w:rsidR="009E4ECB">
        <w:rPr>
          <w:color w:val="000000"/>
        </w:rPr>
        <w:t xml:space="preserve"> </w:t>
      </w:r>
      <w:r w:rsidR="009E4ECB" w:rsidRPr="00E00B94">
        <w:rPr>
          <w:color w:val="000000"/>
          <w:lang w:val="el-GR"/>
        </w:rPr>
        <w:t>δ</w:t>
      </w:r>
      <w:r w:rsidR="009E4ECB" w:rsidRPr="00E00B94">
        <w:rPr>
          <w:color w:val="000000"/>
          <w:vertAlign w:val="superscript"/>
        </w:rPr>
        <w:t>13</w:t>
      </w:r>
      <w:r w:rsidR="009E4ECB" w:rsidRPr="00E00B94">
        <w:rPr>
          <w:color w:val="000000"/>
        </w:rPr>
        <w:t>C</w:t>
      </w:r>
      <w:r w:rsidR="009E4ECB" w:rsidRPr="00E00B94">
        <w:rPr>
          <w:color w:val="000000"/>
          <w:vertAlign w:val="subscript"/>
        </w:rPr>
        <w:t>air</w:t>
      </w:r>
      <w:r w:rsidR="009E4ECB">
        <w:rPr>
          <w:color w:val="000000"/>
        </w:rPr>
        <w:t xml:space="preserve"> across all chambers.</w:t>
      </w:r>
      <w:ins w:id="102" w:author="Perkowski, Evan A" w:date="2023-11-13T16:09:00Z">
        <w:r w:rsidR="00FC1C50">
          <w:rPr>
            <w:color w:val="000000"/>
          </w:rPr>
          <w:t xml:space="preserve"> Specifically, </w:t>
        </w:r>
        <w:r w:rsidR="00FC1C50" w:rsidRPr="00E00B94">
          <w:rPr>
            <w:color w:val="000000"/>
            <w:lang w:val="el-GR"/>
          </w:rPr>
          <w:t>δ</w:t>
        </w:r>
        <w:r w:rsidR="00FC1C50" w:rsidRPr="00E00B94">
          <w:rPr>
            <w:color w:val="000000"/>
            <w:vertAlign w:val="superscript"/>
          </w:rPr>
          <w:t>13</w:t>
        </w:r>
        <w:r w:rsidR="00FC1C50" w:rsidRPr="00E00B94">
          <w:rPr>
            <w:color w:val="000000"/>
          </w:rPr>
          <w:t>C</w:t>
        </w:r>
        <w:r w:rsidR="00FC1C50" w:rsidRPr="00E00B94">
          <w:rPr>
            <w:color w:val="000000"/>
            <w:vertAlign w:val="subscript"/>
          </w:rPr>
          <w:t>air</w:t>
        </w:r>
        <w:r w:rsidR="00FC1C50">
          <w:rPr>
            <w:color w:val="000000"/>
          </w:rPr>
          <w:t xml:space="preserve"> was -8.8</w:t>
        </w:r>
      </w:ins>
      <w:ins w:id="103" w:author="Perkowski, Evan A" w:date="2023-11-13T16:10:00Z">
        <w:r w:rsidR="00FC1C50">
          <w:rPr>
            <w:color w:val="000000"/>
          </w:rPr>
          <w:t>1</w:t>
        </w:r>
        <w:r w:rsidR="00FC1C50" w:rsidRPr="00771C52">
          <w:rPr>
            <w:color w:val="000000"/>
          </w:rPr>
          <w:t>‰</w:t>
        </w:r>
        <w:r w:rsidR="00FC1C50">
          <w:rPr>
            <w:color w:val="000000"/>
          </w:rPr>
          <w:t xml:space="preserve"> for the ambient CO</w:t>
        </w:r>
        <w:r w:rsidR="00FC1C50">
          <w:rPr>
            <w:color w:val="000000"/>
            <w:vertAlign w:val="subscript"/>
          </w:rPr>
          <w:t>2</w:t>
        </w:r>
        <w:r w:rsidR="00FC1C50">
          <w:rPr>
            <w:color w:val="000000"/>
          </w:rPr>
          <w:t xml:space="preserve"> treatment and -5.95</w:t>
        </w:r>
        <w:r w:rsidR="00FC1C50" w:rsidRPr="00771C52">
          <w:rPr>
            <w:color w:val="000000"/>
          </w:rPr>
          <w:t>‰</w:t>
        </w:r>
        <w:r w:rsidR="00FC1C50">
          <w:rPr>
            <w:color w:val="000000"/>
          </w:rPr>
          <w:t xml:space="preserve"> for the elevated CO</w:t>
        </w:r>
        <w:r w:rsidR="00FC1C50">
          <w:rPr>
            <w:color w:val="000000"/>
            <w:vertAlign w:val="subscript"/>
          </w:rPr>
          <w:t>2</w:t>
        </w:r>
        <w:r w:rsidR="00FC1C50">
          <w:rPr>
            <w:color w:val="000000"/>
          </w:rPr>
          <w:t xml:space="preserve"> treatment.</w:t>
        </w:r>
      </w:ins>
    </w:p>
    <w:p w14:paraId="7A2EEE16" w14:textId="4879B3B1" w:rsidR="00C01F98" w:rsidRDefault="009E4ECB" w:rsidP="009E4ECB">
      <w:pPr>
        <w:spacing w:line="360" w:lineRule="auto"/>
        <w:ind w:firstLine="720"/>
        <w:rPr>
          <w:color w:val="000000"/>
        </w:rPr>
      </w:pPr>
      <w:r>
        <w:rPr>
          <w:color w:val="000000"/>
        </w:rPr>
        <w:t>Finally, t</w:t>
      </w:r>
      <w:r w:rsidR="00C01F98" w:rsidRPr="00670974">
        <w:rPr>
          <w:color w:val="000000"/>
        </w:rPr>
        <w:t>he percent of leaf nitrogen acquired from the atmosphere (%</w:t>
      </w:r>
      <w:proofErr w:type="spellStart"/>
      <w:r w:rsidR="00C01F98" w:rsidRPr="00670974">
        <w:rPr>
          <w:i/>
          <w:iCs/>
          <w:color w:val="000000"/>
        </w:rPr>
        <w:t>N</w:t>
      </w:r>
      <w:r w:rsidR="00C01F98" w:rsidRPr="00670974">
        <w:rPr>
          <w:color w:val="000000"/>
          <w:vertAlign w:val="subscript"/>
        </w:rPr>
        <w:t>dfa</w:t>
      </w:r>
      <w:proofErr w:type="spellEnd"/>
      <w:r w:rsidR="00C01F98">
        <w:rPr>
          <w:color w:val="000000"/>
        </w:rPr>
        <w:t>; %</w:t>
      </w:r>
      <w:r w:rsidR="00C01F98" w:rsidRPr="00670974">
        <w:rPr>
          <w:color w:val="000000"/>
        </w:rPr>
        <w:t xml:space="preserve">) </w:t>
      </w:r>
      <w:r w:rsidR="00C01F98">
        <w:rPr>
          <w:color w:val="000000"/>
        </w:rPr>
        <w:t xml:space="preserve">was estimated </w:t>
      </w:r>
      <w:r w:rsidR="00C01F98" w:rsidRPr="00670974">
        <w:rPr>
          <w:color w:val="000000"/>
        </w:rPr>
        <w:t xml:space="preserve">using leaf </w:t>
      </w:r>
      <w:r w:rsidR="00C01F98" w:rsidRPr="00670974">
        <w:rPr>
          <w:color w:val="000000"/>
          <w:lang w:val="el-GR"/>
        </w:rPr>
        <w:t>δ</w:t>
      </w:r>
      <w:r w:rsidR="00C01F98" w:rsidRPr="00670974">
        <w:rPr>
          <w:color w:val="000000"/>
          <w:vertAlign w:val="superscript"/>
        </w:rPr>
        <w:t>15</w:t>
      </w:r>
      <w:r w:rsidR="00C01F98" w:rsidRPr="00670974">
        <w:rPr>
          <w:color w:val="000000"/>
        </w:rPr>
        <w:t>N and the following equation</w:t>
      </w:r>
      <w:ins w:id="104" w:author="Perkowski, Evan A [2]" w:date="2023-11-13T15:19:00Z">
        <w:r w:rsidR="00121E9D">
          <w:rPr>
            <w:color w:val="000000"/>
          </w:rPr>
          <w:t xml:space="preserve"> adapted</w:t>
        </w:r>
      </w:ins>
      <w:r w:rsidR="00C01F98" w:rsidRPr="00670974">
        <w:rPr>
          <w:color w:val="000000"/>
        </w:rPr>
        <w:t xml:space="preserve"> from</w:t>
      </w:r>
      <w:r w:rsidR="00C01F98">
        <w:rPr>
          <w:color w:val="000000"/>
        </w:rPr>
        <w:t xml:space="preserve"> </w:t>
      </w:r>
      <w:r w:rsidR="00C01F98">
        <w:rPr>
          <w:color w:val="000000"/>
        </w:rPr>
        <w:fldChar w:fldCharType="begin" w:fldLock="1"/>
      </w:r>
      <w:r w:rsidR="00230B95">
        <w:rPr>
          <w:color w:val="000000"/>
        </w:rPr>
        <w:instrText>ADDIN CSL_CITATION {"citationItems":[{"id":"ITEM-1","itemData":{"DOI":"10.1080/17550874.2011.644343","ISSN":"17551668","abstract":"Background: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Diversity","id":"ITEM-1","issue":"2-3","issued":{"date-parts":[["2011"]]},"page":"117-130","title":"Nitrogen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2011)","manualFormatting":"Andrews et al. (2011)","plainTextFormattedCitation":"(Andrews et al., 2011)","previouslyFormattedCitation":"(Andrews &lt;i&gt;et al.&lt;/i&gt;, 2011)"},"properties":{"noteIndex":0},"schema":"https://github.com/citation-style-language/schema/raw/master/csl-citation.json"}</w:instrText>
      </w:r>
      <w:r w:rsidR="00C01F98">
        <w:rPr>
          <w:color w:val="000000"/>
        </w:rPr>
        <w:fldChar w:fldCharType="separate"/>
      </w:r>
      <w:r w:rsidR="00C01F98" w:rsidRPr="007A3065">
        <w:rPr>
          <w:noProof/>
          <w:color w:val="000000"/>
        </w:rPr>
        <w:t xml:space="preserve">Andrews </w:t>
      </w:r>
      <w:r w:rsidR="00C01F98" w:rsidRPr="007A3065">
        <w:rPr>
          <w:i/>
          <w:noProof/>
          <w:color w:val="000000"/>
        </w:rPr>
        <w:t>et al.</w:t>
      </w:r>
      <w:r w:rsidR="00C01F98">
        <w:rPr>
          <w:noProof/>
          <w:color w:val="000000"/>
        </w:rPr>
        <w:t xml:space="preserve"> (</w:t>
      </w:r>
      <w:r w:rsidR="00C01F98" w:rsidRPr="007A3065">
        <w:rPr>
          <w:noProof/>
          <w:color w:val="000000"/>
        </w:rPr>
        <w:t>2011)</w:t>
      </w:r>
      <w:r w:rsidR="00C01F98">
        <w:rPr>
          <w:color w:val="000000"/>
        </w:rPr>
        <w:fldChar w:fldCharType="end"/>
      </w:r>
      <w:r w:rsidR="00B07CDD">
        <w:rPr>
          <w:color w:val="000000"/>
        </w:rPr>
        <w:t>:</w:t>
      </w:r>
    </w:p>
    <w:p w14:paraId="7570CD6E" w14:textId="4445D730" w:rsidR="00C01F98" w:rsidRPr="00670974" w:rsidRDefault="00C01F98" w:rsidP="00C01F98">
      <w:pPr>
        <w:autoSpaceDE w:val="0"/>
        <w:autoSpaceDN w:val="0"/>
        <w:adjustRightInd w:val="0"/>
        <w:spacing w:line="360" w:lineRule="auto"/>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dfa</m:t>
            </m:r>
          </m:sub>
        </m:sSub>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05" w:author="Perkowski, Evan A [2]" w:date="2023-11-13T15:17:00Z">
                    <w:rPr>
                      <w:rFonts w:ascii="Cambria Math" w:hAnsi="Cambria Math"/>
                      <w:color w:val="000000"/>
                    </w:rPr>
                    <m:t>direct</m:t>
                  </w:ins>
                </m:r>
                <m:r>
                  <w:del w:id="106" w:author="Perkowski, Evan A [2]" w:date="2023-11-13T15:17:00Z">
                    <w:rPr>
                      <w:rFonts w:ascii="Cambria Math" w:hAnsi="Cambria Math"/>
                      <w:color w:val="000000"/>
                    </w:rPr>
                    <m:t>ref</m:t>
                  </w:del>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sample</m:t>
                </m:r>
              </m:sub>
            </m:sSub>
          </m:num>
          <m:den>
            <m:sSup>
              <m:sSupPr>
                <m:ctrlPr>
                  <w:rPr>
                    <w:rFonts w:ascii="Cambria Math" w:hAnsi="Cambria Math"/>
                    <w:i/>
                    <w:color w:val="000000"/>
                  </w:rPr>
                </m:ctrlPr>
              </m:sSupPr>
              <m:e>
                <m:r>
                  <w:rPr>
                    <w:rFonts w:ascii="Cambria Math" w:hAnsi="Cambria Math"/>
                    <w:color w:val="000000"/>
                    <w:lang w:val="el-GR"/>
                  </w:rPr>
                  <m:t>δ</m:t>
                </m:r>
              </m:e>
              <m:sup>
                <m:r>
                  <w:rPr>
                    <w:rFonts w:ascii="Cambria Math" w:hAnsi="Cambria Math"/>
                    <w:color w:val="000000"/>
                  </w:rPr>
                  <m:t>15</m:t>
                </m:r>
              </m:sup>
            </m:sSup>
            <m:sSub>
              <m:sSubPr>
                <m:ctrlPr>
                  <w:rPr>
                    <w:rFonts w:ascii="Cambria Math" w:hAnsi="Cambria Math"/>
                    <w:i/>
                    <w:color w:val="000000"/>
                  </w:rPr>
                </m:ctrlPr>
              </m:sSubPr>
              <m:e>
                <m:r>
                  <w:rPr>
                    <w:rFonts w:ascii="Cambria Math" w:hAnsi="Cambria Math"/>
                    <w:color w:val="000000"/>
                  </w:rPr>
                  <m:t>N</m:t>
                </m:r>
              </m:e>
              <m:sub>
                <m:r>
                  <w:ins w:id="107" w:author="Perkowski, Evan A [2]" w:date="2023-11-13T15:17:00Z">
                    <w:rPr>
                      <w:rFonts w:ascii="Cambria Math" w:hAnsi="Cambria Math"/>
                      <w:color w:val="000000"/>
                    </w:rPr>
                    <m:t>direct</m:t>
                  </w:ins>
                </m:r>
                <m:r>
                  <w:del w:id="108" w:author="Perkowski, Evan A [2]" w:date="2023-11-13T15:17:00Z">
                    <w:rPr>
                      <w:rFonts w:ascii="Cambria Math" w:hAnsi="Cambria Math"/>
                      <w:color w:val="000000"/>
                    </w:rPr>
                    <m:t>ref</m:t>
                  </w:del>
                </m:r>
              </m:sub>
            </m:sSub>
            <m:r>
              <w:rPr>
                <w:rFonts w:ascii="Cambria Math" w:hAnsi="Cambria Math"/>
                <w:color w:val="000000"/>
              </w:rPr>
              <m:t>-</m:t>
            </m:r>
            <m:sSup>
              <m:sSupPr>
                <m:ctrlPr>
                  <w:ins w:id="109" w:author="Perkowski, Evan A [2]" w:date="2023-11-13T15:17:00Z">
                    <w:rPr>
                      <w:rFonts w:ascii="Cambria Math" w:hAnsi="Cambria Math"/>
                      <w:i/>
                      <w:color w:val="000000"/>
                    </w:rPr>
                  </w:ins>
                </m:ctrlPr>
              </m:sSupPr>
              <m:e>
                <m:r>
                  <w:ins w:id="110" w:author="Perkowski, Evan A [2]" w:date="2023-11-13T15:17:00Z">
                    <w:rPr>
                      <w:rFonts w:ascii="Cambria Math" w:hAnsi="Cambria Math"/>
                      <w:color w:val="000000"/>
                      <w:lang w:val="el-GR"/>
                    </w:rPr>
                    <m:t>δ</m:t>
                  </w:ins>
                </m:r>
              </m:e>
              <m:sup>
                <m:r>
                  <w:ins w:id="111" w:author="Perkowski, Evan A [2]" w:date="2023-11-13T15:17:00Z">
                    <w:rPr>
                      <w:rFonts w:ascii="Cambria Math" w:hAnsi="Cambria Math"/>
                      <w:color w:val="000000"/>
                    </w:rPr>
                    <m:t>15</m:t>
                  </w:ins>
                </m:r>
              </m:sup>
            </m:sSup>
            <m:sSub>
              <m:sSubPr>
                <m:ctrlPr>
                  <w:ins w:id="112" w:author="Perkowski, Evan A [2]" w:date="2023-11-13T15:17:00Z">
                    <w:rPr>
                      <w:rFonts w:ascii="Cambria Math" w:hAnsi="Cambria Math"/>
                      <w:i/>
                      <w:color w:val="000000"/>
                    </w:rPr>
                  </w:ins>
                </m:ctrlPr>
              </m:sSubPr>
              <m:e>
                <m:r>
                  <w:ins w:id="113" w:author="Perkowski, Evan A [2]" w:date="2023-11-13T15:17:00Z">
                    <w:rPr>
                      <w:rFonts w:ascii="Cambria Math" w:hAnsi="Cambria Math"/>
                      <w:color w:val="000000"/>
                    </w:rPr>
                    <m:t>N</m:t>
                  </w:ins>
                </m:r>
              </m:e>
              <m:sub>
                <m:r>
                  <w:ins w:id="114" w:author="Perkowski, Evan A [2]" w:date="2023-11-13T15:17:00Z">
                    <w:rPr>
                      <w:rFonts w:ascii="Cambria Math" w:hAnsi="Cambria Math"/>
                      <w:color w:val="000000"/>
                    </w:rPr>
                    <m:t>fixation</m:t>
                  </w:ins>
                </m:r>
              </m:sub>
            </m:sSub>
            <m:r>
              <w:del w:id="115" w:author="Perkowski, Evan A [2]" w:date="2023-11-13T15:17:00Z">
                <w:rPr>
                  <w:rFonts w:ascii="Cambria Math" w:hAnsi="Cambria Math"/>
                  <w:color w:val="000000"/>
                </w:rPr>
                <m:t>B</m:t>
              </w:del>
            </m:r>
          </m:den>
        </m:f>
      </m:oMath>
      <w:r w:rsidRPr="00670974">
        <w:rPr>
          <w:color w:val="000000"/>
        </w:rPr>
        <w:t xml:space="preserve"> </w:t>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sidRPr="00670974">
        <w:rPr>
          <w:color w:val="000000"/>
        </w:rPr>
        <w:tab/>
      </w:r>
      <w:r>
        <w:rPr>
          <w:color w:val="000000"/>
        </w:rPr>
        <w:tab/>
        <w:t>(</w:t>
      </w:r>
      <w:r w:rsidR="009E4ECB">
        <w:rPr>
          <w:color w:val="000000"/>
        </w:rPr>
        <w:t>5</w:t>
      </w:r>
      <w:r>
        <w:rPr>
          <w:color w:val="000000"/>
        </w:rPr>
        <w:t>)</w:t>
      </w:r>
    </w:p>
    <w:p w14:paraId="75BA07F2" w14:textId="6848695B" w:rsidR="00C01F98" w:rsidRDefault="00C01F98" w:rsidP="00C01F98">
      <w:pPr>
        <w:autoSpaceDE w:val="0"/>
        <w:autoSpaceDN w:val="0"/>
        <w:adjustRightInd w:val="0"/>
        <w:spacing w:line="360" w:lineRule="auto"/>
        <w:rPr>
          <w:color w:val="000000"/>
        </w:rPr>
      </w:pPr>
      <w:r w:rsidRPr="00670974">
        <w:rPr>
          <w:color w:val="000000"/>
        </w:rPr>
        <w:t xml:space="preserve">where </w:t>
      </w:r>
      <w:ins w:id="116" w:author="Perkowski, Evan A [2]" w:date="2023-11-13T15:17: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r w:rsidR="00121E9D" w:rsidRPr="00670974">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plant</w:t>
      </w:r>
      <w:r w:rsidR="00796C8A">
        <w:rPr>
          <w:color w:val="000000"/>
        </w:rPr>
        <w:t>s</w:t>
      </w:r>
      <w:r w:rsidRPr="00670974">
        <w:rPr>
          <w:color w:val="000000"/>
        </w:rPr>
        <w:t xml:space="preserve"> that exclusively acquire</w:t>
      </w:r>
      <w:ins w:id="117" w:author="Perkowski, Evan A" w:date="2023-11-27T13:55:00Z">
        <w:r w:rsidR="00DF3E08">
          <w:rPr>
            <w:color w:val="000000"/>
          </w:rPr>
          <w:t>d</w:t>
        </w:r>
      </w:ins>
      <w:r w:rsidRPr="00670974">
        <w:rPr>
          <w:color w:val="000000"/>
        </w:rPr>
        <w:t xml:space="preserve"> </w:t>
      </w:r>
      <w:r w:rsidRPr="00670974">
        <w:rPr>
          <w:bCs/>
        </w:rPr>
        <w:t>nitrogen</w:t>
      </w:r>
      <w:r w:rsidRPr="00670974">
        <w:rPr>
          <w:color w:val="000000"/>
        </w:rPr>
        <w:t xml:space="preserve"> via direct uptake, </w:t>
      </w:r>
      <w:r w:rsidRPr="00670974">
        <w:rPr>
          <w:color w:val="000000"/>
          <w:lang w:val="el-GR"/>
        </w:rPr>
        <w:t>δ</w:t>
      </w:r>
      <w:r w:rsidRPr="00670974">
        <w:rPr>
          <w:color w:val="000000"/>
          <w:vertAlign w:val="superscript"/>
        </w:rPr>
        <w:t>15</w:t>
      </w:r>
      <w:r w:rsidRPr="00670974">
        <w:rPr>
          <w:color w:val="000000"/>
        </w:rPr>
        <w:t>N</w:t>
      </w:r>
      <w:r w:rsidRPr="00670974">
        <w:rPr>
          <w:color w:val="000000"/>
          <w:vertAlign w:val="subscript"/>
        </w:rPr>
        <w:t>sample</w:t>
      </w:r>
      <w:r w:rsidRPr="00670974">
        <w:rPr>
          <w:color w:val="000000"/>
        </w:rPr>
        <w:t xml:space="preserve"> refers to an individual’s leaf </w:t>
      </w:r>
      <w:r w:rsidRPr="00670974">
        <w:rPr>
          <w:color w:val="000000"/>
          <w:lang w:val="el-GR"/>
        </w:rPr>
        <w:t>δ</w:t>
      </w:r>
      <w:r w:rsidRPr="00670974">
        <w:rPr>
          <w:color w:val="000000"/>
          <w:vertAlign w:val="superscript"/>
        </w:rPr>
        <w:t>15</w:t>
      </w:r>
      <w:r w:rsidRPr="00670974">
        <w:rPr>
          <w:color w:val="000000"/>
        </w:rPr>
        <w:t>N, and</w:t>
      </w:r>
      <w:ins w:id="118" w:author="Perkowski, Evan A [2]" w:date="2023-11-13T15:18:00Z">
        <w:r w:rsidR="00121E9D">
          <w:rPr>
            <w:color w:val="000000"/>
          </w:rPr>
          <w:t xml:space="preserve"> </w:t>
        </w:r>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r w:rsidR="00121E9D">
          <w:rPr>
            <w:color w:val="000000"/>
          </w:rPr>
          <w:t xml:space="preserve"> </w:t>
        </w:r>
      </w:ins>
      <w:r w:rsidRPr="00670974">
        <w:rPr>
          <w:color w:val="000000"/>
        </w:rPr>
        <w:t>refers to</w:t>
      </w:r>
      <w:r w:rsidR="00796C8A">
        <w:rPr>
          <w:color w:val="000000"/>
        </w:rPr>
        <w:t xml:space="preserve"> the </w:t>
      </w:r>
      <w:r w:rsidR="00796C8A" w:rsidRPr="00670974">
        <w:rPr>
          <w:color w:val="000000"/>
          <w:lang w:val="el-GR"/>
        </w:rPr>
        <w:t>δ</w:t>
      </w:r>
      <w:r w:rsidR="00796C8A" w:rsidRPr="00670974">
        <w:rPr>
          <w:color w:val="000000"/>
          <w:vertAlign w:val="superscript"/>
        </w:rPr>
        <w:t>15</w:t>
      </w:r>
      <w:r w:rsidR="00796C8A" w:rsidRPr="00670974">
        <w:rPr>
          <w:color w:val="000000"/>
        </w:rPr>
        <w:t>N</w:t>
      </w:r>
      <w:r w:rsidR="00796C8A">
        <w:rPr>
          <w:color w:val="000000"/>
        </w:rPr>
        <w:t xml:space="preserve"> value from</w:t>
      </w:r>
      <w:r w:rsidRPr="00670974">
        <w:rPr>
          <w:color w:val="000000"/>
        </w:rPr>
        <w:t xml:space="preserve"> individuals that </w:t>
      </w:r>
      <w:r w:rsidR="00DF3E08">
        <w:rPr>
          <w:color w:val="000000"/>
        </w:rPr>
        <w:t>we</w:t>
      </w:r>
      <w:r w:rsidRPr="00670974">
        <w:rPr>
          <w:color w:val="000000"/>
        </w:rPr>
        <w:t>re entirely reliant on nitrogen fixation.</w:t>
      </w:r>
      <w:r>
        <w:rPr>
          <w:color w:val="000000"/>
        </w:rPr>
        <w:t xml:space="preserve"> </w:t>
      </w:r>
      <w:ins w:id="119" w:author="Perkowski, Evan A [2]" w:date="2023-11-13T15:18: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Pr>
          <w:color w:val="000000"/>
        </w:rPr>
        <w:t xml:space="preserve"> was calculated as the mean</w:t>
      </w:r>
      <w:r w:rsidRPr="00670974">
        <w:rPr>
          <w:color w:val="000000"/>
        </w:rPr>
        <w:t xml:space="preserve"> leaf </w:t>
      </w:r>
      <w:r w:rsidRPr="00670974">
        <w:rPr>
          <w:color w:val="000000"/>
          <w:lang w:val="el-GR"/>
        </w:rPr>
        <w:t>δ</w:t>
      </w:r>
      <w:r w:rsidRPr="00670974">
        <w:rPr>
          <w:color w:val="000000"/>
          <w:vertAlign w:val="superscript"/>
        </w:rPr>
        <w:t>15</w:t>
      </w:r>
      <w:r w:rsidRPr="00670974">
        <w:rPr>
          <w:color w:val="000000"/>
        </w:rPr>
        <w:t>N</w:t>
      </w:r>
      <w:r>
        <w:rPr>
          <w:color w:val="000000"/>
        </w:rPr>
        <w:t xml:space="preserve"> of uninoculated individuals within each unique </w:t>
      </w:r>
      <w:ins w:id="120" w:author="Perkowski, Evan A" w:date="2023-11-13T15:29:00Z">
        <w:r w:rsidR="00165C21">
          <w:rPr>
            <w:color w:val="000000"/>
          </w:rPr>
          <w:t xml:space="preserve">nitrogen </w:t>
        </w:r>
      </w:ins>
      <w:r>
        <w:rPr>
          <w:color w:val="000000"/>
        </w:rPr>
        <w:t>fertilization-by-CO</w:t>
      </w:r>
      <w:r>
        <w:rPr>
          <w:color w:val="000000"/>
          <w:vertAlign w:val="subscript"/>
        </w:rPr>
        <w:t>2</w:t>
      </w:r>
      <w:r>
        <w:rPr>
          <w:color w:val="000000"/>
        </w:rPr>
        <w:t xml:space="preserve"> treatment combination. </w:t>
      </w:r>
      <w:r w:rsidRPr="00670974">
        <w:rPr>
          <w:color w:val="000000"/>
        </w:rPr>
        <w:t xml:space="preserve">Any individual with visual </w:t>
      </w:r>
      <w:r>
        <w:rPr>
          <w:color w:val="000000"/>
        </w:rPr>
        <w:t>evidence</w:t>
      </w:r>
      <w:r w:rsidRPr="00670974">
        <w:rPr>
          <w:color w:val="000000"/>
        </w:rPr>
        <w:t xml:space="preserve"> of root nodule formation or nodule initiation w</w:t>
      </w:r>
      <w:r>
        <w:rPr>
          <w:color w:val="000000"/>
        </w:rPr>
        <w:t>as</w:t>
      </w:r>
      <w:r w:rsidRPr="00670974">
        <w:rPr>
          <w:color w:val="000000"/>
        </w:rPr>
        <w:t xml:space="preserve"> omitted from the calculation of </w:t>
      </w:r>
      <w:ins w:id="121" w:author="Perkowski, Evan A [2]" w:date="2023-11-13T15:19:00Z">
        <w:r w:rsidR="00121E9D" w:rsidRPr="00670974">
          <w:rPr>
            <w:color w:val="000000"/>
            <w:lang w:val="el-GR"/>
          </w:rPr>
          <w:t>δ</w:t>
        </w:r>
        <w:r w:rsidR="00121E9D" w:rsidRPr="00670974">
          <w:rPr>
            <w:color w:val="000000"/>
            <w:vertAlign w:val="superscript"/>
          </w:rPr>
          <w:t>15</w:t>
        </w:r>
        <w:r w:rsidR="00121E9D" w:rsidRPr="00670974">
          <w:rPr>
            <w:color w:val="000000"/>
          </w:rPr>
          <w:t>N</w:t>
        </w:r>
        <w:r w:rsidR="00121E9D">
          <w:rPr>
            <w:color w:val="000000"/>
            <w:vertAlign w:val="subscript"/>
          </w:rPr>
          <w:t>direct</w:t>
        </w:r>
      </w:ins>
      <w:r w:rsidRPr="00670974">
        <w:rPr>
          <w:color w:val="000000"/>
        </w:rPr>
        <w:t>.</w:t>
      </w:r>
      <w:r>
        <w:rPr>
          <w:color w:val="000000"/>
        </w:rPr>
        <w:t xml:space="preserve"> </w:t>
      </w:r>
      <w:ins w:id="122"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calculated </w:t>
      </w:r>
      <w:r w:rsidRPr="00670974">
        <w:rPr>
          <w:color w:val="000000"/>
        </w:rPr>
        <w:t>within each CO</w:t>
      </w:r>
      <w:r w:rsidRPr="00670974">
        <w:rPr>
          <w:color w:val="000000"/>
          <w:vertAlign w:val="subscript"/>
        </w:rPr>
        <w:t>2</w:t>
      </w:r>
      <w:r w:rsidRPr="00670974">
        <w:rPr>
          <w:color w:val="000000"/>
        </w:rPr>
        <w:t xml:space="preserve"> treatment</w:t>
      </w:r>
      <w:r>
        <w:rPr>
          <w:color w:val="000000"/>
        </w:rPr>
        <w:t xml:space="preserve"> using the mean </w:t>
      </w:r>
      <w:r w:rsidRPr="00670974">
        <w:rPr>
          <w:color w:val="000000"/>
        </w:rPr>
        <w:t xml:space="preserve">leaf </w:t>
      </w:r>
      <w:r w:rsidRPr="00670974">
        <w:rPr>
          <w:color w:val="000000"/>
          <w:lang w:val="el-GR"/>
        </w:rPr>
        <w:t>δ</w:t>
      </w:r>
      <w:r w:rsidRPr="00670974">
        <w:rPr>
          <w:color w:val="000000"/>
          <w:vertAlign w:val="superscript"/>
        </w:rPr>
        <w:t>15</w:t>
      </w:r>
      <w:r w:rsidRPr="00670974">
        <w:rPr>
          <w:color w:val="000000"/>
        </w:rPr>
        <w:t>N of inoculated individuals</w:t>
      </w:r>
      <w:r>
        <w:rPr>
          <w:color w:val="000000"/>
        </w:rPr>
        <w:t xml:space="preserve"> that received 0 ppm N. </w:t>
      </w:r>
      <w:ins w:id="123" w:author="Perkowski, Evan A [2]" w:date="2023-11-13T15:18:00Z">
        <w:r w:rsidR="00121E9D">
          <w:rPr>
            <w:color w:val="000000"/>
            <w:lang w:val="el-GR"/>
          </w:rPr>
          <w:t>δ</w:t>
        </w:r>
        <w:r w:rsidR="00121E9D">
          <w:rPr>
            <w:color w:val="000000"/>
            <w:vertAlign w:val="superscript"/>
          </w:rPr>
          <w:t>15</w:t>
        </w:r>
        <w:r w:rsidR="00121E9D">
          <w:rPr>
            <w:color w:val="000000"/>
          </w:rPr>
          <w:t>N</w:t>
        </w:r>
        <w:r w:rsidR="00121E9D">
          <w:rPr>
            <w:color w:val="000000"/>
            <w:vertAlign w:val="subscript"/>
          </w:rPr>
          <w:t>fixation</w:t>
        </w:r>
      </w:ins>
      <w:r w:rsidRPr="00670974">
        <w:rPr>
          <w:color w:val="000000"/>
        </w:rPr>
        <w:t xml:space="preserve"> </w:t>
      </w:r>
      <w:r>
        <w:rPr>
          <w:color w:val="000000"/>
        </w:rPr>
        <w:t xml:space="preserve">was not calculated </w:t>
      </w:r>
      <w:r w:rsidRPr="00670974">
        <w:rPr>
          <w:color w:val="000000"/>
        </w:rPr>
        <w:t xml:space="preserve">within each unique </w:t>
      </w:r>
      <w:ins w:id="124" w:author="Perkowski, Evan A" w:date="2023-11-27T14:26:00Z">
        <w:r w:rsidR="00DA5BFD">
          <w:rPr>
            <w:bCs/>
          </w:rPr>
          <w:t xml:space="preserve">nitrogen </w:t>
        </w:r>
      </w:ins>
      <w:r>
        <w:rPr>
          <w:color w:val="000000"/>
        </w:rPr>
        <w:t>fertilization-by-</w:t>
      </w:r>
      <w:r w:rsidRPr="00670974">
        <w:rPr>
          <w:color w:val="000000"/>
        </w:rPr>
        <w:t>CO</w:t>
      </w:r>
      <w:r w:rsidRPr="00670974">
        <w:rPr>
          <w:color w:val="000000"/>
          <w:vertAlign w:val="subscript"/>
        </w:rPr>
        <w:t>2</w:t>
      </w:r>
      <w:r w:rsidRPr="00670974">
        <w:rPr>
          <w:color w:val="000000"/>
        </w:rPr>
        <w:t xml:space="preserve"> treatment combination, as previous studies suggest decreased reliance on nitrogen fixation with increasing </w:t>
      </w:r>
      <w:ins w:id="125" w:author="Perkowski, Evan A" w:date="2023-11-29T11:19:00Z">
        <w:r w:rsidR="00AA7AC1">
          <w:rPr>
            <w:color w:val="000000"/>
          </w:rPr>
          <w:t>nitrogen</w:t>
        </w:r>
        <w:r w:rsidR="00AA7AC1" w:rsidRPr="00670974">
          <w:rPr>
            <w:color w:val="000000"/>
          </w:rPr>
          <w:t xml:space="preserve"> </w:t>
        </w:r>
      </w:ins>
      <w:r w:rsidR="009338FF">
        <w:rPr>
          <w:color w:val="000000"/>
        </w:rPr>
        <w:t xml:space="preserve">fertilization </w:t>
      </w:r>
      <w:r>
        <w:rPr>
          <w:color w:val="000000"/>
        </w:rPr>
        <w:fldChar w:fldCharType="begin" w:fldLock="1"/>
      </w:r>
      <w:r w:rsidR="00210514">
        <w:rPr>
          <w:color w:val="000000"/>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Pr>
          <w:color w:val="000000"/>
        </w:rPr>
        <w:fldChar w:fldCharType="separate"/>
      </w:r>
      <w:r w:rsidRPr="007A3065">
        <w:rPr>
          <w:noProof/>
          <w:color w:val="000000"/>
        </w:rPr>
        <w:t xml:space="preserve">(Perkowski </w:t>
      </w:r>
      <w:r w:rsidRPr="007A3065">
        <w:rPr>
          <w:i/>
          <w:noProof/>
          <w:color w:val="000000"/>
        </w:rPr>
        <w:t>et al.</w:t>
      </w:r>
      <w:r w:rsidRPr="007A3065">
        <w:rPr>
          <w:noProof/>
          <w:color w:val="000000"/>
        </w:rPr>
        <w:t>, 2021)</w:t>
      </w:r>
      <w:r>
        <w:rPr>
          <w:color w:val="000000"/>
        </w:rPr>
        <w:fldChar w:fldCharType="end"/>
      </w:r>
      <w:r>
        <w:rPr>
          <w:color w:val="000000"/>
        </w:rPr>
        <w:t>.</w:t>
      </w:r>
    </w:p>
    <w:p w14:paraId="097D2395" w14:textId="77777777" w:rsidR="00B27FEF" w:rsidRDefault="00B27FEF" w:rsidP="00DE2B27">
      <w:pPr>
        <w:spacing w:line="360" w:lineRule="auto"/>
        <w:rPr>
          <w:color w:val="000000"/>
        </w:rPr>
      </w:pPr>
    </w:p>
    <w:p w14:paraId="61D9D8EB" w14:textId="70D1E539" w:rsidR="009F20B5" w:rsidRPr="00FE014F" w:rsidRDefault="009F20B5" w:rsidP="00DE2B27">
      <w:pPr>
        <w:autoSpaceDE w:val="0"/>
        <w:autoSpaceDN w:val="0"/>
        <w:adjustRightInd w:val="0"/>
        <w:spacing w:line="360" w:lineRule="auto"/>
        <w:rPr>
          <w:color w:val="000000"/>
        </w:rPr>
      </w:pPr>
      <w:r w:rsidRPr="00FE014F">
        <w:rPr>
          <w:i/>
          <w:iCs/>
          <w:color w:val="000000"/>
        </w:rPr>
        <w:t>Whole</w:t>
      </w:r>
      <w:r w:rsidR="00BE4981">
        <w:rPr>
          <w:i/>
          <w:iCs/>
          <w:color w:val="000000"/>
        </w:rPr>
        <w:t>-</w:t>
      </w:r>
      <w:r w:rsidRPr="00FE014F">
        <w:rPr>
          <w:i/>
          <w:iCs/>
          <w:color w:val="000000"/>
        </w:rPr>
        <w:t xml:space="preserve">plant </w:t>
      </w:r>
      <w:r w:rsidR="003F5359">
        <w:rPr>
          <w:i/>
          <w:iCs/>
          <w:color w:val="000000"/>
        </w:rPr>
        <w:t>measurements</w:t>
      </w:r>
    </w:p>
    <w:p w14:paraId="7D63A155" w14:textId="7FD12618" w:rsidR="009F20B5" w:rsidRPr="00755EEE" w:rsidRDefault="009F20B5" w:rsidP="00F77E0B">
      <w:pPr>
        <w:autoSpaceDE w:val="0"/>
        <w:autoSpaceDN w:val="0"/>
        <w:adjustRightInd w:val="0"/>
        <w:spacing w:line="360" w:lineRule="auto"/>
        <w:rPr>
          <w:color w:val="000000"/>
        </w:rPr>
      </w:pPr>
      <w:r>
        <w:rPr>
          <w:color w:val="000000"/>
        </w:rPr>
        <w:t>Seven weeks</w:t>
      </w:r>
      <w:r w:rsidRPr="00FE014F">
        <w:rPr>
          <w:color w:val="000000"/>
        </w:rPr>
        <w:t xml:space="preserve"> after experiment initiation</w:t>
      </w:r>
      <w:r>
        <w:rPr>
          <w:color w:val="000000"/>
        </w:rPr>
        <w:t xml:space="preserve"> and immediately following gas exchange measurements</w:t>
      </w:r>
      <w:r w:rsidRPr="00FE014F">
        <w:rPr>
          <w:color w:val="000000"/>
        </w:rPr>
        <w:t>, all individuals</w:t>
      </w:r>
      <w:r>
        <w:rPr>
          <w:color w:val="000000"/>
        </w:rPr>
        <w:t xml:space="preserve"> were </w:t>
      </w:r>
      <w:r w:rsidR="001B6725">
        <w:rPr>
          <w:color w:val="000000"/>
        </w:rPr>
        <w:t>harvested,</w:t>
      </w:r>
      <w:r w:rsidRPr="00FE014F">
        <w:rPr>
          <w:color w:val="000000"/>
        </w:rPr>
        <w:t xml:space="preserve"> and </w:t>
      </w:r>
      <w:r>
        <w:rPr>
          <w:color w:val="000000"/>
        </w:rPr>
        <w:t>biomass of major organ types</w:t>
      </w:r>
      <w:r w:rsidRPr="00FE014F">
        <w:t xml:space="preserve"> (leaves, stems, roots, and nodules when present)</w:t>
      </w:r>
      <w:r>
        <w:t xml:space="preserve"> were separated</w:t>
      </w:r>
      <w:r w:rsidRPr="00FE014F">
        <w:t xml:space="preserve">. </w:t>
      </w:r>
      <w:r>
        <w:t>Fresh l</w:t>
      </w:r>
      <w:r w:rsidRPr="00FE014F">
        <w:t>eaf area of all harvested leaves w</w:t>
      </w:r>
      <w:r w:rsidR="00B07CDD">
        <w:t>as</w:t>
      </w:r>
      <w:r w:rsidRPr="00FE014F">
        <w:t xml:space="preserve"> measured using a LI-3100C (</w:t>
      </w:r>
      <w:r w:rsidRPr="00FE014F">
        <w:rPr>
          <w:color w:val="000000"/>
        </w:rPr>
        <w:t>Li-COR Biosciences, Lincoln, Nebraska, USA)</w:t>
      </w:r>
      <w:r w:rsidRPr="00FE014F">
        <w:t>. Total</w:t>
      </w:r>
      <w:r>
        <w:t xml:space="preserve"> fresh</w:t>
      </w:r>
      <w:r w:rsidRPr="00FE014F">
        <w:t xml:space="preserve"> leaf area (cm</w:t>
      </w:r>
      <w:r w:rsidRPr="00FE014F">
        <w:rPr>
          <w:vertAlign w:val="superscript"/>
        </w:rPr>
        <w:t>2</w:t>
      </w:r>
      <w:r w:rsidRPr="00FE014F">
        <w:t>) was calculated as the sum of all leaf areas, includ</w:t>
      </w:r>
      <w:r>
        <w:t>ing</w:t>
      </w:r>
      <w:r w:rsidRPr="00FE014F">
        <w:t xml:space="preserve"> the leaf </w:t>
      </w:r>
      <w:r>
        <w:t>used to collect gas exchange data and the leaf used to extract chlorophyll content</w:t>
      </w:r>
      <w:r w:rsidRPr="00FE014F">
        <w:t>. All harvested material was dried in an oven set to 65</w:t>
      </w:r>
      <w:r w:rsidRPr="00FE014F">
        <w:sym w:font="Symbol" w:char="F0B0"/>
      </w:r>
      <w:r w:rsidRPr="00FE014F">
        <w:t>C for at least 48 hours</w:t>
      </w:r>
      <w:r>
        <w:t xml:space="preserve"> to a constant mass</w:t>
      </w:r>
      <w:r w:rsidRPr="00FE014F">
        <w:t xml:space="preserve">, weighed, and ground to homogeneity. Leaves and nodules were ground </w:t>
      </w:r>
      <w:r w:rsidR="000E3820">
        <w:t>using</w:t>
      </w:r>
      <w:r w:rsidRPr="00FE014F">
        <w:t xml:space="preserve"> a mortar and pestl</w:t>
      </w:r>
      <w:r>
        <w:t xml:space="preserve">e, </w:t>
      </w:r>
      <w:r w:rsidRPr="00FE014F">
        <w:t xml:space="preserve">while stems and roots were ground </w:t>
      </w:r>
      <w:r>
        <w:t>using a</w:t>
      </w:r>
      <w:r w:rsidR="00B07CDD">
        <w:t xml:space="preserve">n </w:t>
      </w:r>
      <w:r>
        <w:t xml:space="preserve">E3300 </w:t>
      </w:r>
      <w:r w:rsidR="00B07CDD">
        <w:t xml:space="preserve">Single Speed </w:t>
      </w:r>
      <w:r>
        <w:t>Mini</w:t>
      </w:r>
      <w:r w:rsidR="00B07CDD">
        <w:t xml:space="preserve"> Cutting</w:t>
      </w:r>
      <w:r>
        <w:t xml:space="preserve"> Mill</w:t>
      </w:r>
      <w:r w:rsidR="00B07CDD">
        <w:t xml:space="preserve"> (</w:t>
      </w:r>
      <w:r>
        <w:t xml:space="preserve">Eberbach Corp., MI, USA). </w:t>
      </w:r>
      <w:r w:rsidRPr="00FE014F">
        <w:t xml:space="preserve">Total biomass (g) was </w:t>
      </w:r>
      <w:r w:rsidRPr="00FE014F">
        <w:lastRenderedPageBreak/>
        <w:t>calculated as the sum of dry leaf</w:t>
      </w:r>
      <w:r w:rsidR="007C399D">
        <w:t xml:space="preserve">, </w:t>
      </w:r>
      <w:r w:rsidRPr="00FE014F">
        <w:t xml:space="preserve">stem, root, and root nodule biomass. </w:t>
      </w:r>
      <w:r w:rsidR="000E3820">
        <w:t>Carbon</w:t>
      </w:r>
      <w:r w:rsidRPr="00FE014F">
        <w:t xml:space="preserve"> and nitrogen content </w:t>
      </w:r>
      <w:r w:rsidR="000E3820">
        <w:t xml:space="preserve">was measured for </w:t>
      </w:r>
      <w:r w:rsidRPr="00FE014F">
        <w:t>each organ type through elemental combustion (</w:t>
      </w:r>
      <w:r w:rsidRPr="00FE014F">
        <w:rPr>
          <w:color w:val="000000"/>
        </w:rPr>
        <w:t xml:space="preserve">Costech-4010, </w:t>
      </w:r>
      <w:proofErr w:type="spellStart"/>
      <w:r w:rsidRPr="00FE014F">
        <w:rPr>
          <w:color w:val="000000"/>
        </w:rPr>
        <w:t>Costech</w:t>
      </w:r>
      <w:proofErr w:type="spellEnd"/>
      <w:r w:rsidRPr="00FE014F">
        <w:rPr>
          <w:color w:val="000000"/>
        </w:rPr>
        <w:t>, Inc., Valencia, CA, USA)</w:t>
      </w:r>
      <w:r>
        <w:rPr>
          <w:color w:val="000000"/>
        </w:rPr>
        <w:t xml:space="preserve"> </w:t>
      </w:r>
      <w:r w:rsidRPr="00FE014F">
        <w:t>using subsamples of ground and homogenized organ tissue.</w:t>
      </w:r>
      <w:r w:rsidR="00615C40">
        <w:t xml:space="preserve"> The ratio of root nodule biomass to root biomass was calculated as an additional indicator of investment toward symbiotic nitrogen fixation.</w:t>
      </w:r>
    </w:p>
    <w:p w14:paraId="39DCA47E" w14:textId="34E7A860" w:rsidR="008D0AFB" w:rsidRDefault="009F20B5" w:rsidP="008D0AFB">
      <w:pPr>
        <w:autoSpaceDE w:val="0"/>
        <w:autoSpaceDN w:val="0"/>
        <w:adjustRightInd w:val="0"/>
        <w:spacing w:line="360" w:lineRule="auto"/>
        <w:ind w:firstLine="720"/>
      </w:pPr>
      <w:r w:rsidRPr="00FE014F">
        <w:t xml:space="preserve">Following </w:t>
      </w:r>
      <w:r w:rsidR="007A3065">
        <w:t xml:space="preserve">Perkowski </w:t>
      </w:r>
      <w:r w:rsidR="007A3065">
        <w:rPr>
          <w:i/>
          <w:iCs/>
        </w:rPr>
        <w:t>et al.</w:t>
      </w:r>
      <w:r w:rsidR="007A3065">
        <w:t xml:space="preserve"> (2021), </w:t>
      </w:r>
      <w:r w:rsidRPr="00FE014F">
        <w:t>carbon cost</w:t>
      </w:r>
      <w:r w:rsidR="00615C40">
        <w:t>s</w:t>
      </w:r>
      <w:r w:rsidRPr="00FE014F">
        <w:t xml:space="preserve"> to acquire nitrogen </w:t>
      </w:r>
      <w:r w:rsidR="00FF7D72">
        <w:t>w</w:t>
      </w:r>
      <w:r w:rsidR="00615C40">
        <w:t>ere</w:t>
      </w:r>
      <w:r w:rsidR="00FF7D72">
        <w:t xml:space="preserve"> quantified </w:t>
      </w:r>
      <w:r w:rsidRPr="00FE014F">
        <w:t xml:space="preserve">as the ratio of belowground carbon biomass to </w:t>
      </w:r>
      <w:r w:rsidR="00281071">
        <w:t>total</w:t>
      </w:r>
      <w:r w:rsidRPr="00FE014F">
        <w:t xml:space="preserve"> nitrogen biomass (</w:t>
      </w:r>
      <w:proofErr w:type="spellStart"/>
      <w:r>
        <w:rPr>
          <w:i/>
          <w:iCs/>
        </w:rPr>
        <w:t>N</w:t>
      </w:r>
      <w:r>
        <w:rPr>
          <w:vertAlign w:val="subscript"/>
        </w:rPr>
        <w:t>cost</w:t>
      </w:r>
      <w:proofErr w:type="spellEnd"/>
      <w:r>
        <w:t xml:space="preserve">; </w:t>
      </w:r>
      <w:proofErr w:type="spellStart"/>
      <w:r w:rsidRPr="00FE014F">
        <w:t>gC</w:t>
      </w:r>
      <w:proofErr w:type="spellEnd"/>
      <w:r w:rsidRPr="00FE014F">
        <w:t xml:space="preserve"> gN</w:t>
      </w:r>
      <w:r w:rsidRPr="00FE014F">
        <w:rPr>
          <w:vertAlign w:val="superscript"/>
        </w:rPr>
        <w:t>-1</w:t>
      </w:r>
      <w:r w:rsidRPr="00FE014F">
        <w:t>). Belowground carbon biomass (</w:t>
      </w:r>
      <w:proofErr w:type="spellStart"/>
      <w:r>
        <w:rPr>
          <w:i/>
          <w:iCs/>
        </w:rPr>
        <w:t>C</w:t>
      </w:r>
      <w:r>
        <w:rPr>
          <w:vertAlign w:val="subscript"/>
        </w:rPr>
        <w:t>bg</w:t>
      </w:r>
      <w:proofErr w:type="spellEnd"/>
      <w:r>
        <w:t xml:space="preserve">; </w:t>
      </w:r>
      <w:proofErr w:type="spellStart"/>
      <w:r w:rsidRPr="00FE014F">
        <w:t>gC</w:t>
      </w:r>
      <w:proofErr w:type="spellEnd"/>
      <w:r w:rsidRPr="00FE014F">
        <w:t xml:space="preserve">) was calculated </w:t>
      </w:r>
      <w:r>
        <w:t>as the sum of root carbon biomass and root nodule carbon biomass. Root carbon biomass and root nodule carbon biomass w</w:t>
      </w:r>
      <w:r w:rsidR="00E14508">
        <w:t>ere</w:t>
      </w:r>
      <w:r>
        <w:t xml:space="preserve"> calculated as the product of the organ biomass and respective organ carbon content. </w:t>
      </w:r>
      <w:r w:rsidR="00292DF1">
        <w:t>Total</w:t>
      </w:r>
      <w:r>
        <w:t xml:space="preserve"> nitrogen biomass (</w:t>
      </w:r>
      <w:proofErr w:type="spellStart"/>
      <w:r>
        <w:rPr>
          <w:i/>
          <w:iCs/>
        </w:rPr>
        <w:t>N</w:t>
      </w:r>
      <w:r>
        <w:rPr>
          <w:vertAlign w:val="subscript"/>
        </w:rPr>
        <w:t>wp</w:t>
      </w:r>
      <w:proofErr w:type="spellEnd"/>
      <w:r>
        <w:t>; gN) was calculated as the sum of total leaf, stem, root, and root nodule nitrogen biomass</w:t>
      </w:r>
      <w:r w:rsidR="007C399D">
        <w:t xml:space="preserve">. </w:t>
      </w:r>
      <w:r>
        <w:t>Leaf, stem, root, and root nodule nitrogen biomass was calculated as the product of the organ biomass and</w:t>
      </w:r>
      <w:r w:rsidR="007C399D">
        <w:t xml:space="preserve"> </w:t>
      </w:r>
      <w:r>
        <w:t>respective organ nitrogen content</w:t>
      </w:r>
      <w:r w:rsidRPr="00FE014F">
        <w:t xml:space="preserve">. This calculation does not </w:t>
      </w:r>
      <w:r w:rsidR="00F52F42">
        <w:t>account for</w:t>
      </w:r>
      <w:r w:rsidRPr="00FE014F">
        <w:t xml:space="preserve"> additional </w:t>
      </w:r>
      <w:r w:rsidR="00F46820">
        <w:t xml:space="preserve">carbon </w:t>
      </w:r>
      <w:r w:rsidRPr="00FE014F">
        <w:t xml:space="preserve">costs </w:t>
      </w:r>
      <w:r w:rsidR="00F46820">
        <w:t>to acquire</w:t>
      </w:r>
      <w:r w:rsidRPr="00FE014F">
        <w:t xml:space="preserve"> nitrogen associated with respiration, root exudation, or root turnover</w:t>
      </w:r>
      <w:r w:rsidR="006662C1">
        <w:t xml:space="preserve">, and therefore may underestimate carbon costs to acquire nitrogen </w:t>
      </w:r>
      <w:r w:rsidR="006662C1">
        <w:fldChar w:fldCharType="begin" w:fldLock="1"/>
      </w:r>
      <w:r w:rsidR="00210514">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6662C1">
        <w:fldChar w:fldCharType="separate"/>
      </w:r>
      <w:r w:rsidR="006662C1" w:rsidRPr="006662C1">
        <w:rPr>
          <w:noProof/>
        </w:rPr>
        <w:t xml:space="preserve">(Perkowski </w:t>
      </w:r>
      <w:r w:rsidR="006662C1" w:rsidRPr="006662C1">
        <w:rPr>
          <w:i/>
          <w:noProof/>
        </w:rPr>
        <w:t>et al.</w:t>
      </w:r>
      <w:r w:rsidR="006662C1" w:rsidRPr="006662C1">
        <w:rPr>
          <w:noProof/>
        </w:rPr>
        <w:t>, 2021)</w:t>
      </w:r>
      <w:r w:rsidR="006662C1">
        <w:fldChar w:fldCharType="end"/>
      </w:r>
      <w:r w:rsidR="00AD72DC">
        <w:t>.</w:t>
      </w:r>
    </w:p>
    <w:p w14:paraId="02E035C4" w14:textId="77777777" w:rsidR="009F20B5" w:rsidRPr="00FE014F" w:rsidRDefault="009F20B5" w:rsidP="00DE2B27">
      <w:pPr>
        <w:autoSpaceDE w:val="0"/>
        <w:autoSpaceDN w:val="0"/>
        <w:adjustRightInd w:val="0"/>
        <w:spacing w:line="360" w:lineRule="auto"/>
        <w:rPr>
          <w:color w:val="000000"/>
        </w:rPr>
      </w:pPr>
    </w:p>
    <w:p w14:paraId="6E7B5074" w14:textId="77777777" w:rsidR="009F20B5" w:rsidRPr="00FE014F" w:rsidRDefault="009F20B5" w:rsidP="00DE2B27">
      <w:pPr>
        <w:autoSpaceDE w:val="0"/>
        <w:autoSpaceDN w:val="0"/>
        <w:adjustRightInd w:val="0"/>
        <w:spacing w:line="360" w:lineRule="auto"/>
        <w:rPr>
          <w:color w:val="000000"/>
        </w:rPr>
      </w:pPr>
      <w:r w:rsidRPr="00FE014F">
        <w:rPr>
          <w:i/>
          <w:iCs/>
          <w:color w:val="000000"/>
        </w:rPr>
        <w:t>Statistical analyses</w:t>
      </w:r>
    </w:p>
    <w:p w14:paraId="0BCA7173" w14:textId="730E0E28" w:rsidR="009F20B5" w:rsidRDefault="007C399D" w:rsidP="00F77E0B">
      <w:pPr>
        <w:autoSpaceDE w:val="0"/>
        <w:autoSpaceDN w:val="0"/>
        <w:adjustRightInd w:val="0"/>
        <w:spacing w:line="360" w:lineRule="auto"/>
      </w:pPr>
      <w:r>
        <w:t>U</w:t>
      </w:r>
      <w:r w:rsidR="009F20B5">
        <w:t>ninoculated plant</w:t>
      </w:r>
      <w:r>
        <w:t>s</w:t>
      </w:r>
      <w:r w:rsidR="009F20B5">
        <w:t xml:space="preserve"> that had substantial root nodule formation (nodule biomass: root biomass values greater than 0.05 g g</w:t>
      </w:r>
      <w:r w:rsidR="009F20B5">
        <w:rPr>
          <w:vertAlign w:val="superscript"/>
        </w:rPr>
        <w:t>-1</w:t>
      </w:r>
      <w:r w:rsidR="009F20B5">
        <w:t>) were removed from analyses under the assumption that plants were either incompletely sterilized or were colonized by symbiotic nitrogen-fixing bacteria from neighboring plants</w:t>
      </w:r>
      <w:ins w:id="126" w:author="Perkowski, Evan A" w:date="2023-11-27T13:59:00Z">
        <w:r w:rsidR="00DF3E08">
          <w:t xml:space="preserve"> in the chamber</w:t>
        </w:r>
      </w:ins>
      <w:r w:rsidR="009F20B5">
        <w:t xml:space="preserve">. This decision resulted in the removal of sixteen plants from </w:t>
      </w:r>
      <w:r w:rsidR="0039373C">
        <w:t>the</w:t>
      </w:r>
      <w:r w:rsidR="009F20B5">
        <w:t xml:space="preserve"> analysis: two plants in the </w:t>
      </w:r>
      <w:r w:rsidR="009B053E">
        <w:t>e</w:t>
      </w:r>
      <w:r w:rsidR="006B2378">
        <w:t xml:space="preserve">levated </w:t>
      </w:r>
      <w:r w:rsidR="009B053E">
        <w:t>CO</w:t>
      </w:r>
      <w:r w:rsidR="009B053E">
        <w:rPr>
          <w:vertAlign w:val="subscript"/>
        </w:rPr>
        <w:t>2</w:t>
      </w:r>
      <w:r w:rsidR="009F20B5">
        <w:t xml:space="preserve"> treatment that received 35 ppm N, three plants in the </w:t>
      </w:r>
      <w:r w:rsidR="009B053E">
        <w:t>e</w:t>
      </w:r>
      <w:r w:rsidR="006B2378">
        <w:t xml:space="preserve">levated </w:t>
      </w:r>
      <w:r w:rsidR="009B053E">
        <w:t>CO</w:t>
      </w:r>
      <w:r w:rsidR="009B053E">
        <w:rPr>
          <w:vertAlign w:val="subscript"/>
        </w:rPr>
        <w:t>2</w:t>
      </w:r>
      <w:r w:rsidR="009F20B5">
        <w:t xml:space="preserve"> treatment that received 70 ppm N, one plant in the </w:t>
      </w:r>
      <w:r w:rsidR="009B053E">
        <w:t>e</w:t>
      </w:r>
      <w:r w:rsidR="006B2378">
        <w:t xml:space="preserve">levated </w:t>
      </w:r>
      <w:r w:rsidR="009B053E">
        <w:t>CO</w:t>
      </w:r>
      <w:r w:rsidR="009B053E">
        <w:rPr>
          <w:vertAlign w:val="subscript"/>
        </w:rPr>
        <w:t>2</w:t>
      </w:r>
      <w:r w:rsidR="009F20B5">
        <w:t xml:space="preserve"> treatment that received 210 ppm N, two plants in the </w:t>
      </w:r>
      <w:r w:rsidR="009B053E">
        <w:t>e</w:t>
      </w:r>
      <w:r w:rsidR="006B2378">
        <w:t xml:space="preserve">levated </w:t>
      </w:r>
      <w:r w:rsidR="009B053E">
        <w:t>CO</w:t>
      </w:r>
      <w:r w:rsidR="009B053E">
        <w:rPr>
          <w:vertAlign w:val="subscript"/>
        </w:rPr>
        <w:t>2</w:t>
      </w:r>
      <w:r w:rsidR="009F20B5">
        <w:t xml:space="preserve"> treatment that received 280 ppm N, two plants in the a</w:t>
      </w:r>
      <w:r w:rsidR="006B2378">
        <w:t xml:space="preserve">mbient </w:t>
      </w:r>
      <w:r w:rsidR="009F20B5">
        <w:t>CO</w:t>
      </w:r>
      <w:r w:rsidR="009F20B5">
        <w:rPr>
          <w:vertAlign w:val="subscript"/>
        </w:rPr>
        <w:t>2</w:t>
      </w:r>
      <w:r w:rsidR="009F20B5">
        <w:t xml:space="preserve"> treatment that received 0 ppm N, three plants in the a</w:t>
      </w:r>
      <w:r w:rsidR="006B2378">
        <w:t xml:space="preserve">mbient </w:t>
      </w:r>
      <w:r w:rsidR="009F20B5">
        <w:t>CO</w:t>
      </w:r>
      <w:r w:rsidR="009F20B5">
        <w:rPr>
          <w:vertAlign w:val="subscript"/>
        </w:rPr>
        <w:t>2</w:t>
      </w:r>
      <w:r w:rsidR="009F20B5">
        <w:t xml:space="preserve"> treatment that received 70 ppm N, two plants in the a</w:t>
      </w:r>
      <w:r w:rsidR="006B2378">
        <w:t xml:space="preserve">mbient </w:t>
      </w:r>
      <w:r w:rsidR="009F20B5">
        <w:t>CO</w:t>
      </w:r>
      <w:r w:rsidR="009F20B5">
        <w:rPr>
          <w:vertAlign w:val="subscript"/>
        </w:rPr>
        <w:t>2</w:t>
      </w:r>
      <w:r w:rsidR="009F20B5">
        <w:t xml:space="preserve"> treatment that received 105 ppm N, and one </w:t>
      </w:r>
      <w:r w:rsidR="00693B51">
        <w:t xml:space="preserve">plant </w:t>
      </w:r>
      <w:r w:rsidR="009F20B5">
        <w:t>in the a</w:t>
      </w:r>
      <w:r w:rsidR="006B2378">
        <w:t xml:space="preserve">mbient </w:t>
      </w:r>
      <w:r w:rsidR="009F20B5">
        <w:t>CO</w:t>
      </w:r>
      <w:r w:rsidR="009F20B5">
        <w:rPr>
          <w:vertAlign w:val="subscript"/>
        </w:rPr>
        <w:t>2</w:t>
      </w:r>
      <w:r w:rsidR="009F20B5">
        <w:t xml:space="preserve"> treatment that received 280 ppm N.</w:t>
      </w:r>
    </w:p>
    <w:p w14:paraId="706F0431" w14:textId="60D61A83" w:rsidR="009F20B5" w:rsidRDefault="0039373C" w:rsidP="0001120C">
      <w:pPr>
        <w:autoSpaceDE w:val="0"/>
        <w:autoSpaceDN w:val="0"/>
        <w:adjustRightInd w:val="0"/>
        <w:spacing w:line="360" w:lineRule="auto"/>
        <w:ind w:firstLine="720"/>
      </w:pPr>
      <w:r>
        <w:t>A</w:t>
      </w:r>
      <w:r w:rsidR="009F20B5" w:rsidRPr="00FE014F">
        <w:t xml:space="preserve"> series of linear mixed</w:t>
      </w:r>
      <w:r w:rsidR="00E14508">
        <w:t>-</w:t>
      </w:r>
      <w:r w:rsidR="009F20B5" w:rsidRPr="00FE014F">
        <w:t xml:space="preserve">effects models </w:t>
      </w:r>
      <w:r>
        <w:t xml:space="preserve">were built </w:t>
      </w:r>
      <w:r w:rsidR="009F20B5" w:rsidRPr="00FE014F">
        <w:t>to investigate the impacts of CO</w:t>
      </w:r>
      <w:r w:rsidR="009F20B5" w:rsidRPr="00FE014F">
        <w:rPr>
          <w:vertAlign w:val="subscript"/>
        </w:rPr>
        <w:t>2</w:t>
      </w:r>
      <w:r w:rsidR="009F20B5">
        <w:t xml:space="preserve"> concentration</w:t>
      </w:r>
      <w:r w:rsidR="009F20B5" w:rsidRPr="00FE014F">
        <w:t xml:space="preserve">, </w:t>
      </w:r>
      <w:ins w:id="127" w:author="Perkowski, Evan A" w:date="2023-11-27T14:27:00Z">
        <w:r w:rsidR="00DA5BFD">
          <w:rPr>
            <w:bCs/>
          </w:rPr>
          <w:t xml:space="preserve">nitrogen </w:t>
        </w:r>
      </w:ins>
      <w:r w:rsidR="009F20B5" w:rsidRPr="00FE014F">
        <w:t xml:space="preserve">fertilization, and inoculation on </w:t>
      </w:r>
      <w:r w:rsidR="009F20B5" w:rsidRPr="00FE014F">
        <w:rPr>
          <w:i/>
          <w:iCs/>
        </w:rPr>
        <w:t>G. max</w:t>
      </w:r>
      <w:r w:rsidR="009F20B5" w:rsidRPr="00FE014F">
        <w:t xml:space="preserve"> </w:t>
      </w:r>
      <w:r w:rsidR="006662C1">
        <w:t xml:space="preserve">leaf nitrogen allocation, </w:t>
      </w:r>
      <w:r w:rsidR="009F20B5">
        <w:t>gas exchange</w:t>
      </w:r>
      <w:r w:rsidR="00615C40">
        <w:t xml:space="preserve">, </w:t>
      </w:r>
      <w:r w:rsidR="00BE4981">
        <w:t>whole-plant growth</w:t>
      </w:r>
      <w:r w:rsidR="009F20B5" w:rsidRPr="00FE014F">
        <w:t>,</w:t>
      </w:r>
      <w:r w:rsidR="009F20B5">
        <w:t xml:space="preserve"> and investment in nitrogen fixation. </w:t>
      </w:r>
      <w:r w:rsidR="009F20B5" w:rsidRPr="00FE014F">
        <w:t>All models included CO</w:t>
      </w:r>
      <w:r w:rsidR="009F20B5" w:rsidRPr="00FE014F">
        <w:rPr>
          <w:vertAlign w:val="subscript"/>
        </w:rPr>
        <w:t>2</w:t>
      </w:r>
      <w:r w:rsidR="009F20B5" w:rsidRPr="00FE014F">
        <w:t xml:space="preserve"> treatment</w:t>
      </w:r>
      <w:r w:rsidR="009F20B5">
        <w:t xml:space="preserve"> as a categorical fixed effect, inoculation treatment as a categorical fixed effect, </w:t>
      </w:r>
      <w:r w:rsidR="007A3065">
        <w:t xml:space="preserve">and </w:t>
      </w:r>
      <w:ins w:id="128" w:author="Perkowski, Evan A" w:date="2023-11-13T15:29:00Z">
        <w:r w:rsidR="00165C21">
          <w:lastRenderedPageBreak/>
          <w:t xml:space="preserve">nitrogen </w:t>
        </w:r>
      </w:ins>
      <w:r w:rsidR="009F20B5">
        <w:t>fertilization as a continuous fixed effect, with</w:t>
      </w:r>
      <w:r w:rsidR="003620C0">
        <w:t xml:space="preserve"> </w:t>
      </w:r>
      <w:r w:rsidR="00615C40">
        <w:t>all possible</w:t>
      </w:r>
      <w:r w:rsidR="009F20B5">
        <w:t xml:space="preserve"> interaction terms between </w:t>
      </w:r>
      <w:r w:rsidR="00615C40">
        <w:t xml:space="preserve">all three </w:t>
      </w:r>
      <w:r w:rsidR="009F20B5">
        <w:t>fixed effects</w:t>
      </w:r>
      <w:r w:rsidR="00615C40">
        <w:t xml:space="preserve"> also included</w:t>
      </w:r>
      <w:r w:rsidR="009F20B5">
        <w:t xml:space="preserve">. </w:t>
      </w:r>
      <w:r w:rsidR="00AA7AC1">
        <w:t>M</w:t>
      </w:r>
      <w:r w:rsidR="009F20B5">
        <w:t>odels accounted for climatic difference</w:t>
      </w:r>
      <w:r>
        <w:t>s</w:t>
      </w:r>
      <w:r w:rsidR="009F20B5">
        <w:t xml:space="preserve"> between chambers across experiment iterations by including a random intercept term that nested </w:t>
      </w:r>
      <w:r w:rsidR="00DE57DC">
        <w:t xml:space="preserve">the </w:t>
      </w:r>
      <w:r w:rsidR="009F20B5">
        <w:t>starting chamber rack by CO</w:t>
      </w:r>
      <w:r w:rsidR="009F20B5">
        <w:rPr>
          <w:vertAlign w:val="subscript"/>
        </w:rPr>
        <w:t>2</w:t>
      </w:r>
      <w:r w:rsidR="009F20B5">
        <w:t xml:space="preserve"> treatment. </w:t>
      </w:r>
      <w:r w:rsidR="009F20B5" w:rsidRPr="00FE014F">
        <w:t xml:space="preserve">Models with this independent </w:t>
      </w:r>
      <w:r w:rsidR="009F20B5">
        <w:t xml:space="preserve">variable </w:t>
      </w:r>
      <w:r w:rsidR="009F20B5" w:rsidRPr="00FE014F">
        <w:t>structure were created for each of the following dependent variables:</w:t>
      </w:r>
      <w:r w:rsidR="009F20B5">
        <w:t xml:space="preserve"> </w:t>
      </w:r>
      <w:r w:rsidR="009F20B5" w:rsidRPr="00FE014F">
        <w:rPr>
          <w:i/>
          <w:iCs/>
        </w:rPr>
        <w:t>N</w:t>
      </w:r>
      <w:r w:rsidR="009F20B5" w:rsidRPr="00FE014F">
        <w:rPr>
          <w:vertAlign w:val="subscript"/>
        </w:rPr>
        <w:t>area</w:t>
      </w:r>
      <w:r w:rsidR="009F20B5" w:rsidRPr="00FE014F">
        <w:t xml:space="preserve">, </w:t>
      </w:r>
      <w:r w:rsidR="009F20B5">
        <w:rPr>
          <w:i/>
          <w:iCs/>
        </w:rPr>
        <w:t>M</w:t>
      </w:r>
      <w:r w:rsidR="009F20B5">
        <w:rPr>
          <w:vertAlign w:val="subscript"/>
        </w:rPr>
        <w:t>area</w:t>
      </w:r>
      <w:r w:rsidR="009F20B5" w:rsidRPr="00FE014F">
        <w:t xml:space="preserve">, </w:t>
      </w:r>
      <w:r w:rsidR="009F20B5" w:rsidRPr="00FE014F">
        <w:rPr>
          <w:i/>
          <w:iCs/>
        </w:rPr>
        <w:t>N</w:t>
      </w:r>
      <w:r w:rsidR="009F20B5" w:rsidRPr="00FE014F">
        <w:rPr>
          <w:vertAlign w:val="subscript"/>
        </w:rPr>
        <w:t>mass</w:t>
      </w:r>
      <w:r w:rsidR="009F20B5" w:rsidRPr="00FE014F">
        <w:t xml:space="preserve">, </w:t>
      </w:r>
      <w:proofErr w:type="spellStart"/>
      <w:r w:rsidR="009F20B5">
        <w:rPr>
          <w:i/>
          <w:iCs/>
        </w:rPr>
        <w:t>Chl</w:t>
      </w:r>
      <w:r w:rsidR="009F20B5">
        <w:rPr>
          <w:vertAlign w:val="subscript"/>
        </w:rPr>
        <w:t>area</w:t>
      </w:r>
      <w:proofErr w:type="spellEnd"/>
      <w:r w:rsidR="009F20B5">
        <w:t>,</w:t>
      </w:r>
      <w:r w:rsidR="00D52184" w:rsidRPr="00D07CFA">
        <w:t xml:space="preserve"> </w:t>
      </w:r>
      <w:r w:rsidR="00D52184">
        <w:rPr>
          <w:i/>
          <w:iCs/>
        </w:rPr>
        <w:t>A</w:t>
      </w:r>
      <w:r w:rsidR="00D52184">
        <w:rPr>
          <w:vertAlign w:val="subscript"/>
        </w:rPr>
        <w:t>net</w:t>
      </w:r>
      <w:r w:rsidR="007A3065">
        <w:rPr>
          <w:vertAlign w:val="subscript"/>
        </w:rPr>
        <w:t>,420</w:t>
      </w:r>
      <w:r w:rsidR="00D52184">
        <w:t>,</w:t>
      </w:r>
      <w:r w:rsidR="007A3065">
        <w:t xml:space="preserve"> </w:t>
      </w:r>
      <w:proofErr w:type="spellStart"/>
      <w:r w:rsidR="007A3065">
        <w:rPr>
          <w:i/>
          <w:iCs/>
        </w:rPr>
        <w:t>A</w:t>
      </w:r>
      <w:r w:rsidR="007A3065">
        <w:rPr>
          <w:vertAlign w:val="subscript"/>
        </w:rPr>
        <w:t>net,growth</w:t>
      </w:r>
      <w:proofErr w:type="spellEnd"/>
      <w:r w:rsidR="007A3065">
        <w:t>,</w:t>
      </w:r>
      <w:r w:rsidR="00D52184">
        <w:t xml:space="preserve"> </w:t>
      </w:r>
      <w:r w:rsidR="00D52184">
        <w:rPr>
          <w:i/>
          <w:iCs/>
        </w:rPr>
        <w:t>R</w:t>
      </w:r>
      <w:r w:rsidR="00D52184">
        <w:rPr>
          <w:vertAlign w:val="subscript"/>
        </w:rPr>
        <w:t>d25</w:t>
      </w:r>
      <w:r w:rsidR="00D52184">
        <w:t>,</w:t>
      </w:r>
      <w:r w:rsidR="009F20B5" w:rsidRPr="00FE014F">
        <w:rPr>
          <w:i/>
          <w:iCs/>
        </w:rPr>
        <w:t xml:space="preserve"> V</w:t>
      </w:r>
      <w:r w:rsidR="009F20B5" w:rsidRPr="00FE014F">
        <w:rPr>
          <w:vertAlign w:val="subscript"/>
        </w:rPr>
        <w:t>cmax25</w:t>
      </w:r>
      <w:r w:rsidR="009F20B5" w:rsidRPr="00FE014F">
        <w:t xml:space="preserve">, </w:t>
      </w:r>
      <w:r w:rsidR="009F20B5" w:rsidRPr="00FE014F">
        <w:rPr>
          <w:i/>
          <w:iCs/>
        </w:rPr>
        <w:t>J</w:t>
      </w:r>
      <w:r w:rsidR="009F20B5" w:rsidRPr="00FE014F">
        <w:rPr>
          <w:vertAlign w:val="subscript"/>
        </w:rPr>
        <w:t>max25</w:t>
      </w:r>
      <w:r w:rsidR="009F20B5" w:rsidRPr="00FE014F">
        <w:t xml:space="preserve">, </w:t>
      </w:r>
      <w:r w:rsidR="009F20B5" w:rsidRPr="00FE014F">
        <w:rPr>
          <w:i/>
          <w:iCs/>
        </w:rPr>
        <w:t>J</w:t>
      </w:r>
      <w:r w:rsidR="009F20B5" w:rsidRPr="00FE014F">
        <w:rPr>
          <w:vertAlign w:val="subscript"/>
        </w:rPr>
        <w:t>max25</w:t>
      </w:r>
      <w:r w:rsidR="009F20B5" w:rsidRPr="00FE014F">
        <w:t>:</w:t>
      </w:r>
      <w:r w:rsidR="009F20B5" w:rsidRPr="00FE014F">
        <w:rPr>
          <w:i/>
          <w:iCs/>
        </w:rPr>
        <w:t>V</w:t>
      </w:r>
      <w:r w:rsidR="009F20B5" w:rsidRPr="00FE014F">
        <w:rPr>
          <w:vertAlign w:val="subscript"/>
        </w:rPr>
        <w:t>cmax25</w:t>
      </w:r>
      <w:r w:rsidR="009F20B5" w:rsidRPr="00FE014F">
        <w:t>,</w:t>
      </w:r>
      <w:r w:rsidR="007A3065">
        <w:t xml:space="preserve"> </w:t>
      </w:r>
      <w:proofErr w:type="spellStart"/>
      <w:r w:rsidR="007A3065">
        <w:rPr>
          <w:i/>
          <w:iCs/>
        </w:rPr>
        <w:t>PNUE</w:t>
      </w:r>
      <w:r w:rsidR="007A3065">
        <w:rPr>
          <w:i/>
          <w:iCs/>
          <w:vertAlign w:val="subscript"/>
        </w:rPr>
        <w:t>growth</w:t>
      </w:r>
      <w:proofErr w:type="spellEnd"/>
      <w:r w:rsidR="007A3065">
        <w:t>,</w:t>
      </w:r>
      <w:r w:rsidR="009F0412">
        <w:t xml:space="preserve"> </w:t>
      </w:r>
      <w:r w:rsidR="009F0412" w:rsidRPr="009F0412">
        <w:rPr>
          <w:i/>
          <w:iCs/>
          <w:lang w:val="el-GR"/>
        </w:rPr>
        <w:t>χ</w:t>
      </w:r>
      <w:r w:rsidR="009F0412">
        <w:t xml:space="preserve">, </w:t>
      </w:r>
      <w:proofErr w:type="spellStart"/>
      <w:r w:rsidR="009F20B5">
        <w:rPr>
          <w:i/>
          <w:iCs/>
        </w:rPr>
        <w:t>N</w:t>
      </w:r>
      <w:r w:rsidR="009F20B5">
        <w:rPr>
          <w:vertAlign w:val="subscript"/>
        </w:rPr>
        <w:t>cost</w:t>
      </w:r>
      <w:proofErr w:type="spellEnd"/>
      <w:r w:rsidR="009F20B5">
        <w:t xml:space="preserve">, </w:t>
      </w:r>
      <w:proofErr w:type="spellStart"/>
      <w:r w:rsidR="009F20B5">
        <w:rPr>
          <w:i/>
          <w:iCs/>
        </w:rPr>
        <w:t>C</w:t>
      </w:r>
      <w:r w:rsidR="009F20B5">
        <w:rPr>
          <w:vertAlign w:val="subscript"/>
        </w:rPr>
        <w:t>bg</w:t>
      </w:r>
      <w:proofErr w:type="spellEnd"/>
      <w:r w:rsidR="009F20B5">
        <w:t xml:space="preserve">, </w:t>
      </w:r>
      <w:proofErr w:type="spellStart"/>
      <w:r w:rsidR="009F20B5">
        <w:rPr>
          <w:i/>
          <w:iCs/>
        </w:rPr>
        <w:t>N</w:t>
      </w:r>
      <w:r w:rsidR="009F20B5">
        <w:rPr>
          <w:vertAlign w:val="subscript"/>
        </w:rPr>
        <w:t>wp</w:t>
      </w:r>
      <w:proofErr w:type="spellEnd"/>
      <w:r w:rsidR="009F20B5">
        <w:t xml:space="preserve">, total biomass, total leaf area, </w:t>
      </w:r>
      <w:r w:rsidR="009F20B5" w:rsidRPr="00755EEE">
        <w:t>%</w:t>
      </w:r>
      <w:proofErr w:type="spellStart"/>
      <w:r w:rsidR="009F20B5" w:rsidRPr="00BF4EFD">
        <w:rPr>
          <w:i/>
          <w:iCs/>
        </w:rPr>
        <w:t>N</w:t>
      </w:r>
      <w:r w:rsidR="009F20B5" w:rsidRPr="00BF4EFD">
        <w:rPr>
          <w:vertAlign w:val="subscript"/>
        </w:rPr>
        <w:t>dfa</w:t>
      </w:r>
      <w:proofErr w:type="spellEnd"/>
      <w:r w:rsidR="00615C40">
        <w:t xml:space="preserve">, </w:t>
      </w:r>
      <w:ins w:id="129" w:author="Perkowski, Evan A" w:date="2023-11-27T14:00:00Z">
        <w:r w:rsidR="00DF3E08">
          <w:t xml:space="preserve">root nodule biomass, </w:t>
        </w:r>
      </w:ins>
      <w:r w:rsidR="00615C40">
        <w:t>root nodule biomass: root biomass</w:t>
      </w:r>
      <w:ins w:id="130" w:author="Perkowski, Evan A" w:date="2023-11-30T13:35:00Z">
        <w:r w:rsidR="00FB04AE">
          <w:t>, and the ratio of total biomass to potting volume</w:t>
        </w:r>
      </w:ins>
      <w:r w:rsidR="009F20B5">
        <w:t>.</w:t>
      </w:r>
    </w:p>
    <w:p w14:paraId="6E00CD93" w14:textId="20852C53" w:rsidR="009F20B5" w:rsidRDefault="009F20B5" w:rsidP="003703E2">
      <w:pPr>
        <w:spacing w:line="360" w:lineRule="auto"/>
        <w:ind w:firstLine="720"/>
      </w:pPr>
      <w:r w:rsidRPr="00FE014F">
        <w:t>Shapiro-Wilk tests of normality</w:t>
      </w:r>
      <w:r w:rsidR="00FF7D72">
        <w:t xml:space="preserve"> were used to assess</w:t>
      </w:r>
      <w:r w:rsidRPr="00FE014F">
        <w:t xml:space="preserve"> whether linear mixed-effects models satisfied residual normality assumptions. </w:t>
      </w:r>
      <w:r>
        <w:t xml:space="preserve">All </w:t>
      </w:r>
      <w:ins w:id="131" w:author="Perkowski, Evan A [2]" w:date="2023-11-13T15:22:00Z">
        <w:r w:rsidR="00121E9D">
          <w:t>models</w:t>
        </w:r>
      </w:ins>
      <w:r>
        <w:t xml:space="preserve"> that did not satisfy residual normality assumptions </w:t>
      </w:r>
      <w:ins w:id="132" w:author="Perkowski, Evan A" w:date="2023-11-27T14:01:00Z">
        <w:r w:rsidR="00D92609">
          <w:t>satisfied</w:t>
        </w:r>
      </w:ins>
      <w:ins w:id="133" w:author="Perkowski, Evan A" w:date="2023-11-29T11:21:00Z">
        <w:r w:rsidR="00AA7AC1">
          <w:t xml:space="preserve"> such assumptions</w:t>
        </w:r>
      </w:ins>
      <w:ins w:id="134" w:author="Perkowski, Evan A" w:date="2023-11-27T14:01:00Z">
        <w:r w:rsidR="00D92609">
          <w:t xml:space="preserve"> </w:t>
        </w:r>
      </w:ins>
      <w:r>
        <w:t>w</w:t>
      </w:r>
      <w:ins w:id="135" w:author="Perkowski, Evan A [2]" w:date="2023-11-13T15:22:00Z">
        <w:r w:rsidR="00121E9D">
          <w:t>hen response variables were fit using</w:t>
        </w:r>
      </w:ins>
      <w:r>
        <w:t xml:space="preserve"> either a natural log or square root data transformation (Shapiro-Wilk: </w:t>
      </w:r>
      <w:r w:rsidRPr="00FF7D72">
        <w:rPr>
          <w:i/>
          <w:iCs/>
        </w:rPr>
        <w:t>p</w:t>
      </w:r>
      <w:r>
        <w:t xml:space="preserve">&gt;0.05 in all cases). Specifically, models for total leaf area, </w:t>
      </w:r>
      <w:r>
        <w:rPr>
          <w:i/>
          <w:iCs/>
        </w:rPr>
        <w:t>N</w:t>
      </w:r>
      <w:r>
        <w:rPr>
          <w:vertAlign w:val="subscript"/>
        </w:rPr>
        <w:t>area</w:t>
      </w:r>
      <w:r>
        <w:t xml:space="preserve">, </w:t>
      </w:r>
      <w:r>
        <w:rPr>
          <w:i/>
          <w:iCs/>
        </w:rPr>
        <w:t>N</w:t>
      </w:r>
      <w:r>
        <w:rPr>
          <w:vertAlign w:val="subscript"/>
        </w:rPr>
        <w:t>mass</w:t>
      </w:r>
      <w:r>
        <w:t xml:space="preserve">, </w:t>
      </w:r>
      <w:proofErr w:type="spellStart"/>
      <w:r>
        <w:rPr>
          <w:i/>
          <w:iCs/>
        </w:rPr>
        <w:t>Chl</w:t>
      </w:r>
      <w:r>
        <w:rPr>
          <w:vertAlign w:val="subscript"/>
        </w:rPr>
        <w:t>area</w:t>
      </w:r>
      <w:proofErr w:type="spellEnd"/>
      <w:r>
        <w:t>,</w:t>
      </w:r>
      <w:r w:rsidR="00D52184">
        <w:t xml:space="preserve"> </w:t>
      </w:r>
      <w:r w:rsidR="00D52184">
        <w:rPr>
          <w:i/>
          <w:iCs/>
        </w:rPr>
        <w:t>A</w:t>
      </w:r>
      <w:r w:rsidR="00D52184">
        <w:rPr>
          <w:vertAlign w:val="subscript"/>
        </w:rPr>
        <w:t>net</w:t>
      </w:r>
      <w:r w:rsidR="00BC57CC">
        <w:rPr>
          <w:vertAlign w:val="subscript"/>
        </w:rPr>
        <w:t>,420</w:t>
      </w:r>
      <w:r w:rsidR="00D52184">
        <w:t>,</w:t>
      </w:r>
      <w:r w:rsidR="00BC57CC">
        <w:t xml:space="preserve"> </w:t>
      </w:r>
      <w:proofErr w:type="spellStart"/>
      <w:r w:rsidR="00BC57CC">
        <w:rPr>
          <w:i/>
          <w:iCs/>
        </w:rPr>
        <w:t>A</w:t>
      </w:r>
      <w:r w:rsidR="00BC57CC">
        <w:rPr>
          <w:vertAlign w:val="subscript"/>
        </w:rPr>
        <w:t>net,growth</w:t>
      </w:r>
      <w:proofErr w:type="spellEnd"/>
      <w:r w:rsidR="00BC57CC">
        <w:t>,</w:t>
      </w:r>
      <w:r w:rsidR="00D52184">
        <w:t xml:space="preserve"> </w:t>
      </w:r>
      <w:r w:rsidR="00D52184">
        <w:rPr>
          <w:i/>
          <w:iCs/>
        </w:rPr>
        <w:t>R</w:t>
      </w:r>
      <w:r w:rsidR="00D52184">
        <w:rPr>
          <w:vertAlign w:val="subscript"/>
        </w:rPr>
        <w:t>d25</w:t>
      </w:r>
      <w:r w:rsidR="00D52184">
        <w:t>,</w:t>
      </w:r>
      <w:r>
        <w:t xml:space="preserve"> </w:t>
      </w:r>
      <w:r w:rsidRPr="00FE014F">
        <w:rPr>
          <w:i/>
          <w:iCs/>
        </w:rPr>
        <w:t>V</w:t>
      </w:r>
      <w:r w:rsidRPr="00FE014F">
        <w:rPr>
          <w:vertAlign w:val="subscript"/>
        </w:rPr>
        <w:t>cmax25</w:t>
      </w:r>
      <w:r w:rsidRPr="00FE014F">
        <w:t xml:space="preserve">, </w:t>
      </w:r>
      <w:r w:rsidRPr="00FE014F">
        <w:rPr>
          <w:i/>
          <w:iCs/>
        </w:rPr>
        <w:t>J</w:t>
      </w:r>
      <w:r w:rsidRPr="00FE014F">
        <w:rPr>
          <w:vertAlign w:val="subscript"/>
        </w:rPr>
        <w:t>max25</w:t>
      </w:r>
      <w:r w:rsidRPr="00FE014F">
        <w:t xml:space="preserve">, </w:t>
      </w:r>
      <w:r w:rsidRPr="00FE014F">
        <w:rPr>
          <w:i/>
          <w:iCs/>
        </w:rPr>
        <w:t>J</w:t>
      </w:r>
      <w:r w:rsidRPr="00FE014F">
        <w:rPr>
          <w:vertAlign w:val="subscript"/>
        </w:rPr>
        <w:t>max25</w:t>
      </w:r>
      <w:r w:rsidRPr="00FE014F">
        <w:t>:</w:t>
      </w:r>
      <w:r w:rsidRPr="00FE014F">
        <w:rPr>
          <w:i/>
          <w:iCs/>
        </w:rPr>
        <w:t>V</w:t>
      </w:r>
      <w:r w:rsidRPr="00FE014F">
        <w:rPr>
          <w:vertAlign w:val="subscript"/>
        </w:rPr>
        <w:t>cmax25</w:t>
      </w:r>
      <w:r w:rsidRPr="00FE014F">
        <w:t>,</w:t>
      </w:r>
      <w:r w:rsidR="007A3065" w:rsidRPr="007A3065">
        <w:rPr>
          <w:i/>
          <w:iCs/>
        </w:rPr>
        <w:t xml:space="preserve"> </w:t>
      </w:r>
      <w:proofErr w:type="spellStart"/>
      <w:r w:rsidR="007A3065">
        <w:rPr>
          <w:i/>
          <w:iCs/>
        </w:rPr>
        <w:t>PNUE</w:t>
      </w:r>
      <w:r w:rsidR="007A3065">
        <w:rPr>
          <w:i/>
          <w:iCs/>
          <w:vertAlign w:val="subscript"/>
        </w:rPr>
        <w:t>growth</w:t>
      </w:r>
      <w:proofErr w:type="spellEnd"/>
      <w:r w:rsidR="007A3065">
        <w:t>,</w:t>
      </w:r>
      <w:r>
        <w:t xml:space="preserve"> </w:t>
      </w:r>
      <w:r w:rsidR="009F0412" w:rsidRPr="009F0412">
        <w:rPr>
          <w:i/>
          <w:iCs/>
          <w:lang w:val="el-GR"/>
        </w:rPr>
        <w:t>χ</w:t>
      </w:r>
      <w:r w:rsidR="009F0412">
        <w:t xml:space="preserve">, </w:t>
      </w:r>
      <w:r>
        <w:t xml:space="preserve">total leaf area, and </w:t>
      </w:r>
      <w:proofErr w:type="spellStart"/>
      <w:r>
        <w:rPr>
          <w:i/>
          <w:iCs/>
        </w:rPr>
        <w:t>N</w:t>
      </w:r>
      <w:r>
        <w:rPr>
          <w:vertAlign w:val="subscript"/>
        </w:rPr>
        <w:t>cost</w:t>
      </w:r>
      <w:proofErr w:type="spellEnd"/>
      <w:r>
        <w:t xml:space="preserve"> </w:t>
      </w:r>
      <w:r w:rsidRPr="001C077E">
        <w:t>satisfied</w:t>
      </w:r>
      <w:r>
        <w:t xml:space="preserve"> residual normality assumptions without data transformation. Models for </w:t>
      </w:r>
      <w:r>
        <w:rPr>
          <w:i/>
          <w:iCs/>
        </w:rPr>
        <w:t>M</w:t>
      </w:r>
      <w:r>
        <w:rPr>
          <w:vertAlign w:val="subscript"/>
        </w:rPr>
        <w:t>area</w:t>
      </w:r>
      <w:r>
        <w:t>,</w:t>
      </w:r>
      <w:r w:rsidRPr="003703E2">
        <w:rPr>
          <w:i/>
          <w:iCs/>
        </w:rPr>
        <w:t xml:space="preserve"> </w:t>
      </w:r>
      <w:r>
        <w:t>total biomass</w:t>
      </w:r>
      <w:r w:rsidR="007A3065">
        <w:t>,</w:t>
      </w:r>
      <w:r>
        <w:t xml:space="preserve"> and </w:t>
      </w:r>
      <w:proofErr w:type="spellStart"/>
      <w:r>
        <w:rPr>
          <w:i/>
          <w:iCs/>
        </w:rPr>
        <w:t>C</w:t>
      </w:r>
      <w:r>
        <w:rPr>
          <w:vertAlign w:val="subscript"/>
        </w:rPr>
        <w:t>bg</w:t>
      </w:r>
      <w:proofErr w:type="spellEnd"/>
      <w:r>
        <w:t xml:space="preserve"> satisfied residual normality assumptions with a natural log data transformation, while models for </w:t>
      </w:r>
      <w:proofErr w:type="spellStart"/>
      <w:r>
        <w:rPr>
          <w:i/>
          <w:iCs/>
        </w:rPr>
        <w:t>N</w:t>
      </w:r>
      <w:r>
        <w:rPr>
          <w:vertAlign w:val="subscript"/>
        </w:rPr>
        <w:t>wp</w:t>
      </w:r>
      <w:proofErr w:type="spellEnd"/>
      <w:r>
        <w:t xml:space="preserve">, nodule biomass, nodule biomass: root biomass, and </w:t>
      </w:r>
      <w:r w:rsidRPr="00BF4EFD">
        <w:rPr>
          <w:i/>
          <w:iCs/>
        </w:rPr>
        <w:t>%</w:t>
      </w:r>
      <w:proofErr w:type="spellStart"/>
      <w:r w:rsidRPr="00BF4EFD">
        <w:rPr>
          <w:i/>
          <w:iCs/>
        </w:rPr>
        <w:t>N</w:t>
      </w:r>
      <w:r w:rsidRPr="00BF4EFD">
        <w:rPr>
          <w:vertAlign w:val="subscript"/>
        </w:rPr>
        <w:t>dfa</w:t>
      </w:r>
      <w:proofErr w:type="spellEnd"/>
      <w:r>
        <w:t xml:space="preserve"> satisfied residual normality assumptions with a square root data transformation.</w:t>
      </w:r>
    </w:p>
    <w:p w14:paraId="0856B143" w14:textId="438CB614" w:rsidR="009338FF" w:rsidRPr="002B64B2" w:rsidRDefault="009F20B5" w:rsidP="009129C7">
      <w:pPr>
        <w:spacing w:line="360" w:lineRule="auto"/>
        <w:ind w:firstLine="720"/>
      </w:pPr>
      <w:r w:rsidRPr="00FE014F">
        <w:t xml:space="preserve">In all models, we used the </w:t>
      </w:r>
      <w:r w:rsidR="007A3065">
        <w:t>‘</w:t>
      </w:r>
      <w:proofErr w:type="spellStart"/>
      <w:r w:rsidRPr="00FE014F">
        <w:t>lmer</w:t>
      </w:r>
      <w:proofErr w:type="spellEnd"/>
      <w:r w:rsidR="007A3065">
        <w:t>’</w:t>
      </w:r>
      <w:r w:rsidRPr="00FE014F">
        <w:t xml:space="preserve"> function in the </w:t>
      </w:r>
      <w:r w:rsidR="00F52F42">
        <w:t>‘</w:t>
      </w:r>
      <w:r w:rsidRPr="00FE014F">
        <w:t>lme4</w:t>
      </w:r>
      <w:r w:rsidR="00F52F42">
        <w:t>’</w:t>
      </w:r>
      <w:r w:rsidRPr="00FE014F">
        <w:t xml:space="preserve"> R package</w:t>
      </w:r>
      <w:r w:rsidR="007A3065">
        <w:t xml:space="preserve"> </w:t>
      </w:r>
      <w:r w:rsidR="007A3065">
        <w:fldChar w:fldCharType="begin" w:fldLock="1"/>
      </w:r>
      <w:r w:rsidR="007A3065">
        <w:instrText>ADDIN CSL_CITATION {"citationItems":[{"id":"ITEM-1","itemData":{"DOI":"10.18637/jss.v067.i01","ISSN":"1548-7660","abstract":"Maximum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lme4","type":"article-journal","volume":"67"},"uris":["http://www.mendeley.com/documents/?uuid=f767e28f-55eb-4f77-816b-8c8474093c4e"]}],"mendeley":{"formattedCitation":"(Bates &lt;i&gt;et al.&lt;/i&gt;, 2015)","plainTextFormattedCitation":"(Bates et al., 2015)","previouslyFormattedCitation":"(Bates &lt;i&gt;et al.&lt;/i&gt;, 2015)"},"properties":{"noteIndex":0},"schema":"https://github.com/citation-style-language/schema/raw/master/csl-citation.json"}</w:instrText>
      </w:r>
      <w:r w:rsidR="007A3065">
        <w:fldChar w:fldCharType="separate"/>
      </w:r>
      <w:r w:rsidR="007A3065" w:rsidRPr="007A3065">
        <w:rPr>
          <w:noProof/>
        </w:rPr>
        <w:t xml:space="preserve">(Bates </w:t>
      </w:r>
      <w:r w:rsidR="007A3065" w:rsidRPr="007A3065">
        <w:rPr>
          <w:i/>
          <w:noProof/>
        </w:rPr>
        <w:t>et al.</w:t>
      </w:r>
      <w:r w:rsidR="007A3065" w:rsidRPr="007A3065">
        <w:rPr>
          <w:noProof/>
        </w:rPr>
        <w:t>, 2015)</w:t>
      </w:r>
      <w:r w:rsidR="007A3065">
        <w:fldChar w:fldCharType="end"/>
      </w:r>
      <w:r w:rsidR="007A3065">
        <w:t xml:space="preserve"> </w:t>
      </w:r>
      <w:r w:rsidRPr="00FE014F">
        <w:t xml:space="preserve">to fit each model and the </w:t>
      </w:r>
      <w:r w:rsidR="00F52F42">
        <w:t>‘</w:t>
      </w:r>
      <w:proofErr w:type="spellStart"/>
      <w:r w:rsidRPr="00FE014F">
        <w:t>Anova</w:t>
      </w:r>
      <w:proofErr w:type="spellEnd"/>
      <w:r w:rsidR="00F52F42">
        <w:t>’</w:t>
      </w:r>
      <w:r w:rsidRPr="00FE014F">
        <w:t xml:space="preserve"> function in the </w:t>
      </w:r>
      <w:r w:rsidR="00F52F42">
        <w:t>‘</w:t>
      </w:r>
      <w:r w:rsidRPr="00FE014F">
        <w:t>car</w:t>
      </w:r>
      <w:r w:rsidR="00F52F42">
        <w:t>’</w:t>
      </w:r>
      <w:r w:rsidRPr="00FE014F">
        <w:t xml:space="preserve"> R package</w:t>
      </w:r>
      <w:r w:rsidR="007A3065">
        <w:t xml:space="preserve"> </w:t>
      </w:r>
      <w:r w:rsidR="007A3065">
        <w:fldChar w:fldCharType="begin" w:fldLock="1"/>
      </w:r>
      <w:r w:rsidR="007A3065">
        <w:instrText>ADDIN CSL_CITATION {"citationItems":[{"id":"ITEM-1","itemData":{"author":[{"dropping-particle":"","family":"Fox","given":"John","non-dropping-particle":"","parse-names":false,"suffix":""},{"dropping-particle":"","family":"Weisberg","given":"Sanford","non-dropping-particle":"","parse-names":false,"suffix":""}],"edition":"Third edit","id":"ITEM-1","issued":{"date-parts":[["2019"]]},"publisher":"Sage","publisher-place":"Thousand Oaks, California","title":"An R companion to applied regression","type":"book"},"uris":["http://www.mendeley.com/documents/?uuid=98b582d2-93ad-46f6-98d2-ede9c11c6d15"]}],"mendeley":{"formattedCitation":"(Fox &amp; Weisberg, 2019)","plainTextFormattedCitation":"(Fox &amp; Weisberg, 2019)","previouslyFormattedCitation":"(Fox &amp; Weisberg, 2019)"},"properties":{"noteIndex":0},"schema":"https://github.com/citation-style-language/schema/raw/master/csl-citation.json"}</w:instrText>
      </w:r>
      <w:r w:rsidR="007A3065">
        <w:fldChar w:fldCharType="separate"/>
      </w:r>
      <w:r w:rsidR="007A3065" w:rsidRPr="007A3065">
        <w:rPr>
          <w:noProof/>
        </w:rPr>
        <w:t>(Fox &amp; Weisberg, 2019)</w:t>
      </w:r>
      <w:r w:rsidR="007A3065">
        <w:fldChar w:fldCharType="end"/>
      </w:r>
      <w:r w:rsidR="007A3065">
        <w:t xml:space="preserve"> </w:t>
      </w:r>
      <w:r w:rsidRPr="00FE014F">
        <w:t>to calculate Type II Wald's χ</w:t>
      </w:r>
      <w:r w:rsidRPr="00FE014F">
        <w:rPr>
          <w:vertAlign w:val="superscript"/>
        </w:rPr>
        <w:t>2</w:t>
      </w:r>
      <w:r w:rsidRPr="00FE014F">
        <w:t xml:space="preserve"> and determine the significance (</w:t>
      </w:r>
      <w:r w:rsidRPr="00FF7D72">
        <w:rPr>
          <w:i/>
          <w:iCs/>
        </w:rPr>
        <w:t>α</w:t>
      </w:r>
      <w:r w:rsidRPr="00FE014F">
        <w:t xml:space="preserve">=0.05) of each fixed effect coefficient. We used the </w:t>
      </w:r>
      <w:r w:rsidR="00124EC9">
        <w:t>‘</w:t>
      </w:r>
      <w:r w:rsidRPr="00FE014F">
        <w:t>emmeans</w:t>
      </w:r>
      <w:r w:rsidR="00124EC9">
        <w:t>’</w:t>
      </w:r>
      <w:r w:rsidRPr="00FE014F">
        <w:t xml:space="preserve"> R package</w:t>
      </w:r>
      <w:r w:rsidR="007A3065">
        <w:t xml:space="preserve"> </w:t>
      </w:r>
      <w:r w:rsidR="007A3065">
        <w:fldChar w:fldCharType="begin" w:fldLock="1"/>
      </w:r>
      <w:r w:rsidR="007A3065">
        <w:instrText>ADDIN CSL_CITATION {"citationItems":[{"id":"ITEM-1","itemData":{"author":[{"dropping-particle":"","family":"Lenth","given":"Russell","non-dropping-particle":"","parse-names":false,"suffix":""}],"id":"ITEM-1","issued":{"date-parts":[["2019"]]},"title":"emmeans: estimated marginal means, aka least-squares means","type":"article"},"uris":["http://www.mendeley.com/documents/?uuid=2f4fc7f4-f350-4d86-b210-f111a74f7704"]}],"mendeley":{"formattedCitation":"(Lenth, 2019)","plainTextFormattedCitation":"(Lenth, 2019)","previouslyFormattedCitation":"(Lenth, 2019)"},"properties":{"noteIndex":0},"schema":"https://github.com/citation-style-language/schema/raw/master/csl-citation.json"}</w:instrText>
      </w:r>
      <w:r w:rsidR="007A3065">
        <w:fldChar w:fldCharType="separate"/>
      </w:r>
      <w:r w:rsidR="007A3065" w:rsidRPr="007A3065">
        <w:rPr>
          <w:noProof/>
        </w:rPr>
        <w:t>(Lenth, 2019)</w:t>
      </w:r>
      <w:r w:rsidR="007A3065">
        <w:fldChar w:fldCharType="end"/>
      </w:r>
      <w:r w:rsidR="007A3065">
        <w:t xml:space="preserve"> </w:t>
      </w:r>
      <w:r w:rsidRPr="00FE014F">
        <w:t>to conduct post-hoc comparisons using Tukey's tests, where degrees of freedom were approximated using the Kenward-Roger approach</w:t>
      </w:r>
      <w:r w:rsidR="007A3065">
        <w:t xml:space="preserve"> </w:t>
      </w:r>
      <w:r w:rsidR="007A3065">
        <w:fldChar w:fldCharType="begin" w:fldLock="1"/>
      </w:r>
      <w:r w:rsidR="00210514">
        <w:instrText>ADDIN CSL_CITATION {"citationItems":[{"id":"ITEM-1","itemData":{"DOI":"10.2307/2533558","ISSN":"0006341X","author":[{"dropping-particle":"","family":"Kenward","given":"Michael G","non-dropping-particle":"","parse-names":false,"suffix":""},{"dropping-particle":"","family":"Roger","given":"James H","non-dropping-particle":"","parse-names":false,"suffix":""}],"container-title":"Biometrics","id":"ITEM-1","issue":"3","issued":{"date-parts":[["1997","9"]]},"page":"983","title":"Small sample inference for fixed effects from restricted maximum likelihood","type":"article-journal","volume":"53"},"uris":["http://www.mendeley.com/documents/?uuid=04f42785-fd4a-4d10-b732-f053f063390e"]}],"mendeley":{"formattedCitation":"(Kenward &amp; Roger, 1997)","plainTextFormattedCitation":"(Kenward &amp; Roger, 1997)","previouslyFormattedCitation":"(Kenward &amp; Roger, 1997)"},"properties":{"noteIndex":0},"schema":"https://github.com/citation-style-language/schema/raw/master/csl-citation.json"}</w:instrText>
      </w:r>
      <w:r w:rsidR="007A3065">
        <w:fldChar w:fldCharType="separate"/>
      </w:r>
      <w:r w:rsidR="007A3065" w:rsidRPr="007A3065">
        <w:rPr>
          <w:noProof/>
        </w:rPr>
        <w:t>(Kenward &amp; Roger, 1997)</w:t>
      </w:r>
      <w:r w:rsidR="007A3065">
        <w:fldChar w:fldCharType="end"/>
      </w:r>
      <w:r w:rsidR="007A3065">
        <w:t xml:space="preserve">. </w:t>
      </w:r>
      <w:r>
        <w:t>Trendlines and error ribbons represent</w:t>
      </w:r>
      <w:r w:rsidR="00615C40">
        <w:t>ing</w:t>
      </w:r>
      <w:r>
        <w:t xml:space="preserve"> </w:t>
      </w:r>
      <w:ins w:id="136" w:author="Perkowski, Evan A" w:date="2023-11-28T11:34:00Z">
        <w:r w:rsidR="00DE57DC">
          <w:t xml:space="preserve">the </w:t>
        </w:r>
      </w:ins>
      <w:r>
        <w:t xml:space="preserve">95% confidence intervals were drawn </w:t>
      </w:r>
      <w:r w:rsidR="00FF7D72">
        <w:t xml:space="preserve">in all figures </w:t>
      </w:r>
      <w:r>
        <w:t xml:space="preserve">using ‘emmeans’ outputs across the range in </w:t>
      </w:r>
      <w:ins w:id="137" w:author="Perkowski, Evan A" w:date="2023-11-13T15:28:00Z">
        <w:r w:rsidR="00165C21">
          <w:t>nitrogen</w:t>
        </w:r>
      </w:ins>
      <w:r w:rsidR="00165C21">
        <w:t xml:space="preserve"> </w:t>
      </w:r>
      <w:r w:rsidR="009338FF">
        <w:t xml:space="preserve">fertilization </w:t>
      </w:r>
      <w:r>
        <w:t xml:space="preserve">values. </w:t>
      </w:r>
      <w:r w:rsidRPr="00FE014F">
        <w:t>All analyses and plots were conducted in R version 4.</w:t>
      </w:r>
      <w:r w:rsidR="001B6725">
        <w:t>1</w:t>
      </w:r>
      <w:r w:rsidRPr="00FE014F">
        <w:t>.0</w:t>
      </w:r>
      <w:r w:rsidR="007A3065">
        <w:t xml:space="preserve"> </w:t>
      </w:r>
      <w:r w:rsidR="007A3065">
        <w:fldChar w:fldCharType="begin" w:fldLock="1"/>
      </w:r>
      <w:r w:rsidR="007A3065">
        <w:instrText>ADDIN CSL_CITATION {"citationItems":[{"id":"ITEM-1","itemData":{"author":[{"dropping-particle":"","family":"R Core Team","given":"","non-dropping-particle":"","parse-names":false,"suffix":""}],"id":"ITEM-1","issued":{"date-parts":[["2021"]]},"number":"4.1.1","publisher":"R Foundation for Statistical Computing","publisher-place":"Vienna, Austria","title":"R: A language and environment for statistical computing","type":"article"},"uris":["http://www.mendeley.com/documents/?uuid=9df2246d-8bff-4e78-8053-1da2f14fc848"]}],"mendeley":{"formattedCitation":"(R Core Team, 2021)","plainTextFormattedCitation":"(R Core Team, 2021)","previouslyFormattedCitation":"(R Core Team, 2021)"},"properties":{"noteIndex":0},"schema":"https://github.com/citation-style-language/schema/raw/master/csl-citation.json"}</w:instrText>
      </w:r>
      <w:r w:rsidR="007A3065">
        <w:fldChar w:fldCharType="separate"/>
      </w:r>
      <w:r w:rsidR="007A3065" w:rsidRPr="007A3065">
        <w:rPr>
          <w:noProof/>
        </w:rPr>
        <w:t>(R Core Team, 2021)</w:t>
      </w:r>
      <w:r w:rsidR="007A3065">
        <w:fldChar w:fldCharType="end"/>
      </w:r>
      <w:r w:rsidR="007A3065">
        <w:t>.</w:t>
      </w:r>
      <w:ins w:id="138" w:author="Perkowski, Evan A [2]" w:date="2023-11-30T10:26:00Z">
        <w:r w:rsidR="002B64B2">
          <w:t xml:space="preserve"> Model results for </w:t>
        </w:r>
        <w:r w:rsidR="002B64B2" w:rsidRPr="009F0412">
          <w:rPr>
            <w:i/>
            <w:iCs/>
            <w:lang w:val="el-GR"/>
          </w:rPr>
          <w:t>χ</w:t>
        </w:r>
        <w:r w:rsidR="002B64B2">
          <w:t xml:space="preserve">, </w:t>
        </w:r>
      </w:ins>
      <w:proofErr w:type="spellStart"/>
      <w:ins w:id="139" w:author="Perkowski, Evan A [2]" w:date="2023-11-30T10:27:00Z">
        <w:r w:rsidR="002B64B2">
          <w:rPr>
            <w:i/>
            <w:iCs/>
          </w:rPr>
          <w:t>C</w:t>
        </w:r>
        <w:r w:rsidR="002B64B2">
          <w:rPr>
            <w:vertAlign w:val="subscript"/>
          </w:rPr>
          <w:t>bg</w:t>
        </w:r>
        <w:proofErr w:type="spellEnd"/>
        <w:r w:rsidR="002B64B2">
          <w:t xml:space="preserve">, </w:t>
        </w:r>
        <w:proofErr w:type="spellStart"/>
        <w:r w:rsidR="002B64B2">
          <w:rPr>
            <w:i/>
            <w:iCs/>
          </w:rPr>
          <w:t>N</w:t>
        </w:r>
        <w:r w:rsidR="002B64B2">
          <w:rPr>
            <w:vertAlign w:val="subscript"/>
          </w:rPr>
          <w:t>wp</w:t>
        </w:r>
        <w:proofErr w:type="spellEnd"/>
        <w:r w:rsidR="002B64B2">
          <w:t>,</w:t>
        </w:r>
        <w:r w:rsidR="002B64B2" w:rsidRPr="002B64B2">
          <w:t xml:space="preserve"> </w:t>
        </w:r>
        <w:r w:rsidR="002B64B2">
          <w:t>root nodule biomass, root nodule biomass: root biomass</w:t>
        </w:r>
      </w:ins>
      <w:ins w:id="140" w:author="Perkowski, Evan A" w:date="2023-11-30T13:28:00Z">
        <w:r w:rsidR="00D61297">
          <w:t>, and the ratio of total biomass to pot volume</w:t>
        </w:r>
      </w:ins>
      <w:ins w:id="141" w:author="Perkowski, Evan A [2]" w:date="2023-11-30T10:27:00Z">
        <w:r w:rsidR="002B64B2">
          <w:t xml:space="preserve"> are reported in the </w:t>
        </w:r>
        <w:r w:rsidR="002B64B2">
          <w:rPr>
            <w:i/>
            <w:iCs/>
          </w:rPr>
          <w:t>Supplemental Material</w:t>
        </w:r>
        <w:r w:rsidR="002B64B2">
          <w:t xml:space="preserve"> (Tables S</w:t>
        </w:r>
      </w:ins>
      <w:ins w:id="142" w:author="Perkowski, Evan A" w:date="2023-11-30T13:29:00Z">
        <w:r w:rsidR="00D61297">
          <w:t>3-S6</w:t>
        </w:r>
      </w:ins>
      <w:ins w:id="143" w:author="Perkowski, Evan A [2]" w:date="2023-11-30T10:27:00Z">
        <w:r w:rsidR="002B64B2">
          <w:t xml:space="preserve">; Figs. </w:t>
        </w:r>
        <w:r w:rsidR="002B64B2" w:rsidRPr="00D61297">
          <w:t>S</w:t>
        </w:r>
      </w:ins>
      <w:ins w:id="144" w:author="Perkowski, Evan A" w:date="2023-11-30T13:29:00Z">
        <w:r w:rsidR="00D61297">
          <w:t>3-</w:t>
        </w:r>
      </w:ins>
      <w:ins w:id="145" w:author="Perkowski, Evan A" w:date="2023-11-30T13:30:00Z">
        <w:r w:rsidR="00D61297">
          <w:t>S</w:t>
        </w:r>
      </w:ins>
      <w:ins w:id="146" w:author="Perkowski, Evan A" w:date="2023-11-30T13:29:00Z">
        <w:r w:rsidR="00D61297">
          <w:t>6</w:t>
        </w:r>
      </w:ins>
      <w:ins w:id="147" w:author="Perkowski, Evan A [2]" w:date="2023-11-30T10:27:00Z">
        <w:r w:rsidR="002B64B2">
          <w:t>).</w:t>
        </w:r>
      </w:ins>
    </w:p>
    <w:p w14:paraId="01232DE4" w14:textId="77777777" w:rsidR="00520239" w:rsidRPr="009129C7" w:rsidRDefault="00520239" w:rsidP="00394A41">
      <w:pPr>
        <w:spacing w:line="360" w:lineRule="auto"/>
        <w:rPr>
          <w:ins w:id="148" w:author="Perkowski, Evan A [2]" w:date="2023-11-28T11:58:00Z"/>
        </w:rPr>
      </w:pPr>
    </w:p>
    <w:p w14:paraId="11AA73C0" w14:textId="47ACD093" w:rsidR="009F20B5" w:rsidRPr="00281071" w:rsidRDefault="009F20B5" w:rsidP="00281071">
      <w:pPr>
        <w:spacing w:line="360" w:lineRule="auto"/>
        <w:rPr>
          <w:bCs/>
        </w:rPr>
      </w:pPr>
      <w:r>
        <w:rPr>
          <w:b/>
        </w:rPr>
        <w:t>Results</w:t>
      </w:r>
    </w:p>
    <w:p w14:paraId="53275727" w14:textId="5D652B06" w:rsidR="009F20B5" w:rsidRPr="00970172" w:rsidRDefault="009F20B5" w:rsidP="00DE2B27">
      <w:pPr>
        <w:spacing w:line="360" w:lineRule="auto"/>
        <w:rPr>
          <w:b/>
        </w:rPr>
      </w:pPr>
      <w:r>
        <w:rPr>
          <w:bCs/>
          <w:i/>
          <w:iCs/>
        </w:rPr>
        <w:lastRenderedPageBreak/>
        <w:t>Leaf nitrogen content</w:t>
      </w:r>
    </w:p>
    <w:p w14:paraId="2CBA1B79" w14:textId="32A45D01" w:rsidR="002F2DC4" w:rsidRDefault="009F20B5" w:rsidP="00303961">
      <w:pPr>
        <w:spacing w:line="360" w:lineRule="auto"/>
        <w:rPr>
          <w:bCs/>
        </w:rPr>
      </w:pPr>
      <w:r>
        <w:rPr>
          <w:bCs/>
        </w:rPr>
        <w:t>Elevated CO</w:t>
      </w:r>
      <w:r>
        <w:rPr>
          <w:bCs/>
          <w:vertAlign w:val="subscript"/>
        </w:rPr>
        <w:t>2</w:t>
      </w:r>
      <w:r>
        <w:rPr>
          <w:bCs/>
        </w:rPr>
        <w:t xml:space="preserve"> reduced </w:t>
      </w:r>
      <w:r>
        <w:rPr>
          <w:bCs/>
          <w:i/>
          <w:iCs/>
        </w:rPr>
        <w:t>N</w:t>
      </w:r>
      <w:r>
        <w:rPr>
          <w:bCs/>
          <w:vertAlign w:val="subscript"/>
        </w:rPr>
        <w:t>area</w:t>
      </w:r>
      <w:r>
        <w:rPr>
          <w:bCs/>
        </w:rPr>
        <w:t xml:space="preserve">, </w:t>
      </w:r>
      <w:r>
        <w:rPr>
          <w:bCs/>
          <w:i/>
          <w:iCs/>
        </w:rPr>
        <w:t>N</w:t>
      </w:r>
      <w:r>
        <w:rPr>
          <w:bCs/>
          <w:vertAlign w:val="subscript"/>
        </w:rPr>
        <w:t>mass</w:t>
      </w:r>
      <w:r>
        <w:rPr>
          <w:bCs/>
        </w:rPr>
        <w:t xml:space="preserve">, and </w:t>
      </w:r>
      <w:proofErr w:type="spellStart"/>
      <w:r>
        <w:rPr>
          <w:bCs/>
          <w:i/>
          <w:iCs/>
        </w:rPr>
        <w:t>Chl</w:t>
      </w:r>
      <w:r>
        <w:rPr>
          <w:bCs/>
          <w:vertAlign w:val="subscript"/>
        </w:rPr>
        <w:t>area</w:t>
      </w:r>
      <w:proofErr w:type="spellEnd"/>
      <w:r>
        <w:rPr>
          <w:bCs/>
        </w:rPr>
        <w:t xml:space="preserve"> by 29%, 50%, and 31%, respectively, and increased </w:t>
      </w:r>
      <w:r>
        <w:rPr>
          <w:bCs/>
          <w:i/>
          <w:iCs/>
        </w:rPr>
        <w:t>M</w:t>
      </w:r>
      <w:r>
        <w:rPr>
          <w:bCs/>
          <w:vertAlign w:val="subscript"/>
        </w:rPr>
        <w:t>area</w:t>
      </w:r>
      <w:r>
        <w:rPr>
          <w:bCs/>
        </w:rPr>
        <w:t xml:space="preserve"> by 44% (</w:t>
      </w:r>
      <w:r w:rsidRPr="00CC4250">
        <w:rPr>
          <w:bCs/>
          <w:i/>
          <w:iCs/>
        </w:rPr>
        <w:t>p</w:t>
      </w:r>
      <w:r>
        <w:rPr>
          <w:bCs/>
        </w:rPr>
        <w:t>&lt;0.001 in all cases; Table 1).</w:t>
      </w:r>
      <w:r w:rsidR="002F2DC4">
        <w:rPr>
          <w:bCs/>
        </w:rPr>
        <w:t xml:space="preserve"> I</w:t>
      </w:r>
      <w:r>
        <w:rPr>
          <w:bCs/>
        </w:rPr>
        <w:t>nteraction</w:t>
      </w:r>
      <w:r w:rsidR="002F2DC4">
        <w:rPr>
          <w:bCs/>
        </w:rPr>
        <w:t>s</w:t>
      </w:r>
      <w:r>
        <w:rPr>
          <w:bCs/>
        </w:rPr>
        <w:t xml:space="preserve"> between</w:t>
      </w:r>
      <w:ins w:id="149" w:author="Perkowski, Evan A [2]" w:date="2023-11-13T15:23:00Z">
        <w:r w:rsidR="00121E9D">
          <w:rPr>
            <w:bCs/>
          </w:rPr>
          <w:t xml:space="preserve"> nitrogen </w:t>
        </w:r>
      </w:ins>
      <w:r>
        <w:rPr>
          <w:bCs/>
        </w:rPr>
        <w:t>fertilization and CO</w:t>
      </w:r>
      <w:r>
        <w:rPr>
          <w:bCs/>
          <w:vertAlign w:val="subscript"/>
        </w:rPr>
        <w:t>2</w:t>
      </w:r>
      <w:r>
        <w:rPr>
          <w:bCs/>
        </w:rPr>
        <w:t xml:space="preserve"> (</w:t>
      </w:r>
      <w:r w:rsidR="008E6ED4">
        <w:rPr>
          <w:bCs/>
          <w:i/>
          <w:iCs/>
        </w:rPr>
        <w:t>p</w:t>
      </w:r>
      <w:r w:rsidR="008E6ED4">
        <w:rPr>
          <w:bCs/>
        </w:rPr>
        <w:t xml:space="preserve">&lt;0.05 in all cases; Table 1) </w:t>
      </w:r>
      <w:r>
        <w:rPr>
          <w:bCs/>
        </w:rPr>
        <w:t>indicated that positive effect</w:t>
      </w:r>
      <w:r w:rsidR="0026196D">
        <w:rPr>
          <w:bCs/>
        </w:rPr>
        <w:t>s</w:t>
      </w:r>
      <w:r>
        <w:rPr>
          <w:bCs/>
        </w:rPr>
        <w:t xml:space="preserve"> of increasing </w:t>
      </w:r>
      <w:ins w:id="150" w:author="Perkowski, Evan A [2]" w:date="2023-11-13T15:23:00Z">
        <w:r w:rsidR="00121E9D">
          <w:rPr>
            <w:bCs/>
          </w:rPr>
          <w:t xml:space="preserve">nitrogen </w:t>
        </w:r>
      </w:ins>
      <w:r>
        <w:rPr>
          <w:bCs/>
        </w:rPr>
        <w:t xml:space="preserve">fertilization </w:t>
      </w:r>
      <w:r w:rsidR="00A138FA">
        <w:rPr>
          <w:bCs/>
        </w:rPr>
        <w:t xml:space="preserve">on </w:t>
      </w:r>
      <w:r w:rsidR="002F2DC4">
        <w:rPr>
          <w:bCs/>
          <w:i/>
          <w:iCs/>
        </w:rPr>
        <w:t>N</w:t>
      </w:r>
      <w:r w:rsidR="002F2DC4">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and </w:t>
      </w:r>
      <w:r w:rsidR="002F2DC4">
        <w:rPr>
          <w:bCs/>
          <w:i/>
          <w:iCs/>
        </w:rPr>
        <w:t>M</w:t>
      </w:r>
      <w:r w:rsidR="002F2DC4">
        <w:rPr>
          <w:bCs/>
          <w:vertAlign w:val="subscript"/>
        </w:rPr>
        <w:t>area</w:t>
      </w:r>
      <w:r w:rsidR="002F2DC4">
        <w:rPr>
          <w:bCs/>
        </w:rPr>
        <w:t xml:space="preserve"> </w:t>
      </w:r>
      <w:r>
        <w:rPr>
          <w:bCs/>
        </w:rPr>
        <w:t>(</w:t>
      </w:r>
      <w:r w:rsidRPr="00CC4250">
        <w:rPr>
          <w:bCs/>
          <w:i/>
          <w:iCs/>
        </w:rPr>
        <w:t>p</w:t>
      </w:r>
      <w:r>
        <w:rPr>
          <w:bCs/>
        </w:rPr>
        <w:t>&lt;0.001 in all cases; Table 1) w</w:t>
      </w:r>
      <w:r w:rsidR="00615C40">
        <w:rPr>
          <w:bCs/>
        </w:rPr>
        <w:t>ere</w:t>
      </w:r>
      <w:r>
        <w:rPr>
          <w:bCs/>
        </w:rPr>
        <w:t xml:space="preserve"> stronger under a</w:t>
      </w:r>
      <w:r w:rsidR="00DE3434">
        <w:rPr>
          <w:bCs/>
        </w:rPr>
        <w:t xml:space="preserve">mbient </w:t>
      </w:r>
      <w:r>
        <w:rPr>
          <w:bCs/>
        </w:rPr>
        <w:t>CO</w:t>
      </w:r>
      <w:r>
        <w:rPr>
          <w:bCs/>
          <w:vertAlign w:val="subscript"/>
        </w:rPr>
        <w:t>2</w:t>
      </w:r>
      <w:r w:rsidR="000B36E1">
        <w:rPr>
          <w:bCs/>
        </w:rPr>
        <w:t xml:space="preserve"> than elevated CO</w:t>
      </w:r>
      <w:r w:rsidR="000B36E1">
        <w:rPr>
          <w:bCs/>
          <w:vertAlign w:val="subscript"/>
        </w:rPr>
        <w:t>2</w:t>
      </w:r>
      <w:r w:rsidR="006662C1">
        <w:rPr>
          <w:bCs/>
        </w:rPr>
        <w:t xml:space="preserve"> (Tukey test of the </w:t>
      </w:r>
      <w:ins w:id="151" w:author="Perkowski, Evan A [2]" w:date="2023-11-13T15:24:00Z">
        <w:r w:rsidR="00121E9D">
          <w:rPr>
            <w:bCs/>
          </w:rPr>
          <w:t xml:space="preserve">nitrogen </w:t>
        </w:r>
      </w:ins>
      <w:r w:rsidR="006662C1">
        <w:rPr>
          <w:bCs/>
        </w:rPr>
        <w:t>fertilization-trait slope between CO</w:t>
      </w:r>
      <w:r w:rsidR="006662C1">
        <w:rPr>
          <w:bCs/>
          <w:vertAlign w:val="subscript"/>
        </w:rPr>
        <w:t>2</w:t>
      </w:r>
      <w:r w:rsidR="006662C1">
        <w:rPr>
          <w:bCs/>
        </w:rPr>
        <w:t xml:space="preserve">: </w:t>
      </w:r>
      <w:r w:rsidR="006662C1">
        <w:rPr>
          <w:bCs/>
          <w:i/>
          <w:iCs/>
        </w:rPr>
        <w:t>p</w:t>
      </w:r>
      <w:r w:rsidR="006662C1">
        <w:rPr>
          <w:bCs/>
        </w:rPr>
        <w:t>&lt;0.05 in all cases)</w:t>
      </w:r>
      <w:r w:rsidR="002F2DC4">
        <w:rPr>
          <w:bCs/>
        </w:rPr>
        <w:t>. These responses</w:t>
      </w:r>
      <w:r w:rsidR="00B76D20">
        <w:rPr>
          <w:bCs/>
        </w:rPr>
        <w:t xml:space="preserve"> result</w:t>
      </w:r>
      <w:r w:rsidR="002F2DC4">
        <w:rPr>
          <w:bCs/>
        </w:rPr>
        <w:t>ed</w:t>
      </w:r>
      <w:r w:rsidR="00B76D20">
        <w:rPr>
          <w:bCs/>
        </w:rPr>
        <w:t xml:space="preserve"> in </w:t>
      </w:r>
      <w:r>
        <w:rPr>
          <w:bCs/>
        </w:rPr>
        <w:t xml:space="preserve">a stronger </w:t>
      </w:r>
      <w:r w:rsidR="008E6ED4">
        <w:rPr>
          <w:bCs/>
        </w:rPr>
        <w:t xml:space="preserve">reduction in </w:t>
      </w:r>
      <w:r>
        <w:rPr>
          <w:bCs/>
          <w:i/>
          <w:iCs/>
        </w:rPr>
        <w:t>N</w:t>
      </w:r>
      <w:r>
        <w:rPr>
          <w:bCs/>
          <w:vertAlign w:val="subscript"/>
        </w:rPr>
        <w:t>area</w:t>
      </w:r>
      <w:r>
        <w:rPr>
          <w:bCs/>
        </w:rPr>
        <w:t xml:space="preserve"> </w:t>
      </w:r>
      <w:r w:rsidR="008E6ED4">
        <w:rPr>
          <w:bCs/>
        </w:rPr>
        <w:t xml:space="preserve">and </w:t>
      </w:r>
      <w:r>
        <w:rPr>
          <w:bCs/>
          <w:i/>
          <w:iCs/>
        </w:rPr>
        <w:t>N</w:t>
      </w:r>
      <w:r>
        <w:rPr>
          <w:bCs/>
          <w:vertAlign w:val="subscript"/>
        </w:rPr>
        <w:t>mass</w:t>
      </w:r>
      <w:r w:rsidR="008E6ED4">
        <w:rPr>
          <w:bCs/>
        </w:rPr>
        <w:t xml:space="preserve"> </w:t>
      </w:r>
      <w:r>
        <w:rPr>
          <w:bCs/>
        </w:rPr>
        <w:t xml:space="preserve">and </w:t>
      </w:r>
      <w:r w:rsidR="0026196D">
        <w:rPr>
          <w:bCs/>
        </w:rPr>
        <w:t xml:space="preserve">a </w:t>
      </w:r>
      <w:r>
        <w:rPr>
          <w:bCs/>
        </w:rPr>
        <w:t>stronger</w:t>
      </w:r>
      <w:r w:rsidR="008E6ED4">
        <w:rPr>
          <w:bCs/>
        </w:rPr>
        <w:t xml:space="preserve"> increase in</w:t>
      </w:r>
      <w:r>
        <w:rPr>
          <w:bCs/>
        </w:rPr>
        <w:t xml:space="preserve"> </w:t>
      </w:r>
      <w:r>
        <w:rPr>
          <w:bCs/>
          <w:i/>
          <w:iCs/>
        </w:rPr>
        <w:t>M</w:t>
      </w:r>
      <w:r>
        <w:rPr>
          <w:bCs/>
          <w:vertAlign w:val="subscript"/>
        </w:rPr>
        <w:t>area</w:t>
      </w:r>
      <w:r>
        <w:rPr>
          <w:bCs/>
        </w:rPr>
        <w:t xml:space="preserve"> under </w:t>
      </w:r>
      <w:r w:rsidR="009B053E">
        <w:t>e</w:t>
      </w:r>
      <w:r w:rsidR="00DE3434">
        <w:t xml:space="preserve">levated </w:t>
      </w:r>
      <w:r w:rsidR="009B053E">
        <w:t>CO</w:t>
      </w:r>
      <w:r w:rsidR="009B053E">
        <w:rPr>
          <w:vertAlign w:val="subscript"/>
        </w:rPr>
        <w:t>2</w:t>
      </w:r>
      <w:r>
        <w:rPr>
          <w:bCs/>
        </w:rPr>
        <w:t xml:space="preserve"> with increasing</w:t>
      </w:r>
      <w:ins w:id="152" w:author="Perkowski, Evan A [2]" w:date="2023-11-13T15:24:00Z">
        <w:r w:rsidR="00121E9D">
          <w:rPr>
            <w:bCs/>
          </w:rPr>
          <w:t xml:space="preserve"> nitrogen</w:t>
        </w:r>
      </w:ins>
      <w:r>
        <w:rPr>
          <w:bCs/>
        </w:rPr>
        <w:t xml:space="preserve"> fertilization</w:t>
      </w:r>
      <w:r w:rsidR="000B36E1">
        <w:rPr>
          <w:bCs/>
        </w:rPr>
        <w:t xml:space="preserve"> than ambient CO</w:t>
      </w:r>
      <w:r w:rsidR="000B36E1">
        <w:rPr>
          <w:bCs/>
          <w:vertAlign w:val="subscript"/>
        </w:rPr>
        <w:t>2</w:t>
      </w:r>
      <w:r w:rsidR="00912E94">
        <w:rPr>
          <w:bCs/>
        </w:rPr>
        <w:t xml:space="preserve"> (</w:t>
      </w:r>
      <w:r w:rsidR="00912E94" w:rsidRPr="00BA3002">
        <w:rPr>
          <w:bCs/>
        </w:rPr>
        <w:t>Fig</w:t>
      </w:r>
      <w:r w:rsidR="008C5417" w:rsidRPr="00BA3002">
        <w:rPr>
          <w:bCs/>
        </w:rPr>
        <w:t>.</w:t>
      </w:r>
      <w:r w:rsidR="00912E94" w:rsidRPr="00BA3002">
        <w:rPr>
          <w:bCs/>
        </w:rPr>
        <w:t xml:space="preserve"> </w:t>
      </w:r>
      <w:r w:rsidR="00BA3002" w:rsidRPr="00BA3002">
        <w:rPr>
          <w:bCs/>
        </w:rPr>
        <w:t>S1</w:t>
      </w:r>
      <w:r w:rsidR="00912E94">
        <w:rPr>
          <w:bCs/>
        </w:rPr>
        <w:t>)</w:t>
      </w:r>
      <w:r>
        <w:rPr>
          <w:bCs/>
        </w:rPr>
        <w:t>.</w:t>
      </w:r>
      <w:r w:rsidR="00303961">
        <w:rPr>
          <w:bCs/>
        </w:rPr>
        <w:t xml:space="preserve"> </w:t>
      </w:r>
      <w:ins w:id="153" w:author="Perkowski, Evan A" w:date="2023-11-28T09:40:00Z">
        <w:r w:rsidR="007021F4">
          <w:rPr>
            <w:bCs/>
          </w:rPr>
          <w:t>N</w:t>
        </w:r>
      </w:ins>
      <w:ins w:id="154" w:author="Perkowski, Evan A [2]" w:date="2023-11-13T15:23:00Z">
        <w:r w:rsidR="00121E9D">
          <w:rPr>
            <w:bCs/>
          </w:rPr>
          <w:t>itrogen f</w:t>
        </w:r>
      </w:ins>
      <w:r w:rsidR="002F2DC4">
        <w:rPr>
          <w:bCs/>
        </w:rPr>
        <w:t>ertilization did not modify reduction</w:t>
      </w:r>
      <w:ins w:id="155" w:author="Perkowski, Evan A" w:date="2023-11-27T15:26:00Z">
        <w:r w:rsidR="002B426A">
          <w:rPr>
            <w:bCs/>
          </w:rPr>
          <w:t>s</w:t>
        </w:r>
      </w:ins>
      <w:r w:rsidR="002F2DC4">
        <w:rPr>
          <w:bCs/>
        </w:rPr>
        <w:t xml:space="preserve"> in </w:t>
      </w:r>
      <w:proofErr w:type="spellStart"/>
      <w:r w:rsidR="002F2DC4">
        <w:rPr>
          <w:bCs/>
          <w:i/>
          <w:iCs/>
        </w:rPr>
        <w:t>Chl</w:t>
      </w:r>
      <w:r w:rsidR="002F2DC4">
        <w:rPr>
          <w:bCs/>
          <w:vertAlign w:val="subscript"/>
        </w:rPr>
        <w:t>area</w:t>
      </w:r>
      <w:proofErr w:type="spellEnd"/>
      <w:r w:rsidR="002F2DC4">
        <w:rPr>
          <w:bCs/>
        </w:rPr>
        <w:t xml:space="preserve"> </w:t>
      </w:r>
      <w:ins w:id="156" w:author="Perkowski, Evan A" w:date="2023-11-27T15:26:00Z">
        <w:r w:rsidR="002B426A">
          <w:rPr>
            <w:bCs/>
          </w:rPr>
          <w:t xml:space="preserve">due to elevated </w:t>
        </w:r>
      </w:ins>
      <w:r w:rsidR="002F2DC4">
        <w:rPr>
          <w:bCs/>
        </w:rPr>
        <w:t>CO</w:t>
      </w:r>
      <w:r w:rsidR="002F2DC4">
        <w:rPr>
          <w:bCs/>
          <w:vertAlign w:val="subscript"/>
        </w:rPr>
        <w:t>2</w:t>
      </w:r>
      <w:r w:rsidR="002F2DC4">
        <w:rPr>
          <w:bCs/>
        </w:rPr>
        <w:t xml:space="preserve"> (Tukey test of the </w:t>
      </w:r>
      <w:ins w:id="157" w:author="Perkowski, Evan A [2]" w:date="2023-11-13T15:24:00Z">
        <w:r w:rsidR="00121E9D">
          <w:rPr>
            <w:bCs/>
          </w:rPr>
          <w:t xml:space="preserve">nitrogen </w:t>
        </w:r>
      </w:ins>
      <w:r w:rsidR="002F2DC4">
        <w:rPr>
          <w:bCs/>
        </w:rPr>
        <w:t>fertilization-</w:t>
      </w:r>
      <w:proofErr w:type="spellStart"/>
      <w:r w:rsidR="002F2DC4">
        <w:rPr>
          <w:bCs/>
          <w:i/>
          <w:iCs/>
        </w:rPr>
        <w:t>Chl</w:t>
      </w:r>
      <w:r w:rsidR="002F2DC4">
        <w:rPr>
          <w:bCs/>
          <w:vertAlign w:val="subscript"/>
        </w:rPr>
        <w:t>area</w:t>
      </w:r>
      <w:proofErr w:type="spellEnd"/>
      <w:r w:rsidR="002F2DC4">
        <w:rPr>
          <w:bCs/>
        </w:rPr>
        <w:t xml:space="preserve"> slope between CO</w:t>
      </w:r>
      <w:r w:rsidR="002F2DC4">
        <w:rPr>
          <w:bCs/>
          <w:vertAlign w:val="subscript"/>
        </w:rPr>
        <w:t>2</w:t>
      </w:r>
      <w:r w:rsidR="002F2DC4">
        <w:rPr>
          <w:bCs/>
        </w:rPr>
        <w:t xml:space="preserve"> treatments: </w:t>
      </w:r>
      <w:r w:rsidR="002F2DC4">
        <w:rPr>
          <w:bCs/>
          <w:i/>
          <w:iCs/>
        </w:rPr>
        <w:t>p</w:t>
      </w:r>
      <w:r w:rsidR="002F2DC4">
        <w:rPr>
          <w:bCs/>
        </w:rPr>
        <w:t>&gt;0.05).</w:t>
      </w:r>
    </w:p>
    <w:p w14:paraId="098EA245" w14:textId="78855469" w:rsidR="00761635" w:rsidRPr="00CA4033" w:rsidRDefault="009F20B5" w:rsidP="002F2DC4">
      <w:pPr>
        <w:spacing w:line="360" w:lineRule="auto"/>
        <w:ind w:firstLine="720"/>
        <w:rPr>
          <w:bCs/>
        </w:rPr>
      </w:pPr>
      <w:r>
        <w:rPr>
          <w:bCs/>
        </w:rPr>
        <w:t>An interaction between inoculation and CO</w:t>
      </w:r>
      <w:r>
        <w:rPr>
          <w:bCs/>
          <w:vertAlign w:val="subscript"/>
        </w:rPr>
        <w:t>2</w:t>
      </w:r>
      <w:r>
        <w:rPr>
          <w:bCs/>
        </w:rPr>
        <w:t xml:space="preserve"> (</w:t>
      </w:r>
      <w:r w:rsidRPr="005D0864">
        <w:rPr>
          <w:bCs/>
          <w:i/>
          <w:iCs/>
        </w:rPr>
        <w:t>p</w:t>
      </w:r>
      <w:r>
        <w:rPr>
          <w:bCs/>
        </w:rPr>
        <w:t xml:space="preserve">&lt;0.05; Table 1) indicated </w:t>
      </w:r>
      <w:r w:rsidR="00303961">
        <w:rPr>
          <w:bCs/>
        </w:rPr>
        <w:t xml:space="preserve">that </w:t>
      </w:r>
      <w:r w:rsidR="00761635">
        <w:rPr>
          <w:bCs/>
        </w:rPr>
        <w:t xml:space="preserve">reductions in </w:t>
      </w:r>
      <w:r w:rsidR="00761635">
        <w:rPr>
          <w:bCs/>
          <w:i/>
          <w:iCs/>
        </w:rPr>
        <w:t>N</w:t>
      </w:r>
      <w:r w:rsidR="00761635">
        <w:rPr>
          <w:bCs/>
          <w:vertAlign w:val="subscript"/>
        </w:rPr>
        <w:t>area</w:t>
      </w:r>
      <w:r w:rsidR="00761635">
        <w:rPr>
          <w:bCs/>
        </w:rPr>
        <w:t xml:space="preserve"> due to elevated CO</w:t>
      </w:r>
      <w:r w:rsidR="00761635">
        <w:rPr>
          <w:bCs/>
          <w:vertAlign w:val="subscript"/>
        </w:rPr>
        <w:t>2</w:t>
      </w:r>
      <w:r w:rsidR="00761635">
        <w:rPr>
          <w:bCs/>
        </w:rPr>
        <w:t xml:space="preserve"> w</w:t>
      </w:r>
      <w:r w:rsidR="007A1589">
        <w:rPr>
          <w:bCs/>
        </w:rPr>
        <w:t>ere</w:t>
      </w:r>
      <w:r w:rsidR="00761635">
        <w:rPr>
          <w:bCs/>
        </w:rPr>
        <w:t xml:space="preserve"> stronger </w:t>
      </w:r>
      <w:r w:rsidR="002B4483">
        <w:rPr>
          <w:bCs/>
        </w:rPr>
        <w:t>in uninoculated plants</w:t>
      </w:r>
      <w:r w:rsidR="00761635">
        <w:rPr>
          <w:bCs/>
        </w:rPr>
        <w:t>.</w:t>
      </w:r>
      <w:r w:rsidR="002B4483">
        <w:rPr>
          <w:bCs/>
        </w:rPr>
        <w:t xml:space="preserve"> Specifically, uninoculated plants experienced a 36% reduction in </w:t>
      </w:r>
      <w:r w:rsidR="002B4483">
        <w:rPr>
          <w:bCs/>
          <w:i/>
          <w:iCs/>
        </w:rPr>
        <w:t>N</w:t>
      </w:r>
      <w:r w:rsidR="002B4483">
        <w:rPr>
          <w:bCs/>
          <w:vertAlign w:val="subscript"/>
        </w:rPr>
        <w:t>area</w:t>
      </w:r>
      <w:r w:rsidR="002B4483">
        <w:rPr>
          <w:bCs/>
        </w:rPr>
        <w:t xml:space="preserve"> (Tukey test of the CO</w:t>
      </w:r>
      <w:r w:rsidR="002B4483">
        <w:rPr>
          <w:bCs/>
          <w:vertAlign w:val="subscript"/>
        </w:rPr>
        <w:t>2</w:t>
      </w:r>
      <w:r w:rsidR="002B4483">
        <w:rPr>
          <w:bCs/>
        </w:rPr>
        <w:t xml:space="preserve"> effect</w:t>
      </w:r>
      <w:r w:rsidR="005D1684">
        <w:rPr>
          <w:bCs/>
        </w:rPr>
        <w:t xml:space="preserve"> in uninoculated plants</w:t>
      </w:r>
      <w:r w:rsidR="002B4483">
        <w:rPr>
          <w:bCs/>
        </w:rPr>
        <w:t xml:space="preserve">: </w:t>
      </w:r>
      <w:r w:rsidR="002B4483">
        <w:rPr>
          <w:bCs/>
          <w:i/>
          <w:iCs/>
        </w:rPr>
        <w:t>p</w:t>
      </w:r>
      <w:r w:rsidR="002B4483">
        <w:rPr>
          <w:bCs/>
        </w:rPr>
        <w:t>&lt;0.001), while inoculated plants experienced a 22% reduction (Tukey test of the CO</w:t>
      </w:r>
      <w:r w:rsidR="002B4483">
        <w:rPr>
          <w:bCs/>
          <w:vertAlign w:val="subscript"/>
        </w:rPr>
        <w:t>2</w:t>
      </w:r>
      <w:r w:rsidR="002B4483">
        <w:rPr>
          <w:bCs/>
        </w:rPr>
        <w:t xml:space="preserve"> effect</w:t>
      </w:r>
      <w:r w:rsidR="005D1684">
        <w:rPr>
          <w:bCs/>
        </w:rPr>
        <w:t xml:space="preserve"> in inoculated plants</w:t>
      </w:r>
      <w:r w:rsidR="002B4483">
        <w:rPr>
          <w:bCs/>
        </w:rPr>
        <w:t xml:space="preserve">: </w:t>
      </w:r>
      <w:r w:rsidR="002B4483">
        <w:rPr>
          <w:bCs/>
          <w:i/>
          <w:iCs/>
        </w:rPr>
        <w:t>p</w:t>
      </w:r>
      <w:r w:rsidR="002B4483">
        <w:rPr>
          <w:bCs/>
        </w:rPr>
        <w:t>&lt;0.001)</w:t>
      </w:r>
      <w:r w:rsidR="00303961">
        <w:rPr>
          <w:bCs/>
        </w:rPr>
        <w:t xml:space="preserve">. </w:t>
      </w:r>
      <w:r w:rsidR="007C399D">
        <w:rPr>
          <w:bCs/>
        </w:rPr>
        <w:t>I</w:t>
      </w:r>
      <w:r w:rsidR="00303961">
        <w:rPr>
          <w:bCs/>
        </w:rPr>
        <w:t xml:space="preserve">noculation </w:t>
      </w:r>
      <w:r w:rsidR="007C399D">
        <w:rPr>
          <w:bCs/>
        </w:rPr>
        <w:t xml:space="preserve">did not </w:t>
      </w:r>
      <w:r w:rsidR="00303961">
        <w:rPr>
          <w:bCs/>
        </w:rPr>
        <w:t>modif</w:t>
      </w:r>
      <w:r w:rsidR="007C399D">
        <w:rPr>
          <w:bCs/>
        </w:rPr>
        <w:t xml:space="preserve">y </w:t>
      </w:r>
      <w:r w:rsidR="008B5D7E">
        <w:rPr>
          <w:bCs/>
          <w:i/>
          <w:iCs/>
        </w:rPr>
        <w:t>N</w:t>
      </w:r>
      <w:r w:rsidR="008B5D7E">
        <w:rPr>
          <w:bCs/>
          <w:vertAlign w:val="subscript"/>
        </w:rPr>
        <w:t>mass</w:t>
      </w:r>
      <w:r w:rsidR="008B5D7E">
        <w:rPr>
          <w:bCs/>
        </w:rPr>
        <w:t xml:space="preserve">, </w:t>
      </w:r>
      <w:r w:rsidR="008B5D7E">
        <w:rPr>
          <w:bCs/>
          <w:i/>
          <w:iCs/>
        </w:rPr>
        <w:t>M</w:t>
      </w:r>
      <w:r w:rsidR="008B5D7E">
        <w:rPr>
          <w:bCs/>
          <w:vertAlign w:val="subscript"/>
        </w:rPr>
        <w:t>area</w:t>
      </w:r>
      <w:r w:rsidR="008B5D7E">
        <w:rPr>
          <w:bCs/>
        </w:rPr>
        <w:t xml:space="preserve">, or </w:t>
      </w:r>
      <w:proofErr w:type="spellStart"/>
      <w:r w:rsidR="008B5D7E">
        <w:rPr>
          <w:bCs/>
          <w:i/>
          <w:iCs/>
        </w:rPr>
        <w:t>Chl</w:t>
      </w:r>
      <w:r w:rsidR="008B5D7E">
        <w:rPr>
          <w:bCs/>
          <w:vertAlign w:val="subscript"/>
        </w:rPr>
        <w:t>area</w:t>
      </w:r>
      <w:proofErr w:type="spellEnd"/>
      <w:r w:rsidR="008B5D7E">
        <w:rPr>
          <w:bCs/>
        </w:rPr>
        <w:t xml:space="preserve"> </w:t>
      </w:r>
      <w:r w:rsidR="002F2DC4">
        <w:rPr>
          <w:bCs/>
        </w:rPr>
        <w:t xml:space="preserve">responses </w:t>
      </w:r>
      <w:r w:rsidR="007C399D">
        <w:rPr>
          <w:bCs/>
        </w:rPr>
        <w:t>to</w:t>
      </w:r>
      <w:r w:rsidR="008B5D7E">
        <w:rPr>
          <w:bCs/>
        </w:rPr>
        <w:t xml:space="preserve"> e</w:t>
      </w:r>
      <w:r w:rsidR="00DE3434">
        <w:rPr>
          <w:bCs/>
        </w:rPr>
        <w:t xml:space="preserve">levated </w:t>
      </w:r>
      <w:r w:rsidR="008B5D7E">
        <w:rPr>
          <w:bCs/>
        </w:rPr>
        <w:t>CO</w:t>
      </w:r>
      <w:r w:rsidR="008B5D7E">
        <w:rPr>
          <w:bCs/>
          <w:vertAlign w:val="subscript"/>
        </w:rPr>
        <w:t>2</w:t>
      </w:r>
      <w:r w:rsidR="008B5D7E">
        <w:rPr>
          <w:bCs/>
        </w:rPr>
        <w:t xml:space="preserve"> </w:t>
      </w:r>
      <w:r>
        <w:rPr>
          <w:bCs/>
        </w:rPr>
        <w:t>(</w:t>
      </w:r>
      <w:r w:rsidR="001B6725">
        <w:rPr>
          <w:bCs/>
        </w:rPr>
        <w:t>CO</w:t>
      </w:r>
      <w:r w:rsidR="001B6725">
        <w:rPr>
          <w:bCs/>
          <w:vertAlign w:val="subscript"/>
        </w:rPr>
        <w:t>2</w:t>
      </w:r>
      <w:r w:rsidR="001B6725">
        <w:rPr>
          <w:bCs/>
        </w:rPr>
        <w:t xml:space="preserve">-by-inoculation interaction: </w:t>
      </w:r>
      <w:r w:rsidRPr="005D0864">
        <w:rPr>
          <w:bCs/>
          <w:i/>
          <w:iCs/>
        </w:rPr>
        <w:t>p</w:t>
      </w:r>
      <w:r>
        <w:rPr>
          <w:bCs/>
        </w:rPr>
        <w:t>&gt;0.05 in all cases; Table 1).</w:t>
      </w:r>
      <w:r w:rsidR="00303961">
        <w:rPr>
          <w:bCs/>
        </w:rPr>
        <w:t xml:space="preserve"> </w:t>
      </w:r>
      <w:r w:rsidR="002B4483">
        <w:rPr>
          <w:bCs/>
        </w:rPr>
        <w:t>However</w:t>
      </w:r>
      <w:r w:rsidR="00553450">
        <w:rPr>
          <w:bCs/>
        </w:rPr>
        <w:t xml:space="preserve">, </w:t>
      </w:r>
      <w:r w:rsidR="008B5D7E">
        <w:rPr>
          <w:bCs/>
        </w:rPr>
        <w:t xml:space="preserve">an interaction between </w:t>
      </w:r>
      <w:ins w:id="158" w:author="Perkowski, Evan A [2]" w:date="2023-11-13T15:24:00Z">
        <w:r w:rsidR="00121E9D">
          <w:rPr>
            <w:bCs/>
          </w:rPr>
          <w:t xml:space="preserve">nitrogen </w:t>
        </w:r>
      </w:ins>
      <w:r>
        <w:rPr>
          <w:bCs/>
        </w:rPr>
        <w:t>fertilization and inoculation (</w:t>
      </w:r>
      <w:r w:rsidRPr="005D0864">
        <w:rPr>
          <w:bCs/>
          <w:i/>
          <w:iCs/>
        </w:rPr>
        <w:t>p</w:t>
      </w:r>
      <w:r>
        <w:rPr>
          <w:bCs/>
        </w:rPr>
        <w:t>&lt;0.05</w:t>
      </w:r>
      <w:r w:rsidR="001B6725">
        <w:rPr>
          <w:bCs/>
        </w:rPr>
        <w:t xml:space="preserve"> in all cases</w:t>
      </w:r>
      <w:r>
        <w:rPr>
          <w:bCs/>
        </w:rPr>
        <w:t>; Table 1; Fig</w:t>
      </w:r>
      <w:r w:rsidR="001B6725">
        <w:rPr>
          <w:bCs/>
        </w:rPr>
        <w:t>s</w:t>
      </w:r>
      <w:r>
        <w:rPr>
          <w:bCs/>
        </w:rPr>
        <w:t>. 1</w:t>
      </w:r>
      <w:r w:rsidR="001B6725">
        <w:rPr>
          <w:bCs/>
        </w:rPr>
        <w:t>a-</w:t>
      </w:r>
      <w:r>
        <w:rPr>
          <w:bCs/>
        </w:rPr>
        <w:t>d) indicated that positive effect</w:t>
      </w:r>
      <w:r w:rsidR="00615C40">
        <w:rPr>
          <w:bCs/>
        </w:rPr>
        <w:t>s</w:t>
      </w:r>
      <w:r>
        <w:rPr>
          <w:bCs/>
        </w:rPr>
        <w:t xml:space="preserve"> of increasing </w:t>
      </w:r>
      <w:ins w:id="159" w:author="Perkowski, Evan A [2]" w:date="2023-11-13T15:24:00Z">
        <w:r w:rsidR="00121E9D">
          <w:rPr>
            <w:bCs/>
          </w:rPr>
          <w:t xml:space="preserve">nitrogen </w:t>
        </w:r>
      </w:ins>
      <w:r>
        <w:rPr>
          <w:bCs/>
        </w:rPr>
        <w:t xml:space="preserve">fertilization on </w:t>
      </w:r>
      <w:r w:rsidR="002F2DC4" w:rsidRPr="002B4483">
        <w:rPr>
          <w:bCs/>
          <w:i/>
          <w:iCs/>
        </w:rPr>
        <w:t>N</w:t>
      </w:r>
      <w:r w:rsidR="002F2DC4" w:rsidRPr="002B4483">
        <w:rPr>
          <w:bCs/>
          <w:vertAlign w:val="subscript"/>
        </w:rPr>
        <w:t>area</w:t>
      </w:r>
      <w:r w:rsidR="002F2DC4">
        <w:rPr>
          <w:bCs/>
        </w:rPr>
        <w:t xml:space="preserve">, </w:t>
      </w:r>
      <w:r w:rsidR="002F2DC4">
        <w:rPr>
          <w:bCs/>
          <w:i/>
          <w:iCs/>
        </w:rPr>
        <w:t>N</w:t>
      </w:r>
      <w:r w:rsidR="002F2DC4">
        <w:rPr>
          <w:bCs/>
          <w:vertAlign w:val="subscript"/>
        </w:rPr>
        <w:t>mass</w:t>
      </w:r>
      <w:r w:rsidR="002F2DC4">
        <w:rPr>
          <w:bCs/>
        </w:rPr>
        <w:t xml:space="preserve">, </w:t>
      </w:r>
      <w:r w:rsidR="002F2DC4">
        <w:rPr>
          <w:bCs/>
          <w:i/>
          <w:iCs/>
        </w:rPr>
        <w:t>M</w:t>
      </w:r>
      <w:r w:rsidR="002F2DC4">
        <w:rPr>
          <w:bCs/>
          <w:vertAlign w:val="subscript"/>
        </w:rPr>
        <w:t>area</w:t>
      </w:r>
      <w:r w:rsidR="002F2DC4">
        <w:rPr>
          <w:bCs/>
        </w:rPr>
        <w:t xml:space="preserve">, and </w:t>
      </w:r>
      <w:proofErr w:type="spellStart"/>
      <w:r w:rsidR="002F2DC4">
        <w:rPr>
          <w:bCs/>
          <w:i/>
          <w:iCs/>
        </w:rPr>
        <w:t>Chl</w:t>
      </w:r>
      <w:r w:rsidR="002F2DC4">
        <w:rPr>
          <w:bCs/>
          <w:vertAlign w:val="subscript"/>
        </w:rPr>
        <w:t>area</w:t>
      </w:r>
      <w:proofErr w:type="spellEnd"/>
      <w:r w:rsidR="002F2DC4">
        <w:rPr>
          <w:bCs/>
        </w:rPr>
        <w:t xml:space="preserve"> </w:t>
      </w:r>
      <w:r w:rsidR="00553450">
        <w:rPr>
          <w:bCs/>
        </w:rPr>
        <w:t>(</w:t>
      </w:r>
      <w:r w:rsidR="00553450">
        <w:rPr>
          <w:bCs/>
          <w:i/>
          <w:iCs/>
        </w:rPr>
        <w:t>p</w:t>
      </w:r>
      <w:r w:rsidR="00553450">
        <w:rPr>
          <w:bCs/>
        </w:rPr>
        <w:t>&lt;0.001 in all cases; Table 1)</w:t>
      </w:r>
      <w:r>
        <w:rPr>
          <w:bCs/>
        </w:rPr>
        <w:t xml:space="preserve"> w</w:t>
      </w:r>
      <w:r w:rsidR="00615C40">
        <w:rPr>
          <w:bCs/>
        </w:rPr>
        <w:t>ere</w:t>
      </w:r>
      <w:r>
        <w:rPr>
          <w:bCs/>
        </w:rPr>
        <w:t xml:space="preserve"> stronger in uninoculated plants</w:t>
      </w:r>
      <w:r w:rsidR="00761635">
        <w:rPr>
          <w:bCs/>
        </w:rPr>
        <w:t xml:space="preserve"> compared to inoculated plants (Tukey test of the </w:t>
      </w:r>
      <w:ins w:id="160" w:author="Perkowski, Evan A [2]" w:date="2023-11-13T15:24:00Z">
        <w:r w:rsidR="00121E9D">
          <w:rPr>
            <w:bCs/>
          </w:rPr>
          <w:t xml:space="preserve">nitrogen </w:t>
        </w:r>
      </w:ins>
      <w:r w:rsidR="00761635">
        <w:rPr>
          <w:bCs/>
        </w:rPr>
        <w:t xml:space="preserve">fertilization-trait slope between inoculation treatments: </w:t>
      </w:r>
      <w:r w:rsidR="00761635">
        <w:rPr>
          <w:bCs/>
          <w:i/>
          <w:iCs/>
        </w:rPr>
        <w:t>p</w:t>
      </w:r>
      <w:r w:rsidR="00761635">
        <w:rPr>
          <w:bCs/>
        </w:rPr>
        <w:t>&lt;0.05 in all cases)</w:t>
      </w:r>
      <w:r w:rsidR="00303961">
        <w:rPr>
          <w:bCs/>
        </w:rPr>
        <w:t>.</w:t>
      </w:r>
    </w:p>
    <w:p w14:paraId="43AA4A55" w14:textId="77777777" w:rsidR="00DE3434" w:rsidRDefault="00DE3434" w:rsidP="00DE3434">
      <w:pPr>
        <w:spacing w:line="360" w:lineRule="auto"/>
        <w:rPr>
          <w:bCs/>
        </w:rPr>
      </w:pPr>
    </w:p>
    <w:p w14:paraId="0824058E" w14:textId="77777777" w:rsidR="00B76367" w:rsidRDefault="00B76367" w:rsidP="00DE2B27">
      <w:pPr>
        <w:spacing w:line="360" w:lineRule="auto"/>
        <w:rPr>
          <w:b/>
        </w:rPr>
        <w:sectPr w:rsidR="00B76367" w:rsidSect="00520239">
          <w:footerReference w:type="even" r:id="rId13"/>
          <w:footerReference w:type="default" r:id="rId14"/>
          <w:pgSz w:w="12240" w:h="15840"/>
          <w:pgMar w:top="1440" w:right="1440" w:bottom="1440" w:left="1440" w:header="720" w:footer="720" w:gutter="0"/>
          <w:lnNumType w:countBy="1" w:restart="continuous"/>
          <w:cols w:space="720"/>
          <w:titlePg/>
          <w:docGrid w:linePitch="360"/>
        </w:sectPr>
      </w:pPr>
    </w:p>
    <w:p w14:paraId="0880CD05" w14:textId="5C346F23" w:rsidR="00C1195F" w:rsidRPr="00C1195F" w:rsidRDefault="009F20B5" w:rsidP="00DE2B27">
      <w:pPr>
        <w:spacing w:line="360" w:lineRule="auto"/>
        <w:rPr>
          <w:bCs/>
        </w:rPr>
      </w:pPr>
      <w:r w:rsidRPr="00C71098">
        <w:rPr>
          <w:b/>
        </w:rPr>
        <w:lastRenderedPageBreak/>
        <w:t xml:space="preserve">Table </w:t>
      </w:r>
      <w:r>
        <w:rPr>
          <w:b/>
        </w:rPr>
        <w:t>1</w:t>
      </w:r>
      <w:r w:rsidRPr="00C71098">
        <w:rPr>
          <w:bCs/>
        </w:rPr>
        <w:t xml:space="preserve"> </w:t>
      </w:r>
      <w:r>
        <w:rPr>
          <w:bCs/>
        </w:rPr>
        <w:t xml:space="preserve">Effects of </w:t>
      </w:r>
      <w:ins w:id="161" w:author="Perkowski, Evan A" w:date="2023-11-27T14:29:00Z">
        <w:r w:rsidR="00DA5BFD">
          <w:rPr>
            <w:bCs/>
          </w:rPr>
          <w:t xml:space="preserve">nitrogen </w:t>
        </w:r>
      </w:ins>
      <w:ins w:id="162" w:author="Perkowski, Evan A" w:date="2023-11-27T14:39:00Z">
        <w:r w:rsidR="009338FF">
          <w:rPr>
            <w:bCs/>
          </w:rPr>
          <w:t>fertilization</w:t>
        </w:r>
      </w:ins>
      <w:r>
        <w:rPr>
          <w:bCs/>
        </w:rPr>
        <w:t>, inoculation, and CO</w:t>
      </w:r>
      <w:r>
        <w:rPr>
          <w:bCs/>
          <w:vertAlign w:val="subscript"/>
        </w:rPr>
        <w:t>2</w:t>
      </w:r>
      <w:r>
        <w:rPr>
          <w:bCs/>
        </w:rPr>
        <w:t xml:space="preserve"> treatments on </w:t>
      </w:r>
      <w:r w:rsidRPr="00EA79A6">
        <w:rPr>
          <w:bCs/>
        </w:rPr>
        <w:t xml:space="preserve">leaf nitrogen </w:t>
      </w:r>
      <w:ins w:id="163" w:author="Perkowski, Evan A" w:date="2023-11-27T14:04:00Z">
        <w:r w:rsidR="00D92609">
          <w:rPr>
            <w:bCs/>
          </w:rPr>
          <w:t>allocation</w:t>
        </w:r>
      </w:ins>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B76367" w:rsidRPr="00A075E5" w14:paraId="772E321B" w14:textId="63480A4F" w:rsidTr="00B36775">
        <w:trPr>
          <w:trHeight w:val="320"/>
        </w:trPr>
        <w:tc>
          <w:tcPr>
            <w:tcW w:w="1971" w:type="dxa"/>
            <w:tcBorders>
              <w:left w:val="nil"/>
              <w:bottom w:val="single" w:sz="4" w:space="0" w:color="auto"/>
              <w:right w:val="nil"/>
            </w:tcBorders>
            <w:shd w:val="clear" w:color="auto" w:fill="auto"/>
            <w:noWrap/>
            <w:vAlign w:val="bottom"/>
          </w:tcPr>
          <w:p w14:paraId="3E6817B5" w14:textId="77777777" w:rsidR="00B76367" w:rsidRPr="00A075E5" w:rsidRDefault="00B76367" w:rsidP="00C1195F">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3A623F77" w14:textId="77777777" w:rsidR="00B76367" w:rsidRPr="00A075E5" w:rsidRDefault="00B76367" w:rsidP="00C1195F">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bottom"/>
          </w:tcPr>
          <w:p w14:paraId="6629815C" w14:textId="06BE7C25"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area</w:t>
            </w:r>
          </w:p>
        </w:tc>
        <w:tc>
          <w:tcPr>
            <w:tcW w:w="2304" w:type="dxa"/>
            <w:gridSpan w:val="2"/>
            <w:tcBorders>
              <w:left w:val="nil"/>
              <w:bottom w:val="single" w:sz="4" w:space="0" w:color="auto"/>
              <w:right w:val="nil"/>
            </w:tcBorders>
            <w:shd w:val="clear" w:color="auto" w:fill="auto"/>
            <w:noWrap/>
            <w:vAlign w:val="bottom"/>
          </w:tcPr>
          <w:p w14:paraId="61548B0D" w14:textId="18509D56" w:rsidR="00B76367" w:rsidRPr="00E570BC" w:rsidRDefault="00B76367" w:rsidP="00B76367">
            <w:pPr>
              <w:spacing w:line="276" w:lineRule="auto"/>
              <w:jc w:val="center"/>
              <w:rPr>
                <w:b/>
                <w:bCs/>
                <w:color w:val="000000"/>
              </w:rPr>
            </w:pPr>
            <w:r w:rsidRPr="00C71098">
              <w:rPr>
                <w:b/>
                <w:bCs/>
                <w:i/>
                <w:iCs/>
                <w:color w:val="000000"/>
              </w:rPr>
              <w:t>N</w:t>
            </w:r>
            <w:r w:rsidRPr="00C71098">
              <w:rPr>
                <w:b/>
                <w:bCs/>
                <w:color w:val="000000"/>
                <w:vertAlign w:val="subscript"/>
              </w:rPr>
              <w:t>mass</w:t>
            </w:r>
          </w:p>
        </w:tc>
        <w:tc>
          <w:tcPr>
            <w:tcW w:w="2304" w:type="dxa"/>
            <w:gridSpan w:val="2"/>
            <w:tcBorders>
              <w:left w:val="nil"/>
              <w:bottom w:val="single" w:sz="4" w:space="0" w:color="auto"/>
              <w:right w:val="nil"/>
            </w:tcBorders>
            <w:shd w:val="clear" w:color="auto" w:fill="auto"/>
            <w:noWrap/>
            <w:vAlign w:val="bottom"/>
          </w:tcPr>
          <w:p w14:paraId="03674965" w14:textId="01617FB0" w:rsidR="00B76367" w:rsidRPr="00E570BC" w:rsidRDefault="00B76367" w:rsidP="00B76367">
            <w:pPr>
              <w:spacing w:line="276" w:lineRule="auto"/>
              <w:jc w:val="center"/>
              <w:rPr>
                <w:b/>
                <w:bCs/>
                <w:color w:val="000000"/>
              </w:rPr>
            </w:pPr>
            <w:proofErr w:type="spellStart"/>
            <w:r w:rsidRPr="00C71098">
              <w:rPr>
                <w:b/>
                <w:bCs/>
                <w:i/>
                <w:iCs/>
                <w:color w:val="000000"/>
              </w:rPr>
              <w:t>M</w:t>
            </w:r>
            <w:r w:rsidRPr="00C71098">
              <w:rPr>
                <w:b/>
                <w:bCs/>
                <w:color w:val="000000"/>
                <w:vertAlign w:val="subscript"/>
              </w:rPr>
              <w:t>area</w:t>
            </w:r>
            <w:r>
              <w:rPr>
                <w:b/>
                <w:bCs/>
                <w:color w:val="000000"/>
                <w:vertAlign w:val="superscript"/>
              </w:rPr>
              <w:t>a</w:t>
            </w:r>
            <w:proofErr w:type="spellEnd"/>
          </w:p>
        </w:tc>
        <w:tc>
          <w:tcPr>
            <w:tcW w:w="2304" w:type="dxa"/>
            <w:gridSpan w:val="2"/>
            <w:tcBorders>
              <w:left w:val="nil"/>
              <w:bottom w:val="single" w:sz="4" w:space="0" w:color="auto"/>
              <w:right w:val="nil"/>
            </w:tcBorders>
          </w:tcPr>
          <w:p w14:paraId="5DC0681E" w14:textId="252DEE36" w:rsidR="00B76367" w:rsidRPr="00B76367" w:rsidRDefault="00B76367" w:rsidP="00B76367">
            <w:pPr>
              <w:spacing w:line="276" w:lineRule="auto"/>
              <w:jc w:val="center"/>
              <w:rPr>
                <w:color w:val="000000"/>
              </w:rPr>
            </w:pPr>
            <w:proofErr w:type="spellStart"/>
            <w:r>
              <w:rPr>
                <w:b/>
                <w:bCs/>
                <w:i/>
                <w:iCs/>
                <w:color w:val="000000"/>
              </w:rPr>
              <w:t>Chl</w:t>
            </w:r>
            <w:r>
              <w:rPr>
                <w:b/>
                <w:bCs/>
                <w:color w:val="000000"/>
                <w:vertAlign w:val="subscript"/>
              </w:rPr>
              <w:t>area</w:t>
            </w:r>
            <w:proofErr w:type="spellEnd"/>
          </w:p>
        </w:tc>
      </w:tr>
      <w:tr w:rsidR="00B76367" w:rsidRPr="00A075E5" w14:paraId="4EAEA96F" w14:textId="3967248F" w:rsidTr="00B36775">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42451F88" w14:textId="77777777" w:rsidR="00B76367" w:rsidRPr="00A075E5" w:rsidRDefault="00B76367" w:rsidP="00B76367">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70D789A2" w14:textId="77777777" w:rsidR="00B76367" w:rsidRPr="00A075E5" w:rsidRDefault="00B76367" w:rsidP="00B76367">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17C7F4E7" w14:textId="77777777" w:rsidR="00B76367" w:rsidRPr="00A075E5" w:rsidRDefault="00B76367" w:rsidP="00B76367">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6D0B0EDE"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5C464964"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F7A6D27"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66BA3341" w14:textId="77777777" w:rsidR="00B76367" w:rsidRPr="00A075E5" w:rsidRDefault="00B76367" w:rsidP="00B76367">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104D2666" w14:textId="77777777" w:rsidR="00B76367" w:rsidRPr="00A075E5" w:rsidRDefault="00B76367" w:rsidP="00B76367">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18EE1524" w14:textId="2467325A" w:rsidR="00B76367" w:rsidRPr="00E4133D" w:rsidRDefault="00B76367" w:rsidP="00B76367">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44F25DBD" w14:textId="260379F1" w:rsidR="00B76367" w:rsidRPr="00E4133D" w:rsidRDefault="00B76367" w:rsidP="00B76367">
            <w:pPr>
              <w:spacing w:line="276" w:lineRule="auto"/>
              <w:jc w:val="right"/>
              <w:rPr>
                <w:i/>
                <w:iCs/>
                <w:color w:val="000000"/>
              </w:rPr>
            </w:pPr>
            <w:r w:rsidRPr="00E4133D">
              <w:rPr>
                <w:i/>
                <w:iCs/>
                <w:color w:val="000000"/>
              </w:rPr>
              <w:t>p</w:t>
            </w:r>
          </w:p>
        </w:tc>
      </w:tr>
      <w:tr w:rsidR="00B76367" w:rsidRPr="00A075E5" w14:paraId="3A607654" w14:textId="2102E2B2" w:rsidTr="00B36775">
        <w:trPr>
          <w:trHeight w:val="320"/>
        </w:trPr>
        <w:tc>
          <w:tcPr>
            <w:tcW w:w="1971" w:type="dxa"/>
            <w:tcBorders>
              <w:top w:val="nil"/>
              <w:left w:val="nil"/>
              <w:bottom w:val="nil"/>
              <w:right w:val="nil"/>
            </w:tcBorders>
            <w:shd w:val="clear" w:color="auto" w:fill="auto"/>
            <w:noWrap/>
            <w:vAlign w:val="bottom"/>
            <w:hideMark/>
          </w:tcPr>
          <w:p w14:paraId="1DA6E463" w14:textId="77777777" w:rsidR="00B76367" w:rsidRPr="00A075E5" w:rsidRDefault="00B76367" w:rsidP="00B7636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2694745F"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412227" w14:textId="1CDCC1BB" w:rsidR="00B76367" w:rsidRPr="009412FD" w:rsidRDefault="00B76367" w:rsidP="00B76367">
            <w:pPr>
              <w:spacing w:line="276" w:lineRule="auto"/>
              <w:jc w:val="right"/>
              <w:rPr>
                <w:color w:val="000000"/>
              </w:rPr>
            </w:pPr>
            <w:r w:rsidRPr="009E7F8B">
              <w:rPr>
                <w:color w:val="000000"/>
              </w:rPr>
              <w:t>155.908</w:t>
            </w:r>
          </w:p>
        </w:tc>
        <w:tc>
          <w:tcPr>
            <w:tcW w:w="1152" w:type="dxa"/>
            <w:tcBorders>
              <w:top w:val="nil"/>
              <w:left w:val="nil"/>
              <w:bottom w:val="nil"/>
            </w:tcBorders>
            <w:shd w:val="clear" w:color="auto" w:fill="auto"/>
            <w:noWrap/>
            <w:vAlign w:val="bottom"/>
            <w:hideMark/>
          </w:tcPr>
          <w:p w14:paraId="65C7EA23" w14:textId="0C3CE344"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416E34DB" w14:textId="732C05F5" w:rsidR="00B76367" w:rsidRPr="009412FD" w:rsidRDefault="00B76367" w:rsidP="00B76367">
            <w:pPr>
              <w:spacing w:line="276" w:lineRule="auto"/>
              <w:jc w:val="right"/>
              <w:rPr>
                <w:color w:val="000000"/>
              </w:rPr>
            </w:pPr>
            <w:r w:rsidRPr="009E7F8B">
              <w:rPr>
                <w:color w:val="000000"/>
              </w:rPr>
              <w:t>272.362</w:t>
            </w:r>
          </w:p>
        </w:tc>
        <w:tc>
          <w:tcPr>
            <w:tcW w:w="1152" w:type="dxa"/>
            <w:tcBorders>
              <w:top w:val="nil"/>
              <w:left w:val="nil"/>
              <w:bottom w:val="nil"/>
              <w:right w:val="nil"/>
            </w:tcBorders>
            <w:shd w:val="clear" w:color="auto" w:fill="auto"/>
            <w:noWrap/>
            <w:vAlign w:val="bottom"/>
            <w:hideMark/>
          </w:tcPr>
          <w:p w14:paraId="3BEE7DDD" w14:textId="0384028B"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475F6BFD" w14:textId="3EDC800B" w:rsidR="00B76367" w:rsidRPr="009412FD" w:rsidRDefault="00B76367" w:rsidP="00B76367">
            <w:pPr>
              <w:spacing w:line="276" w:lineRule="auto"/>
              <w:jc w:val="right"/>
              <w:rPr>
                <w:color w:val="000000"/>
              </w:rPr>
            </w:pPr>
            <w:r w:rsidRPr="009E7F8B">
              <w:rPr>
                <w:color w:val="000000"/>
              </w:rPr>
              <w:t>151.319</w:t>
            </w:r>
          </w:p>
        </w:tc>
        <w:tc>
          <w:tcPr>
            <w:tcW w:w="1152" w:type="dxa"/>
            <w:tcBorders>
              <w:top w:val="nil"/>
              <w:left w:val="nil"/>
              <w:bottom w:val="nil"/>
              <w:right w:val="nil"/>
            </w:tcBorders>
            <w:shd w:val="clear" w:color="auto" w:fill="auto"/>
            <w:noWrap/>
            <w:vAlign w:val="bottom"/>
            <w:hideMark/>
          </w:tcPr>
          <w:p w14:paraId="32BEA78C" w14:textId="3BCEC7B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25F61444" w14:textId="6B7A2A61" w:rsidR="00B76367" w:rsidRPr="009E7F8B" w:rsidRDefault="00B76367" w:rsidP="00B76367">
            <w:pPr>
              <w:spacing w:line="276" w:lineRule="auto"/>
              <w:jc w:val="right"/>
              <w:rPr>
                <w:b/>
                <w:bCs/>
                <w:color w:val="000000"/>
              </w:rPr>
            </w:pPr>
            <w:r w:rsidRPr="009E7F8B">
              <w:rPr>
                <w:color w:val="000000"/>
              </w:rPr>
              <w:t>69.233</w:t>
            </w:r>
          </w:p>
        </w:tc>
        <w:tc>
          <w:tcPr>
            <w:tcW w:w="1152" w:type="dxa"/>
            <w:tcBorders>
              <w:top w:val="nil"/>
              <w:left w:val="nil"/>
              <w:bottom w:val="nil"/>
              <w:right w:val="nil"/>
            </w:tcBorders>
            <w:vAlign w:val="bottom"/>
          </w:tcPr>
          <w:p w14:paraId="06BF81A3" w14:textId="48B8C9B8"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681029B" w14:textId="7BDCFBD0" w:rsidTr="00B36775">
        <w:trPr>
          <w:trHeight w:val="320"/>
        </w:trPr>
        <w:tc>
          <w:tcPr>
            <w:tcW w:w="1971" w:type="dxa"/>
            <w:tcBorders>
              <w:top w:val="nil"/>
              <w:left w:val="nil"/>
              <w:bottom w:val="nil"/>
              <w:right w:val="nil"/>
            </w:tcBorders>
            <w:shd w:val="clear" w:color="auto" w:fill="auto"/>
            <w:noWrap/>
            <w:vAlign w:val="bottom"/>
            <w:hideMark/>
          </w:tcPr>
          <w:p w14:paraId="21A84511" w14:textId="77777777" w:rsidR="00B76367" w:rsidRPr="00A075E5" w:rsidRDefault="00B76367" w:rsidP="00B7636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4F6E5AC4"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579CF6E1" w14:textId="6E25924D" w:rsidR="00B76367" w:rsidRPr="009412FD" w:rsidRDefault="00B76367" w:rsidP="00B76367">
            <w:pPr>
              <w:spacing w:line="276" w:lineRule="auto"/>
              <w:jc w:val="right"/>
              <w:rPr>
                <w:color w:val="000000"/>
              </w:rPr>
            </w:pPr>
            <w:r w:rsidRPr="009E7F8B">
              <w:rPr>
                <w:color w:val="000000"/>
              </w:rPr>
              <w:t>86.029</w:t>
            </w:r>
          </w:p>
        </w:tc>
        <w:tc>
          <w:tcPr>
            <w:tcW w:w="1152" w:type="dxa"/>
            <w:tcBorders>
              <w:top w:val="nil"/>
              <w:left w:val="nil"/>
              <w:bottom w:val="nil"/>
            </w:tcBorders>
            <w:shd w:val="clear" w:color="auto" w:fill="auto"/>
            <w:noWrap/>
            <w:vAlign w:val="bottom"/>
            <w:hideMark/>
          </w:tcPr>
          <w:p w14:paraId="3BB8023C" w14:textId="3990447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1D3A923D" w14:textId="24F1917F" w:rsidR="00B76367" w:rsidRPr="009412FD" w:rsidRDefault="00B76367" w:rsidP="00B76367">
            <w:pPr>
              <w:spacing w:line="276" w:lineRule="auto"/>
              <w:jc w:val="right"/>
              <w:rPr>
                <w:color w:val="000000"/>
              </w:rPr>
            </w:pPr>
            <w:r w:rsidRPr="009E7F8B">
              <w:rPr>
                <w:color w:val="000000"/>
              </w:rPr>
              <w:t>15.576</w:t>
            </w:r>
          </w:p>
        </w:tc>
        <w:tc>
          <w:tcPr>
            <w:tcW w:w="1152" w:type="dxa"/>
            <w:tcBorders>
              <w:top w:val="nil"/>
              <w:left w:val="nil"/>
              <w:bottom w:val="nil"/>
              <w:right w:val="nil"/>
            </w:tcBorders>
            <w:shd w:val="clear" w:color="auto" w:fill="auto"/>
            <w:noWrap/>
            <w:vAlign w:val="bottom"/>
            <w:hideMark/>
          </w:tcPr>
          <w:p w14:paraId="6B08EADA" w14:textId="358990AC"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50268BFB" w14:textId="7F4048C0" w:rsidR="00B76367" w:rsidRPr="009412FD" w:rsidRDefault="00B76367" w:rsidP="00B76367">
            <w:pPr>
              <w:spacing w:line="276" w:lineRule="auto"/>
              <w:jc w:val="right"/>
              <w:rPr>
                <w:color w:val="000000"/>
              </w:rPr>
            </w:pPr>
            <w:r w:rsidRPr="009E7F8B">
              <w:rPr>
                <w:color w:val="000000"/>
              </w:rPr>
              <w:t>19.158</w:t>
            </w:r>
          </w:p>
        </w:tc>
        <w:tc>
          <w:tcPr>
            <w:tcW w:w="1152" w:type="dxa"/>
            <w:tcBorders>
              <w:top w:val="nil"/>
              <w:left w:val="nil"/>
              <w:bottom w:val="nil"/>
              <w:right w:val="nil"/>
            </w:tcBorders>
            <w:shd w:val="clear" w:color="auto" w:fill="auto"/>
            <w:noWrap/>
            <w:vAlign w:val="bottom"/>
            <w:hideMark/>
          </w:tcPr>
          <w:p w14:paraId="71D4ED7A" w14:textId="40A75922"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417DCFA2" w14:textId="741F79C6" w:rsidR="00B76367" w:rsidRPr="009E7F8B" w:rsidRDefault="00B76367" w:rsidP="00B76367">
            <w:pPr>
              <w:spacing w:line="276" w:lineRule="auto"/>
              <w:jc w:val="right"/>
              <w:rPr>
                <w:b/>
                <w:bCs/>
                <w:color w:val="000000"/>
              </w:rPr>
            </w:pPr>
            <w:r w:rsidRPr="009E7F8B">
              <w:rPr>
                <w:color w:val="000000"/>
              </w:rPr>
              <w:t>136.341</w:t>
            </w:r>
          </w:p>
        </w:tc>
        <w:tc>
          <w:tcPr>
            <w:tcW w:w="1152" w:type="dxa"/>
            <w:tcBorders>
              <w:top w:val="nil"/>
              <w:left w:val="nil"/>
              <w:bottom w:val="nil"/>
              <w:right w:val="nil"/>
            </w:tcBorders>
            <w:vAlign w:val="bottom"/>
          </w:tcPr>
          <w:p w14:paraId="67B56434" w14:textId="768F8A47"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454BD102" w14:textId="34D212A8" w:rsidTr="00B36775">
        <w:trPr>
          <w:trHeight w:val="320"/>
        </w:trPr>
        <w:tc>
          <w:tcPr>
            <w:tcW w:w="1971" w:type="dxa"/>
            <w:tcBorders>
              <w:top w:val="nil"/>
              <w:left w:val="nil"/>
              <w:bottom w:val="nil"/>
              <w:right w:val="nil"/>
            </w:tcBorders>
            <w:shd w:val="clear" w:color="auto" w:fill="auto"/>
            <w:noWrap/>
            <w:vAlign w:val="bottom"/>
            <w:hideMark/>
          </w:tcPr>
          <w:p w14:paraId="1E4DAB89" w14:textId="525FF977" w:rsidR="00B76367" w:rsidRPr="00A075E5" w:rsidRDefault="00165C21" w:rsidP="00B76367">
            <w:pPr>
              <w:spacing w:line="276" w:lineRule="auto"/>
              <w:rPr>
                <w:color w:val="000000"/>
              </w:rPr>
            </w:pPr>
            <w:ins w:id="164" w:author="Perkowski, Evan A" w:date="2023-11-13T15:28:00Z">
              <w:r>
                <w:rPr>
                  <w:color w:val="000000"/>
                </w:rPr>
                <w:t xml:space="preserve">N </w:t>
              </w:r>
            </w:ins>
            <w:ins w:id="165" w:author="Perkowski, Evan A" w:date="2023-11-27T14:39:00Z">
              <w:r w:rsidR="009338FF">
                <w:rPr>
                  <w:color w:val="000000"/>
                </w:rPr>
                <w:t>fertilization</w:t>
              </w:r>
            </w:ins>
            <w:r w:rsidR="00B76367">
              <w:rPr>
                <w:color w:val="000000"/>
              </w:rPr>
              <w:t xml:space="preserve"> (N)</w:t>
            </w:r>
          </w:p>
        </w:tc>
        <w:tc>
          <w:tcPr>
            <w:tcW w:w="438" w:type="dxa"/>
            <w:tcBorders>
              <w:top w:val="nil"/>
              <w:left w:val="nil"/>
              <w:bottom w:val="nil"/>
              <w:right w:val="nil"/>
            </w:tcBorders>
            <w:shd w:val="clear" w:color="auto" w:fill="auto"/>
            <w:noWrap/>
            <w:vAlign w:val="bottom"/>
            <w:hideMark/>
          </w:tcPr>
          <w:p w14:paraId="24BA60B9"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1D1D6B5E" w14:textId="6FE58688" w:rsidR="00B76367" w:rsidRPr="009412FD" w:rsidRDefault="00B76367" w:rsidP="00B76367">
            <w:pPr>
              <w:spacing w:line="276" w:lineRule="auto"/>
              <w:jc w:val="right"/>
              <w:rPr>
                <w:color w:val="000000"/>
              </w:rPr>
            </w:pPr>
            <w:r w:rsidRPr="009E7F8B">
              <w:rPr>
                <w:color w:val="000000"/>
              </w:rPr>
              <w:t>316.408</w:t>
            </w:r>
          </w:p>
        </w:tc>
        <w:tc>
          <w:tcPr>
            <w:tcW w:w="1152" w:type="dxa"/>
            <w:tcBorders>
              <w:top w:val="nil"/>
              <w:left w:val="nil"/>
              <w:bottom w:val="nil"/>
            </w:tcBorders>
            <w:shd w:val="clear" w:color="auto" w:fill="auto"/>
            <w:noWrap/>
            <w:vAlign w:val="bottom"/>
            <w:hideMark/>
          </w:tcPr>
          <w:p w14:paraId="0CACC24A" w14:textId="33AC26F9"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bottom w:val="nil"/>
              <w:right w:val="nil"/>
            </w:tcBorders>
            <w:shd w:val="clear" w:color="auto" w:fill="auto"/>
            <w:noWrap/>
            <w:vAlign w:val="bottom"/>
            <w:hideMark/>
          </w:tcPr>
          <w:p w14:paraId="5AA65780" w14:textId="3A4AC7CF" w:rsidR="00B76367" w:rsidRPr="009412FD" w:rsidRDefault="00B76367" w:rsidP="00B76367">
            <w:pPr>
              <w:spacing w:line="276" w:lineRule="auto"/>
              <w:jc w:val="right"/>
              <w:rPr>
                <w:color w:val="000000"/>
              </w:rPr>
            </w:pPr>
            <w:r w:rsidRPr="009E7F8B">
              <w:rPr>
                <w:color w:val="000000"/>
              </w:rPr>
              <w:t>106.659</w:t>
            </w:r>
          </w:p>
        </w:tc>
        <w:tc>
          <w:tcPr>
            <w:tcW w:w="1152" w:type="dxa"/>
            <w:tcBorders>
              <w:top w:val="nil"/>
              <w:left w:val="nil"/>
              <w:bottom w:val="nil"/>
              <w:right w:val="nil"/>
            </w:tcBorders>
            <w:shd w:val="clear" w:color="auto" w:fill="auto"/>
            <w:noWrap/>
            <w:vAlign w:val="bottom"/>
            <w:hideMark/>
          </w:tcPr>
          <w:p w14:paraId="3A77BE0D" w14:textId="712982C0"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1EC2D423" w14:textId="4950690A" w:rsidR="00B76367" w:rsidRPr="009412FD" w:rsidRDefault="00B76367" w:rsidP="00B76367">
            <w:pPr>
              <w:spacing w:line="276" w:lineRule="auto"/>
              <w:jc w:val="right"/>
              <w:rPr>
                <w:color w:val="000000"/>
              </w:rPr>
            </w:pPr>
            <w:r w:rsidRPr="009E7F8B">
              <w:rPr>
                <w:color w:val="000000"/>
              </w:rPr>
              <w:t>21.44</w:t>
            </w:r>
            <w:r w:rsidR="00D05CE2">
              <w:rPr>
                <w:color w:val="000000"/>
              </w:rPr>
              <w:t>0</w:t>
            </w:r>
          </w:p>
        </w:tc>
        <w:tc>
          <w:tcPr>
            <w:tcW w:w="1152" w:type="dxa"/>
            <w:tcBorders>
              <w:top w:val="nil"/>
              <w:left w:val="nil"/>
              <w:bottom w:val="nil"/>
              <w:right w:val="nil"/>
            </w:tcBorders>
            <w:shd w:val="clear" w:color="auto" w:fill="auto"/>
            <w:noWrap/>
            <w:vAlign w:val="bottom"/>
            <w:hideMark/>
          </w:tcPr>
          <w:p w14:paraId="33510D45" w14:textId="3ACA0AA7"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left w:val="nil"/>
              <w:bottom w:val="nil"/>
              <w:right w:val="nil"/>
            </w:tcBorders>
            <w:vAlign w:val="bottom"/>
          </w:tcPr>
          <w:p w14:paraId="36805BAF" w14:textId="7BB8AE9D" w:rsidR="00B76367" w:rsidRPr="009E7F8B" w:rsidRDefault="00B76367" w:rsidP="00B76367">
            <w:pPr>
              <w:spacing w:line="276" w:lineRule="auto"/>
              <w:jc w:val="right"/>
              <w:rPr>
                <w:b/>
                <w:bCs/>
                <w:color w:val="000000"/>
              </w:rPr>
            </w:pPr>
            <w:r w:rsidRPr="009E7F8B">
              <w:rPr>
                <w:color w:val="000000"/>
              </w:rPr>
              <w:t>163.111</w:t>
            </w:r>
          </w:p>
        </w:tc>
        <w:tc>
          <w:tcPr>
            <w:tcW w:w="1152" w:type="dxa"/>
            <w:tcBorders>
              <w:top w:val="nil"/>
              <w:left w:val="nil"/>
              <w:bottom w:val="nil"/>
              <w:right w:val="nil"/>
            </w:tcBorders>
            <w:vAlign w:val="bottom"/>
          </w:tcPr>
          <w:p w14:paraId="7A2282DB" w14:textId="770FC1BB"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640BED70" w14:textId="190304DF" w:rsidTr="00B36775">
        <w:trPr>
          <w:trHeight w:val="320"/>
        </w:trPr>
        <w:tc>
          <w:tcPr>
            <w:tcW w:w="1971" w:type="dxa"/>
            <w:tcBorders>
              <w:top w:val="nil"/>
              <w:left w:val="nil"/>
              <w:bottom w:val="nil"/>
              <w:right w:val="nil"/>
            </w:tcBorders>
            <w:shd w:val="clear" w:color="auto" w:fill="auto"/>
            <w:noWrap/>
            <w:vAlign w:val="bottom"/>
            <w:hideMark/>
          </w:tcPr>
          <w:p w14:paraId="089E215B"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5725B8D"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7F2F129A" w14:textId="6FA9111A" w:rsidR="00B76367" w:rsidRPr="009412FD" w:rsidRDefault="00B76367" w:rsidP="00B76367">
            <w:pPr>
              <w:spacing w:line="276" w:lineRule="auto"/>
              <w:jc w:val="right"/>
              <w:rPr>
                <w:color w:val="000000"/>
              </w:rPr>
            </w:pPr>
            <w:r w:rsidRPr="009E7F8B">
              <w:rPr>
                <w:color w:val="000000"/>
              </w:rPr>
              <w:t>4.729</w:t>
            </w:r>
          </w:p>
        </w:tc>
        <w:tc>
          <w:tcPr>
            <w:tcW w:w="1152" w:type="dxa"/>
            <w:tcBorders>
              <w:top w:val="nil"/>
              <w:left w:val="nil"/>
              <w:bottom w:val="nil"/>
            </w:tcBorders>
            <w:shd w:val="clear" w:color="auto" w:fill="auto"/>
            <w:noWrap/>
            <w:vAlign w:val="bottom"/>
            <w:hideMark/>
          </w:tcPr>
          <w:p w14:paraId="4BE98ABE" w14:textId="1D1C8CDE" w:rsidR="00B76367" w:rsidRPr="009412FD" w:rsidRDefault="00B76367" w:rsidP="00B76367">
            <w:pPr>
              <w:spacing w:line="276" w:lineRule="auto"/>
              <w:jc w:val="right"/>
              <w:rPr>
                <w:b/>
                <w:bCs/>
                <w:color w:val="000000"/>
              </w:rPr>
            </w:pPr>
            <w:r w:rsidRPr="009E7F8B">
              <w:rPr>
                <w:b/>
                <w:bCs/>
                <w:color w:val="000000"/>
              </w:rPr>
              <w:t>0.030</w:t>
            </w:r>
          </w:p>
        </w:tc>
        <w:tc>
          <w:tcPr>
            <w:tcW w:w="1152" w:type="dxa"/>
            <w:tcBorders>
              <w:top w:val="nil"/>
              <w:bottom w:val="nil"/>
              <w:right w:val="nil"/>
            </w:tcBorders>
            <w:shd w:val="clear" w:color="auto" w:fill="auto"/>
            <w:noWrap/>
            <w:vAlign w:val="bottom"/>
            <w:hideMark/>
          </w:tcPr>
          <w:p w14:paraId="597C6AF8" w14:textId="24CBF7D4" w:rsidR="00B76367" w:rsidRPr="009412FD" w:rsidRDefault="00B76367" w:rsidP="00B76367">
            <w:pPr>
              <w:spacing w:line="276" w:lineRule="auto"/>
              <w:jc w:val="right"/>
              <w:rPr>
                <w:color w:val="000000"/>
              </w:rPr>
            </w:pPr>
            <w:r w:rsidRPr="009E7F8B">
              <w:rPr>
                <w:color w:val="000000"/>
              </w:rPr>
              <w:t>2.025</w:t>
            </w:r>
          </w:p>
        </w:tc>
        <w:tc>
          <w:tcPr>
            <w:tcW w:w="1152" w:type="dxa"/>
            <w:tcBorders>
              <w:top w:val="nil"/>
              <w:left w:val="nil"/>
              <w:bottom w:val="nil"/>
              <w:right w:val="nil"/>
            </w:tcBorders>
            <w:shd w:val="clear" w:color="auto" w:fill="auto"/>
            <w:noWrap/>
            <w:vAlign w:val="bottom"/>
            <w:hideMark/>
          </w:tcPr>
          <w:p w14:paraId="1520A508" w14:textId="56F6162D" w:rsidR="00B76367" w:rsidRPr="009412FD" w:rsidRDefault="00B76367" w:rsidP="00B76367">
            <w:pPr>
              <w:spacing w:line="276" w:lineRule="auto"/>
              <w:jc w:val="right"/>
              <w:rPr>
                <w:b/>
                <w:bCs/>
                <w:color w:val="000000"/>
              </w:rPr>
            </w:pPr>
            <w:r w:rsidRPr="009E7F8B">
              <w:rPr>
                <w:color w:val="000000"/>
              </w:rPr>
              <w:t>0.155</w:t>
            </w:r>
          </w:p>
        </w:tc>
        <w:tc>
          <w:tcPr>
            <w:tcW w:w="1152" w:type="dxa"/>
            <w:tcBorders>
              <w:top w:val="nil"/>
              <w:left w:val="nil"/>
              <w:bottom w:val="nil"/>
              <w:right w:val="nil"/>
            </w:tcBorders>
            <w:shd w:val="clear" w:color="auto" w:fill="auto"/>
            <w:noWrap/>
            <w:vAlign w:val="bottom"/>
            <w:hideMark/>
          </w:tcPr>
          <w:p w14:paraId="2067DDD4" w14:textId="60ECB277" w:rsidR="00B76367" w:rsidRPr="009412FD" w:rsidRDefault="00B76367" w:rsidP="00B76367">
            <w:pPr>
              <w:spacing w:line="276" w:lineRule="auto"/>
              <w:jc w:val="right"/>
              <w:rPr>
                <w:color w:val="000000"/>
              </w:rPr>
            </w:pPr>
            <w:r w:rsidRPr="009E7F8B">
              <w:rPr>
                <w:color w:val="000000"/>
              </w:rPr>
              <w:t>0.029</w:t>
            </w:r>
          </w:p>
        </w:tc>
        <w:tc>
          <w:tcPr>
            <w:tcW w:w="1152" w:type="dxa"/>
            <w:tcBorders>
              <w:top w:val="nil"/>
              <w:left w:val="nil"/>
              <w:bottom w:val="nil"/>
              <w:right w:val="nil"/>
            </w:tcBorders>
            <w:shd w:val="clear" w:color="auto" w:fill="auto"/>
            <w:noWrap/>
            <w:vAlign w:val="bottom"/>
            <w:hideMark/>
          </w:tcPr>
          <w:p w14:paraId="4BB5D127" w14:textId="2A87D82E" w:rsidR="00B76367" w:rsidRPr="009412FD" w:rsidRDefault="00B76367" w:rsidP="00B76367">
            <w:pPr>
              <w:spacing w:line="276" w:lineRule="auto"/>
              <w:jc w:val="right"/>
              <w:rPr>
                <w:b/>
                <w:bCs/>
                <w:color w:val="000000"/>
              </w:rPr>
            </w:pPr>
            <w:r w:rsidRPr="009E7F8B">
              <w:rPr>
                <w:color w:val="000000"/>
              </w:rPr>
              <w:t>0.866</w:t>
            </w:r>
          </w:p>
        </w:tc>
        <w:tc>
          <w:tcPr>
            <w:tcW w:w="1152" w:type="dxa"/>
            <w:tcBorders>
              <w:top w:val="nil"/>
              <w:left w:val="nil"/>
              <w:bottom w:val="nil"/>
              <w:right w:val="nil"/>
            </w:tcBorders>
            <w:vAlign w:val="bottom"/>
          </w:tcPr>
          <w:p w14:paraId="3725990B" w14:textId="32881726" w:rsidR="00B76367" w:rsidRPr="009E7F8B" w:rsidRDefault="00B76367" w:rsidP="00B76367">
            <w:pPr>
              <w:spacing w:line="276" w:lineRule="auto"/>
              <w:jc w:val="right"/>
              <w:rPr>
                <w:color w:val="000000"/>
              </w:rPr>
            </w:pPr>
            <w:r w:rsidRPr="009E7F8B">
              <w:rPr>
                <w:color w:val="000000"/>
              </w:rPr>
              <w:t>2.102</w:t>
            </w:r>
          </w:p>
        </w:tc>
        <w:tc>
          <w:tcPr>
            <w:tcW w:w="1152" w:type="dxa"/>
            <w:tcBorders>
              <w:top w:val="nil"/>
              <w:left w:val="nil"/>
              <w:bottom w:val="nil"/>
              <w:right w:val="nil"/>
            </w:tcBorders>
            <w:vAlign w:val="bottom"/>
          </w:tcPr>
          <w:p w14:paraId="23DE957D" w14:textId="29ECDC28" w:rsidR="00B76367" w:rsidRPr="009E7F8B" w:rsidRDefault="00B76367" w:rsidP="00B76367">
            <w:pPr>
              <w:spacing w:line="276" w:lineRule="auto"/>
              <w:jc w:val="right"/>
              <w:rPr>
                <w:color w:val="000000"/>
              </w:rPr>
            </w:pPr>
            <w:r w:rsidRPr="009E7F8B">
              <w:rPr>
                <w:color w:val="000000"/>
              </w:rPr>
              <w:t>0.147</w:t>
            </w:r>
          </w:p>
        </w:tc>
      </w:tr>
      <w:tr w:rsidR="00B76367" w:rsidRPr="00A075E5" w14:paraId="12A7F8B1" w14:textId="2D1991E9" w:rsidTr="00B36775">
        <w:trPr>
          <w:trHeight w:val="320"/>
        </w:trPr>
        <w:tc>
          <w:tcPr>
            <w:tcW w:w="1971" w:type="dxa"/>
            <w:tcBorders>
              <w:top w:val="nil"/>
              <w:left w:val="nil"/>
              <w:bottom w:val="nil"/>
              <w:right w:val="nil"/>
            </w:tcBorders>
            <w:shd w:val="clear" w:color="auto" w:fill="auto"/>
            <w:noWrap/>
            <w:vAlign w:val="bottom"/>
            <w:hideMark/>
          </w:tcPr>
          <w:p w14:paraId="38A0CCB0"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0BD93E1A"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8302DD5" w14:textId="3120F860" w:rsidR="00B76367" w:rsidRPr="009412FD" w:rsidRDefault="00B76367" w:rsidP="00B76367">
            <w:pPr>
              <w:spacing w:line="276" w:lineRule="auto"/>
              <w:jc w:val="right"/>
              <w:rPr>
                <w:color w:val="000000"/>
              </w:rPr>
            </w:pPr>
            <w:r w:rsidRPr="009E7F8B">
              <w:rPr>
                <w:color w:val="000000"/>
              </w:rPr>
              <w:t>5.723</w:t>
            </w:r>
          </w:p>
        </w:tc>
        <w:tc>
          <w:tcPr>
            <w:tcW w:w="1152" w:type="dxa"/>
            <w:tcBorders>
              <w:top w:val="nil"/>
              <w:left w:val="nil"/>
              <w:bottom w:val="nil"/>
            </w:tcBorders>
            <w:shd w:val="clear" w:color="auto" w:fill="auto"/>
            <w:noWrap/>
            <w:vAlign w:val="bottom"/>
            <w:hideMark/>
          </w:tcPr>
          <w:p w14:paraId="5B5B1BAB" w14:textId="6E82DE16" w:rsidR="00B76367" w:rsidRPr="009412FD" w:rsidRDefault="00B76367" w:rsidP="00B76367">
            <w:pPr>
              <w:spacing w:line="276" w:lineRule="auto"/>
              <w:jc w:val="right"/>
              <w:rPr>
                <w:b/>
                <w:bCs/>
                <w:i/>
                <w:iCs/>
                <w:color w:val="000000"/>
              </w:rPr>
            </w:pPr>
            <w:r w:rsidRPr="009E7F8B">
              <w:rPr>
                <w:b/>
                <w:bCs/>
                <w:color w:val="000000"/>
              </w:rPr>
              <w:t>0.017</w:t>
            </w:r>
          </w:p>
        </w:tc>
        <w:tc>
          <w:tcPr>
            <w:tcW w:w="1152" w:type="dxa"/>
            <w:tcBorders>
              <w:top w:val="nil"/>
              <w:bottom w:val="nil"/>
              <w:right w:val="nil"/>
            </w:tcBorders>
            <w:shd w:val="clear" w:color="auto" w:fill="auto"/>
            <w:noWrap/>
            <w:vAlign w:val="bottom"/>
            <w:hideMark/>
          </w:tcPr>
          <w:p w14:paraId="51416069" w14:textId="3BC403C1" w:rsidR="00B76367" w:rsidRPr="009412FD" w:rsidRDefault="00B76367" w:rsidP="00B76367">
            <w:pPr>
              <w:spacing w:line="276" w:lineRule="auto"/>
              <w:jc w:val="right"/>
              <w:rPr>
                <w:color w:val="000000"/>
              </w:rPr>
            </w:pPr>
            <w:r w:rsidRPr="009E7F8B">
              <w:rPr>
                <w:color w:val="000000"/>
              </w:rPr>
              <w:t>22.542</w:t>
            </w:r>
          </w:p>
        </w:tc>
        <w:tc>
          <w:tcPr>
            <w:tcW w:w="1152" w:type="dxa"/>
            <w:tcBorders>
              <w:top w:val="nil"/>
              <w:left w:val="nil"/>
              <w:bottom w:val="nil"/>
              <w:right w:val="nil"/>
            </w:tcBorders>
            <w:shd w:val="clear" w:color="auto" w:fill="auto"/>
            <w:noWrap/>
            <w:vAlign w:val="bottom"/>
            <w:hideMark/>
          </w:tcPr>
          <w:p w14:paraId="541C8E8F" w14:textId="0A71C892" w:rsidR="00B76367" w:rsidRPr="009412FD" w:rsidRDefault="00B76367" w:rsidP="00B76367">
            <w:pPr>
              <w:spacing w:line="276" w:lineRule="auto"/>
              <w:jc w:val="right"/>
              <w:rPr>
                <w:b/>
                <w:bCs/>
                <w:i/>
                <w:iCs/>
                <w:color w:val="000000"/>
              </w:rPr>
            </w:pPr>
            <w:r w:rsidRPr="009E7F8B">
              <w:rPr>
                <w:b/>
                <w:bCs/>
                <w:color w:val="000000"/>
              </w:rPr>
              <w:t>&lt;0.001</w:t>
            </w:r>
          </w:p>
        </w:tc>
        <w:tc>
          <w:tcPr>
            <w:tcW w:w="1152" w:type="dxa"/>
            <w:tcBorders>
              <w:top w:val="nil"/>
              <w:left w:val="nil"/>
              <w:bottom w:val="nil"/>
              <w:right w:val="nil"/>
            </w:tcBorders>
            <w:shd w:val="clear" w:color="auto" w:fill="auto"/>
            <w:noWrap/>
            <w:vAlign w:val="bottom"/>
            <w:hideMark/>
          </w:tcPr>
          <w:p w14:paraId="6695EBCC" w14:textId="31A64A51" w:rsidR="00B76367" w:rsidRPr="009412FD" w:rsidRDefault="00B76367" w:rsidP="00B76367">
            <w:pPr>
              <w:spacing w:line="276" w:lineRule="auto"/>
              <w:jc w:val="right"/>
              <w:rPr>
                <w:color w:val="000000"/>
              </w:rPr>
            </w:pPr>
            <w:r w:rsidRPr="009E7F8B">
              <w:rPr>
                <w:color w:val="000000"/>
              </w:rPr>
              <w:t>7.619</w:t>
            </w:r>
          </w:p>
        </w:tc>
        <w:tc>
          <w:tcPr>
            <w:tcW w:w="1152" w:type="dxa"/>
            <w:tcBorders>
              <w:top w:val="nil"/>
              <w:left w:val="nil"/>
              <w:bottom w:val="nil"/>
              <w:right w:val="nil"/>
            </w:tcBorders>
            <w:shd w:val="clear" w:color="auto" w:fill="auto"/>
            <w:noWrap/>
            <w:vAlign w:val="bottom"/>
            <w:hideMark/>
          </w:tcPr>
          <w:p w14:paraId="2083E7DF" w14:textId="1D195A54" w:rsidR="00B76367" w:rsidRPr="009412FD" w:rsidRDefault="00B76367" w:rsidP="00B76367">
            <w:pPr>
              <w:spacing w:line="276" w:lineRule="auto"/>
              <w:jc w:val="right"/>
              <w:rPr>
                <w:b/>
                <w:bCs/>
                <w:color w:val="000000"/>
              </w:rPr>
            </w:pPr>
            <w:r w:rsidRPr="009E7F8B">
              <w:rPr>
                <w:b/>
                <w:bCs/>
                <w:color w:val="000000"/>
              </w:rPr>
              <w:t>0.006</w:t>
            </w:r>
          </w:p>
        </w:tc>
        <w:tc>
          <w:tcPr>
            <w:tcW w:w="1152" w:type="dxa"/>
            <w:tcBorders>
              <w:top w:val="nil"/>
              <w:left w:val="nil"/>
              <w:bottom w:val="nil"/>
              <w:right w:val="nil"/>
            </w:tcBorders>
            <w:vAlign w:val="bottom"/>
          </w:tcPr>
          <w:p w14:paraId="4BDC2661" w14:textId="7EC6ABB7" w:rsidR="00B76367" w:rsidRPr="009E7F8B" w:rsidRDefault="00B76367" w:rsidP="00B76367">
            <w:pPr>
              <w:spacing w:line="276" w:lineRule="auto"/>
              <w:jc w:val="right"/>
              <w:rPr>
                <w:b/>
                <w:bCs/>
                <w:color w:val="000000"/>
              </w:rPr>
            </w:pPr>
            <w:r w:rsidRPr="009E7F8B">
              <w:rPr>
                <w:color w:val="000000"/>
              </w:rPr>
              <w:t>2.999</w:t>
            </w:r>
          </w:p>
        </w:tc>
        <w:tc>
          <w:tcPr>
            <w:tcW w:w="1152" w:type="dxa"/>
            <w:tcBorders>
              <w:top w:val="nil"/>
              <w:left w:val="nil"/>
              <w:bottom w:val="nil"/>
              <w:right w:val="nil"/>
            </w:tcBorders>
            <w:vAlign w:val="bottom"/>
          </w:tcPr>
          <w:p w14:paraId="48FF65A5" w14:textId="26B68CBC" w:rsidR="00B76367" w:rsidRPr="00467CC6" w:rsidRDefault="00B76367" w:rsidP="00B76367">
            <w:pPr>
              <w:spacing w:line="276" w:lineRule="auto"/>
              <w:jc w:val="right"/>
              <w:rPr>
                <w:b/>
                <w:bCs/>
                <w:color w:val="000000"/>
              </w:rPr>
            </w:pPr>
            <w:r w:rsidRPr="00467CC6">
              <w:rPr>
                <w:color w:val="000000"/>
              </w:rPr>
              <w:t>0.083</w:t>
            </w:r>
          </w:p>
        </w:tc>
      </w:tr>
      <w:tr w:rsidR="00B76367" w:rsidRPr="00A075E5" w14:paraId="410586A8" w14:textId="08EB4828" w:rsidTr="00B36775">
        <w:trPr>
          <w:trHeight w:val="320"/>
        </w:trPr>
        <w:tc>
          <w:tcPr>
            <w:tcW w:w="1971" w:type="dxa"/>
            <w:tcBorders>
              <w:top w:val="nil"/>
              <w:left w:val="nil"/>
              <w:right w:val="nil"/>
            </w:tcBorders>
            <w:shd w:val="clear" w:color="auto" w:fill="auto"/>
            <w:noWrap/>
            <w:vAlign w:val="bottom"/>
            <w:hideMark/>
          </w:tcPr>
          <w:p w14:paraId="50FC6063" w14:textId="77777777" w:rsidR="00B76367" w:rsidRPr="00A075E5" w:rsidRDefault="00B76367" w:rsidP="00B7636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7D0A97BE"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1A6C55CD" w14:textId="5B482F73" w:rsidR="00B76367" w:rsidRPr="009412FD" w:rsidRDefault="00B76367" w:rsidP="00B76367">
            <w:pPr>
              <w:spacing w:line="276" w:lineRule="auto"/>
              <w:jc w:val="right"/>
              <w:rPr>
                <w:color w:val="000000"/>
              </w:rPr>
            </w:pPr>
            <w:r w:rsidRPr="009E7F8B">
              <w:rPr>
                <w:color w:val="000000"/>
              </w:rPr>
              <w:t>43.381</w:t>
            </w:r>
          </w:p>
        </w:tc>
        <w:tc>
          <w:tcPr>
            <w:tcW w:w="1152" w:type="dxa"/>
            <w:tcBorders>
              <w:top w:val="nil"/>
              <w:left w:val="nil"/>
            </w:tcBorders>
            <w:shd w:val="clear" w:color="auto" w:fill="auto"/>
            <w:noWrap/>
            <w:vAlign w:val="bottom"/>
            <w:hideMark/>
          </w:tcPr>
          <w:p w14:paraId="49246407" w14:textId="7741BC85" w:rsidR="00B76367" w:rsidRPr="009412FD" w:rsidRDefault="00B76367" w:rsidP="00B76367">
            <w:pPr>
              <w:spacing w:line="276" w:lineRule="auto"/>
              <w:jc w:val="right"/>
              <w:rPr>
                <w:b/>
                <w:bCs/>
                <w:color w:val="000000"/>
              </w:rPr>
            </w:pPr>
            <w:r w:rsidRPr="009E7F8B">
              <w:rPr>
                <w:b/>
                <w:bCs/>
                <w:color w:val="000000"/>
              </w:rPr>
              <w:t>&lt;0.001</w:t>
            </w:r>
          </w:p>
        </w:tc>
        <w:tc>
          <w:tcPr>
            <w:tcW w:w="1152" w:type="dxa"/>
            <w:tcBorders>
              <w:top w:val="nil"/>
              <w:right w:val="nil"/>
            </w:tcBorders>
            <w:shd w:val="clear" w:color="auto" w:fill="auto"/>
            <w:noWrap/>
            <w:vAlign w:val="bottom"/>
            <w:hideMark/>
          </w:tcPr>
          <w:p w14:paraId="141E301F" w14:textId="03789335" w:rsidR="00B76367" w:rsidRPr="009412FD" w:rsidRDefault="00B76367" w:rsidP="00B76367">
            <w:pPr>
              <w:spacing w:line="276" w:lineRule="auto"/>
              <w:jc w:val="right"/>
              <w:rPr>
                <w:color w:val="000000"/>
              </w:rPr>
            </w:pPr>
            <w:r w:rsidRPr="009E7F8B">
              <w:rPr>
                <w:color w:val="000000"/>
              </w:rPr>
              <w:t>11.137</w:t>
            </w:r>
          </w:p>
        </w:tc>
        <w:tc>
          <w:tcPr>
            <w:tcW w:w="1152" w:type="dxa"/>
            <w:tcBorders>
              <w:top w:val="nil"/>
              <w:left w:val="nil"/>
              <w:right w:val="nil"/>
            </w:tcBorders>
            <w:shd w:val="clear" w:color="auto" w:fill="auto"/>
            <w:noWrap/>
            <w:vAlign w:val="bottom"/>
            <w:hideMark/>
          </w:tcPr>
          <w:p w14:paraId="6528C4FD" w14:textId="6EBCA4E3" w:rsidR="00B76367" w:rsidRPr="009412FD" w:rsidRDefault="00B76367" w:rsidP="00B76367">
            <w:pPr>
              <w:spacing w:line="276" w:lineRule="auto"/>
              <w:jc w:val="right"/>
              <w:rPr>
                <w:b/>
                <w:bCs/>
                <w:color w:val="000000"/>
              </w:rPr>
            </w:pPr>
            <w:r w:rsidRPr="009E7F8B">
              <w:rPr>
                <w:b/>
                <w:bCs/>
                <w:color w:val="000000"/>
              </w:rPr>
              <w:t>0.001</w:t>
            </w:r>
          </w:p>
        </w:tc>
        <w:tc>
          <w:tcPr>
            <w:tcW w:w="1152" w:type="dxa"/>
            <w:tcBorders>
              <w:top w:val="nil"/>
              <w:left w:val="nil"/>
              <w:right w:val="nil"/>
            </w:tcBorders>
            <w:shd w:val="clear" w:color="auto" w:fill="auto"/>
            <w:noWrap/>
            <w:vAlign w:val="bottom"/>
            <w:hideMark/>
          </w:tcPr>
          <w:p w14:paraId="681A12CC" w14:textId="6CD0F714" w:rsidR="00B76367" w:rsidRPr="009412FD" w:rsidRDefault="00B76367" w:rsidP="00B76367">
            <w:pPr>
              <w:spacing w:line="276" w:lineRule="auto"/>
              <w:jc w:val="right"/>
              <w:rPr>
                <w:color w:val="000000"/>
              </w:rPr>
            </w:pPr>
            <w:r w:rsidRPr="009E7F8B">
              <w:rPr>
                <w:color w:val="000000"/>
              </w:rPr>
              <w:t>5.022</w:t>
            </w:r>
          </w:p>
        </w:tc>
        <w:tc>
          <w:tcPr>
            <w:tcW w:w="1152" w:type="dxa"/>
            <w:tcBorders>
              <w:top w:val="nil"/>
              <w:left w:val="nil"/>
              <w:right w:val="nil"/>
            </w:tcBorders>
            <w:shd w:val="clear" w:color="auto" w:fill="auto"/>
            <w:noWrap/>
            <w:vAlign w:val="bottom"/>
            <w:hideMark/>
          </w:tcPr>
          <w:p w14:paraId="4B5003BC" w14:textId="4C60FFEE" w:rsidR="00B76367" w:rsidRPr="009412FD" w:rsidRDefault="00B76367" w:rsidP="00B76367">
            <w:pPr>
              <w:spacing w:line="276" w:lineRule="auto"/>
              <w:jc w:val="right"/>
              <w:rPr>
                <w:b/>
                <w:bCs/>
                <w:color w:val="000000"/>
              </w:rPr>
            </w:pPr>
            <w:r w:rsidRPr="009E7F8B">
              <w:rPr>
                <w:b/>
                <w:bCs/>
                <w:color w:val="000000"/>
              </w:rPr>
              <w:t>0.025</w:t>
            </w:r>
          </w:p>
        </w:tc>
        <w:tc>
          <w:tcPr>
            <w:tcW w:w="1152" w:type="dxa"/>
            <w:tcBorders>
              <w:top w:val="nil"/>
              <w:left w:val="nil"/>
              <w:right w:val="nil"/>
            </w:tcBorders>
            <w:vAlign w:val="bottom"/>
          </w:tcPr>
          <w:p w14:paraId="775A5566" w14:textId="4441C883" w:rsidR="00B76367" w:rsidRPr="009E7F8B" w:rsidRDefault="00B76367" w:rsidP="00B76367">
            <w:pPr>
              <w:spacing w:line="276" w:lineRule="auto"/>
              <w:jc w:val="right"/>
              <w:rPr>
                <w:b/>
                <w:bCs/>
                <w:color w:val="000000"/>
              </w:rPr>
            </w:pPr>
            <w:r w:rsidRPr="009E7F8B">
              <w:rPr>
                <w:color w:val="000000"/>
              </w:rPr>
              <w:t>75.769</w:t>
            </w:r>
          </w:p>
        </w:tc>
        <w:tc>
          <w:tcPr>
            <w:tcW w:w="1152" w:type="dxa"/>
            <w:tcBorders>
              <w:top w:val="nil"/>
              <w:left w:val="nil"/>
              <w:right w:val="nil"/>
            </w:tcBorders>
            <w:vAlign w:val="bottom"/>
          </w:tcPr>
          <w:p w14:paraId="453BD882" w14:textId="2AB6169E" w:rsidR="00B76367" w:rsidRPr="009E7F8B" w:rsidRDefault="00B76367" w:rsidP="00B76367">
            <w:pPr>
              <w:spacing w:line="276" w:lineRule="auto"/>
              <w:jc w:val="right"/>
              <w:rPr>
                <w:b/>
                <w:bCs/>
                <w:color w:val="000000"/>
              </w:rPr>
            </w:pPr>
            <w:r w:rsidRPr="009E7F8B">
              <w:rPr>
                <w:b/>
                <w:bCs/>
                <w:color w:val="000000"/>
              </w:rPr>
              <w:t>&lt;0.001</w:t>
            </w:r>
          </w:p>
        </w:tc>
      </w:tr>
      <w:tr w:rsidR="00B76367" w:rsidRPr="00A075E5" w14:paraId="01A4864F" w14:textId="23EDD2FD" w:rsidTr="00B36775">
        <w:trPr>
          <w:trHeight w:val="320"/>
        </w:trPr>
        <w:tc>
          <w:tcPr>
            <w:tcW w:w="1971" w:type="dxa"/>
            <w:tcBorders>
              <w:top w:val="nil"/>
              <w:left w:val="nil"/>
              <w:bottom w:val="single" w:sz="4" w:space="0" w:color="auto"/>
              <w:right w:val="nil"/>
            </w:tcBorders>
            <w:shd w:val="clear" w:color="auto" w:fill="auto"/>
            <w:noWrap/>
            <w:vAlign w:val="bottom"/>
            <w:hideMark/>
          </w:tcPr>
          <w:p w14:paraId="0C0BAAFC" w14:textId="77777777" w:rsidR="00B76367" w:rsidRPr="00A075E5" w:rsidRDefault="00B76367" w:rsidP="00B7636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36AB48C2" w14:textId="77777777" w:rsidR="00B76367" w:rsidRPr="00A075E5" w:rsidRDefault="00B76367" w:rsidP="00B76367">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bottom"/>
            <w:hideMark/>
          </w:tcPr>
          <w:p w14:paraId="641311B1" w14:textId="45CE6958" w:rsidR="00B76367" w:rsidRPr="009412FD" w:rsidRDefault="00B76367" w:rsidP="00B76367">
            <w:pPr>
              <w:spacing w:line="276" w:lineRule="auto"/>
              <w:jc w:val="right"/>
              <w:rPr>
                <w:color w:val="000000"/>
              </w:rPr>
            </w:pPr>
            <w:r w:rsidRPr="009E7F8B">
              <w:rPr>
                <w:color w:val="000000"/>
              </w:rPr>
              <w:t>0.489</w:t>
            </w:r>
          </w:p>
        </w:tc>
        <w:tc>
          <w:tcPr>
            <w:tcW w:w="1152" w:type="dxa"/>
            <w:tcBorders>
              <w:top w:val="nil"/>
              <w:left w:val="nil"/>
              <w:bottom w:val="single" w:sz="4" w:space="0" w:color="auto"/>
            </w:tcBorders>
            <w:shd w:val="clear" w:color="auto" w:fill="auto"/>
            <w:noWrap/>
            <w:vAlign w:val="bottom"/>
            <w:hideMark/>
          </w:tcPr>
          <w:p w14:paraId="4A9A9DA0" w14:textId="57B54D97" w:rsidR="00B76367" w:rsidRPr="009412FD" w:rsidRDefault="00B76367" w:rsidP="00B76367">
            <w:pPr>
              <w:spacing w:line="276" w:lineRule="auto"/>
              <w:jc w:val="right"/>
              <w:rPr>
                <w:b/>
                <w:bCs/>
                <w:i/>
                <w:iCs/>
                <w:color w:val="000000"/>
              </w:rPr>
            </w:pPr>
            <w:r w:rsidRPr="009E7F8B">
              <w:rPr>
                <w:color w:val="000000"/>
              </w:rPr>
              <w:t>0.484</w:t>
            </w:r>
          </w:p>
        </w:tc>
        <w:tc>
          <w:tcPr>
            <w:tcW w:w="1152" w:type="dxa"/>
            <w:tcBorders>
              <w:top w:val="nil"/>
              <w:bottom w:val="single" w:sz="4" w:space="0" w:color="auto"/>
              <w:right w:val="nil"/>
            </w:tcBorders>
            <w:shd w:val="clear" w:color="auto" w:fill="auto"/>
            <w:noWrap/>
            <w:vAlign w:val="bottom"/>
            <w:hideMark/>
          </w:tcPr>
          <w:p w14:paraId="289DD34D" w14:textId="04D37A2F" w:rsidR="00B76367" w:rsidRPr="009412FD" w:rsidRDefault="00B76367" w:rsidP="00B76367">
            <w:pPr>
              <w:spacing w:line="276" w:lineRule="auto"/>
              <w:jc w:val="right"/>
              <w:rPr>
                <w:color w:val="000000"/>
              </w:rPr>
            </w:pPr>
            <w:r w:rsidRPr="009E7F8B">
              <w:rPr>
                <w:color w:val="000000"/>
              </w:rPr>
              <w:t>0.041</w:t>
            </w:r>
          </w:p>
        </w:tc>
        <w:tc>
          <w:tcPr>
            <w:tcW w:w="1152" w:type="dxa"/>
            <w:tcBorders>
              <w:top w:val="nil"/>
              <w:left w:val="nil"/>
              <w:bottom w:val="single" w:sz="4" w:space="0" w:color="auto"/>
              <w:right w:val="nil"/>
            </w:tcBorders>
            <w:shd w:val="clear" w:color="auto" w:fill="auto"/>
            <w:noWrap/>
            <w:vAlign w:val="bottom"/>
            <w:hideMark/>
          </w:tcPr>
          <w:p w14:paraId="49BFF216" w14:textId="5308C717" w:rsidR="00B76367" w:rsidRPr="009412FD" w:rsidRDefault="00B76367" w:rsidP="00B76367">
            <w:pPr>
              <w:spacing w:line="276" w:lineRule="auto"/>
              <w:jc w:val="right"/>
              <w:rPr>
                <w:color w:val="000000"/>
              </w:rPr>
            </w:pPr>
            <w:r w:rsidRPr="009E7F8B">
              <w:rPr>
                <w:color w:val="000000"/>
              </w:rPr>
              <w:t>0.839</w:t>
            </w:r>
          </w:p>
        </w:tc>
        <w:tc>
          <w:tcPr>
            <w:tcW w:w="1152" w:type="dxa"/>
            <w:tcBorders>
              <w:top w:val="nil"/>
              <w:left w:val="nil"/>
              <w:bottom w:val="single" w:sz="4" w:space="0" w:color="auto"/>
              <w:right w:val="nil"/>
            </w:tcBorders>
            <w:shd w:val="clear" w:color="auto" w:fill="auto"/>
            <w:noWrap/>
            <w:vAlign w:val="bottom"/>
            <w:hideMark/>
          </w:tcPr>
          <w:p w14:paraId="63B709E9" w14:textId="061D16BE" w:rsidR="00B76367" w:rsidRPr="009412FD" w:rsidRDefault="00B76367" w:rsidP="00B76367">
            <w:pPr>
              <w:spacing w:line="276" w:lineRule="auto"/>
              <w:jc w:val="right"/>
              <w:rPr>
                <w:color w:val="000000"/>
              </w:rPr>
            </w:pPr>
            <w:r w:rsidRPr="009E7F8B">
              <w:rPr>
                <w:color w:val="000000"/>
              </w:rPr>
              <w:t>0.208</w:t>
            </w:r>
          </w:p>
        </w:tc>
        <w:tc>
          <w:tcPr>
            <w:tcW w:w="1152" w:type="dxa"/>
            <w:tcBorders>
              <w:top w:val="nil"/>
              <w:left w:val="nil"/>
              <w:bottom w:val="single" w:sz="4" w:space="0" w:color="auto"/>
              <w:right w:val="nil"/>
            </w:tcBorders>
            <w:shd w:val="clear" w:color="auto" w:fill="auto"/>
            <w:noWrap/>
            <w:vAlign w:val="bottom"/>
            <w:hideMark/>
          </w:tcPr>
          <w:p w14:paraId="00041A46" w14:textId="4466B10B" w:rsidR="00B76367" w:rsidRPr="009412FD" w:rsidRDefault="00B76367" w:rsidP="00B76367">
            <w:pPr>
              <w:spacing w:line="276" w:lineRule="auto"/>
              <w:jc w:val="right"/>
              <w:rPr>
                <w:b/>
                <w:bCs/>
                <w:color w:val="000000"/>
              </w:rPr>
            </w:pPr>
            <w:r w:rsidRPr="009E7F8B">
              <w:rPr>
                <w:color w:val="000000"/>
              </w:rPr>
              <w:t>0.649</w:t>
            </w:r>
          </w:p>
        </w:tc>
        <w:tc>
          <w:tcPr>
            <w:tcW w:w="1152" w:type="dxa"/>
            <w:tcBorders>
              <w:top w:val="nil"/>
              <w:left w:val="nil"/>
              <w:bottom w:val="single" w:sz="4" w:space="0" w:color="auto"/>
              <w:right w:val="nil"/>
            </w:tcBorders>
            <w:vAlign w:val="bottom"/>
          </w:tcPr>
          <w:p w14:paraId="784B7E72" w14:textId="268E7AC0" w:rsidR="00B76367" w:rsidRPr="009E7F8B" w:rsidRDefault="00B76367" w:rsidP="00B76367">
            <w:pPr>
              <w:spacing w:line="276" w:lineRule="auto"/>
              <w:jc w:val="right"/>
              <w:rPr>
                <w:color w:val="000000"/>
              </w:rPr>
            </w:pPr>
            <w:r w:rsidRPr="009E7F8B">
              <w:rPr>
                <w:color w:val="000000"/>
              </w:rPr>
              <w:t>2.144</w:t>
            </w:r>
          </w:p>
        </w:tc>
        <w:tc>
          <w:tcPr>
            <w:tcW w:w="1152" w:type="dxa"/>
            <w:tcBorders>
              <w:top w:val="nil"/>
              <w:left w:val="nil"/>
              <w:bottom w:val="single" w:sz="4" w:space="0" w:color="auto"/>
              <w:right w:val="nil"/>
            </w:tcBorders>
            <w:vAlign w:val="bottom"/>
          </w:tcPr>
          <w:p w14:paraId="75C3ECA1" w14:textId="4307D8F0" w:rsidR="00B76367" w:rsidRPr="009E7F8B" w:rsidRDefault="00B76367" w:rsidP="00B76367">
            <w:pPr>
              <w:spacing w:line="276" w:lineRule="auto"/>
              <w:jc w:val="right"/>
              <w:rPr>
                <w:color w:val="000000"/>
              </w:rPr>
            </w:pPr>
            <w:r w:rsidRPr="009E7F8B">
              <w:rPr>
                <w:color w:val="000000"/>
              </w:rPr>
              <w:t>0.143</w:t>
            </w:r>
          </w:p>
        </w:tc>
      </w:tr>
    </w:tbl>
    <w:p w14:paraId="402300F4" w14:textId="7534FAEE" w:rsidR="009F20B5" w:rsidRDefault="009F20B5" w:rsidP="00DE2B27">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A superscript “a” is included after trait labels to indicate if models were fit with natural log transformed response variables. Key: df=degrees of freedom,</w:t>
      </w:r>
      <w:ins w:id="166" w:author="Perkowski, Evan A" w:date="2023-11-27T14:04:00Z">
        <w:r w:rsidR="00D92609" w:rsidRPr="00D92609">
          <w:rPr>
            <w:i/>
            <w:iCs/>
            <w:color w:val="000000"/>
          </w:rPr>
          <w:t xml:space="preserve"> </w:t>
        </w:r>
        <w:r w:rsidR="00D92609">
          <w:rPr>
            <w:i/>
            <w:iCs/>
            <w:color w:val="000000"/>
            <w:lang w:val="el-GR"/>
          </w:rPr>
          <w:t>χ</w:t>
        </w:r>
        <w:r w:rsidR="00D92609" w:rsidRPr="00D92609">
          <w:rPr>
            <w:color w:val="000000"/>
            <w:vertAlign w:val="superscript"/>
          </w:rPr>
          <w:t>2</w:t>
        </w:r>
        <w:r w:rsidR="00D92609">
          <w:rPr>
            <w:color w:val="000000"/>
          </w:rPr>
          <w:t>=Wald chi-square test statistic,</w:t>
        </w:r>
      </w:ins>
      <w:r>
        <w:t xml:space="preserve"> </w:t>
      </w:r>
      <w:r>
        <w:rPr>
          <w:i/>
          <w:iCs/>
        </w:rPr>
        <w:t>N</w:t>
      </w:r>
      <w:r>
        <w:rPr>
          <w:vertAlign w:val="subscript"/>
        </w:rPr>
        <w:t>area</w:t>
      </w:r>
      <w:r>
        <w:t>=leaf nitrogen content per unit leaf area (gN m</w:t>
      </w:r>
      <w:r>
        <w:rPr>
          <w:vertAlign w:val="superscript"/>
        </w:rPr>
        <w:t>-2</w:t>
      </w:r>
      <w:r>
        <w:t xml:space="preserve">), </w:t>
      </w:r>
      <w:r>
        <w:rPr>
          <w:i/>
          <w:iCs/>
        </w:rPr>
        <w:t>N</w:t>
      </w:r>
      <w:r>
        <w:rPr>
          <w:vertAlign w:val="subscript"/>
        </w:rPr>
        <w:t>mass</w:t>
      </w:r>
      <w:r>
        <w:t>=leaf nitrogen content (gN g</w:t>
      </w:r>
      <w:r>
        <w:rPr>
          <w:vertAlign w:val="superscript"/>
        </w:rPr>
        <w:t>-1</w:t>
      </w:r>
      <w:r>
        <w:t xml:space="preserve">), </w:t>
      </w:r>
      <w:r>
        <w:rPr>
          <w:i/>
          <w:iCs/>
        </w:rPr>
        <w:t>M</w:t>
      </w:r>
      <w:r>
        <w:rPr>
          <w:vertAlign w:val="subscript"/>
        </w:rPr>
        <w:t>area</w:t>
      </w:r>
      <w:r>
        <w:t>=leaf mass per unit leaf area (g m</w:t>
      </w:r>
      <w:r>
        <w:rPr>
          <w:vertAlign w:val="superscript"/>
        </w:rPr>
        <w:t>-2</w:t>
      </w:r>
      <w:r>
        <w:t>).</w:t>
      </w:r>
    </w:p>
    <w:p w14:paraId="48C54C42" w14:textId="77777777" w:rsidR="00B76367" w:rsidRPr="005265AD" w:rsidRDefault="00B76367" w:rsidP="00DE2B27">
      <w:pPr>
        <w:spacing w:line="360" w:lineRule="auto"/>
      </w:pPr>
    </w:p>
    <w:p w14:paraId="19E85594" w14:textId="77777777" w:rsidR="009F20B5" w:rsidRDefault="009F20B5" w:rsidP="00C358CC">
      <w:pPr>
        <w:spacing w:line="480" w:lineRule="auto"/>
        <w:rPr>
          <w:b/>
        </w:rPr>
        <w:sectPr w:rsidR="009F20B5" w:rsidSect="00B76367">
          <w:pgSz w:w="15840" w:h="12240" w:orient="landscape"/>
          <w:pgMar w:top="1440" w:right="1440" w:bottom="1440" w:left="1440" w:header="720" w:footer="720" w:gutter="0"/>
          <w:lnNumType w:countBy="1" w:restart="continuous"/>
          <w:cols w:space="720"/>
          <w:docGrid w:linePitch="360"/>
        </w:sectPr>
      </w:pPr>
    </w:p>
    <w:p w14:paraId="0127C671" w14:textId="77777777" w:rsidR="009F20B5" w:rsidRPr="00F06C56" w:rsidRDefault="009F20B5" w:rsidP="00DE2B27">
      <w:pPr>
        <w:spacing w:line="360" w:lineRule="auto"/>
        <w:rPr>
          <w:bCs/>
        </w:rPr>
      </w:pPr>
      <w:r>
        <w:rPr>
          <w:b/>
        </w:rPr>
        <w:lastRenderedPageBreak/>
        <w:t>Figure 1</w:t>
      </w:r>
    </w:p>
    <w:p w14:paraId="6DF48EF3" w14:textId="4209F6D7" w:rsidR="009F20B5" w:rsidRDefault="006B2378" w:rsidP="00517BC0">
      <w:pPr>
        <w:spacing w:line="360" w:lineRule="auto"/>
        <w:jc w:val="center"/>
        <w:rPr>
          <w:b/>
        </w:rPr>
      </w:pPr>
      <w:r>
        <w:rPr>
          <w:b/>
          <w:noProof/>
        </w:rPr>
        <w:drawing>
          <wp:inline distT="0" distB="0" distL="0" distR="0" wp14:anchorId="134F605D" wp14:editId="34A45127">
            <wp:extent cx="5943600" cy="3962400"/>
            <wp:effectExtent l="0" t="0" r="0" b="0"/>
            <wp:docPr id="484958752" name="Picture 2" descr="A graph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8752" name="Picture 2" descr="A graph of different types of fertilizer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5A1CFF6E" w14:textId="2AF95F21" w:rsidR="009F20B5" w:rsidRDefault="009F20B5" w:rsidP="00DE2B27">
      <w:pPr>
        <w:spacing w:line="360" w:lineRule="auto"/>
        <w:rPr>
          <w:bCs/>
        </w:rPr>
      </w:pPr>
      <w:r>
        <w:rPr>
          <w:b/>
        </w:rPr>
        <w:t>Figure 1</w:t>
      </w:r>
      <w:r>
        <w:rPr>
          <w:bCs/>
        </w:rPr>
        <w:t xml:space="preserve"> Effects of CO</w:t>
      </w:r>
      <w:r>
        <w:rPr>
          <w:bCs/>
          <w:vertAlign w:val="subscript"/>
        </w:rPr>
        <w:t>2</w:t>
      </w:r>
      <w:r w:rsidR="006B2378">
        <w:rPr>
          <w:bCs/>
        </w:rPr>
        <w:t xml:space="preserve"> concentration</w:t>
      </w:r>
      <w:r>
        <w:rPr>
          <w:bCs/>
        </w:rPr>
        <w:t xml:space="preserve">, </w:t>
      </w:r>
      <w:ins w:id="167" w:author="Perkowski, Evan A" w:date="2023-11-27T14:29:00Z">
        <w:r w:rsidR="00DA5BFD">
          <w:rPr>
            <w:bCs/>
          </w:rPr>
          <w:t xml:space="preserve">nitrogen </w:t>
        </w:r>
      </w:ins>
      <w:r>
        <w:rPr>
          <w:bCs/>
        </w:rPr>
        <w:t xml:space="preserve">fertilization, and inoculation on leaf nitrogen per unit leaf area (a), leaf nitrogen </w:t>
      </w:r>
      <w:r w:rsidR="006B2378">
        <w:rPr>
          <w:bCs/>
        </w:rPr>
        <w:t>per unit leaf mass</w:t>
      </w:r>
      <w:r>
        <w:rPr>
          <w:bCs/>
        </w:rPr>
        <w:t xml:space="preserve"> (b), leaf mass per unit leaf area (c), and chlorophyll content per unit leaf area (d). </w:t>
      </w:r>
      <w:ins w:id="168" w:author="Perkowski, Evan A" w:date="2023-11-28T09:41:00Z">
        <w:r w:rsidR="007021F4">
          <w:rPr>
            <w:bCs/>
          </w:rPr>
          <w:t>N</w:t>
        </w:r>
      </w:ins>
      <w:ins w:id="169" w:author="Perkowski, Evan A" w:date="2023-11-27T14:30:00Z">
        <w:r w:rsidR="00DA5BFD">
          <w:rPr>
            <w:bCs/>
          </w:rPr>
          <w:t xml:space="preserve">itrogen fertilization </w:t>
        </w:r>
      </w:ins>
      <w:r>
        <w:rPr>
          <w:bCs/>
        </w:rPr>
        <w:t xml:space="preserve">is represented on the x-axis in all panels. </w:t>
      </w:r>
      <w:r w:rsidR="00DD7652">
        <w:rPr>
          <w:bCs/>
        </w:rPr>
        <w:t xml:space="preserve">Red </w:t>
      </w:r>
      <w:r w:rsidR="006B2378">
        <w:rPr>
          <w:bCs/>
        </w:rPr>
        <w:t xml:space="preserve">shaded </w:t>
      </w:r>
      <w:r w:rsidR="00DD7652">
        <w:rPr>
          <w:bCs/>
        </w:rPr>
        <w:t>points and trendlines indicate plants grown under e</w:t>
      </w:r>
      <w:r w:rsidR="006B2378">
        <w:rPr>
          <w:bCs/>
        </w:rPr>
        <w:t xml:space="preserve">levated </w:t>
      </w:r>
      <w:r w:rsidR="00DD7652">
        <w:rPr>
          <w:bCs/>
        </w:rPr>
        <w:t>CO</w:t>
      </w:r>
      <w:r w:rsidR="00DD7652">
        <w:rPr>
          <w:bCs/>
          <w:vertAlign w:val="subscript"/>
        </w:rPr>
        <w:t>2</w:t>
      </w:r>
      <w:r w:rsidR="00D11FFD">
        <w:rPr>
          <w:bCs/>
        </w:rPr>
        <w:t>, while blue</w:t>
      </w:r>
      <w:r w:rsidR="006B2378">
        <w:rPr>
          <w:bCs/>
        </w:rPr>
        <w:t xml:space="preserve"> shaded</w:t>
      </w:r>
      <w:r w:rsidR="00D11FFD">
        <w:rPr>
          <w:bCs/>
        </w:rPr>
        <w:t xml:space="preserve"> points and trendlines indicate plants grown under a</w:t>
      </w:r>
      <w:r w:rsidR="006B2378">
        <w:rPr>
          <w:bCs/>
        </w:rPr>
        <w:t xml:space="preserve">mbient </w:t>
      </w:r>
      <w:r w:rsidR="00D11FFD">
        <w:rPr>
          <w:bCs/>
        </w:rPr>
        <w:t>CO</w:t>
      </w:r>
      <w:r w:rsidR="00D11FFD">
        <w:rPr>
          <w:bCs/>
          <w:vertAlign w:val="subscript"/>
        </w:rPr>
        <w:t>2</w:t>
      </w:r>
      <w:r w:rsidR="00D11FFD">
        <w:rPr>
          <w:bCs/>
        </w:rPr>
        <w:t>. Light blue and red circular points and trendlines indicate</w:t>
      </w:r>
      <w:r w:rsidR="006B2378">
        <w:rPr>
          <w:bCs/>
        </w:rPr>
        <w:t xml:space="preserve"> measurements collected from</w:t>
      </w:r>
      <w:r w:rsidR="00D11FFD">
        <w:rPr>
          <w:bCs/>
        </w:rPr>
        <w:t xml:space="preserve"> uninoculated plants, while dark blue and red triangular points indicate </w:t>
      </w:r>
      <w:r w:rsidR="006B2378">
        <w:rPr>
          <w:bCs/>
        </w:rPr>
        <w:t xml:space="preserve">measurements collected from </w:t>
      </w:r>
      <w:r w:rsidR="00D11FFD">
        <w:rPr>
          <w:bCs/>
        </w:rPr>
        <w:t xml:space="preserve">inoculated plants. </w:t>
      </w:r>
      <w:r>
        <w:rPr>
          <w:bCs/>
        </w:rPr>
        <w:t>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25800DC8" w14:textId="77777777" w:rsidR="009F20B5" w:rsidRDefault="009F20B5" w:rsidP="00DE2B27">
      <w:pPr>
        <w:spacing w:line="360" w:lineRule="auto"/>
        <w:rPr>
          <w:bCs/>
        </w:rPr>
      </w:pPr>
      <w:r>
        <w:rPr>
          <w:bCs/>
        </w:rPr>
        <w:br w:type="page"/>
      </w:r>
    </w:p>
    <w:p w14:paraId="3C9D7DEF" w14:textId="4C46964B" w:rsidR="009F20B5" w:rsidRPr="000E7383" w:rsidRDefault="006F6132" w:rsidP="00DE2B27">
      <w:pPr>
        <w:spacing w:line="360" w:lineRule="auto"/>
        <w:rPr>
          <w:bCs/>
          <w:i/>
          <w:iCs/>
        </w:rPr>
      </w:pPr>
      <w:r>
        <w:rPr>
          <w:bCs/>
          <w:i/>
          <w:iCs/>
        </w:rPr>
        <w:lastRenderedPageBreak/>
        <w:t>Gas exchange</w:t>
      </w:r>
    </w:p>
    <w:p w14:paraId="348A1F62" w14:textId="56B3CD3A" w:rsidR="00B76D20" w:rsidRDefault="00677713" w:rsidP="001548CA">
      <w:pPr>
        <w:spacing w:line="360" w:lineRule="auto"/>
        <w:rPr>
          <w:bCs/>
        </w:rPr>
      </w:pPr>
      <w:r>
        <w:rPr>
          <w:bCs/>
        </w:rPr>
        <w:t>Elevated CO</w:t>
      </w:r>
      <w:r>
        <w:rPr>
          <w:bCs/>
          <w:vertAlign w:val="subscript"/>
        </w:rPr>
        <w:t>2</w:t>
      </w:r>
      <w:r>
        <w:rPr>
          <w:bCs/>
        </w:rPr>
        <w:t xml:space="preserve"> decreased </w:t>
      </w:r>
      <w:r w:rsidR="00084BF6">
        <w:rPr>
          <w:bCs/>
          <w:i/>
          <w:iCs/>
        </w:rPr>
        <w:t>A</w:t>
      </w:r>
      <w:r w:rsidR="00084BF6">
        <w:rPr>
          <w:bCs/>
          <w:vertAlign w:val="subscript"/>
        </w:rPr>
        <w:t>net</w:t>
      </w:r>
      <w:r>
        <w:rPr>
          <w:bCs/>
          <w:vertAlign w:val="subscript"/>
        </w:rPr>
        <w:t>,420</w:t>
      </w:r>
      <w:r w:rsidR="00084BF6">
        <w:rPr>
          <w:bCs/>
        </w:rPr>
        <w:t xml:space="preserve"> </w:t>
      </w:r>
      <w:r w:rsidR="00E6497C">
        <w:rPr>
          <w:bCs/>
        </w:rPr>
        <w:t xml:space="preserve">by 17% </w:t>
      </w:r>
      <w:r w:rsidR="00084BF6">
        <w:rPr>
          <w:bCs/>
        </w:rPr>
        <w:t>(</w:t>
      </w:r>
      <w:r w:rsidR="00084BF6">
        <w:rPr>
          <w:bCs/>
          <w:i/>
          <w:iCs/>
        </w:rPr>
        <w:t>p</w:t>
      </w:r>
      <w:r w:rsidR="00084BF6">
        <w:rPr>
          <w:bCs/>
        </w:rPr>
        <w:t xml:space="preserve">&lt;0.001; Table </w:t>
      </w:r>
      <w:r w:rsidR="00292428">
        <w:rPr>
          <w:bCs/>
        </w:rPr>
        <w:t>2</w:t>
      </w:r>
      <w:r w:rsidR="00084BF6">
        <w:rPr>
          <w:bCs/>
        </w:rPr>
        <w:t>)</w:t>
      </w:r>
      <w:r w:rsidR="00DE3434">
        <w:rPr>
          <w:bCs/>
        </w:rPr>
        <w:t xml:space="preserve"> and</w:t>
      </w:r>
      <w:r>
        <w:rPr>
          <w:bCs/>
        </w:rPr>
        <w:t xml:space="preserve"> increased </w:t>
      </w:r>
      <w:proofErr w:type="spellStart"/>
      <w:r>
        <w:rPr>
          <w:bCs/>
          <w:i/>
          <w:iCs/>
        </w:rPr>
        <w:t>A</w:t>
      </w:r>
      <w:r>
        <w:rPr>
          <w:bCs/>
          <w:vertAlign w:val="subscript"/>
        </w:rPr>
        <w:t>net,growth</w:t>
      </w:r>
      <w:proofErr w:type="spellEnd"/>
      <w:r>
        <w:rPr>
          <w:bCs/>
        </w:rPr>
        <w:t xml:space="preserve"> by </w:t>
      </w:r>
      <w:r w:rsidR="00DE3434">
        <w:rPr>
          <w:bCs/>
        </w:rPr>
        <w:t>33</w:t>
      </w:r>
      <w:r>
        <w:rPr>
          <w:bCs/>
        </w:rPr>
        <w:t>% (</w:t>
      </w:r>
      <w:r>
        <w:rPr>
          <w:bCs/>
          <w:i/>
          <w:iCs/>
        </w:rPr>
        <w:t>p</w:t>
      </w:r>
      <w:r>
        <w:rPr>
          <w:bCs/>
        </w:rPr>
        <w:t>&lt;0.001; Table 2)</w:t>
      </w:r>
      <w:r w:rsidR="00DE3434">
        <w:rPr>
          <w:bCs/>
        </w:rPr>
        <w:t xml:space="preserve">. </w:t>
      </w:r>
      <w:ins w:id="170" w:author="Perkowski, Evan A" w:date="2023-11-28T09:41:00Z">
        <w:r w:rsidR="007021F4">
          <w:rPr>
            <w:bCs/>
          </w:rPr>
          <w:t>N</w:t>
        </w:r>
      </w:ins>
      <w:ins w:id="171" w:author="Perkowski, Evan A [2]" w:date="2023-11-13T15:25:00Z">
        <w:r w:rsidR="00165C21">
          <w:rPr>
            <w:bCs/>
          </w:rPr>
          <w:t>itrogen f</w:t>
        </w:r>
      </w:ins>
      <w:r w:rsidR="00DE3434">
        <w:rPr>
          <w:bCs/>
        </w:rPr>
        <w:t xml:space="preserve">ertilization did not modify </w:t>
      </w:r>
      <w:r w:rsidR="00A138FA">
        <w:rPr>
          <w:bCs/>
        </w:rPr>
        <w:t>effect</w:t>
      </w:r>
      <w:r w:rsidR="00E05E41">
        <w:rPr>
          <w:bCs/>
        </w:rPr>
        <w:t>s</w:t>
      </w:r>
      <w:r w:rsidR="00A138FA">
        <w:rPr>
          <w:bCs/>
        </w:rPr>
        <w:t xml:space="preserve"> of elevated</w:t>
      </w:r>
      <w:r w:rsidR="00F57B03">
        <w:rPr>
          <w:bCs/>
        </w:rPr>
        <w:t xml:space="preserve"> </w:t>
      </w:r>
      <w:r w:rsidR="00635A97">
        <w:rPr>
          <w:bCs/>
        </w:rPr>
        <w:t>CO</w:t>
      </w:r>
      <w:r w:rsidR="00635A97">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w:t>
      </w:r>
      <w:r w:rsidR="00635A97">
        <w:rPr>
          <w:bCs/>
        </w:rPr>
        <w:t>or</w:t>
      </w:r>
      <w:r w:rsidR="00F57B03">
        <w:rPr>
          <w:bCs/>
        </w:rPr>
        <w:t xml:space="preserve"> </w:t>
      </w:r>
      <w:proofErr w:type="spellStart"/>
      <w:r w:rsidR="00DE3434">
        <w:rPr>
          <w:bCs/>
          <w:i/>
          <w:iCs/>
        </w:rPr>
        <w:t>A</w:t>
      </w:r>
      <w:r w:rsidR="00DE3434">
        <w:rPr>
          <w:bCs/>
          <w:vertAlign w:val="subscript"/>
        </w:rPr>
        <w:t>net,growth</w:t>
      </w:r>
      <w:proofErr w:type="spellEnd"/>
      <w:r w:rsidR="00DE3434">
        <w:rPr>
          <w:bCs/>
        </w:rPr>
        <w:t xml:space="preserve"> (CO</w:t>
      </w:r>
      <w:r w:rsidR="00DE3434">
        <w:rPr>
          <w:bCs/>
          <w:vertAlign w:val="subscript"/>
        </w:rPr>
        <w:t>2</w:t>
      </w:r>
      <w:r w:rsidR="00DE3434">
        <w:rPr>
          <w:bCs/>
        </w:rPr>
        <w:t>-by-</w:t>
      </w:r>
      <w:ins w:id="172" w:author="Perkowski, Evan A [2]" w:date="2023-11-13T15:25:00Z">
        <w:r w:rsidR="00165C21">
          <w:rPr>
            <w:bCs/>
          </w:rPr>
          <w:t xml:space="preserve">nitrogen </w:t>
        </w:r>
      </w:ins>
      <w:r w:rsidR="00DE3434">
        <w:rPr>
          <w:bCs/>
        </w:rPr>
        <w:t xml:space="preserve">fertilization interaction: </w:t>
      </w:r>
      <w:r w:rsidR="00DE3434">
        <w:rPr>
          <w:bCs/>
          <w:i/>
          <w:iCs/>
        </w:rPr>
        <w:t>p</w:t>
      </w:r>
      <w:r w:rsidR="00DE3434">
        <w:rPr>
          <w:bCs/>
        </w:rPr>
        <w:t xml:space="preserve">&gt;0.05 in both cases; Table 2; </w:t>
      </w:r>
      <w:r w:rsidR="00DE3434" w:rsidRPr="006B2378">
        <w:rPr>
          <w:bCs/>
        </w:rPr>
        <w:t>Fig. 2</w:t>
      </w:r>
      <w:r w:rsidR="006B2378" w:rsidRPr="006B2378">
        <w:rPr>
          <w:bCs/>
        </w:rPr>
        <w:t>a</w:t>
      </w:r>
      <w:r w:rsidR="006B2378">
        <w:rPr>
          <w:bCs/>
        </w:rPr>
        <w:t>-b</w:t>
      </w:r>
      <w:r w:rsidR="00DE3434">
        <w:rPr>
          <w:bCs/>
        </w:rPr>
        <w:t>). Inoculation</w:t>
      </w:r>
      <w:r w:rsidR="00615C40">
        <w:rPr>
          <w:bCs/>
        </w:rPr>
        <w:t xml:space="preserve"> </w:t>
      </w:r>
      <w:r w:rsidR="00DE3434">
        <w:rPr>
          <w:bCs/>
        </w:rPr>
        <w:t xml:space="preserve">did not modify </w:t>
      </w:r>
      <w:r w:rsidR="0026196D">
        <w:rPr>
          <w:bCs/>
        </w:rPr>
        <w:t xml:space="preserve">the </w:t>
      </w:r>
      <w:r w:rsidR="00A138FA">
        <w:rPr>
          <w:bCs/>
        </w:rPr>
        <w:t xml:space="preserve">negative effect of elevated </w:t>
      </w:r>
      <w:r w:rsidR="00DE3434">
        <w:rPr>
          <w:bCs/>
        </w:rPr>
        <w:t>CO</w:t>
      </w:r>
      <w:r w:rsidR="00DE3434">
        <w:rPr>
          <w:bCs/>
          <w:vertAlign w:val="subscript"/>
        </w:rPr>
        <w:t>2</w:t>
      </w:r>
      <w:r w:rsidR="00DE3434">
        <w:rPr>
          <w:bCs/>
        </w:rPr>
        <w:t xml:space="preserve"> on </w:t>
      </w:r>
      <w:r w:rsidR="00DE3434">
        <w:rPr>
          <w:bCs/>
          <w:i/>
          <w:iCs/>
        </w:rPr>
        <w:t>A</w:t>
      </w:r>
      <w:r w:rsidR="00DE3434">
        <w:rPr>
          <w:bCs/>
          <w:vertAlign w:val="subscript"/>
        </w:rPr>
        <w:t>net,420</w:t>
      </w:r>
      <w:r w:rsidR="00DE3434">
        <w:rPr>
          <w:bCs/>
        </w:rPr>
        <w:t xml:space="preserve"> (CO</w:t>
      </w:r>
      <w:r w:rsidR="00DE3434">
        <w:rPr>
          <w:bCs/>
          <w:vertAlign w:val="subscript"/>
        </w:rPr>
        <w:t>2</w:t>
      </w:r>
      <w:r w:rsidR="00DE3434">
        <w:rPr>
          <w:bCs/>
        </w:rPr>
        <w:t xml:space="preserve">-by-inoculation interaction: </w:t>
      </w:r>
      <w:r w:rsidR="00DE3434">
        <w:rPr>
          <w:bCs/>
          <w:i/>
          <w:iCs/>
        </w:rPr>
        <w:t>p</w:t>
      </w:r>
      <w:r w:rsidR="00DE3434">
        <w:rPr>
          <w:bCs/>
        </w:rPr>
        <w:t>&gt;0.05)</w:t>
      </w:r>
      <w:r w:rsidR="00ED51AF">
        <w:rPr>
          <w:bCs/>
        </w:rPr>
        <w:t>; however, an interaction between CO</w:t>
      </w:r>
      <w:r w:rsidR="00ED51AF">
        <w:rPr>
          <w:bCs/>
          <w:vertAlign w:val="subscript"/>
        </w:rPr>
        <w:t>2</w:t>
      </w:r>
      <w:r w:rsidR="00ED51AF">
        <w:rPr>
          <w:bCs/>
        </w:rPr>
        <w:t xml:space="preserve"> and inoculation </w:t>
      </w:r>
      <w:r w:rsidR="00B76D20">
        <w:rPr>
          <w:bCs/>
        </w:rPr>
        <w:t>(</w:t>
      </w:r>
      <w:r w:rsidR="00303961">
        <w:rPr>
          <w:bCs/>
          <w:i/>
          <w:iCs/>
        </w:rPr>
        <w:t>p</w:t>
      </w:r>
      <w:r w:rsidR="00303961">
        <w:rPr>
          <w:bCs/>
        </w:rPr>
        <w:t>&lt;0.05</w:t>
      </w:r>
      <w:r w:rsidR="00B76D20">
        <w:rPr>
          <w:bCs/>
        </w:rPr>
        <w:t xml:space="preserve">; Table 2) </w:t>
      </w:r>
      <w:r w:rsidR="001548CA">
        <w:rPr>
          <w:bCs/>
        </w:rPr>
        <w:t xml:space="preserve">indicated that inoculated plants </w:t>
      </w:r>
      <w:r w:rsidR="00B76D20">
        <w:rPr>
          <w:bCs/>
        </w:rPr>
        <w:t xml:space="preserve">experienced a stronger increase in </w:t>
      </w:r>
      <w:proofErr w:type="spellStart"/>
      <w:r w:rsidR="00B76D20">
        <w:rPr>
          <w:bCs/>
          <w:i/>
          <w:iCs/>
        </w:rPr>
        <w:t>A</w:t>
      </w:r>
      <w:r w:rsidR="00B76D20">
        <w:rPr>
          <w:bCs/>
          <w:vertAlign w:val="subscript"/>
        </w:rPr>
        <w:t>net,growth</w:t>
      </w:r>
      <w:proofErr w:type="spellEnd"/>
      <w:r w:rsidR="00B76D20">
        <w:rPr>
          <w:bCs/>
        </w:rPr>
        <w:t xml:space="preserve"> </w:t>
      </w:r>
      <w:r w:rsidR="000512E4">
        <w:rPr>
          <w:bCs/>
        </w:rPr>
        <w:t>under elevated CO</w:t>
      </w:r>
      <w:r w:rsidR="000512E4">
        <w:rPr>
          <w:bCs/>
          <w:vertAlign w:val="subscript"/>
        </w:rPr>
        <w:t xml:space="preserve">2 </w:t>
      </w:r>
      <w:r w:rsidR="00E05E41">
        <w:rPr>
          <w:bCs/>
        </w:rPr>
        <w:t>than uninoculated plants</w:t>
      </w:r>
      <w:r w:rsidR="00B76D20">
        <w:rPr>
          <w:bCs/>
        </w:rPr>
        <w:t xml:space="preserve">. </w:t>
      </w:r>
      <w:r w:rsidR="002B4483">
        <w:rPr>
          <w:bCs/>
        </w:rPr>
        <w:t xml:space="preserve">Specifically, inoculated plants experienced a </w:t>
      </w:r>
      <w:r w:rsidR="00E05E41">
        <w:rPr>
          <w:bCs/>
        </w:rPr>
        <w:t>38</w:t>
      </w:r>
      <w:r w:rsidR="002B4483">
        <w:rPr>
          <w:bCs/>
        </w:rPr>
        <w:t xml:space="preserve">% increase in </w:t>
      </w:r>
      <w:proofErr w:type="spellStart"/>
      <w:r w:rsidR="002B4483">
        <w:rPr>
          <w:bCs/>
          <w:i/>
          <w:iCs/>
        </w:rPr>
        <w:t>A</w:t>
      </w:r>
      <w:r w:rsidR="002B4483">
        <w:rPr>
          <w:bCs/>
          <w:vertAlign w:val="subscript"/>
        </w:rPr>
        <w:t>net,growth</w:t>
      </w:r>
      <w:proofErr w:type="spellEnd"/>
      <w:r w:rsidR="002B4483">
        <w:rPr>
          <w:bCs/>
        </w:rPr>
        <w:t xml:space="preserve"> under elevated CO</w:t>
      </w:r>
      <w:r w:rsidR="002B4483">
        <w:rPr>
          <w:bCs/>
          <w:vertAlign w:val="subscript"/>
        </w:rPr>
        <w:t>2</w:t>
      </w:r>
      <w:r w:rsidR="002B4483" w:rsidRPr="002B4483">
        <w:rPr>
          <w:bCs/>
        </w:rPr>
        <w:t xml:space="preserve"> </w:t>
      </w:r>
      <w:r w:rsidR="002B4483">
        <w:rPr>
          <w:bCs/>
        </w:rPr>
        <w:t>(Tukey test of the CO</w:t>
      </w:r>
      <w:r w:rsidR="002B4483">
        <w:rPr>
          <w:bCs/>
          <w:vertAlign w:val="subscript"/>
        </w:rPr>
        <w:t>2</w:t>
      </w:r>
      <w:r w:rsidR="002B4483">
        <w:rPr>
          <w:bCs/>
        </w:rPr>
        <w:t xml:space="preserve"> effect</w:t>
      </w:r>
      <w:r w:rsidR="003D0A1E">
        <w:rPr>
          <w:bCs/>
        </w:rPr>
        <w:t xml:space="preserve"> in inoculated plants</w:t>
      </w:r>
      <w:r w:rsidR="002B4483">
        <w:rPr>
          <w:bCs/>
        </w:rPr>
        <w:t xml:space="preserve">: </w:t>
      </w:r>
      <w:r w:rsidR="002B4483">
        <w:rPr>
          <w:bCs/>
          <w:i/>
          <w:iCs/>
        </w:rPr>
        <w:t>p</w:t>
      </w:r>
      <w:r w:rsidR="002B4483">
        <w:rPr>
          <w:bCs/>
        </w:rPr>
        <w:t>&lt;0.001), while uninoculated plants experienced a 26% increase (Tukey test of the CO</w:t>
      </w:r>
      <w:r w:rsidR="002B4483">
        <w:rPr>
          <w:bCs/>
          <w:vertAlign w:val="subscript"/>
        </w:rPr>
        <w:t>2</w:t>
      </w:r>
      <w:r w:rsidR="002B4483">
        <w:rPr>
          <w:bCs/>
        </w:rPr>
        <w:t xml:space="preserve"> effect</w:t>
      </w:r>
      <w:r w:rsidR="003D0A1E">
        <w:rPr>
          <w:bCs/>
        </w:rPr>
        <w:t xml:space="preserve"> in uninoculated plants</w:t>
      </w:r>
      <w:r w:rsidR="002B4483">
        <w:rPr>
          <w:bCs/>
        </w:rPr>
        <w:t xml:space="preserve">: </w:t>
      </w:r>
      <w:r w:rsidR="002B4483">
        <w:rPr>
          <w:bCs/>
          <w:i/>
          <w:iCs/>
        </w:rPr>
        <w:t>p</w:t>
      </w:r>
      <w:r w:rsidR="002B4483">
        <w:rPr>
          <w:bCs/>
        </w:rPr>
        <w:t>&lt;0.05).</w:t>
      </w:r>
      <w:r w:rsidR="00E05E41">
        <w:rPr>
          <w:bCs/>
        </w:rPr>
        <w:t xml:space="preserve"> </w:t>
      </w:r>
      <w:r w:rsidR="001548CA">
        <w:rPr>
          <w:bCs/>
        </w:rPr>
        <w:t xml:space="preserve">An interaction between </w:t>
      </w:r>
      <w:ins w:id="173" w:author="Perkowski, Evan A" w:date="2023-11-27T14:31:00Z">
        <w:r w:rsidR="00DA5BFD">
          <w:rPr>
            <w:bCs/>
          </w:rPr>
          <w:t xml:space="preserve">nitrogen </w:t>
        </w:r>
      </w:ins>
      <w:r w:rsidR="001548CA">
        <w:rPr>
          <w:bCs/>
        </w:rPr>
        <w:t>fertilization and inoculation (</w:t>
      </w:r>
      <w:r w:rsidR="001548CA">
        <w:rPr>
          <w:bCs/>
          <w:i/>
          <w:iCs/>
        </w:rPr>
        <w:t>p</w:t>
      </w:r>
      <w:r w:rsidR="001548CA">
        <w:rPr>
          <w:bCs/>
        </w:rPr>
        <w:t>&lt;0.001</w:t>
      </w:r>
      <w:r w:rsidR="00A138FA">
        <w:rPr>
          <w:bCs/>
        </w:rPr>
        <w:t xml:space="preserve"> in both cases</w:t>
      </w:r>
      <w:r w:rsidR="001548CA">
        <w:rPr>
          <w:bCs/>
        </w:rPr>
        <w:t>; Table 2) indicated that positive effect</w:t>
      </w:r>
      <w:r w:rsidR="00B76D20">
        <w:rPr>
          <w:bCs/>
        </w:rPr>
        <w:t>s</w:t>
      </w:r>
      <w:r w:rsidR="001548CA">
        <w:rPr>
          <w:bCs/>
        </w:rPr>
        <w:t xml:space="preserve"> of increasing </w:t>
      </w:r>
      <w:ins w:id="174" w:author="Perkowski, Evan A [2]" w:date="2023-11-13T15:25:00Z">
        <w:r w:rsidR="00165C21">
          <w:rPr>
            <w:bCs/>
          </w:rPr>
          <w:t xml:space="preserve">nitrogen </w:t>
        </w:r>
      </w:ins>
      <w:r w:rsidR="001548CA">
        <w:rPr>
          <w:bCs/>
        </w:rPr>
        <w:t xml:space="preserve">fertilization on </w:t>
      </w:r>
      <w:r w:rsidR="001548CA">
        <w:rPr>
          <w:bCs/>
          <w:i/>
          <w:iCs/>
        </w:rPr>
        <w:t>A</w:t>
      </w:r>
      <w:r w:rsidR="001548CA">
        <w:rPr>
          <w:bCs/>
          <w:vertAlign w:val="subscript"/>
        </w:rPr>
        <w:t>net</w:t>
      </w:r>
      <w:r w:rsidR="00A138FA">
        <w:rPr>
          <w:bCs/>
          <w:vertAlign w:val="subscript"/>
        </w:rPr>
        <w:t>,420</w:t>
      </w:r>
      <w:r w:rsidR="001548CA">
        <w:rPr>
          <w:bCs/>
        </w:rPr>
        <w:t xml:space="preserve"> and </w:t>
      </w:r>
      <w:proofErr w:type="spellStart"/>
      <w:r w:rsidR="001548CA">
        <w:rPr>
          <w:bCs/>
          <w:i/>
          <w:iCs/>
        </w:rPr>
        <w:t>A</w:t>
      </w:r>
      <w:r w:rsidR="001548CA">
        <w:rPr>
          <w:bCs/>
          <w:vertAlign w:val="subscript"/>
        </w:rPr>
        <w:t>net,growth</w:t>
      </w:r>
      <w:proofErr w:type="spellEnd"/>
      <w:r w:rsidR="001548CA">
        <w:rPr>
          <w:bCs/>
          <w:i/>
          <w:iCs/>
        </w:rPr>
        <w:t xml:space="preserve"> </w:t>
      </w:r>
      <w:r w:rsidR="001548CA">
        <w:rPr>
          <w:bCs/>
        </w:rPr>
        <w:t>(</w:t>
      </w:r>
      <w:r w:rsidR="001548CA">
        <w:rPr>
          <w:bCs/>
          <w:i/>
          <w:iCs/>
        </w:rPr>
        <w:t>p</w:t>
      </w:r>
      <w:r w:rsidR="001548CA">
        <w:rPr>
          <w:bCs/>
        </w:rPr>
        <w:t>&lt;0.001 in both cases; Table 2</w:t>
      </w:r>
      <w:r w:rsidR="006B2378">
        <w:rPr>
          <w:bCs/>
        </w:rPr>
        <w:t>; Fig. 2a-b</w:t>
      </w:r>
      <w:r w:rsidR="001548CA">
        <w:rPr>
          <w:bCs/>
        </w:rPr>
        <w:t>) w</w:t>
      </w:r>
      <w:r w:rsidR="00B76D20">
        <w:rPr>
          <w:bCs/>
        </w:rPr>
        <w:t>ere stronger in uninoculated plants</w:t>
      </w:r>
      <w:r w:rsidR="002C409B">
        <w:rPr>
          <w:bCs/>
        </w:rPr>
        <w:t xml:space="preserve"> than inoculated plants</w:t>
      </w:r>
      <w:r w:rsidR="00E05E41">
        <w:rPr>
          <w:bCs/>
        </w:rPr>
        <w:t xml:space="preserve"> (Tukey test comparing the </w:t>
      </w:r>
      <w:ins w:id="175" w:author="Perkowski, Evan A [2]" w:date="2023-11-13T15:25:00Z">
        <w:r w:rsidR="00165C21">
          <w:rPr>
            <w:bCs/>
          </w:rPr>
          <w:t>nitrogen</w:t>
        </w:r>
      </w:ins>
      <w:ins w:id="176" w:author="Perkowski, Evan A" w:date="2023-11-27T14:39:00Z">
        <w:r w:rsidR="009338FF">
          <w:rPr>
            <w:bCs/>
          </w:rPr>
          <w:t xml:space="preserve"> </w:t>
        </w:r>
      </w:ins>
      <w:r w:rsidR="00E05E41">
        <w:rPr>
          <w:bCs/>
        </w:rPr>
        <w:t xml:space="preserve">fertilization-trait slope between inoculation treatments: </w:t>
      </w:r>
      <w:r w:rsidR="00E05E41">
        <w:rPr>
          <w:bCs/>
          <w:i/>
          <w:iCs/>
        </w:rPr>
        <w:t>p</w:t>
      </w:r>
      <w:r w:rsidR="00E05E41">
        <w:rPr>
          <w:bCs/>
        </w:rPr>
        <w:t>&lt;0.001 in both cases)</w:t>
      </w:r>
      <w:r w:rsidR="00B76D20">
        <w:rPr>
          <w:bCs/>
        </w:rPr>
        <w:t>.</w:t>
      </w:r>
    </w:p>
    <w:p w14:paraId="7D70D4A7" w14:textId="01909A8D" w:rsidR="00E05E41" w:rsidRPr="00E05E41" w:rsidRDefault="009F20B5" w:rsidP="00E05E41">
      <w:pPr>
        <w:spacing w:line="360" w:lineRule="auto"/>
        <w:ind w:firstLine="720"/>
        <w:rPr>
          <w:bCs/>
        </w:rPr>
      </w:pPr>
      <w:r>
        <w:rPr>
          <w:bCs/>
        </w:rPr>
        <w:t>Elevated CO</w:t>
      </w:r>
      <w:r>
        <w:rPr>
          <w:bCs/>
          <w:vertAlign w:val="subscript"/>
        </w:rPr>
        <w:t>2</w:t>
      </w:r>
      <w:r>
        <w:rPr>
          <w:bCs/>
        </w:rPr>
        <w:t xml:space="preserve"> decreased </w:t>
      </w:r>
      <w:r>
        <w:rPr>
          <w:bCs/>
          <w:i/>
          <w:iCs/>
        </w:rPr>
        <w:t>V</w:t>
      </w:r>
      <w:r>
        <w:rPr>
          <w:bCs/>
          <w:vertAlign w:val="subscript"/>
        </w:rPr>
        <w:t>cmax25</w:t>
      </w:r>
      <w:r>
        <w:rPr>
          <w:bCs/>
        </w:rPr>
        <w:t xml:space="preserve"> and </w:t>
      </w:r>
      <w:r>
        <w:rPr>
          <w:bCs/>
          <w:i/>
          <w:iCs/>
        </w:rPr>
        <w:t>J</w:t>
      </w:r>
      <w:r>
        <w:rPr>
          <w:bCs/>
          <w:vertAlign w:val="subscript"/>
        </w:rPr>
        <w:t>max25</w:t>
      </w:r>
      <w:r>
        <w:rPr>
          <w:bCs/>
        </w:rPr>
        <w:t xml:space="preserve"> by 16% and 10%, respectively, </w:t>
      </w:r>
      <w:r w:rsidR="00E05E41">
        <w:rPr>
          <w:bCs/>
        </w:rPr>
        <w:t>increasing</w:t>
      </w:r>
      <w:r w:rsidR="00E05E41" w:rsidRPr="00E05E41">
        <w:rPr>
          <w:bCs/>
          <w:i/>
          <w:i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by</w:t>
      </w:r>
      <w:r>
        <w:rPr>
          <w:bCs/>
        </w:rPr>
        <w:t xml:space="preserve"> 8% (</w:t>
      </w:r>
      <w:r w:rsidRPr="005D0864">
        <w:rPr>
          <w:bCs/>
          <w:i/>
          <w:iCs/>
        </w:rPr>
        <w:t>p</w:t>
      </w:r>
      <w:r>
        <w:rPr>
          <w:bCs/>
        </w:rPr>
        <w:t>&lt;0.05 in all cases; Table 2; Figs. 2</w:t>
      </w:r>
      <w:r w:rsidR="00292428">
        <w:rPr>
          <w:bCs/>
        </w:rPr>
        <w:t>c-e</w:t>
      </w:r>
      <w:r>
        <w:rPr>
          <w:bCs/>
        </w:rPr>
        <w:t xml:space="preserve">). </w:t>
      </w:r>
      <w:r>
        <w:rPr>
          <w:bCs/>
          <w:i/>
          <w:iCs/>
        </w:rPr>
        <w:t>V</w:t>
      </w:r>
      <w:r>
        <w:rPr>
          <w:bCs/>
          <w:vertAlign w:val="subscript"/>
        </w:rPr>
        <w:t>cmax25</w:t>
      </w:r>
      <w:r w:rsidR="0080702B">
        <w:rPr>
          <w:bCs/>
        </w:rPr>
        <w:t xml:space="preserve">, </w:t>
      </w:r>
      <w:r>
        <w:rPr>
          <w:bCs/>
          <w:i/>
          <w:iCs/>
        </w:rPr>
        <w:t>J</w:t>
      </w:r>
      <w:r>
        <w:rPr>
          <w:bCs/>
          <w:vertAlign w:val="subscript"/>
        </w:rPr>
        <w:t>max25</w:t>
      </w:r>
      <w:r w:rsidR="0080702B">
        <w:rPr>
          <w:bCs/>
        </w:rPr>
        <w:t xml:space="preserve">, and </w:t>
      </w:r>
      <w:r w:rsidR="0080702B">
        <w:rPr>
          <w:bCs/>
          <w:i/>
          <w:iCs/>
        </w:rPr>
        <w:t>J</w:t>
      </w:r>
      <w:r w:rsidR="0080702B">
        <w:rPr>
          <w:bCs/>
          <w:vertAlign w:val="subscript"/>
        </w:rPr>
        <w:t>max25</w:t>
      </w:r>
      <w:r w:rsidR="0080702B">
        <w:rPr>
          <w:bCs/>
        </w:rPr>
        <w:t>:</w:t>
      </w:r>
      <w:r w:rsidR="0080702B">
        <w:rPr>
          <w:bCs/>
          <w:i/>
          <w:iCs/>
        </w:rPr>
        <w:t>V</w:t>
      </w:r>
      <w:r w:rsidR="0080702B">
        <w:rPr>
          <w:bCs/>
          <w:vertAlign w:val="subscript"/>
        </w:rPr>
        <w:t>cmax25</w:t>
      </w:r>
      <w:r>
        <w:rPr>
          <w:bCs/>
        </w:rPr>
        <w:t xml:space="preserve"> </w:t>
      </w:r>
      <w:r w:rsidR="00980F05">
        <w:rPr>
          <w:bCs/>
        </w:rPr>
        <w:t>responses to</w:t>
      </w:r>
      <w:r>
        <w:rPr>
          <w:bCs/>
        </w:rPr>
        <w:t xml:space="preserve"> </w:t>
      </w:r>
      <w:r w:rsidR="009B053E">
        <w:t>e</w:t>
      </w:r>
      <w:r w:rsidR="006B2378">
        <w:t xml:space="preserve">levated </w:t>
      </w:r>
      <w:r w:rsidR="009B053E">
        <w:t>CO</w:t>
      </w:r>
      <w:r w:rsidR="009B053E">
        <w:rPr>
          <w:vertAlign w:val="subscript"/>
        </w:rPr>
        <w:t>2</w:t>
      </w:r>
      <w:r w:rsidR="009B053E" w:rsidRPr="009B053E">
        <w:t xml:space="preserve"> </w:t>
      </w:r>
      <w:r>
        <w:rPr>
          <w:bCs/>
        </w:rPr>
        <w:t>w</w:t>
      </w:r>
      <w:r w:rsidR="005066B8">
        <w:rPr>
          <w:bCs/>
        </w:rPr>
        <w:t>ere</w:t>
      </w:r>
      <w:r w:rsidR="002B426A">
        <w:rPr>
          <w:bCs/>
        </w:rPr>
        <w:t xml:space="preserve"> </w:t>
      </w:r>
      <w:r>
        <w:rPr>
          <w:bCs/>
        </w:rPr>
        <w:t xml:space="preserve">not modified by </w:t>
      </w:r>
      <w:ins w:id="177" w:author="Perkowski, Evan A" w:date="2023-11-27T14:31:00Z">
        <w:r w:rsidR="00DA5BFD">
          <w:rPr>
            <w:bCs/>
          </w:rPr>
          <w:t xml:space="preserve">nitrogen </w:t>
        </w:r>
      </w:ins>
      <w:r>
        <w:rPr>
          <w:bCs/>
        </w:rPr>
        <w:t>fertilization (CO</w:t>
      </w:r>
      <w:r>
        <w:rPr>
          <w:bCs/>
          <w:vertAlign w:val="subscript"/>
        </w:rPr>
        <w:t>2</w:t>
      </w:r>
      <w:r>
        <w:rPr>
          <w:bCs/>
        </w:rPr>
        <w:t>-by-</w:t>
      </w:r>
      <w:ins w:id="178" w:author="Perkowski, Evan A" w:date="2023-11-27T14:31:00Z">
        <w:r w:rsidR="00DA5BFD">
          <w:rPr>
            <w:bCs/>
          </w:rPr>
          <w:t xml:space="preserve">nitrogen </w:t>
        </w:r>
      </w:ins>
      <w:r>
        <w:rPr>
          <w:bCs/>
        </w:rPr>
        <w:t xml:space="preserve">fertilization interaction: </w:t>
      </w:r>
      <w:r>
        <w:rPr>
          <w:bCs/>
          <w:i/>
          <w:iCs/>
        </w:rPr>
        <w:t>p</w:t>
      </w:r>
      <w:r>
        <w:rPr>
          <w:bCs/>
        </w:rPr>
        <w:t xml:space="preserve">&gt;0.05 in </w:t>
      </w:r>
      <w:r w:rsidR="0080702B">
        <w:rPr>
          <w:bCs/>
        </w:rPr>
        <w:t>all</w:t>
      </w:r>
      <w:r>
        <w:rPr>
          <w:bCs/>
        </w:rPr>
        <w:t xml:space="preserve"> cases; Table 2; Fig. 2</w:t>
      </w:r>
      <w:r w:rsidR="00292428">
        <w:rPr>
          <w:bCs/>
        </w:rPr>
        <w:t>c-</w:t>
      </w:r>
      <w:r w:rsidR="0080702B">
        <w:rPr>
          <w:bCs/>
        </w:rPr>
        <w:t>e</w:t>
      </w:r>
      <w:r>
        <w:rPr>
          <w:bCs/>
        </w:rPr>
        <w:t>) or inoculation (CO</w:t>
      </w:r>
      <w:r>
        <w:rPr>
          <w:bCs/>
          <w:vertAlign w:val="subscript"/>
        </w:rPr>
        <w:t>2</w:t>
      </w:r>
      <w:r>
        <w:rPr>
          <w:bCs/>
        </w:rPr>
        <w:t>-by-inoculation interaction:</w:t>
      </w:r>
      <w:r w:rsidRPr="003F48ED">
        <w:rPr>
          <w:bCs/>
          <w:i/>
          <w:iCs/>
        </w:rPr>
        <w:t xml:space="preserve"> </w:t>
      </w:r>
      <w:r>
        <w:rPr>
          <w:bCs/>
          <w:i/>
          <w:iCs/>
        </w:rPr>
        <w:t>p</w:t>
      </w:r>
      <w:r>
        <w:rPr>
          <w:bCs/>
        </w:rPr>
        <w:t xml:space="preserve">&gt;0.05 in </w:t>
      </w:r>
      <w:r w:rsidR="0080702B">
        <w:rPr>
          <w:bCs/>
        </w:rPr>
        <w:t>all</w:t>
      </w:r>
      <w:r>
        <w:rPr>
          <w:bCs/>
        </w:rPr>
        <w:t xml:space="preserve"> cases; Table 2). </w:t>
      </w:r>
      <w:r w:rsidR="00E6497C">
        <w:rPr>
          <w:bCs/>
        </w:rPr>
        <w:t>A</w:t>
      </w:r>
      <w:r>
        <w:rPr>
          <w:bCs/>
        </w:rPr>
        <w:t xml:space="preserve">n interaction between </w:t>
      </w:r>
      <w:ins w:id="179" w:author="Perkowski, Evan A" w:date="2023-11-13T15:26:00Z">
        <w:r w:rsidR="00165C21">
          <w:rPr>
            <w:bCs/>
          </w:rPr>
          <w:t xml:space="preserve">nitrogen </w:t>
        </w:r>
      </w:ins>
      <w:r>
        <w:rPr>
          <w:bCs/>
        </w:rPr>
        <w:t>fertilization and inoculation (</w:t>
      </w:r>
      <w:r w:rsidRPr="005D0864">
        <w:rPr>
          <w:bCs/>
          <w:i/>
          <w:iCs/>
        </w:rPr>
        <w:t>p</w:t>
      </w:r>
      <w:r w:rsidR="001B6725">
        <w:rPr>
          <w:bCs/>
        </w:rPr>
        <w:t>&lt;0.05</w:t>
      </w:r>
      <w:r>
        <w:rPr>
          <w:bCs/>
        </w:rPr>
        <w:t xml:space="preserve"> in </w:t>
      </w:r>
      <w:r w:rsidR="00AD4FAC">
        <w:rPr>
          <w:bCs/>
        </w:rPr>
        <w:t>both</w:t>
      </w:r>
      <w:r>
        <w:rPr>
          <w:bCs/>
        </w:rPr>
        <w:t xml:space="preserve"> cases; Table 2) indicated that positive effect</w:t>
      </w:r>
      <w:r w:rsidR="00615C40">
        <w:rPr>
          <w:bCs/>
        </w:rPr>
        <w:t>s</w:t>
      </w:r>
      <w:r>
        <w:rPr>
          <w:bCs/>
        </w:rPr>
        <w:t xml:space="preserve"> of increasing </w:t>
      </w:r>
      <w:ins w:id="180" w:author="Perkowski, Evan A" w:date="2023-11-13T15:26:00Z">
        <w:r w:rsidR="00165C21">
          <w:rPr>
            <w:bCs/>
          </w:rPr>
          <w:t xml:space="preserve">nitrogen </w:t>
        </w:r>
      </w:ins>
      <w:r>
        <w:rPr>
          <w:bCs/>
        </w:rPr>
        <w:t xml:space="preserve">fertilization on </w:t>
      </w:r>
      <w:r>
        <w:rPr>
          <w:bCs/>
          <w:i/>
          <w:iCs/>
        </w:rPr>
        <w:t>V</w:t>
      </w:r>
      <w:r>
        <w:rPr>
          <w:bCs/>
          <w:vertAlign w:val="subscript"/>
        </w:rPr>
        <w:t>cmax25</w:t>
      </w:r>
      <w:r>
        <w:rPr>
          <w:bCs/>
        </w:rPr>
        <w:t xml:space="preserve"> and </w:t>
      </w:r>
      <w:r>
        <w:rPr>
          <w:bCs/>
          <w:i/>
          <w:iCs/>
        </w:rPr>
        <w:t>J</w:t>
      </w:r>
      <w:r>
        <w:rPr>
          <w:bCs/>
          <w:vertAlign w:val="subscript"/>
        </w:rPr>
        <w:t>max25</w:t>
      </w:r>
      <w:r>
        <w:rPr>
          <w:bCs/>
        </w:rPr>
        <w:t xml:space="preserve"> (</w:t>
      </w:r>
      <w:r>
        <w:rPr>
          <w:bCs/>
          <w:i/>
          <w:iCs/>
        </w:rPr>
        <w:t>p</w:t>
      </w:r>
      <w:r>
        <w:rPr>
          <w:bCs/>
        </w:rPr>
        <w:t>&lt;0.001 in both cases; Table 2)</w:t>
      </w:r>
      <w:r w:rsidR="00B76D20">
        <w:rPr>
          <w:bCs/>
        </w:rPr>
        <w:t xml:space="preserve"> and negative effect</w:t>
      </w:r>
      <w:r w:rsidR="00615C40">
        <w:rPr>
          <w:bCs/>
        </w:rPr>
        <w:t>s</w:t>
      </w:r>
      <w:r w:rsidR="00B76D20">
        <w:rPr>
          <w:bCs/>
        </w:rPr>
        <w:t xml:space="preserve"> of increasing </w:t>
      </w:r>
      <w:ins w:id="181" w:author="Perkowski, Evan A" w:date="2023-11-13T15:26:00Z">
        <w:r w:rsidR="00165C21">
          <w:rPr>
            <w:bCs/>
          </w:rPr>
          <w:t xml:space="preserve">nitrogen </w:t>
        </w:r>
      </w:ins>
      <w:r w:rsidR="00B76D20">
        <w:rPr>
          <w:bCs/>
        </w:rPr>
        <w:t xml:space="preserve">fertilization on </w:t>
      </w:r>
      <w:r w:rsidR="00B76D20">
        <w:rPr>
          <w:bCs/>
          <w:i/>
          <w:iCs/>
        </w:rPr>
        <w:t>J</w:t>
      </w:r>
      <w:r w:rsidR="00B76D20">
        <w:rPr>
          <w:bCs/>
          <w:vertAlign w:val="subscript"/>
        </w:rPr>
        <w:t>max25</w:t>
      </w:r>
      <w:r w:rsidR="00B76D20">
        <w:rPr>
          <w:bCs/>
        </w:rPr>
        <w:t>:</w:t>
      </w:r>
      <w:r w:rsidR="00B76D20">
        <w:rPr>
          <w:bCs/>
          <w:i/>
          <w:iCs/>
        </w:rPr>
        <w:t>V</w:t>
      </w:r>
      <w:r w:rsidR="00B76D20">
        <w:rPr>
          <w:bCs/>
          <w:vertAlign w:val="subscript"/>
        </w:rPr>
        <w:t>cmax25</w:t>
      </w:r>
      <w:r w:rsidR="00B76D20">
        <w:rPr>
          <w:bCs/>
        </w:rPr>
        <w:t xml:space="preserve"> </w:t>
      </w:r>
      <w:r w:rsidR="0080702B">
        <w:rPr>
          <w:bCs/>
        </w:rPr>
        <w:t>(</w:t>
      </w:r>
      <w:r w:rsidR="0080702B">
        <w:rPr>
          <w:bCs/>
          <w:i/>
          <w:iCs/>
        </w:rPr>
        <w:t>p</w:t>
      </w:r>
      <w:r w:rsidR="0080702B">
        <w:rPr>
          <w:bCs/>
        </w:rPr>
        <w:t xml:space="preserve">&lt;0.001; Table 2) </w:t>
      </w:r>
      <w:r w:rsidR="00B76D20">
        <w:rPr>
          <w:bCs/>
        </w:rPr>
        <w:t>were</w:t>
      </w:r>
      <w:r w:rsidR="00E05E41">
        <w:rPr>
          <w:bCs/>
        </w:rPr>
        <w:t xml:space="preserve"> driven by uninoculated plants (Tukey test of the </w:t>
      </w:r>
      <w:ins w:id="182" w:author="Perkowski, Evan A" w:date="2023-11-13T15:26:00Z">
        <w:r w:rsidR="00165C21">
          <w:rPr>
            <w:bCs/>
          </w:rPr>
          <w:t xml:space="preserve">nitrogen </w:t>
        </w:r>
      </w:ins>
      <w:r w:rsidR="00E05E41">
        <w:rPr>
          <w:bCs/>
        </w:rPr>
        <w:t>fertilization-trait slope</w:t>
      </w:r>
      <w:r w:rsidR="003D0A1E">
        <w:rPr>
          <w:bCs/>
        </w:rPr>
        <w:t xml:space="preserve"> in uninoculated plants</w:t>
      </w:r>
      <w:r w:rsidR="00E05E41">
        <w:rPr>
          <w:bCs/>
        </w:rPr>
        <w:t xml:space="preserve">: </w:t>
      </w:r>
      <w:r w:rsidR="00E05E41">
        <w:rPr>
          <w:bCs/>
          <w:i/>
          <w:iCs/>
        </w:rPr>
        <w:t>p</w:t>
      </w:r>
      <w:r w:rsidR="00E05E41">
        <w:rPr>
          <w:bCs/>
        </w:rPr>
        <w:t xml:space="preserve">&lt;0.001 in all cases), as there was no effect of </w:t>
      </w:r>
      <w:ins w:id="183" w:author="Perkowski, Evan A" w:date="2023-11-13T15:26:00Z">
        <w:r w:rsidR="00165C21">
          <w:rPr>
            <w:bCs/>
          </w:rPr>
          <w:t xml:space="preserve">nitrogen </w:t>
        </w:r>
      </w:ins>
      <w:r w:rsidR="00E05E41">
        <w:rPr>
          <w:bCs/>
        </w:rPr>
        <w:t xml:space="preserve">fertilization on </w:t>
      </w:r>
      <w:r w:rsidR="00E05E41">
        <w:rPr>
          <w:bCs/>
          <w:i/>
          <w:iCs/>
        </w:rPr>
        <w:t>V</w:t>
      </w:r>
      <w:r w:rsidR="00E05E41">
        <w:rPr>
          <w:bCs/>
          <w:vertAlign w:val="subscript"/>
        </w:rPr>
        <w:t>cmax25</w:t>
      </w:r>
      <w:r w:rsidR="00E05E41">
        <w:rPr>
          <w:bCs/>
        </w:rPr>
        <w:t xml:space="preserve">, </w:t>
      </w:r>
      <w:r w:rsidR="00E05E41">
        <w:rPr>
          <w:bCs/>
          <w:i/>
          <w:iCs/>
        </w:rPr>
        <w:t>J</w:t>
      </w:r>
      <w:r w:rsidR="00E05E41">
        <w:rPr>
          <w:bCs/>
          <w:vertAlign w:val="subscript"/>
        </w:rPr>
        <w:t>max25</w:t>
      </w:r>
      <w:r w:rsidR="00E05E41">
        <w:rPr>
          <w:bCs/>
        </w:rPr>
        <w:t xml:space="preserve">, </w:t>
      </w:r>
      <w:r w:rsidR="002C409B">
        <w:rPr>
          <w:bCs/>
        </w:rPr>
        <w:t>or</w:t>
      </w:r>
      <w:r w:rsidR="00E05E41">
        <w:rPr>
          <w:bCs/>
        </w:rPr>
        <w:t xml:space="preserve"> </w:t>
      </w:r>
      <w:r w:rsidR="00E05E41">
        <w:rPr>
          <w:bCs/>
          <w:i/>
          <w:iCs/>
        </w:rPr>
        <w:t>J</w:t>
      </w:r>
      <w:r w:rsidR="00E05E41">
        <w:rPr>
          <w:bCs/>
          <w:vertAlign w:val="subscript"/>
        </w:rPr>
        <w:t>max25</w:t>
      </w:r>
      <w:r w:rsidR="00E05E41">
        <w:rPr>
          <w:bCs/>
        </w:rPr>
        <w:t>:</w:t>
      </w:r>
      <w:r w:rsidR="00E05E41">
        <w:rPr>
          <w:bCs/>
          <w:i/>
          <w:iCs/>
        </w:rPr>
        <w:t>V</w:t>
      </w:r>
      <w:r w:rsidR="00E05E41">
        <w:rPr>
          <w:bCs/>
          <w:vertAlign w:val="subscript"/>
        </w:rPr>
        <w:t>cmax25</w:t>
      </w:r>
      <w:r w:rsidR="00E05E41">
        <w:rPr>
          <w:bCs/>
        </w:rPr>
        <w:t xml:space="preserve"> in inoculated plants (Tukey test of the </w:t>
      </w:r>
      <w:ins w:id="184" w:author="Perkowski, Evan A" w:date="2023-11-13T15:26:00Z">
        <w:r w:rsidR="00165C21">
          <w:rPr>
            <w:bCs/>
          </w:rPr>
          <w:t xml:space="preserve">nitrogen </w:t>
        </w:r>
      </w:ins>
      <w:r w:rsidR="00E05E41">
        <w:rPr>
          <w:bCs/>
        </w:rPr>
        <w:t>fertilization-trait slope</w:t>
      </w:r>
      <w:r w:rsidR="003D0A1E">
        <w:rPr>
          <w:bCs/>
        </w:rPr>
        <w:t xml:space="preserve"> in inoculated plants</w:t>
      </w:r>
      <w:r w:rsidR="00E05E41">
        <w:rPr>
          <w:bCs/>
        </w:rPr>
        <w:t xml:space="preserve">: </w:t>
      </w:r>
      <w:r w:rsidR="00E05E41">
        <w:rPr>
          <w:bCs/>
          <w:i/>
          <w:iCs/>
        </w:rPr>
        <w:t>p</w:t>
      </w:r>
      <w:r w:rsidR="00E05E41">
        <w:rPr>
          <w:bCs/>
        </w:rPr>
        <w:t>&gt;0.05 in all cases).</w:t>
      </w:r>
    </w:p>
    <w:p w14:paraId="6518AD0F" w14:textId="33766E4E" w:rsidR="009F20B5" w:rsidRDefault="00980F05" w:rsidP="002C409B">
      <w:pPr>
        <w:spacing w:line="360" w:lineRule="auto"/>
        <w:ind w:firstLine="720"/>
        <w:rPr>
          <w:bCs/>
        </w:rPr>
      </w:pPr>
      <w:r>
        <w:rPr>
          <w:bCs/>
        </w:rPr>
        <w:t>There was no effect of CO</w:t>
      </w:r>
      <w:r>
        <w:rPr>
          <w:bCs/>
          <w:vertAlign w:val="subscript"/>
        </w:rPr>
        <w:t>2</w:t>
      </w:r>
      <w:r>
        <w:rPr>
          <w:bCs/>
        </w:rPr>
        <w:t xml:space="preserve"> </w:t>
      </w:r>
      <w:r w:rsidR="003D0A1E">
        <w:rPr>
          <w:bCs/>
        </w:rPr>
        <w:t xml:space="preserve">concentration </w:t>
      </w:r>
      <w:r>
        <w:rPr>
          <w:bCs/>
        </w:rPr>
        <w:t xml:space="preserve">on </w:t>
      </w:r>
      <w:r>
        <w:rPr>
          <w:bCs/>
          <w:i/>
          <w:iCs/>
        </w:rPr>
        <w:t>R</w:t>
      </w:r>
      <w:r>
        <w:rPr>
          <w:bCs/>
          <w:vertAlign w:val="subscript"/>
        </w:rPr>
        <w:t>d25</w:t>
      </w:r>
      <w:r>
        <w:rPr>
          <w:bCs/>
        </w:rPr>
        <w:t xml:space="preserve"> (</w:t>
      </w:r>
      <w:r w:rsidRPr="005D0864">
        <w:rPr>
          <w:bCs/>
          <w:i/>
          <w:iCs/>
        </w:rPr>
        <w:t>p</w:t>
      </w:r>
      <w:r>
        <w:rPr>
          <w:bCs/>
        </w:rPr>
        <w:t>&gt;0.05; Table 2)</w:t>
      </w:r>
      <w:r w:rsidR="002B426A">
        <w:rPr>
          <w:bCs/>
        </w:rPr>
        <w:t>.</w:t>
      </w:r>
      <w:r w:rsidRPr="001548CA">
        <w:rPr>
          <w:bCs/>
        </w:rPr>
        <w:t xml:space="preserve"> </w:t>
      </w:r>
      <w:r>
        <w:rPr>
          <w:bCs/>
        </w:rPr>
        <w:t xml:space="preserve">An interaction between </w:t>
      </w:r>
      <w:ins w:id="185" w:author="Perkowski, Evan A" w:date="2023-11-27T14:32:00Z">
        <w:r w:rsidR="00DA5BFD">
          <w:rPr>
            <w:bCs/>
          </w:rPr>
          <w:t>nitrogen</w:t>
        </w:r>
        <w:r w:rsidR="00DA5BFD" w:rsidDel="00DA5BFD">
          <w:rPr>
            <w:bCs/>
          </w:rPr>
          <w:t xml:space="preserve"> </w:t>
        </w:r>
      </w:ins>
      <w:r>
        <w:rPr>
          <w:bCs/>
        </w:rPr>
        <w:t>fertilization and inoculation (</w:t>
      </w:r>
      <w:r>
        <w:rPr>
          <w:bCs/>
          <w:i/>
          <w:iCs/>
        </w:rPr>
        <w:t>p</w:t>
      </w:r>
      <w:r>
        <w:rPr>
          <w:bCs/>
        </w:rPr>
        <w:t>&lt;0.001; Table 2) indicated that</w:t>
      </w:r>
      <w:r w:rsidR="0026196D">
        <w:rPr>
          <w:bCs/>
        </w:rPr>
        <w:t xml:space="preserve"> the</w:t>
      </w:r>
      <w:r>
        <w:rPr>
          <w:bCs/>
        </w:rPr>
        <w:t xml:space="preserve"> positive effect of increasing </w:t>
      </w:r>
      <w:ins w:id="186" w:author="Perkowski, Evan A" w:date="2023-11-27T14:31:00Z">
        <w:r w:rsidR="00DA5BFD">
          <w:rPr>
            <w:bCs/>
          </w:rPr>
          <w:t xml:space="preserve">nitrogen </w:t>
        </w:r>
      </w:ins>
      <w:r>
        <w:rPr>
          <w:bCs/>
        </w:rPr>
        <w:t xml:space="preserve">fertilization on </w:t>
      </w:r>
      <w:r>
        <w:rPr>
          <w:bCs/>
          <w:i/>
          <w:iCs/>
        </w:rPr>
        <w:t>R</w:t>
      </w:r>
      <w:r>
        <w:rPr>
          <w:bCs/>
          <w:vertAlign w:val="subscript"/>
        </w:rPr>
        <w:t>d25</w:t>
      </w:r>
      <w:r>
        <w:rPr>
          <w:bCs/>
        </w:rPr>
        <w:t xml:space="preserve"> (</w:t>
      </w:r>
      <w:r>
        <w:rPr>
          <w:bCs/>
          <w:i/>
          <w:iCs/>
        </w:rPr>
        <w:t>p</w:t>
      </w:r>
      <w:r>
        <w:rPr>
          <w:bCs/>
        </w:rPr>
        <w:t xml:space="preserve">=0.015; Table 2) </w:t>
      </w:r>
      <w:r w:rsidR="00E05E41">
        <w:rPr>
          <w:bCs/>
        </w:rPr>
        <w:t>w</w:t>
      </w:r>
      <w:r w:rsidR="0026196D">
        <w:rPr>
          <w:bCs/>
        </w:rPr>
        <w:t>as</w:t>
      </w:r>
      <w:r w:rsidR="00E05E41">
        <w:rPr>
          <w:bCs/>
        </w:rPr>
        <w:t xml:space="preserve"> driven by uninoculated plants (Tukey test of the </w:t>
      </w:r>
      <w:ins w:id="187"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uninoculated plants</w:t>
      </w:r>
      <w:r w:rsidR="00E05E41">
        <w:rPr>
          <w:bCs/>
        </w:rPr>
        <w:t xml:space="preserve">: </w:t>
      </w:r>
      <w:r w:rsidR="00E05E41">
        <w:rPr>
          <w:bCs/>
          <w:i/>
          <w:iCs/>
        </w:rPr>
        <w:t>p</w:t>
      </w:r>
      <w:r w:rsidR="00E05E41">
        <w:rPr>
          <w:bCs/>
        </w:rPr>
        <w:t xml:space="preserve">&lt;0.001), as </w:t>
      </w:r>
      <w:r w:rsidR="00E05E41">
        <w:rPr>
          <w:bCs/>
        </w:rPr>
        <w:lastRenderedPageBreak/>
        <w:t xml:space="preserve">there was no effect of </w:t>
      </w:r>
      <w:ins w:id="188" w:author="Perkowski, Evan A" w:date="2023-11-27T14:31:00Z">
        <w:r w:rsidR="00DA5BFD">
          <w:rPr>
            <w:bCs/>
          </w:rPr>
          <w:t xml:space="preserve">nitrogen </w:t>
        </w:r>
      </w:ins>
      <w:r w:rsidR="00E05E41">
        <w:rPr>
          <w:bCs/>
        </w:rPr>
        <w:t xml:space="preserve">fertilization on </w:t>
      </w:r>
      <w:r w:rsidR="00E05E41">
        <w:rPr>
          <w:bCs/>
          <w:i/>
          <w:iCs/>
        </w:rPr>
        <w:t>R</w:t>
      </w:r>
      <w:r w:rsidR="00E05E41">
        <w:rPr>
          <w:bCs/>
          <w:vertAlign w:val="subscript"/>
        </w:rPr>
        <w:t>d25</w:t>
      </w:r>
      <w:r w:rsidR="00E05E41">
        <w:rPr>
          <w:bCs/>
        </w:rPr>
        <w:t xml:space="preserve"> in inoculated plants (Tukey test of the</w:t>
      </w:r>
      <w:ins w:id="189" w:author="Perkowski, Evan A" w:date="2023-11-27T14:40:00Z">
        <w:r w:rsidR="009338FF">
          <w:rPr>
            <w:bCs/>
          </w:rPr>
          <w:t xml:space="preserve"> </w:t>
        </w:r>
      </w:ins>
      <w:ins w:id="190" w:author="Perkowski, Evan A" w:date="2023-11-27T14:31:00Z">
        <w:r w:rsidR="00DA5BFD">
          <w:rPr>
            <w:bCs/>
          </w:rPr>
          <w:t xml:space="preserve">nitrogen </w:t>
        </w:r>
      </w:ins>
      <w:r w:rsidR="00E05E41">
        <w:rPr>
          <w:bCs/>
        </w:rPr>
        <w:t>fertilization-</w:t>
      </w:r>
      <w:r w:rsidR="00E05E41">
        <w:rPr>
          <w:bCs/>
          <w:i/>
          <w:iCs/>
        </w:rPr>
        <w:t>R</w:t>
      </w:r>
      <w:r w:rsidR="00E05E41">
        <w:rPr>
          <w:bCs/>
          <w:vertAlign w:val="subscript"/>
        </w:rPr>
        <w:t>d25</w:t>
      </w:r>
      <w:r w:rsidR="00E05E41">
        <w:rPr>
          <w:bCs/>
        </w:rPr>
        <w:t xml:space="preserve"> slope</w:t>
      </w:r>
      <w:r w:rsidR="003D0A1E">
        <w:rPr>
          <w:bCs/>
        </w:rPr>
        <w:t xml:space="preserve"> in inoculated plants</w:t>
      </w:r>
      <w:r w:rsidR="00E05E41">
        <w:rPr>
          <w:bCs/>
        </w:rPr>
        <w:t xml:space="preserve">: </w:t>
      </w:r>
      <w:r w:rsidR="00E05E41">
        <w:rPr>
          <w:bCs/>
          <w:i/>
          <w:iCs/>
        </w:rPr>
        <w:t>p</w:t>
      </w:r>
      <w:r w:rsidR="00E05E41">
        <w:rPr>
          <w:bCs/>
        </w:rPr>
        <w:t>&gt;0.05).</w:t>
      </w:r>
    </w:p>
    <w:p w14:paraId="71045878" w14:textId="77777777" w:rsidR="003D0A1E" w:rsidRDefault="003D0A1E" w:rsidP="003D0A1E">
      <w:pPr>
        <w:spacing w:line="360" w:lineRule="auto"/>
        <w:rPr>
          <w:bCs/>
        </w:rPr>
      </w:pPr>
    </w:p>
    <w:p w14:paraId="67BB100E" w14:textId="73110585" w:rsidR="00E05E41" w:rsidRDefault="00E05E41" w:rsidP="00E05E41">
      <w:pPr>
        <w:spacing w:line="360" w:lineRule="auto"/>
        <w:rPr>
          <w:bCs/>
        </w:rPr>
        <w:sectPr w:rsidR="00E05E41" w:rsidSect="00770577">
          <w:pgSz w:w="12240" w:h="15840"/>
          <w:pgMar w:top="1440" w:right="1440" w:bottom="1440" w:left="1440" w:header="720" w:footer="720" w:gutter="0"/>
          <w:lnNumType w:countBy="1" w:restart="continuous"/>
          <w:cols w:space="720"/>
          <w:docGrid w:linePitch="360"/>
        </w:sectPr>
      </w:pPr>
    </w:p>
    <w:p w14:paraId="0E63DBBB" w14:textId="2C7D2478" w:rsidR="009F20B5" w:rsidRDefault="009F20B5" w:rsidP="00DE2B27">
      <w:pPr>
        <w:spacing w:line="360" w:lineRule="auto"/>
        <w:rPr>
          <w:bCs/>
          <w:vertAlign w:val="superscript"/>
        </w:rPr>
      </w:pPr>
      <w:r>
        <w:rPr>
          <w:b/>
        </w:rPr>
        <w:lastRenderedPageBreak/>
        <w:t>Table 2</w:t>
      </w:r>
      <w:r w:rsidRPr="002F4382">
        <w:rPr>
          <w:bCs/>
        </w:rPr>
        <w:t xml:space="preserve"> </w:t>
      </w:r>
      <w:r>
        <w:rPr>
          <w:bCs/>
        </w:rPr>
        <w:t xml:space="preserve">Effects of </w:t>
      </w:r>
      <w:ins w:id="191" w:author="Perkowski, Evan A" w:date="2023-11-13T15:28:00Z">
        <w:r w:rsidR="00165C21">
          <w:rPr>
            <w:bCs/>
          </w:rPr>
          <w:t xml:space="preserve">nitrogen </w:t>
        </w:r>
      </w:ins>
      <w:r>
        <w:rPr>
          <w:bCs/>
        </w:rPr>
        <w:t>fertilization, inoculation, and CO</w:t>
      </w:r>
      <w:r>
        <w:rPr>
          <w:bCs/>
          <w:vertAlign w:val="subscript"/>
        </w:rPr>
        <w:t>2</w:t>
      </w:r>
      <w:r>
        <w:rPr>
          <w:bCs/>
        </w:rPr>
        <w:t xml:space="preserve"> on leaf gas exchange</w:t>
      </w:r>
      <w:r w:rsidR="00951048">
        <w:rPr>
          <w:bCs/>
        </w:rPr>
        <w:t xml:space="preserve"> and photosynthetic nitrogen-use efficiency</w:t>
      </w:r>
      <w:r>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224"/>
        <w:gridCol w:w="928"/>
        <w:gridCol w:w="224"/>
        <w:gridCol w:w="928"/>
        <w:gridCol w:w="108"/>
        <w:gridCol w:w="1044"/>
      </w:tblGrid>
      <w:tr w:rsidR="00677713" w:rsidRPr="00A075E5" w14:paraId="2E7D698B" w14:textId="77777777" w:rsidTr="00B76367">
        <w:trPr>
          <w:trHeight w:val="320"/>
        </w:trPr>
        <w:tc>
          <w:tcPr>
            <w:tcW w:w="1971" w:type="dxa"/>
            <w:tcBorders>
              <w:left w:val="nil"/>
              <w:bottom w:val="single" w:sz="4" w:space="0" w:color="auto"/>
              <w:right w:val="nil"/>
            </w:tcBorders>
            <w:shd w:val="clear" w:color="auto" w:fill="auto"/>
            <w:noWrap/>
            <w:vAlign w:val="bottom"/>
          </w:tcPr>
          <w:p w14:paraId="5371C1F6" w14:textId="77777777" w:rsidR="00677713" w:rsidRPr="00A075E5" w:rsidRDefault="00677713" w:rsidP="00677713">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4E2AED75" w14:textId="77777777" w:rsidR="00677713" w:rsidRPr="00A075E5" w:rsidRDefault="00677713" w:rsidP="00677713">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5FE47B57" w14:textId="2F769F2A" w:rsidR="00677713" w:rsidRPr="00677713" w:rsidRDefault="00677713" w:rsidP="00B76367">
            <w:pPr>
              <w:spacing w:line="276" w:lineRule="auto"/>
              <w:jc w:val="center"/>
              <w:rPr>
                <w:b/>
                <w:bCs/>
                <w:color w:val="000000"/>
                <w:vertAlign w:val="subscript"/>
              </w:rPr>
            </w:pPr>
            <w:r>
              <w:rPr>
                <w:b/>
                <w:bCs/>
                <w:i/>
                <w:iCs/>
                <w:color w:val="000000"/>
              </w:rPr>
              <w:t>A</w:t>
            </w:r>
            <w:r>
              <w:rPr>
                <w:b/>
                <w:bCs/>
                <w:color w:val="000000"/>
                <w:vertAlign w:val="subscript"/>
              </w:rPr>
              <w:t>net,420</w:t>
            </w:r>
          </w:p>
        </w:tc>
        <w:tc>
          <w:tcPr>
            <w:tcW w:w="2304" w:type="dxa"/>
            <w:gridSpan w:val="2"/>
            <w:tcBorders>
              <w:left w:val="nil"/>
              <w:bottom w:val="single" w:sz="4" w:space="0" w:color="auto"/>
              <w:right w:val="nil"/>
            </w:tcBorders>
            <w:shd w:val="clear" w:color="auto" w:fill="auto"/>
            <w:noWrap/>
            <w:vAlign w:val="center"/>
          </w:tcPr>
          <w:p w14:paraId="5B5CB0A4" w14:textId="43B83077" w:rsidR="00677713" w:rsidRPr="00E570BC" w:rsidRDefault="00677713" w:rsidP="00B76367">
            <w:pPr>
              <w:spacing w:line="276" w:lineRule="auto"/>
              <w:jc w:val="center"/>
              <w:rPr>
                <w:b/>
                <w:bCs/>
                <w:color w:val="000000"/>
              </w:rPr>
            </w:pPr>
            <w:proofErr w:type="spellStart"/>
            <w:r>
              <w:rPr>
                <w:b/>
                <w:bCs/>
                <w:i/>
                <w:iCs/>
                <w:color w:val="000000"/>
              </w:rPr>
              <w:t>A</w:t>
            </w:r>
            <w:r>
              <w:rPr>
                <w:b/>
                <w:bCs/>
                <w:color w:val="000000"/>
                <w:vertAlign w:val="subscript"/>
              </w:rPr>
              <w:t>net,growth</w:t>
            </w:r>
            <w:proofErr w:type="spellEnd"/>
          </w:p>
        </w:tc>
        <w:tc>
          <w:tcPr>
            <w:tcW w:w="2528" w:type="dxa"/>
            <w:gridSpan w:val="4"/>
            <w:tcBorders>
              <w:left w:val="nil"/>
              <w:bottom w:val="single" w:sz="4" w:space="0" w:color="auto"/>
              <w:right w:val="nil"/>
            </w:tcBorders>
            <w:shd w:val="clear" w:color="auto" w:fill="auto"/>
            <w:noWrap/>
            <w:vAlign w:val="center"/>
          </w:tcPr>
          <w:p w14:paraId="0DF15CF9" w14:textId="571C713F" w:rsidR="00677713" w:rsidRPr="00E570BC" w:rsidRDefault="00635A97" w:rsidP="00B76367">
            <w:pPr>
              <w:spacing w:line="276" w:lineRule="auto"/>
              <w:jc w:val="center"/>
              <w:rPr>
                <w:b/>
                <w:bCs/>
                <w:color w:val="000000"/>
              </w:rPr>
            </w:pPr>
            <w:r w:rsidRPr="00823CBA">
              <w:rPr>
                <w:b/>
                <w:bCs/>
                <w:i/>
                <w:iCs/>
                <w:color w:val="000000"/>
              </w:rPr>
              <w:t>V</w:t>
            </w:r>
            <w:r w:rsidRPr="00823CBA">
              <w:rPr>
                <w:b/>
                <w:bCs/>
                <w:color w:val="000000"/>
                <w:vertAlign w:val="subscript"/>
              </w:rPr>
              <w:t>cmax25</w:t>
            </w:r>
          </w:p>
        </w:tc>
        <w:tc>
          <w:tcPr>
            <w:tcW w:w="2080" w:type="dxa"/>
            <w:gridSpan w:val="3"/>
            <w:tcBorders>
              <w:left w:val="nil"/>
              <w:bottom w:val="single" w:sz="4" w:space="0" w:color="auto"/>
              <w:right w:val="nil"/>
            </w:tcBorders>
            <w:vAlign w:val="center"/>
          </w:tcPr>
          <w:p w14:paraId="7F886451" w14:textId="29803A1C" w:rsidR="00677713" w:rsidRPr="00552979" w:rsidRDefault="00635A97" w:rsidP="00B76367">
            <w:pPr>
              <w:spacing w:line="276" w:lineRule="auto"/>
              <w:jc w:val="center"/>
              <w:rPr>
                <w:b/>
                <w:bCs/>
                <w:color w:val="000000"/>
              </w:rPr>
            </w:pPr>
            <w:r w:rsidRPr="00823CBA">
              <w:rPr>
                <w:b/>
                <w:bCs/>
                <w:i/>
                <w:iCs/>
                <w:color w:val="000000"/>
              </w:rPr>
              <w:t>J</w:t>
            </w:r>
            <w:r w:rsidRPr="00823CBA">
              <w:rPr>
                <w:b/>
                <w:bCs/>
                <w:color w:val="000000"/>
                <w:vertAlign w:val="subscript"/>
              </w:rPr>
              <w:t>max25</w:t>
            </w:r>
          </w:p>
        </w:tc>
      </w:tr>
      <w:tr w:rsidR="00C66EF6" w:rsidRPr="00A075E5" w14:paraId="7BBEF22E" w14:textId="77777777" w:rsidTr="00C66EF6">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C46C58D" w14:textId="77777777" w:rsidR="00677713" w:rsidRPr="00A075E5" w:rsidRDefault="00677713" w:rsidP="00B36775">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621573B5" w14:textId="77777777" w:rsidR="00677713" w:rsidRPr="00A075E5" w:rsidRDefault="00677713" w:rsidP="00B36775">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6C04DD83" w14:textId="77777777" w:rsidR="00677713" w:rsidRPr="00A075E5" w:rsidRDefault="00677713" w:rsidP="00B36775">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11B2E6F9" w14:textId="77777777" w:rsidR="00677713" w:rsidRPr="00A075E5" w:rsidRDefault="00677713" w:rsidP="00B36775">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1753A604"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F14ACD5" w14:textId="77777777" w:rsidR="00677713" w:rsidRPr="00A075E5" w:rsidRDefault="00677713" w:rsidP="00B36775">
            <w:pPr>
              <w:spacing w:line="276" w:lineRule="auto"/>
              <w:jc w:val="right"/>
              <w:rPr>
                <w:color w:val="000000"/>
              </w:rPr>
            </w:pPr>
            <w:r w:rsidRPr="00E4133D">
              <w:rPr>
                <w:i/>
                <w:iCs/>
                <w:color w:val="000000"/>
              </w:rPr>
              <w:t>p</w:t>
            </w:r>
          </w:p>
        </w:tc>
        <w:tc>
          <w:tcPr>
            <w:tcW w:w="1376" w:type="dxa"/>
            <w:gridSpan w:val="2"/>
            <w:tcBorders>
              <w:top w:val="single" w:sz="4" w:space="0" w:color="auto"/>
              <w:left w:val="nil"/>
              <w:bottom w:val="single" w:sz="4" w:space="0" w:color="auto"/>
              <w:right w:val="nil"/>
            </w:tcBorders>
            <w:shd w:val="clear" w:color="auto" w:fill="auto"/>
            <w:noWrap/>
            <w:vAlign w:val="center"/>
            <w:hideMark/>
          </w:tcPr>
          <w:p w14:paraId="57376F39" w14:textId="77777777" w:rsidR="00677713" w:rsidRPr="00A075E5" w:rsidRDefault="00677713" w:rsidP="00B36775">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hideMark/>
          </w:tcPr>
          <w:p w14:paraId="04B2C3B0" w14:textId="77777777" w:rsidR="00677713" w:rsidRPr="00A075E5" w:rsidRDefault="00677713" w:rsidP="00B36775">
            <w:pPr>
              <w:spacing w:line="276" w:lineRule="auto"/>
              <w:jc w:val="right"/>
              <w:rPr>
                <w:color w:val="000000"/>
              </w:rPr>
            </w:pPr>
            <w:r w:rsidRPr="00E4133D">
              <w:rPr>
                <w:i/>
                <w:iCs/>
                <w:color w:val="000000"/>
              </w:rPr>
              <w:t>p</w:t>
            </w:r>
          </w:p>
        </w:tc>
        <w:tc>
          <w:tcPr>
            <w:tcW w:w="1036" w:type="dxa"/>
            <w:gridSpan w:val="2"/>
            <w:tcBorders>
              <w:top w:val="single" w:sz="4" w:space="0" w:color="auto"/>
              <w:left w:val="nil"/>
              <w:bottom w:val="single" w:sz="4" w:space="0" w:color="auto"/>
              <w:right w:val="nil"/>
            </w:tcBorders>
            <w:vAlign w:val="center"/>
          </w:tcPr>
          <w:p w14:paraId="5909F294" w14:textId="77777777" w:rsidR="00677713" w:rsidRPr="00E4133D" w:rsidRDefault="00677713" w:rsidP="00B36775">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044" w:type="dxa"/>
            <w:tcBorders>
              <w:top w:val="single" w:sz="4" w:space="0" w:color="auto"/>
              <w:left w:val="nil"/>
              <w:bottom w:val="single" w:sz="4" w:space="0" w:color="auto"/>
              <w:right w:val="nil"/>
            </w:tcBorders>
            <w:vAlign w:val="center"/>
          </w:tcPr>
          <w:p w14:paraId="6DAC0815" w14:textId="77777777" w:rsidR="00677713" w:rsidRPr="00E4133D" w:rsidRDefault="00677713" w:rsidP="00B36775">
            <w:pPr>
              <w:spacing w:line="276" w:lineRule="auto"/>
              <w:jc w:val="right"/>
              <w:rPr>
                <w:i/>
                <w:iCs/>
                <w:color w:val="000000"/>
              </w:rPr>
            </w:pPr>
            <w:r w:rsidRPr="00E4133D">
              <w:rPr>
                <w:i/>
                <w:iCs/>
                <w:color w:val="000000"/>
              </w:rPr>
              <w:t>p</w:t>
            </w:r>
          </w:p>
        </w:tc>
      </w:tr>
      <w:tr w:rsidR="00635A97" w:rsidRPr="00A075E5" w14:paraId="469A2C71" w14:textId="77777777" w:rsidTr="00C66EF6">
        <w:trPr>
          <w:trHeight w:val="320"/>
        </w:trPr>
        <w:tc>
          <w:tcPr>
            <w:tcW w:w="1971" w:type="dxa"/>
            <w:tcBorders>
              <w:top w:val="nil"/>
              <w:left w:val="nil"/>
              <w:bottom w:val="nil"/>
              <w:right w:val="nil"/>
            </w:tcBorders>
            <w:shd w:val="clear" w:color="auto" w:fill="auto"/>
            <w:noWrap/>
            <w:vAlign w:val="bottom"/>
            <w:hideMark/>
          </w:tcPr>
          <w:p w14:paraId="675DC5EB" w14:textId="77777777" w:rsidR="00635A97" w:rsidRPr="00A075E5" w:rsidRDefault="00635A97" w:rsidP="00635A97">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37EC847"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1D60198" w14:textId="227DD615" w:rsidR="00635A97" w:rsidRPr="009412FD" w:rsidRDefault="00635A97" w:rsidP="00635A97">
            <w:pPr>
              <w:spacing w:line="276" w:lineRule="auto"/>
              <w:jc w:val="right"/>
              <w:rPr>
                <w:color w:val="000000"/>
              </w:rPr>
            </w:pPr>
            <w:r>
              <w:rPr>
                <w:color w:val="000000"/>
              </w:rPr>
              <w:t>15.747</w:t>
            </w:r>
          </w:p>
        </w:tc>
        <w:tc>
          <w:tcPr>
            <w:tcW w:w="1152" w:type="dxa"/>
            <w:tcBorders>
              <w:top w:val="nil"/>
              <w:left w:val="nil"/>
              <w:bottom w:val="nil"/>
            </w:tcBorders>
            <w:shd w:val="clear" w:color="auto" w:fill="auto"/>
            <w:noWrap/>
            <w:vAlign w:val="bottom"/>
            <w:hideMark/>
          </w:tcPr>
          <w:p w14:paraId="0A07E7BC" w14:textId="73297211"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6C51BDA9" w14:textId="51AA32F2" w:rsidR="00635A97" w:rsidRPr="009412FD" w:rsidRDefault="00635A97" w:rsidP="00635A97">
            <w:pPr>
              <w:spacing w:line="276" w:lineRule="auto"/>
              <w:jc w:val="right"/>
              <w:rPr>
                <w:color w:val="000000"/>
              </w:rPr>
            </w:pPr>
            <w:r>
              <w:rPr>
                <w:color w:val="000000"/>
              </w:rPr>
              <w:t>52.716</w:t>
            </w:r>
          </w:p>
        </w:tc>
        <w:tc>
          <w:tcPr>
            <w:tcW w:w="1152" w:type="dxa"/>
            <w:tcBorders>
              <w:top w:val="nil"/>
              <w:left w:val="nil"/>
              <w:bottom w:val="nil"/>
              <w:right w:val="nil"/>
            </w:tcBorders>
            <w:shd w:val="clear" w:color="auto" w:fill="auto"/>
            <w:noWrap/>
            <w:vAlign w:val="bottom"/>
          </w:tcPr>
          <w:p w14:paraId="16E5ED3B" w14:textId="1769D089"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DCAA9E8" w14:textId="7DDA68A8" w:rsidR="00635A97" w:rsidRPr="009412FD" w:rsidRDefault="00635A97" w:rsidP="00635A97">
            <w:pPr>
              <w:spacing w:line="276" w:lineRule="auto"/>
              <w:jc w:val="right"/>
              <w:rPr>
                <w:color w:val="000000"/>
              </w:rPr>
            </w:pPr>
            <w:r w:rsidRPr="00050001">
              <w:rPr>
                <w:color w:val="000000"/>
              </w:rPr>
              <w:t>18.039</w:t>
            </w:r>
          </w:p>
        </w:tc>
        <w:tc>
          <w:tcPr>
            <w:tcW w:w="1152" w:type="dxa"/>
            <w:gridSpan w:val="2"/>
            <w:tcBorders>
              <w:top w:val="nil"/>
              <w:left w:val="nil"/>
              <w:bottom w:val="nil"/>
              <w:right w:val="nil"/>
            </w:tcBorders>
            <w:shd w:val="clear" w:color="auto" w:fill="auto"/>
            <w:noWrap/>
            <w:vAlign w:val="bottom"/>
            <w:hideMark/>
          </w:tcPr>
          <w:p w14:paraId="32E4E8F9" w14:textId="4A056F3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12CA5B12" w14:textId="15BAC3C4" w:rsidR="00635A97" w:rsidRPr="009412FD" w:rsidRDefault="00635A97" w:rsidP="00635A97">
            <w:pPr>
              <w:spacing w:line="276" w:lineRule="auto"/>
              <w:jc w:val="right"/>
              <w:rPr>
                <w:b/>
                <w:bCs/>
                <w:color w:val="000000"/>
              </w:rPr>
            </w:pPr>
            <w:r w:rsidRPr="00050001">
              <w:rPr>
                <w:color w:val="000000"/>
              </w:rPr>
              <w:t>6.042</w:t>
            </w:r>
          </w:p>
        </w:tc>
        <w:tc>
          <w:tcPr>
            <w:tcW w:w="1152" w:type="dxa"/>
            <w:gridSpan w:val="2"/>
            <w:tcBorders>
              <w:top w:val="nil"/>
              <w:left w:val="nil"/>
              <w:bottom w:val="nil"/>
              <w:right w:val="nil"/>
            </w:tcBorders>
            <w:vAlign w:val="bottom"/>
          </w:tcPr>
          <w:p w14:paraId="7814875E" w14:textId="2802FAE2" w:rsidR="00635A97" w:rsidRPr="009412FD" w:rsidRDefault="00635A97" w:rsidP="00635A97">
            <w:pPr>
              <w:spacing w:line="276" w:lineRule="auto"/>
              <w:jc w:val="right"/>
              <w:rPr>
                <w:b/>
                <w:bCs/>
                <w:color w:val="000000"/>
              </w:rPr>
            </w:pPr>
            <w:r w:rsidRPr="00050001">
              <w:rPr>
                <w:b/>
                <w:bCs/>
                <w:color w:val="000000"/>
              </w:rPr>
              <w:t>0.014</w:t>
            </w:r>
          </w:p>
        </w:tc>
      </w:tr>
      <w:tr w:rsidR="00635A97" w:rsidRPr="00A075E5" w14:paraId="3114BC3F" w14:textId="77777777" w:rsidTr="00C66EF6">
        <w:trPr>
          <w:trHeight w:val="320"/>
        </w:trPr>
        <w:tc>
          <w:tcPr>
            <w:tcW w:w="1971" w:type="dxa"/>
            <w:tcBorders>
              <w:top w:val="nil"/>
              <w:left w:val="nil"/>
              <w:bottom w:val="nil"/>
              <w:right w:val="nil"/>
            </w:tcBorders>
            <w:shd w:val="clear" w:color="auto" w:fill="auto"/>
            <w:noWrap/>
            <w:vAlign w:val="bottom"/>
            <w:hideMark/>
          </w:tcPr>
          <w:p w14:paraId="23A7B84E" w14:textId="77777777" w:rsidR="00635A97" w:rsidRPr="00A075E5" w:rsidRDefault="00635A97" w:rsidP="00635A97">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4564639"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2CD0FA42" w14:textId="51B95380" w:rsidR="00635A97" w:rsidRPr="009412FD" w:rsidRDefault="00635A97" w:rsidP="00635A97">
            <w:pPr>
              <w:spacing w:line="276" w:lineRule="auto"/>
              <w:jc w:val="right"/>
              <w:rPr>
                <w:color w:val="000000"/>
              </w:rPr>
            </w:pPr>
            <w:r>
              <w:rPr>
                <w:color w:val="000000"/>
              </w:rPr>
              <w:t>77.137</w:t>
            </w:r>
          </w:p>
        </w:tc>
        <w:tc>
          <w:tcPr>
            <w:tcW w:w="1152" w:type="dxa"/>
            <w:tcBorders>
              <w:top w:val="nil"/>
              <w:left w:val="nil"/>
              <w:bottom w:val="nil"/>
            </w:tcBorders>
            <w:shd w:val="clear" w:color="auto" w:fill="auto"/>
            <w:noWrap/>
            <w:vAlign w:val="bottom"/>
            <w:hideMark/>
          </w:tcPr>
          <w:p w14:paraId="681D9210" w14:textId="1F2C1FFF"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17952B8" w14:textId="20879ECD" w:rsidR="00635A97" w:rsidRPr="009412FD" w:rsidRDefault="00635A97" w:rsidP="00635A97">
            <w:pPr>
              <w:spacing w:line="276" w:lineRule="auto"/>
              <w:jc w:val="right"/>
              <w:rPr>
                <w:color w:val="000000"/>
              </w:rPr>
            </w:pPr>
            <w:r>
              <w:rPr>
                <w:color w:val="000000"/>
              </w:rPr>
              <w:t>83.008</w:t>
            </w:r>
          </w:p>
        </w:tc>
        <w:tc>
          <w:tcPr>
            <w:tcW w:w="1152" w:type="dxa"/>
            <w:tcBorders>
              <w:top w:val="nil"/>
              <w:left w:val="nil"/>
              <w:bottom w:val="nil"/>
              <w:right w:val="nil"/>
            </w:tcBorders>
            <w:shd w:val="clear" w:color="auto" w:fill="auto"/>
            <w:noWrap/>
            <w:vAlign w:val="bottom"/>
          </w:tcPr>
          <w:p w14:paraId="36672DB1" w14:textId="41D90D6D"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2F50B8C4" w14:textId="69B22BC8" w:rsidR="00635A97" w:rsidRPr="009412FD" w:rsidRDefault="00635A97" w:rsidP="00635A97">
            <w:pPr>
              <w:spacing w:line="276" w:lineRule="auto"/>
              <w:jc w:val="right"/>
              <w:rPr>
                <w:color w:val="000000"/>
              </w:rPr>
            </w:pPr>
            <w:r w:rsidRPr="00050001">
              <w:rPr>
                <w:color w:val="000000"/>
              </w:rPr>
              <w:t>98.579</w:t>
            </w:r>
          </w:p>
        </w:tc>
        <w:tc>
          <w:tcPr>
            <w:tcW w:w="1152" w:type="dxa"/>
            <w:gridSpan w:val="2"/>
            <w:tcBorders>
              <w:top w:val="nil"/>
              <w:left w:val="nil"/>
              <w:bottom w:val="nil"/>
              <w:right w:val="nil"/>
            </w:tcBorders>
            <w:shd w:val="clear" w:color="auto" w:fill="auto"/>
            <w:noWrap/>
            <w:vAlign w:val="bottom"/>
            <w:hideMark/>
          </w:tcPr>
          <w:p w14:paraId="46CD0C66" w14:textId="742E9C42"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43616CB0" w14:textId="0A841386" w:rsidR="00635A97" w:rsidRPr="009412FD" w:rsidRDefault="00635A97" w:rsidP="00635A97">
            <w:pPr>
              <w:spacing w:line="276" w:lineRule="auto"/>
              <w:jc w:val="right"/>
              <w:rPr>
                <w:b/>
                <w:bCs/>
                <w:color w:val="000000"/>
              </w:rPr>
            </w:pPr>
            <w:r w:rsidRPr="00050001">
              <w:rPr>
                <w:color w:val="000000"/>
              </w:rPr>
              <w:t>85.064</w:t>
            </w:r>
          </w:p>
        </w:tc>
        <w:tc>
          <w:tcPr>
            <w:tcW w:w="1152" w:type="dxa"/>
            <w:gridSpan w:val="2"/>
            <w:tcBorders>
              <w:top w:val="nil"/>
              <w:left w:val="nil"/>
              <w:bottom w:val="nil"/>
              <w:right w:val="nil"/>
            </w:tcBorders>
            <w:vAlign w:val="bottom"/>
          </w:tcPr>
          <w:p w14:paraId="0B93684B" w14:textId="444E643D"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8F35F01" w14:textId="77777777" w:rsidTr="00C66EF6">
        <w:trPr>
          <w:trHeight w:val="320"/>
        </w:trPr>
        <w:tc>
          <w:tcPr>
            <w:tcW w:w="1971" w:type="dxa"/>
            <w:tcBorders>
              <w:top w:val="nil"/>
              <w:left w:val="nil"/>
              <w:bottom w:val="nil"/>
              <w:right w:val="nil"/>
            </w:tcBorders>
            <w:shd w:val="clear" w:color="auto" w:fill="auto"/>
            <w:noWrap/>
            <w:vAlign w:val="bottom"/>
            <w:hideMark/>
          </w:tcPr>
          <w:p w14:paraId="03867CCE" w14:textId="21E1FBFE" w:rsidR="00635A97" w:rsidRPr="00A075E5" w:rsidRDefault="00165C21" w:rsidP="00635A97">
            <w:pPr>
              <w:spacing w:line="276" w:lineRule="auto"/>
              <w:rPr>
                <w:color w:val="000000"/>
              </w:rPr>
            </w:pPr>
            <w:r>
              <w:rPr>
                <w:color w:val="000000"/>
              </w:rPr>
              <w:t>N f</w:t>
            </w:r>
            <w:r w:rsidR="00635A97">
              <w:rPr>
                <w:color w:val="000000"/>
              </w:rPr>
              <w:t>ertilization (N)</w:t>
            </w:r>
          </w:p>
        </w:tc>
        <w:tc>
          <w:tcPr>
            <w:tcW w:w="438" w:type="dxa"/>
            <w:tcBorders>
              <w:top w:val="nil"/>
              <w:left w:val="nil"/>
              <w:bottom w:val="nil"/>
              <w:right w:val="nil"/>
            </w:tcBorders>
            <w:shd w:val="clear" w:color="auto" w:fill="auto"/>
            <w:noWrap/>
            <w:vAlign w:val="bottom"/>
            <w:hideMark/>
          </w:tcPr>
          <w:p w14:paraId="596E9BFD"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036318BF" w14:textId="3CE13485" w:rsidR="00635A97" w:rsidRPr="009412FD" w:rsidRDefault="00635A97" w:rsidP="00635A97">
            <w:pPr>
              <w:spacing w:line="276" w:lineRule="auto"/>
              <w:jc w:val="right"/>
              <w:rPr>
                <w:color w:val="000000"/>
              </w:rPr>
            </w:pPr>
            <w:r>
              <w:rPr>
                <w:color w:val="000000"/>
              </w:rPr>
              <w:t>11.986</w:t>
            </w:r>
          </w:p>
        </w:tc>
        <w:tc>
          <w:tcPr>
            <w:tcW w:w="1152" w:type="dxa"/>
            <w:tcBorders>
              <w:top w:val="nil"/>
              <w:left w:val="nil"/>
              <w:bottom w:val="nil"/>
            </w:tcBorders>
            <w:shd w:val="clear" w:color="auto" w:fill="auto"/>
            <w:noWrap/>
            <w:vAlign w:val="bottom"/>
            <w:hideMark/>
          </w:tcPr>
          <w:p w14:paraId="0BB91714" w14:textId="3117BE3D" w:rsidR="00635A97" w:rsidRPr="009412FD" w:rsidRDefault="00635A97" w:rsidP="00635A97">
            <w:pPr>
              <w:spacing w:line="276" w:lineRule="auto"/>
              <w:jc w:val="right"/>
              <w:rPr>
                <w:b/>
                <w:bCs/>
                <w:color w:val="000000"/>
              </w:rPr>
            </w:pPr>
            <w:r>
              <w:rPr>
                <w:b/>
                <w:bCs/>
                <w:color w:val="000000"/>
              </w:rPr>
              <w:t>&lt;0.001</w:t>
            </w:r>
          </w:p>
        </w:tc>
        <w:tc>
          <w:tcPr>
            <w:tcW w:w="1152" w:type="dxa"/>
            <w:tcBorders>
              <w:top w:val="nil"/>
              <w:bottom w:val="nil"/>
              <w:right w:val="nil"/>
            </w:tcBorders>
            <w:shd w:val="clear" w:color="auto" w:fill="auto"/>
            <w:noWrap/>
            <w:vAlign w:val="bottom"/>
          </w:tcPr>
          <w:p w14:paraId="56B71CE0" w14:textId="7DA56352" w:rsidR="00635A97" w:rsidRPr="009412FD" w:rsidRDefault="00635A97" w:rsidP="00635A97">
            <w:pPr>
              <w:spacing w:line="276" w:lineRule="auto"/>
              <w:jc w:val="right"/>
              <w:rPr>
                <w:color w:val="000000"/>
              </w:rPr>
            </w:pPr>
            <w:r>
              <w:rPr>
                <w:color w:val="000000"/>
              </w:rPr>
              <w:t>14.658</w:t>
            </w:r>
          </w:p>
        </w:tc>
        <w:tc>
          <w:tcPr>
            <w:tcW w:w="1152" w:type="dxa"/>
            <w:tcBorders>
              <w:top w:val="nil"/>
              <w:left w:val="nil"/>
              <w:bottom w:val="nil"/>
              <w:right w:val="nil"/>
            </w:tcBorders>
            <w:shd w:val="clear" w:color="auto" w:fill="auto"/>
            <w:noWrap/>
            <w:vAlign w:val="bottom"/>
          </w:tcPr>
          <w:p w14:paraId="49DBA992" w14:textId="297BC185"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bottom w:val="nil"/>
              <w:right w:val="nil"/>
            </w:tcBorders>
            <w:shd w:val="clear" w:color="auto" w:fill="auto"/>
            <w:noWrap/>
            <w:vAlign w:val="bottom"/>
            <w:hideMark/>
          </w:tcPr>
          <w:p w14:paraId="0B052AF9" w14:textId="5BFB9DBC" w:rsidR="00635A97" w:rsidRPr="009412FD" w:rsidRDefault="00635A97" w:rsidP="00635A97">
            <w:pPr>
              <w:spacing w:line="276" w:lineRule="auto"/>
              <w:jc w:val="right"/>
              <w:rPr>
                <w:color w:val="000000"/>
              </w:rPr>
            </w:pPr>
            <w:r w:rsidRPr="00050001">
              <w:rPr>
                <w:color w:val="000000"/>
              </w:rPr>
              <w:t>37.053</w:t>
            </w:r>
          </w:p>
        </w:tc>
        <w:tc>
          <w:tcPr>
            <w:tcW w:w="1152" w:type="dxa"/>
            <w:gridSpan w:val="2"/>
            <w:tcBorders>
              <w:top w:val="nil"/>
              <w:left w:val="nil"/>
              <w:bottom w:val="nil"/>
              <w:right w:val="nil"/>
            </w:tcBorders>
            <w:shd w:val="clear" w:color="auto" w:fill="auto"/>
            <w:noWrap/>
            <w:vAlign w:val="bottom"/>
            <w:hideMark/>
          </w:tcPr>
          <w:p w14:paraId="604E3945" w14:textId="313D01E4"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bottom w:val="nil"/>
              <w:right w:val="nil"/>
            </w:tcBorders>
            <w:vAlign w:val="bottom"/>
          </w:tcPr>
          <w:p w14:paraId="33F7E95A" w14:textId="523E65C2" w:rsidR="00635A97" w:rsidRPr="009412FD" w:rsidRDefault="00635A97" w:rsidP="00635A97">
            <w:pPr>
              <w:spacing w:line="276" w:lineRule="auto"/>
              <w:jc w:val="right"/>
              <w:rPr>
                <w:b/>
                <w:bCs/>
                <w:color w:val="000000"/>
              </w:rPr>
            </w:pPr>
            <w:r w:rsidRPr="00050001">
              <w:rPr>
                <w:color w:val="000000"/>
              </w:rPr>
              <w:t>25.356</w:t>
            </w:r>
          </w:p>
        </w:tc>
        <w:tc>
          <w:tcPr>
            <w:tcW w:w="1152" w:type="dxa"/>
            <w:gridSpan w:val="2"/>
            <w:tcBorders>
              <w:top w:val="nil"/>
              <w:left w:val="nil"/>
              <w:bottom w:val="nil"/>
              <w:right w:val="nil"/>
            </w:tcBorders>
            <w:vAlign w:val="bottom"/>
          </w:tcPr>
          <w:p w14:paraId="48C00101" w14:textId="330665C9"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43191A34" w14:textId="77777777" w:rsidTr="00C66EF6">
        <w:trPr>
          <w:trHeight w:val="320"/>
        </w:trPr>
        <w:tc>
          <w:tcPr>
            <w:tcW w:w="1971" w:type="dxa"/>
            <w:tcBorders>
              <w:top w:val="nil"/>
              <w:left w:val="nil"/>
              <w:bottom w:val="nil"/>
              <w:right w:val="nil"/>
            </w:tcBorders>
            <w:shd w:val="clear" w:color="auto" w:fill="auto"/>
            <w:noWrap/>
            <w:vAlign w:val="bottom"/>
            <w:hideMark/>
          </w:tcPr>
          <w:p w14:paraId="7B90627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6D1E0C13"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34C2328F" w14:textId="0721AE49" w:rsidR="00635A97" w:rsidRPr="009412FD" w:rsidRDefault="00635A97" w:rsidP="00635A97">
            <w:pPr>
              <w:spacing w:line="276" w:lineRule="auto"/>
              <w:jc w:val="right"/>
              <w:rPr>
                <w:color w:val="000000"/>
              </w:rPr>
            </w:pPr>
            <w:r>
              <w:rPr>
                <w:color w:val="000000"/>
              </w:rPr>
              <w:t>1.032</w:t>
            </w:r>
          </w:p>
        </w:tc>
        <w:tc>
          <w:tcPr>
            <w:tcW w:w="1152" w:type="dxa"/>
            <w:tcBorders>
              <w:top w:val="nil"/>
              <w:left w:val="nil"/>
              <w:bottom w:val="nil"/>
            </w:tcBorders>
            <w:shd w:val="clear" w:color="auto" w:fill="auto"/>
            <w:noWrap/>
            <w:vAlign w:val="bottom"/>
            <w:hideMark/>
          </w:tcPr>
          <w:p w14:paraId="191A62F5" w14:textId="3C44EFEF" w:rsidR="00635A97" w:rsidRPr="009412FD" w:rsidRDefault="00635A97" w:rsidP="00635A97">
            <w:pPr>
              <w:spacing w:line="276" w:lineRule="auto"/>
              <w:jc w:val="right"/>
              <w:rPr>
                <w:b/>
                <w:bCs/>
                <w:color w:val="000000"/>
              </w:rPr>
            </w:pPr>
            <w:r>
              <w:rPr>
                <w:color w:val="000000"/>
              </w:rPr>
              <w:t>0.310</w:t>
            </w:r>
          </w:p>
        </w:tc>
        <w:tc>
          <w:tcPr>
            <w:tcW w:w="1152" w:type="dxa"/>
            <w:tcBorders>
              <w:top w:val="nil"/>
              <w:bottom w:val="nil"/>
              <w:right w:val="nil"/>
            </w:tcBorders>
            <w:shd w:val="clear" w:color="auto" w:fill="auto"/>
            <w:noWrap/>
            <w:vAlign w:val="bottom"/>
          </w:tcPr>
          <w:p w14:paraId="2452FDAA" w14:textId="414E140E" w:rsidR="00635A97" w:rsidRPr="009412FD" w:rsidRDefault="00635A97" w:rsidP="00635A97">
            <w:pPr>
              <w:spacing w:line="276" w:lineRule="auto"/>
              <w:jc w:val="right"/>
              <w:rPr>
                <w:color w:val="000000"/>
              </w:rPr>
            </w:pPr>
            <w:r>
              <w:rPr>
                <w:color w:val="000000"/>
              </w:rPr>
              <w:t>5.634</w:t>
            </w:r>
          </w:p>
        </w:tc>
        <w:tc>
          <w:tcPr>
            <w:tcW w:w="1152" w:type="dxa"/>
            <w:tcBorders>
              <w:top w:val="nil"/>
              <w:left w:val="nil"/>
              <w:bottom w:val="nil"/>
              <w:right w:val="nil"/>
            </w:tcBorders>
            <w:shd w:val="clear" w:color="auto" w:fill="auto"/>
            <w:noWrap/>
            <w:vAlign w:val="bottom"/>
          </w:tcPr>
          <w:p w14:paraId="1EDA2020" w14:textId="04F1E90D" w:rsidR="00635A97" w:rsidRPr="009412FD" w:rsidRDefault="00635A97" w:rsidP="00635A97">
            <w:pPr>
              <w:spacing w:line="276" w:lineRule="auto"/>
              <w:jc w:val="right"/>
              <w:rPr>
                <w:b/>
                <w:bCs/>
                <w:color w:val="000000"/>
              </w:rPr>
            </w:pPr>
            <w:r>
              <w:rPr>
                <w:b/>
                <w:bCs/>
                <w:color w:val="000000"/>
              </w:rPr>
              <w:t>0.018</w:t>
            </w:r>
          </w:p>
        </w:tc>
        <w:tc>
          <w:tcPr>
            <w:tcW w:w="1152" w:type="dxa"/>
            <w:tcBorders>
              <w:top w:val="nil"/>
              <w:left w:val="nil"/>
              <w:bottom w:val="nil"/>
              <w:right w:val="nil"/>
            </w:tcBorders>
            <w:shd w:val="clear" w:color="auto" w:fill="auto"/>
            <w:noWrap/>
            <w:vAlign w:val="bottom"/>
            <w:hideMark/>
          </w:tcPr>
          <w:p w14:paraId="310F3C66" w14:textId="686A03CC" w:rsidR="00635A97" w:rsidRPr="009412FD" w:rsidRDefault="00635A97" w:rsidP="00635A97">
            <w:pPr>
              <w:spacing w:line="276" w:lineRule="auto"/>
              <w:jc w:val="right"/>
              <w:rPr>
                <w:color w:val="000000"/>
              </w:rPr>
            </w:pPr>
            <w:r w:rsidRPr="00050001">
              <w:rPr>
                <w:color w:val="000000"/>
              </w:rPr>
              <w:t>0.065</w:t>
            </w:r>
          </w:p>
        </w:tc>
        <w:tc>
          <w:tcPr>
            <w:tcW w:w="1152" w:type="dxa"/>
            <w:gridSpan w:val="2"/>
            <w:tcBorders>
              <w:top w:val="nil"/>
              <w:left w:val="nil"/>
              <w:bottom w:val="nil"/>
              <w:right w:val="nil"/>
            </w:tcBorders>
            <w:shd w:val="clear" w:color="auto" w:fill="auto"/>
            <w:noWrap/>
            <w:vAlign w:val="bottom"/>
            <w:hideMark/>
          </w:tcPr>
          <w:p w14:paraId="308CE78D" w14:textId="6D3A5D2C" w:rsidR="00635A97" w:rsidRPr="009412FD" w:rsidRDefault="00635A97" w:rsidP="00635A97">
            <w:pPr>
              <w:spacing w:line="276" w:lineRule="auto"/>
              <w:jc w:val="right"/>
              <w:rPr>
                <w:b/>
                <w:bCs/>
                <w:color w:val="000000"/>
              </w:rPr>
            </w:pPr>
            <w:r w:rsidRPr="00050001">
              <w:rPr>
                <w:color w:val="000000"/>
              </w:rPr>
              <w:t>0.799</w:t>
            </w:r>
          </w:p>
        </w:tc>
        <w:tc>
          <w:tcPr>
            <w:tcW w:w="1152" w:type="dxa"/>
            <w:gridSpan w:val="2"/>
            <w:tcBorders>
              <w:top w:val="nil"/>
              <w:left w:val="nil"/>
              <w:bottom w:val="nil"/>
              <w:right w:val="nil"/>
            </w:tcBorders>
            <w:vAlign w:val="bottom"/>
          </w:tcPr>
          <w:p w14:paraId="289BE58A" w14:textId="7CFF7C4D" w:rsidR="00635A97" w:rsidRPr="009412FD" w:rsidRDefault="00635A97" w:rsidP="00635A97">
            <w:pPr>
              <w:spacing w:line="276" w:lineRule="auto"/>
              <w:jc w:val="right"/>
              <w:rPr>
                <w:b/>
                <w:bCs/>
                <w:color w:val="000000"/>
              </w:rPr>
            </w:pPr>
            <w:r w:rsidRPr="00050001">
              <w:rPr>
                <w:color w:val="000000"/>
              </w:rPr>
              <w:t>0.667</w:t>
            </w:r>
          </w:p>
        </w:tc>
        <w:tc>
          <w:tcPr>
            <w:tcW w:w="1152" w:type="dxa"/>
            <w:gridSpan w:val="2"/>
            <w:tcBorders>
              <w:top w:val="nil"/>
              <w:left w:val="nil"/>
              <w:bottom w:val="nil"/>
              <w:right w:val="nil"/>
            </w:tcBorders>
            <w:vAlign w:val="bottom"/>
          </w:tcPr>
          <w:p w14:paraId="7FC1A663" w14:textId="5B06377A" w:rsidR="00635A97" w:rsidRPr="009412FD" w:rsidRDefault="00635A97" w:rsidP="00635A97">
            <w:pPr>
              <w:spacing w:line="276" w:lineRule="auto"/>
              <w:jc w:val="right"/>
              <w:rPr>
                <w:b/>
                <w:bCs/>
                <w:color w:val="000000"/>
              </w:rPr>
            </w:pPr>
            <w:r w:rsidRPr="00050001">
              <w:rPr>
                <w:color w:val="000000"/>
              </w:rPr>
              <w:t>0.414</w:t>
            </w:r>
          </w:p>
        </w:tc>
      </w:tr>
      <w:tr w:rsidR="00635A97" w:rsidRPr="00A075E5" w14:paraId="54B9C161" w14:textId="77777777" w:rsidTr="00C66EF6">
        <w:trPr>
          <w:trHeight w:val="320"/>
        </w:trPr>
        <w:tc>
          <w:tcPr>
            <w:tcW w:w="1971" w:type="dxa"/>
            <w:tcBorders>
              <w:top w:val="nil"/>
              <w:left w:val="nil"/>
              <w:bottom w:val="nil"/>
              <w:right w:val="nil"/>
            </w:tcBorders>
            <w:shd w:val="clear" w:color="auto" w:fill="auto"/>
            <w:noWrap/>
            <w:vAlign w:val="bottom"/>
            <w:hideMark/>
          </w:tcPr>
          <w:p w14:paraId="350F08A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1CCB6DEC"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hideMark/>
          </w:tcPr>
          <w:p w14:paraId="4344B141" w14:textId="39839862" w:rsidR="00635A97" w:rsidRPr="009412FD" w:rsidRDefault="00635A97" w:rsidP="00635A97">
            <w:pPr>
              <w:spacing w:line="276" w:lineRule="auto"/>
              <w:jc w:val="right"/>
              <w:rPr>
                <w:color w:val="000000"/>
              </w:rPr>
            </w:pPr>
            <w:r>
              <w:rPr>
                <w:color w:val="000000"/>
              </w:rPr>
              <w:t>1.998</w:t>
            </w:r>
          </w:p>
        </w:tc>
        <w:tc>
          <w:tcPr>
            <w:tcW w:w="1152" w:type="dxa"/>
            <w:tcBorders>
              <w:top w:val="nil"/>
              <w:left w:val="nil"/>
              <w:bottom w:val="nil"/>
            </w:tcBorders>
            <w:shd w:val="clear" w:color="auto" w:fill="auto"/>
            <w:noWrap/>
            <w:vAlign w:val="bottom"/>
            <w:hideMark/>
          </w:tcPr>
          <w:p w14:paraId="3D50DF22" w14:textId="4124678D" w:rsidR="00635A97" w:rsidRPr="009412FD" w:rsidRDefault="00635A97" w:rsidP="00635A97">
            <w:pPr>
              <w:spacing w:line="276" w:lineRule="auto"/>
              <w:jc w:val="right"/>
              <w:rPr>
                <w:b/>
                <w:bCs/>
                <w:i/>
                <w:iCs/>
                <w:color w:val="000000"/>
              </w:rPr>
            </w:pPr>
            <w:r>
              <w:rPr>
                <w:color w:val="000000"/>
              </w:rPr>
              <w:t>0.158</w:t>
            </w:r>
          </w:p>
        </w:tc>
        <w:tc>
          <w:tcPr>
            <w:tcW w:w="1152" w:type="dxa"/>
            <w:tcBorders>
              <w:top w:val="nil"/>
              <w:bottom w:val="nil"/>
              <w:right w:val="nil"/>
            </w:tcBorders>
            <w:shd w:val="clear" w:color="auto" w:fill="auto"/>
            <w:noWrap/>
            <w:vAlign w:val="bottom"/>
          </w:tcPr>
          <w:p w14:paraId="628CF0FE" w14:textId="7DEAF745" w:rsidR="00635A97" w:rsidRPr="009412FD" w:rsidRDefault="00635A97" w:rsidP="00635A97">
            <w:pPr>
              <w:spacing w:line="276" w:lineRule="auto"/>
              <w:jc w:val="right"/>
              <w:rPr>
                <w:color w:val="000000"/>
              </w:rPr>
            </w:pPr>
            <w:r>
              <w:rPr>
                <w:color w:val="000000"/>
              </w:rPr>
              <w:t>0.135</w:t>
            </w:r>
          </w:p>
        </w:tc>
        <w:tc>
          <w:tcPr>
            <w:tcW w:w="1152" w:type="dxa"/>
            <w:tcBorders>
              <w:top w:val="nil"/>
              <w:left w:val="nil"/>
              <w:bottom w:val="nil"/>
              <w:right w:val="nil"/>
            </w:tcBorders>
            <w:shd w:val="clear" w:color="auto" w:fill="auto"/>
            <w:noWrap/>
            <w:vAlign w:val="bottom"/>
          </w:tcPr>
          <w:p w14:paraId="540631B7" w14:textId="08906100" w:rsidR="00635A97" w:rsidRPr="008A72C3" w:rsidRDefault="00635A97" w:rsidP="00635A97">
            <w:pPr>
              <w:spacing w:line="276" w:lineRule="auto"/>
              <w:jc w:val="right"/>
              <w:rPr>
                <w:color w:val="000000"/>
              </w:rPr>
            </w:pPr>
            <w:r w:rsidRPr="008A72C3">
              <w:rPr>
                <w:color w:val="000000"/>
              </w:rPr>
              <w:t>0.713</w:t>
            </w:r>
          </w:p>
        </w:tc>
        <w:tc>
          <w:tcPr>
            <w:tcW w:w="1152" w:type="dxa"/>
            <w:tcBorders>
              <w:top w:val="nil"/>
              <w:left w:val="nil"/>
              <w:bottom w:val="nil"/>
              <w:right w:val="nil"/>
            </w:tcBorders>
            <w:shd w:val="clear" w:color="auto" w:fill="auto"/>
            <w:noWrap/>
            <w:vAlign w:val="bottom"/>
            <w:hideMark/>
          </w:tcPr>
          <w:p w14:paraId="0CAE1379" w14:textId="15442B5D" w:rsidR="00635A97" w:rsidRPr="009412FD" w:rsidRDefault="00635A97" w:rsidP="00635A97">
            <w:pPr>
              <w:spacing w:line="276" w:lineRule="auto"/>
              <w:jc w:val="right"/>
              <w:rPr>
                <w:color w:val="000000"/>
              </w:rPr>
            </w:pPr>
            <w:r w:rsidRPr="00050001">
              <w:rPr>
                <w:color w:val="000000"/>
              </w:rPr>
              <w:t>1.758</w:t>
            </w:r>
          </w:p>
        </w:tc>
        <w:tc>
          <w:tcPr>
            <w:tcW w:w="1152" w:type="dxa"/>
            <w:gridSpan w:val="2"/>
            <w:tcBorders>
              <w:top w:val="nil"/>
              <w:left w:val="nil"/>
              <w:bottom w:val="nil"/>
              <w:right w:val="nil"/>
            </w:tcBorders>
            <w:shd w:val="clear" w:color="auto" w:fill="auto"/>
            <w:noWrap/>
            <w:vAlign w:val="bottom"/>
            <w:hideMark/>
          </w:tcPr>
          <w:p w14:paraId="0D2DC235" w14:textId="05293FC6" w:rsidR="00635A97" w:rsidRPr="009412FD" w:rsidRDefault="00635A97" w:rsidP="00635A97">
            <w:pPr>
              <w:spacing w:line="276" w:lineRule="auto"/>
              <w:jc w:val="right"/>
              <w:rPr>
                <w:b/>
                <w:bCs/>
                <w:color w:val="000000"/>
              </w:rPr>
            </w:pPr>
            <w:r w:rsidRPr="00050001">
              <w:rPr>
                <w:color w:val="000000"/>
              </w:rPr>
              <w:t>0.185</w:t>
            </w:r>
          </w:p>
        </w:tc>
        <w:tc>
          <w:tcPr>
            <w:tcW w:w="1152" w:type="dxa"/>
            <w:gridSpan w:val="2"/>
            <w:tcBorders>
              <w:top w:val="nil"/>
              <w:left w:val="nil"/>
              <w:bottom w:val="nil"/>
              <w:right w:val="nil"/>
            </w:tcBorders>
            <w:vAlign w:val="bottom"/>
          </w:tcPr>
          <w:p w14:paraId="2F80160A" w14:textId="2F0F5B5B" w:rsidR="00635A97" w:rsidRPr="009412FD" w:rsidRDefault="00635A97" w:rsidP="00635A97">
            <w:pPr>
              <w:spacing w:line="276" w:lineRule="auto"/>
              <w:jc w:val="right"/>
              <w:rPr>
                <w:color w:val="000000"/>
              </w:rPr>
            </w:pPr>
            <w:r w:rsidRPr="00050001">
              <w:rPr>
                <w:color w:val="000000"/>
              </w:rPr>
              <w:t>0.742</w:t>
            </w:r>
          </w:p>
        </w:tc>
        <w:tc>
          <w:tcPr>
            <w:tcW w:w="1152" w:type="dxa"/>
            <w:gridSpan w:val="2"/>
            <w:tcBorders>
              <w:top w:val="nil"/>
              <w:left w:val="nil"/>
              <w:bottom w:val="nil"/>
              <w:right w:val="nil"/>
            </w:tcBorders>
            <w:vAlign w:val="bottom"/>
          </w:tcPr>
          <w:p w14:paraId="5FDA4C9B" w14:textId="0FEF8E2E" w:rsidR="00635A97" w:rsidRPr="009412FD" w:rsidRDefault="00635A97" w:rsidP="00635A97">
            <w:pPr>
              <w:spacing w:line="276" w:lineRule="auto"/>
              <w:jc w:val="right"/>
              <w:rPr>
                <w:color w:val="000000"/>
              </w:rPr>
            </w:pPr>
            <w:r w:rsidRPr="00050001">
              <w:rPr>
                <w:color w:val="000000"/>
              </w:rPr>
              <w:t>0.389</w:t>
            </w:r>
          </w:p>
        </w:tc>
      </w:tr>
      <w:tr w:rsidR="00635A97" w:rsidRPr="00A075E5" w14:paraId="07678FCC" w14:textId="77777777" w:rsidTr="00C66EF6">
        <w:trPr>
          <w:trHeight w:val="320"/>
        </w:trPr>
        <w:tc>
          <w:tcPr>
            <w:tcW w:w="1971" w:type="dxa"/>
            <w:tcBorders>
              <w:top w:val="nil"/>
              <w:left w:val="nil"/>
              <w:right w:val="nil"/>
            </w:tcBorders>
            <w:shd w:val="clear" w:color="auto" w:fill="auto"/>
            <w:noWrap/>
            <w:vAlign w:val="bottom"/>
            <w:hideMark/>
          </w:tcPr>
          <w:p w14:paraId="753C95BB" w14:textId="77777777" w:rsidR="00635A97" w:rsidRPr="00A075E5" w:rsidRDefault="00635A97" w:rsidP="00635A97">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30490B90"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hideMark/>
          </w:tcPr>
          <w:p w14:paraId="7D4D6B0D" w14:textId="61297B65" w:rsidR="00635A97" w:rsidRPr="009412FD" w:rsidRDefault="00635A97" w:rsidP="00635A97">
            <w:pPr>
              <w:spacing w:line="276" w:lineRule="auto"/>
              <w:jc w:val="right"/>
              <w:rPr>
                <w:color w:val="000000"/>
              </w:rPr>
            </w:pPr>
            <w:r>
              <w:rPr>
                <w:color w:val="000000"/>
              </w:rPr>
              <w:t>46.800</w:t>
            </w:r>
          </w:p>
        </w:tc>
        <w:tc>
          <w:tcPr>
            <w:tcW w:w="1152" w:type="dxa"/>
            <w:tcBorders>
              <w:top w:val="nil"/>
              <w:left w:val="nil"/>
            </w:tcBorders>
            <w:shd w:val="clear" w:color="auto" w:fill="auto"/>
            <w:noWrap/>
            <w:vAlign w:val="bottom"/>
            <w:hideMark/>
          </w:tcPr>
          <w:p w14:paraId="1E10C677" w14:textId="4D9529BA" w:rsidR="00635A97" w:rsidRPr="009412FD" w:rsidRDefault="00635A97" w:rsidP="00635A97">
            <w:pPr>
              <w:spacing w:line="276" w:lineRule="auto"/>
              <w:jc w:val="right"/>
              <w:rPr>
                <w:b/>
                <w:bCs/>
                <w:color w:val="000000"/>
              </w:rPr>
            </w:pPr>
            <w:r>
              <w:rPr>
                <w:b/>
                <w:bCs/>
                <w:color w:val="000000"/>
              </w:rPr>
              <w:t>&lt;0.001</w:t>
            </w:r>
          </w:p>
        </w:tc>
        <w:tc>
          <w:tcPr>
            <w:tcW w:w="1152" w:type="dxa"/>
            <w:tcBorders>
              <w:top w:val="nil"/>
              <w:right w:val="nil"/>
            </w:tcBorders>
            <w:shd w:val="clear" w:color="auto" w:fill="auto"/>
            <w:noWrap/>
            <w:vAlign w:val="bottom"/>
          </w:tcPr>
          <w:p w14:paraId="049A76B6" w14:textId="2FB8DBF9" w:rsidR="00635A97" w:rsidRPr="009412FD" w:rsidRDefault="00635A97" w:rsidP="00635A97">
            <w:pPr>
              <w:spacing w:line="276" w:lineRule="auto"/>
              <w:jc w:val="right"/>
              <w:rPr>
                <w:color w:val="000000"/>
              </w:rPr>
            </w:pPr>
            <w:r>
              <w:rPr>
                <w:color w:val="000000"/>
              </w:rPr>
              <w:t>50.774</w:t>
            </w:r>
          </w:p>
        </w:tc>
        <w:tc>
          <w:tcPr>
            <w:tcW w:w="1152" w:type="dxa"/>
            <w:tcBorders>
              <w:top w:val="nil"/>
              <w:left w:val="nil"/>
              <w:right w:val="nil"/>
            </w:tcBorders>
            <w:shd w:val="clear" w:color="auto" w:fill="auto"/>
            <w:noWrap/>
            <w:vAlign w:val="bottom"/>
          </w:tcPr>
          <w:p w14:paraId="34C8CF6D" w14:textId="141BBA57" w:rsidR="00635A97" w:rsidRPr="009412FD" w:rsidRDefault="00635A97" w:rsidP="00635A97">
            <w:pPr>
              <w:spacing w:line="276" w:lineRule="auto"/>
              <w:jc w:val="right"/>
              <w:rPr>
                <w:b/>
                <w:bCs/>
                <w:color w:val="000000"/>
              </w:rPr>
            </w:pPr>
            <w:r>
              <w:rPr>
                <w:b/>
                <w:bCs/>
                <w:color w:val="000000"/>
              </w:rPr>
              <w:t>&lt;0.001</w:t>
            </w:r>
          </w:p>
        </w:tc>
        <w:tc>
          <w:tcPr>
            <w:tcW w:w="1152" w:type="dxa"/>
            <w:tcBorders>
              <w:top w:val="nil"/>
              <w:left w:val="nil"/>
              <w:right w:val="nil"/>
            </w:tcBorders>
            <w:shd w:val="clear" w:color="auto" w:fill="auto"/>
            <w:noWrap/>
            <w:vAlign w:val="bottom"/>
            <w:hideMark/>
          </w:tcPr>
          <w:p w14:paraId="16CA61FD" w14:textId="42B78187" w:rsidR="00635A97" w:rsidRPr="009412FD" w:rsidRDefault="00635A97" w:rsidP="00635A97">
            <w:pPr>
              <w:spacing w:line="276" w:lineRule="auto"/>
              <w:jc w:val="right"/>
              <w:rPr>
                <w:color w:val="000000"/>
              </w:rPr>
            </w:pPr>
            <w:r w:rsidRPr="00050001">
              <w:rPr>
                <w:color w:val="000000"/>
              </w:rPr>
              <w:t>60.394</w:t>
            </w:r>
          </w:p>
        </w:tc>
        <w:tc>
          <w:tcPr>
            <w:tcW w:w="1152" w:type="dxa"/>
            <w:gridSpan w:val="2"/>
            <w:tcBorders>
              <w:top w:val="nil"/>
              <w:left w:val="nil"/>
              <w:right w:val="nil"/>
            </w:tcBorders>
            <w:shd w:val="clear" w:color="auto" w:fill="auto"/>
            <w:noWrap/>
            <w:vAlign w:val="bottom"/>
            <w:hideMark/>
          </w:tcPr>
          <w:p w14:paraId="6D1DF522" w14:textId="785A1558" w:rsidR="00635A97" w:rsidRPr="009412FD" w:rsidRDefault="00635A97" w:rsidP="00635A97">
            <w:pPr>
              <w:spacing w:line="276" w:lineRule="auto"/>
              <w:jc w:val="right"/>
              <w:rPr>
                <w:b/>
                <w:bCs/>
                <w:color w:val="000000"/>
              </w:rPr>
            </w:pPr>
            <w:r w:rsidRPr="00050001">
              <w:rPr>
                <w:b/>
                <w:bCs/>
                <w:color w:val="000000"/>
              </w:rPr>
              <w:t>&lt;0.001</w:t>
            </w:r>
          </w:p>
        </w:tc>
        <w:tc>
          <w:tcPr>
            <w:tcW w:w="1152" w:type="dxa"/>
            <w:gridSpan w:val="2"/>
            <w:tcBorders>
              <w:top w:val="nil"/>
              <w:left w:val="nil"/>
              <w:right w:val="nil"/>
            </w:tcBorders>
            <w:vAlign w:val="bottom"/>
          </w:tcPr>
          <w:p w14:paraId="31520B78" w14:textId="2A473DC4" w:rsidR="00635A97" w:rsidRPr="009412FD" w:rsidRDefault="00635A97" w:rsidP="00635A97">
            <w:pPr>
              <w:spacing w:line="276" w:lineRule="auto"/>
              <w:jc w:val="right"/>
              <w:rPr>
                <w:b/>
                <w:bCs/>
                <w:color w:val="000000"/>
              </w:rPr>
            </w:pPr>
            <w:r w:rsidRPr="00050001">
              <w:rPr>
                <w:color w:val="000000"/>
              </w:rPr>
              <w:t>57.41</w:t>
            </w:r>
          </w:p>
        </w:tc>
        <w:tc>
          <w:tcPr>
            <w:tcW w:w="1152" w:type="dxa"/>
            <w:gridSpan w:val="2"/>
            <w:tcBorders>
              <w:top w:val="nil"/>
              <w:left w:val="nil"/>
              <w:right w:val="nil"/>
            </w:tcBorders>
            <w:vAlign w:val="bottom"/>
          </w:tcPr>
          <w:p w14:paraId="338EC6A6" w14:textId="0A041AFC" w:rsidR="00635A97" w:rsidRPr="009412FD" w:rsidRDefault="00635A97" w:rsidP="00635A97">
            <w:pPr>
              <w:spacing w:line="276" w:lineRule="auto"/>
              <w:jc w:val="right"/>
              <w:rPr>
                <w:b/>
                <w:bCs/>
                <w:color w:val="000000"/>
              </w:rPr>
            </w:pPr>
            <w:r w:rsidRPr="00050001">
              <w:rPr>
                <w:b/>
                <w:bCs/>
                <w:color w:val="000000"/>
              </w:rPr>
              <w:t>&lt;0.001</w:t>
            </w:r>
          </w:p>
        </w:tc>
      </w:tr>
      <w:tr w:rsidR="00635A97" w:rsidRPr="00A075E5" w14:paraId="0ADF1397" w14:textId="77777777" w:rsidTr="00C66EF6">
        <w:trPr>
          <w:trHeight w:val="320"/>
        </w:trPr>
        <w:tc>
          <w:tcPr>
            <w:tcW w:w="1971" w:type="dxa"/>
            <w:tcBorders>
              <w:top w:val="nil"/>
              <w:left w:val="nil"/>
              <w:bottom w:val="single" w:sz="2" w:space="0" w:color="auto"/>
              <w:right w:val="nil"/>
            </w:tcBorders>
            <w:shd w:val="clear" w:color="auto" w:fill="auto"/>
            <w:noWrap/>
            <w:vAlign w:val="bottom"/>
            <w:hideMark/>
          </w:tcPr>
          <w:p w14:paraId="2B042F25" w14:textId="77777777" w:rsidR="00635A97" w:rsidRPr="00A075E5" w:rsidRDefault="00635A97" w:rsidP="00635A97">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hideMark/>
          </w:tcPr>
          <w:p w14:paraId="5A917475" w14:textId="77777777" w:rsidR="00635A97" w:rsidRPr="00A075E5" w:rsidRDefault="00635A97" w:rsidP="00635A97">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hideMark/>
          </w:tcPr>
          <w:p w14:paraId="192D9A6D" w14:textId="27779485" w:rsidR="00635A97" w:rsidRPr="009412FD" w:rsidRDefault="00635A97" w:rsidP="00635A97">
            <w:pPr>
              <w:spacing w:line="276" w:lineRule="auto"/>
              <w:jc w:val="right"/>
              <w:rPr>
                <w:color w:val="000000"/>
              </w:rPr>
            </w:pPr>
            <w:r>
              <w:rPr>
                <w:color w:val="000000"/>
              </w:rPr>
              <w:t>0.002</w:t>
            </w:r>
          </w:p>
        </w:tc>
        <w:tc>
          <w:tcPr>
            <w:tcW w:w="1152" w:type="dxa"/>
            <w:tcBorders>
              <w:top w:val="nil"/>
              <w:left w:val="nil"/>
              <w:bottom w:val="single" w:sz="2" w:space="0" w:color="auto"/>
            </w:tcBorders>
            <w:shd w:val="clear" w:color="auto" w:fill="auto"/>
            <w:noWrap/>
            <w:vAlign w:val="bottom"/>
            <w:hideMark/>
          </w:tcPr>
          <w:p w14:paraId="058A0CFC" w14:textId="04C72CB9" w:rsidR="00635A97" w:rsidRPr="009412FD" w:rsidRDefault="00635A97" w:rsidP="00635A97">
            <w:pPr>
              <w:spacing w:line="276" w:lineRule="auto"/>
              <w:jc w:val="right"/>
              <w:rPr>
                <w:b/>
                <w:bCs/>
                <w:i/>
                <w:iCs/>
                <w:color w:val="000000"/>
              </w:rPr>
            </w:pPr>
            <w:r>
              <w:rPr>
                <w:color w:val="000000"/>
              </w:rPr>
              <w:t>0.964</w:t>
            </w:r>
          </w:p>
        </w:tc>
        <w:tc>
          <w:tcPr>
            <w:tcW w:w="1152" w:type="dxa"/>
            <w:tcBorders>
              <w:top w:val="nil"/>
              <w:bottom w:val="single" w:sz="2" w:space="0" w:color="auto"/>
              <w:right w:val="nil"/>
            </w:tcBorders>
            <w:shd w:val="clear" w:color="auto" w:fill="auto"/>
            <w:noWrap/>
            <w:vAlign w:val="bottom"/>
          </w:tcPr>
          <w:p w14:paraId="1C20DAAB" w14:textId="3FA193AF" w:rsidR="00635A97" w:rsidRPr="009412FD" w:rsidRDefault="00635A97" w:rsidP="00635A97">
            <w:pPr>
              <w:spacing w:line="276" w:lineRule="auto"/>
              <w:jc w:val="right"/>
              <w:rPr>
                <w:color w:val="000000"/>
              </w:rPr>
            </w:pPr>
            <w:r>
              <w:rPr>
                <w:color w:val="000000"/>
              </w:rPr>
              <w:t>1.332</w:t>
            </w:r>
          </w:p>
        </w:tc>
        <w:tc>
          <w:tcPr>
            <w:tcW w:w="1152" w:type="dxa"/>
            <w:tcBorders>
              <w:top w:val="nil"/>
              <w:left w:val="nil"/>
              <w:bottom w:val="single" w:sz="2" w:space="0" w:color="auto"/>
              <w:right w:val="nil"/>
            </w:tcBorders>
            <w:shd w:val="clear" w:color="auto" w:fill="auto"/>
            <w:noWrap/>
            <w:vAlign w:val="bottom"/>
          </w:tcPr>
          <w:p w14:paraId="337191A9" w14:textId="1DD0A01B" w:rsidR="00635A97" w:rsidRPr="009412FD" w:rsidRDefault="00635A97" w:rsidP="00635A97">
            <w:pPr>
              <w:spacing w:line="276" w:lineRule="auto"/>
              <w:jc w:val="right"/>
              <w:rPr>
                <w:color w:val="000000"/>
              </w:rPr>
            </w:pPr>
            <w:r>
              <w:rPr>
                <w:color w:val="000000"/>
              </w:rPr>
              <w:t>0.248</w:t>
            </w:r>
          </w:p>
        </w:tc>
        <w:tc>
          <w:tcPr>
            <w:tcW w:w="1152" w:type="dxa"/>
            <w:tcBorders>
              <w:top w:val="nil"/>
              <w:left w:val="nil"/>
              <w:bottom w:val="single" w:sz="2" w:space="0" w:color="auto"/>
              <w:right w:val="nil"/>
            </w:tcBorders>
            <w:shd w:val="clear" w:color="auto" w:fill="auto"/>
            <w:noWrap/>
            <w:vAlign w:val="bottom"/>
            <w:hideMark/>
          </w:tcPr>
          <w:p w14:paraId="26EDDB6F" w14:textId="7E7CFE8F" w:rsidR="00635A97" w:rsidRPr="009412FD" w:rsidRDefault="00635A97" w:rsidP="00635A97">
            <w:pPr>
              <w:spacing w:line="276" w:lineRule="auto"/>
              <w:jc w:val="right"/>
              <w:rPr>
                <w:color w:val="000000"/>
              </w:rPr>
            </w:pPr>
            <w:r w:rsidRPr="00050001">
              <w:rPr>
                <w:color w:val="000000"/>
              </w:rPr>
              <w:t>0.748</w:t>
            </w:r>
          </w:p>
        </w:tc>
        <w:tc>
          <w:tcPr>
            <w:tcW w:w="1152" w:type="dxa"/>
            <w:gridSpan w:val="2"/>
            <w:tcBorders>
              <w:top w:val="nil"/>
              <w:left w:val="nil"/>
              <w:bottom w:val="single" w:sz="2" w:space="0" w:color="auto"/>
              <w:right w:val="nil"/>
            </w:tcBorders>
            <w:shd w:val="clear" w:color="auto" w:fill="auto"/>
            <w:noWrap/>
            <w:vAlign w:val="bottom"/>
            <w:hideMark/>
          </w:tcPr>
          <w:p w14:paraId="0E07FF67" w14:textId="2E0A9D0D" w:rsidR="00635A97" w:rsidRPr="009412FD" w:rsidRDefault="00635A97" w:rsidP="00635A97">
            <w:pPr>
              <w:spacing w:line="276" w:lineRule="auto"/>
              <w:jc w:val="right"/>
              <w:rPr>
                <w:b/>
                <w:bCs/>
                <w:color w:val="000000"/>
              </w:rPr>
            </w:pPr>
            <w:r w:rsidRPr="00050001">
              <w:rPr>
                <w:color w:val="000000"/>
              </w:rPr>
              <w:t>0.387</w:t>
            </w:r>
          </w:p>
        </w:tc>
        <w:tc>
          <w:tcPr>
            <w:tcW w:w="1152" w:type="dxa"/>
            <w:gridSpan w:val="2"/>
            <w:tcBorders>
              <w:top w:val="nil"/>
              <w:left w:val="nil"/>
              <w:bottom w:val="single" w:sz="2" w:space="0" w:color="auto"/>
              <w:right w:val="nil"/>
            </w:tcBorders>
            <w:vAlign w:val="bottom"/>
          </w:tcPr>
          <w:p w14:paraId="63DDD03B" w14:textId="42DF2F37" w:rsidR="00635A97" w:rsidRPr="009412FD" w:rsidRDefault="00635A97" w:rsidP="00635A97">
            <w:pPr>
              <w:spacing w:line="276" w:lineRule="auto"/>
              <w:jc w:val="right"/>
              <w:rPr>
                <w:b/>
                <w:bCs/>
                <w:color w:val="000000"/>
              </w:rPr>
            </w:pPr>
            <w:r w:rsidRPr="00050001">
              <w:rPr>
                <w:color w:val="000000"/>
              </w:rPr>
              <w:t>0.377</w:t>
            </w:r>
          </w:p>
        </w:tc>
        <w:tc>
          <w:tcPr>
            <w:tcW w:w="1152" w:type="dxa"/>
            <w:gridSpan w:val="2"/>
            <w:tcBorders>
              <w:top w:val="nil"/>
              <w:left w:val="nil"/>
              <w:bottom w:val="single" w:sz="2" w:space="0" w:color="auto"/>
              <w:right w:val="nil"/>
            </w:tcBorders>
            <w:vAlign w:val="bottom"/>
          </w:tcPr>
          <w:p w14:paraId="4F8A6204" w14:textId="6C92FBEC" w:rsidR="00635A97" w:rsidRPr="009412FD" w:rsidRDefault="00635A97" w:rsidP="00635A97">
            <w:pPr>
              <w:spacing w:line="276" w:lineRule="auto"/>
              <w:jc w:val="right"/>
              <w:rPr>
                <w:b/>
                <w:bCs/>
                <w:color w:val="000000"/>
              </w:rPr>
            </w:pPr>
            <w:r w:rsidRPr="00050001">
              <w:rPr>
                <w:color w:val="000000"/>
              </w:rPr>
              <w:t>0.539</w:t>
            </w:r>
          </w:p>
        </w:tc>
      </w:tr>
      <w:tr w:rsidR="008A72C3" w:rsidRPr="00A075E5" w14:paraId="533E422F" w14:textId="77777777" w:rsidTr="00E86DC3">
        <w:trPr>
          <w:trHeight w:val="320"/>
        </w:trPr>
        <w:tc>
          <w:tcPr>
            <w:tcW w:w="1971" w:type="dxa"/>
            <w:tcBorders>
              <w:top w:val="single" w:sz="2" w:space="0" w:color="auto"/>
              <w:left w:val="nil"/>
              <w:bottom w:val="nil"/>
              <w:right w:val="nil"/>
            </w:tcBorders>
            <w:shd w:val="clear" w:color="auto" w:fill="auto"/>
            <w:noWrap/>
            <w:vAlign w:val="bottom"/>
          </w:tcPr>
          <w:p w14:paraId="024F7B3D" w14:textId="77777777" w:rsidR="008A72C3" w:rsidRDefault="008A72C3" w:rsidP="008A72C3">
            <w:pPr>
              <w:spacing w:line="276" w:lineRule="auto"/>
              <w:rPr>
                <w:color w:val="000000"/>
              </w:rPr>
            </w:pPr>
          </w:p>
        </w:tc>
        <w:tc>
          <w:tcPr>
            <w:tcW w:w="438" w:type="dxa"/>
            <w:tcBorders>
              <w:top w:val="single" w:sz="2" w:space="0" w:color="auto"/>
              <w:left w:val="nil"/>
              <w:bottom w:val="nil"/>
              <w:right w:val="nil"/>
            </w:tcBorders>
            <w:shd w:val="clear" w:color="auto" w:fill="auto"/>
            <w:noWrap/>
            <w:vAlign w:val="bottom"/>
          </w:tcPr>
          <w:p w14:paraId="3E3778D9" w14:textId="77777777" w:rsidR="008A72C3" w:rsidRPr="00A075E5"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712404AF" w14:textId="77777777" w:rsidR="008A72C3" w:rsidRDefault="008A72C3" w:rsidP="008A72C3">
            <w:pPr>
              <w:spacing w:line="276" w:lineRule="auto"/>
              <w:jc w:val="right"/>
              <w:rPr>
                <w:color w:val="000000"/>
              </w:rPr>
            </w:pPr>
          </w:p>
        </w:tc>
        <w:tc>
          <w:tcPr>
            <w:tcW w:w="1152" w:type="dxa"/>
            <w:tcBorders>
              <w:top w:val="single" w:sz="2" w:space="0" w:color="auto"/>
              <w:left w:val="nil"/>
              <w:bottom w:val="nil"/>
            </w:tcBorders>
            <w:shd w:val="clear" w:color="auto" w:fill="auto"/>
            <w:noWrap/>
            <w:vAlign w:val="bottom"/>
          </w:tcPr>
          <w:p w14:paraId="0DD494FB" w14:textId="77777777" w:rsidR="008A72C3" w:rsidRDefault="008A72C3" w:rsidP="008A72C3">
            <w:pPr>
              <w:spacing w:line="276" w:lineRule="auto"/>
              <w:jc w:val="right"/>
              <w:rPr>
                <w:color w:val="000000"/>
              </w:rPr>
            </w:pPr>
          </w:p>
        </w:tc>
        <w:tc>
          <w:tcPr>
            <w:tcW w:w="1152" w:type="dxa"/>
            <w:tcBorders>
              <w:top w:val="single" w:sz="2" w:space="0" w:color="auto"/>
              <w:bottom w:val="nil"/>
              <w:right w:val="nil"/>
            </w:tcBorders>
            <w:shd w:val="clear" w:color="auto" w:fill="auto"/>
            <w:noWrap/>
            <w:vAlign w:val="bottom"/>
          </w:tcPr>
          <w:p w14:paraId="2F6407C6" w14:textId="77777777" w:rsidR="008A72C3" w:rsidRPr="009412FD" w:rsidRDefault="008A72C3" w:rsidP="008A72C3">
            <w:pPr>
              <w:spacing w:line="276" w:lineRule="auto"/>
              <w:jc w:val="right"/>
              <w:rPr>
                <w:color w:val="000000"/>
              </w:rPr>
            </w:pPr>
          </w:p>
        </w:tc>
        <w:tc>
          <w:tcPr>
            <w:tcW w:w="1152" w:type="dxa"/>
            <w:tcBorders>
              <w:top w:val="single" w:sz="2" w:space="0" w:color="auto"/>
              <w:left w:val="nil"/>
              <w:bottom w:val="nil"/>
              <w:right w:val="nil"/>
            </w:tcBorders>
            <w:shd w:val="clear" w:color="auto" w:fill="auto"/>
            <w:noWrap/>
            <w:vAlign w:val="bottom"/>
          </w:tcPr>
          <w:p w14:paraId="2B8AFF50" w14:textId="77777777" w:rsidR="008A72C3" w:rsidRPr="009412FD" w:rsidRDefault="008A72C3" w:rsidP="008A72C3">
            <w:pPr>
              <w:spacing w:line="276" w:lineRule="auto"/>
              <w:jc w:val="right"/>
              <w:rPr>
                <w:color w:val="000000"/>
              </w:rPr>
            </w:pPr>
          </w:p>
        </w:tc>
        <w:tc>
          <w:tcPr>
            <w:tcW w:w="1376" w:type="dxa"/>
            <w:gridSpan w:val="2"/>
            <w:tcBorders>
              <w:top w:val="single" w:sz="2" w:space="0" w:color="auto"/>
              <w:left w:val="nil"/>
              <w:right w:val="nil"/>
            </w:tcBorders>
            <w:shd w:val="clear" w:color="auto" w:fill="auto"/>
            <w:noWrap/>
            <w:vAlign w:val="bottom"/>
          </w:tcPr>
          <w:p w14:paraId="0E716560" w14:textId="77777777" w:rsidR="008A72C3" w:rsidRPr="00050001" w:rsidRDefault="008A72C3" w:rsidP="008A72C3">
            <w:pPr>
              <w:spacing w:line="276" w:lineRule="auto"/>
              <w:jc w:val="right"/>
              <w:rPr>
                <w:color w:val="000000"/>
              </w:rPr>
            </w:pPr>
          </w:p>
        </w:tc>
        <w:tc>
          <w:tcPr>
            <w:tcW w:w="1152" w:type="dxa"/>
            <w:gridSpan w:val="2"/>
            <w:tcBorders>
              <w:top w:val="single" w:sz="2" w:space="0" w:color="auto"/>
              <w:left w:val="nil"/>
              <w:right w:val="nil"/>
            </w:tcBorders>
            <w:shd w:val="clear" w:color="auto" w:fill="auto"/>
            <w:noWrap/>
            <w:vAlign w:val="bottom"/>
          </w:tcPr>
          <w:p w14:paraId="2F4AC807" w14:textId="77777777" w:rsidR="008A72C3" w:rsidRPr="00050001" w:rsidRDefault="008A72C3" w:rsidP="008A72C3">
            <w:pPr>
              <w:spacing w:line="276" w:lineRule="auto"/>
              <w:jc w:val="right"/>
              <w:rPr>
                <w:color w:val="000000"/>
              </w:rPr>
            </w:pPr>
          </w:p>
        </w:tc>
        <w:tc>
          <w:tcPr>
            <w:tcW w:w="1036" w:type="dxa"/>
            <w:gridSpan w:val="2"/>
            <w:tcBorders>
              <w:top w:val="single" w:sz="2" w:space="0" w:color="auto"/>
              <w:left w:val="nil"/>
              <w:right w:val="nil"/>
            </w:tcBorders>
            <w:vAlign w:val="bottom"/>
          </w:tcPr>
          <w:p w14:paraId="62E87834" w14:textId="77777777" w:rsidR="008A72C3" w:rsidRPr="00050001" w:rsidRDefault="008A72C3" w:rsidP="008A72C3">
            <w:pPr>
              <w:spacing w:line="276" w:lineRule="auto"/>
              <w:jc w:val="right"/>
              <w:rPr>
                <w:color w:val="000000"/>
              </w:rPr>
            </w:pPr>
          </w:p>
        </w:tc>
        <w:tc>
          <w:tcPr>
            <w:tcW w:w="1044" w:type="dxa"/>
            <w:tcBorders>
              <w:top w:val="single" w:sz="2" w:space="0" w:color="auto"/>
              <w:left w:val="nil"/>
              <w:right w:val="nil"/>
            </w:tcBorders>
            <w:vAlign w:val="bottom"/>
          </w:tcPr>
          <w:p w14:paraId="0B583D8F" w14:textId="77777777" w:rsidR="008A72C3" w:rsidRPr="00050001" w:rsidRDefault="008A72C3" w:rsidP="008A72C3">
            <w:pPr>
              <w:spacing w:line="276" w:lineRule="auto"/>
              <w:jc w:val="right"/>
              <w:rPr>
                <w:color w:val="000000"/>
              </w:rPr>
            </w:pPr>
          </w:p>
        </w:tc>
      </w:tr>
      <w:tr w:rsidR="00C66EF6" w:rsidRPr="00A075E5" w14:paraId="6BF79AB8" w14:textId="77777777" w:rsidTr="00E86DC3">
        <w:trPr>
          <w:trHeight w:val="320"/>
        </w:trPr>
        <w:tc>
          <w:tcPr>
            <w:tcW w:w="1971" w:type="dxa"/>
            <w:tcBorders>
              <w:top w:val="nil"/>
              <w:left w:val="nil"/>
              <w:bottom w:val="single" w:sz="2" w:space="0" w:color="auto"/>
              <w:right w:val="nil"/>
            </w:tcBorders>
            <w:shd w:val="clear" w:color="auto" w:fill="auto"/>
            <w:noWrap/>
            <w:vAlign w:val="bottom"/>
          </w:tcPr>
          <w:p w14:paraId="3D4CE0A9" w14:textId="77777777" w:rsidR="00C66EF6" w:rsidRDefault="00C66EF6" w:rsidP="008A72C3">
            <w:pPr>
              <w:spacing w:line="276" w:lineRule="auto"/>
              <w:rPr>
                <w:color w:val="000000"/>
              </w:rPr>
            </w:pPr>
          </w:p>
        </w:tc>
        <w:tc>
          <w:tcPr>
            <w:tcW w:w="438" w:type="dxa"/>
            <w:tcBorders>
              <w:top w:val="nil"/>
              <w:left w:val="nil"/>
              <w:bottom w:val="single" w:sz="2" w:space="0" w:color="auto"/>
              <w:right w:val="nil"/>
            </w:tcBorders>
            <w:shd w:val="clear" w:color="auto" w:fill="auto"/>
            <w:noWrap/>
            <w:vAlign w:val="bottom"/>
          </w:tcPr>
          <w:p w14:paraId="49538823" w14:textId="77777777" w:rsidR="00C66EF6" w:rsidRPr="00A075E5" w:rsidRDefault="00C66EF6" w:rsidP="008A72C3">
            <w:pPr>
              <w:spacing w:line="276" w:lineRule="auto"/>
              <w:jc w:val="right"/>
              <w:rPr>
                <w:color w:val="000000"/>
              </w:rPr>
            </w:pPr>
          </w:p>
        </w:tc>
        <w:tc>
          <w:tcPr>
            <w:tcW w:w="2304" w:type="dxa"/>
            <w:gridSpan w:val="2"/>
            <w:tcBorders>
              <w:top w:val="nil"/>
              <w:left w:val="nil"/>
              <w:bottom w:val="single" w:sz="2" w:space="0" w:color="auto"/>
            </w:tcBorders>
            <w:shd w:val="clear" w:color="auto" w:fill="auto"/>
            <w:noWrap/>
            <w:vAlign w:val="center"/>
          </w:tcPr>
          <w:p w14:paraId="58C39C6B" w14:textId="76C6A2B6" w:rsidR="00C66EF6" w:rsidRDefault="00635A97" w:rsidP="00B76367">
            <w:pPr>
              <w:spacing w:line="276" w:lineRule="auto"/>
              <w:jc w:val="center"/>
              <w:rPr>
                <w:color w:val="000000"/>
              </w:rPr>
            </w:pPr>
            <w:r w:rsidRPr="00823CBA">
              <w:rPr>
                <w:b/>
                <w:bCs/>
                <w:i/>
                <w:iCs/>
                <w:color w:val="000000"/>
              </w:rPr>
              <w:t>J</w:t>
            </w:r>
            <w:r w:rsidRPr="00823CBA">
              <w:rPr>
                <w:b/>
                <w:bCs/>
                <w:color w:val="000000"/>
                <w:vertAlign w:val="subscript"/>
              </w:rPr>
              <w:t>max25</w:t>
            </w:r>
            <w:r w:rsidRPr="00823CBA">
              <w:rPr>
                <w:b/>
                <w:bCs/>
                <w:color w:val="000000"/>
              </w:rPr>
              <w:t>:</w:t>
            </w:r>
            <w:r w:rsidRPr="00823CBA">
              <w:rPr>
                <w:b/>
                <w:bCs/>
                <w:i/>
                <w:iCs/>
                <w:color w:val="000000"/>
              </w:rPr>
              <w:t>V</w:t>
            </w:r>
            <w:r w:rsidRPr="00823CBA">
              <w:rPr>
                <w:b/>
                <w:bCs/>
                <w:color w:val="000000"/>
                <w:vertAlign w:val="subscript"/>
              </w:rPr>
              <w:t>cmax25</w:t>
            </w:r>
          </w:p>
        </w:tc>
        <w:tc>
          <w:tcPr>
            <w:tcW w:w="2304" w:type="dxa"/>
            <w:gridSpan w:val="2"/>
            <w:tcBorders>
              <w:top w:val="nil"/>
              <w:bottom w:val="single" w:sz="2" w:space="0" w:color="auto"/>
              <w:right w:val="nil"/>
            </w:tcBorders>
            <w:shd w:val="clear" w:color="auto" w:fill="auto"/>
            <w:noWrap/>
            <w:vAlign w:val="center"/>
          </w:tcPr>
          <w:p w14:paraId="3E248B97" w14:textId="1FEA7B7E" w:rsidR="00C66EF6" w:rsidRPr="009412FD" w:rsidRDefault="00635A97" w:rsidP="00B76367">
            <w:pPr>
              <w:spacing w:line="276" w:lineRule="auto"/>
              <w:jc w:val="center"/>
              <w:rPr>
                <w:color w:val="000000"/>
              </w:rPr>
            </w:pPr>
            <w:r>
              <w:rPr>
                <w:b/>
                <w:bCs/>
                <w:i/>
                <w:iCs/>
                <w:color w:val="000000"/>
              </w:rPr>
              <w:t>R</w:t>
            </w:r>
            <w:r>
              <w:rPr>
                <w:b/>
                <w:bCs/>
                <w:color w:val="000000"/>
                <w:vertAlign w:val="subscript"/>
              </w:rPr>
              <w:t>d25</w:t>
            </w:r>
          </w:p>
        </w:tc>
        <w:tc>
          <w:tcPr>
            <w:tcW w:w="2528" w:type="dxa"/>
            <w:gridSpan w:val="4"/>
            <w:tcBorders>
              <w:top w:val="nil"/>
              <w:left w:val="nil"/>
              <w:right w:val="nil"/>
            </w:tcBorders>
            <w:shd w:val="clear" w:color="auto" w:fill="auto"/>
            <w:noWrap/>
            <w:vAlign w:val="center"/>
          </w:tcPr>
          <w:p w14:paraId="3665889A" w14:textId="5ED241CA" w:rsidR="00C66EF6" w:rsidRPr="002B64B2" w:rsidRDefault="002B64B2" w:rsidP="00B76367">
            <w:pPr>
              <w:spacing w:line="276" w:lineRule="auto"/>
              <w:jc w:val="center"/>
              <w:rPr>
                <w:b/>
                <w:bCs/>
                <w:color w:val="000000"/>
              </w:rPr>
            </w:pPr>
            <w:proofErr w:type="spellStart"/>
            <w:r>
              <w:rPr>
                <w:b/>
                <w:bCs/>
                <w:i/>
                <w:iCs/>
                <w:color w:val="000000"/>
              </w:rPr>
              <w:t>PNUE</w:t>
            </w:r>
            <w:r>
              <w:rPr>
                <w:b/>
                <w:bCs/>
                <w:color w:val="000000"/>
                <w:vertAlign w:val="subscript"/>
              </w:rPr>
              <w:t>growth</w:t>
            </w:r>
            <w:proofErr w:type="spellEnd"/>
          </w:p>
        </w:tc>
        <w:tc>
          <w:tcPr>
            <w:tcW w:w="1036" w:type="dxa"/>
            <w:gridSpan w:val="2"/>
            <w:tcBorders>
              <w:top w:val="nil"/>
              <w:left w:val="nil"/>
              <w:right w:val="nil"/>
            </w:tcBorders>
            <w:vAlign w:val="center"/>
          </w:tcPr>
          <w:p w14:paraId="7036588E" w14:textId="77777777" w:rsidR="00C66EF6" w:rsidRPr="00050001" w:rsidRDefault="00C66EF6" w:rsidP="00B76367">
            <w:pPr>
              <w:spacing w:line="276" w:lineRule="auto"/>
              <w:jc w:val="center"/>
              <w:rPr>
                <w:color w:val="000000"/>
              </w:rPr>
            </w:pPr>
          </w:p>
        </w:tc>
        <w:tc>
          <w:tcPr>
            <w:tcW w:w="1044" w:type="dxa"/>
            <w:tcBorders>
              <w:top w:val="nil"/>
              <w:left w:val="nil"/>
              <w:right w:val="nil"/>
            </w:tcBorders>
            <w:vAlign w:val="center"/>
          </w:tcPr>
          <w:p w14:paraId="6FF02CE7" w14:textId="5D15AE6F" w:rsidR="00C66EF6" w:rsidRPr="00050001" w:rsidRDefault="00C66EF6" w:rsidP="00B76367">
            <w:pPr>
              <w:spacing w:line="276" w:lineRule="auto"/>
              <w:jc w:val="center"/>
              <w:rPr>
                <w:color w:val="000000"/>
              </w:rPr>
            </w:pPr>
          </w:p>
        </w:tc>
      </w:tr>
      <w:tr w:rsidR="002B64B2" w:rsidRPr="00A075E5" w14:paraId="394267EA" w14:textId="77777777" w:rsidTr="002B64B2">
        <w:trPr>
          <w:trHeight w:val="320"/>
        </w:trPr>
        <w:tc>
          <w:tcPr>
            <w:tcW w:w="1971" w:type="dxa"/>
            <w:tcBorders>
              <w:left w:val="nil"/>
              <w:bottom w:val="single" w:sz="2" w:space="0" w:color="auto"/>
              <w:right w:val="nil"/>
            </w:tcBorders>
            <w:shd w:val="clear" w:color="auto" w:fill="auto"/>
            <w:noWrap/>
            <w:vAlign w:val="bottom"/>
          </w:tcPr>
          <w:p w14:paraId="154F71B1" w14:textId="77777777" w:rsidR="002B64B2" w:rsidRDefault="002B64B2" w:rsidP="002B64B2">
            <w:pPr>
              <w:spacing w:line="276" w:lineRule="auto"/>
              <w:rPr>
                <w:color w:val="000000"/>
              </w:rPr>
            </w:pPr>
          </w:p>
        </w:tc>
        <w:tc>
          <w:tcPr>
            <w:tcW w:w="438" w:type="dxa"/>
            <w:tcBorders>
              <w:left w:val="nil"/>
              <w:bottom w:val="single" w:sz="2" w:space="0" w:color="auto"/>
              <w:right w:val="nil"/>
            </w:tcBorders>
            <w:shd w:val="clear" w:color="auto" w:fill="auto"/>
            <w:noWrap/>
            <w:vAlign w:val="bottom"/>
          </w:tcPr>
          <w:p w14:paraId="23C955D7" w14:textId="77777777" w:rsidR="002B64B2" w:rsidRPr="00A075E5" w:rsidRDefault="002B64B2" w:rsidP="002B64B2">
            <w:pPr>
              <w:spacing w:line="276" w:lineRule="auto"/>
              <w:jc w:val="right"/>
              <w:rPr>
                <w:color w:val="000000"/>
              </w:rPr>
            </w:pPr>
          </w:p>
        </w:tc>
        <w:tc>
          <w:tcPr>
            <w:tcW w:w="1152" w:type="dxa"/>
            <w:tcBorders>
              <w:left w:val="nil"/>
              <w:bottom w:val="single" w:sz="2" w:space="0" w:color="auto"/>
              <w:right w:val="nil"/>
            </w:tcBorders>
            <w:shd w:val="clear" w:color="auto" w:fill="auto"/>
            <w:noWrap/>
            <w:vAlign w:val="center"/>
          </w:tcPr>
          <w:p w14:paraId="7DEED7F8" w14:textId="70E7A325" w:rsidR="002B64B2"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left w:val="nil"/>
              <w:bottom w:val="single" w:sz="2" w:space="0" w:color="auto"/>
            </w:tcBorders>
            <w:shd w:val="clear" w:color="auto" w:fill="auto"/>
            <w:noWrap/>
            <w:vAlign w:val="center"/>
          </w:tcPr>
          <w:p w14:paraId="4EE02E25" w14:textId="016AC6FE" w:rsidR="002B64B2" w:rsidRDefault="002B64B2" w:rsidP="002B64B2">
            <w:pPr>
              <w:spacing w:line="276" w:lineRule="auto"/>
              <w:jc w:val="right"/>
              <w:rPr>
                <w:color w:val="000000"/>
              </w:rPr>
            </w:pPr>
            <w:r w:rsidRPr="00E4133D">
              <w:rPr>
                <w:i/>
                <w:iCs/>
                <w:color w:val="000000"/>
              </w:rPr>
              <w:t>p</w:t>
            </w:r>
          </w:p>
        </w:tc>
        <w:tc>
          <w:tcPr>
            <w:tcW w:w="1152" w:type="dxa"/>
            <w:tcBorders>
              <w:bottom w:val="single" w:sz="2" w:space="0" w:color="auto"/>
              <w:right w:val="nil"/>
            </w:tcBorders>
            <w:shd w:val="clear" w:color="auto" w:fill="auto"/>
            <w:noWrap/>
            <w:vAlign w:val="center"/>
          </w:tcPr>
          <w:p w14:paraId="09570E65" w14:textId="7860BE2F" w:rsidR="002B64B2" w:rsidRPr="009412FD"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tcPr>
          <w:p w14:paraId="6BD00112" w14:textId="326D0EF5" w:rsidR="002B64B2" w:rsidRPr="009412FD" w:rsidRDefault="002B64B2" w:rsidP="002B64B2">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tcPr>
          <w:p w14:paraId="25C5FB37" w14:textId="2C5664A0" w:rsidR="002B64B2" w:rsidRPr="00050001" w:rsidRDefault="002B64B2" w:rsidP="002B64B2">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gridSpan w:val="2"/>
            <w:tcBorders>
              <w:top w:val="single" w:sz="4" w:space="0" w:color="auto"/>
              <w:left w:val="nil"/>
              <w:bottom w:val="single" w:sz="4" w:space="0" w:color="auto"/>
              <w:right w:val="nil"/>
            </w:tcBorders>
            <w:shd w:val="clear" w:color="auto" w:fill="auto"/>
            <w:noWrap/>
            <w:vAlign w:val="center"/>
          </w:tcPr>
          <w:p w14:paraId="37432135" w14:textId="095F1CE1" w:rsidR="002B64B2" w:rsidRPr="00050001" w:rsidRDefault="002B64B2" w:rsidP="002B64B2">
            <w:pPr>
              <w:spacing w:line="276" w:lineRule="auto"/>
              <w:jc w:val="right"/>
              <w:rPr>
                <w:color w:val="000000"/>
              </w:rPr>
            </w:pPr>
            <w:r w:rsidRPr="00E4133D">
              <w:rPr>
                <w:i/>
                <w:iCs/>
                <w:color w:val="000000"/>
              </w:rPr>
              <w:t>p</w:t>
            </w:r>
          </w:p>
        </w:tc>
        <w:tc>
          <w:tcPr>
            <w:tcW w:w="1152" w:type="dxa"/>
            <w:gridSpan w:val="2"/>
            <w:tcBorders>
              <w:left w:val="nil"/>
              <w:right w:val="nil"/>
            </w:tcBorders>
            <w:vAlign w:val="center"/>
          </w:tcPr>
          <w:p w14:paraId="255DB8E2" w14:textId="3EFD434F" w:rsidR="002B64B2" w:rsidRPr="00050001" w:rsidRDefault="002B64B2" w:rsidP="002B64B2">
            <w:pPr>
              <w:spacing w:line="276" w:lineRule="auto"/>
              <w:jc w:val="right"/>
              <w:rPr>
                <w:color w:val="000000"/>
              </w:rPr>
            </w:pPr>
          </w:p>
        </w:tc>
        <w:tc>
          <w:tcPr>
            <w:tcW w:w="1152" w:type="dxa"/>
            <w:gridSpan w:val="2"/>
            <w:tcBorders>
              <w:left w:val="nil"/>
              <w:right w:val="nil"/>
            </w:tcBorders>
            <w:vAlign w:val="center"/>
          </w:tcPr>
          <w:p w14:paraId="178A8CA6" w14:textId="23D1B443" w:rsidR="002B64B2" w:rsidRPr="00050001" w:rsidRDefault="002B64B2" w:rsidP="002B64B2">
            <w:pPr>
              <w:spacing w:line="276" w:lineRule="auto"/>
              <w:jc w:val="right"/>
              <w:rPr>
                <w:color w:val="000000"/>
              </w:rPr>
            </w:pPr>
          </w:p>
        </w:tc>
      </w:tr>
      <w:tr w:rsidR="002B64B2" w:rsidRPr="00A075E5" w14:paraId="64546910" w14:textId="77777777" w:rsidTr="002B64B2">
        <w:trPr>
          <w:trHeight w:val="320"/>
        </w:trPr>
        <w:tc>
          <w:tcPr>
            <w:tcW w:w="1971" w:type="dxa"/>
            <w:tcBorders>
              <w:top w:val="single" w:sz="4" w:space="0" w:color="auto"/>
              <w:left w:val="nil"/>
              <w:bottom w:val="nil"/>
              <w:right w:val="nil"/>
            </w:tcBorders>
            <w:shd w:val="clear" w:color="auto" w:fill="auto"/>
            <w:noWrap/>
            <w:vAlign w:val="bottom"/>
          </w:tcPr>
          <w:p w14:paraId="63599E35" w14:textId="571F7A90" w:rsidR="002B64B2" w:rsidRDefault="002B64B2" w:rsidP="002B64B2">
            <w:pPr>
              <w:spacing w:line="276" w:lineRule="auto"/>
              <w:rPr>
                <w:color w:val="000000"/>
              </w:rPr>
            </w:pPr>
            <w:r>
              <w:rPr>
                <w:color w:val="000000"/>
              </w:rPr>
              <w:t>CO</w:t>
            </w:r>
            <w:r>
              <w:rPr>
                <w:color w:val="000000"/>
                <w:vertAlign w:val="subscript"/>
              </w:rPr>
              <w:t>2</w:t>
            </w:r>
          </w:p>
        </w:tc>
        <w:tc>
          <w:tcPr>
            <w:tcW w:w="438" w:type="dxa"/>
            <w:tcBorders>
              <w:top w:val="single" w:sz="4" w:space="0" w:color="auto"/>
              <w:left w:val="nil"/>
              <w:bottom w:val="nil"/>
              <w:right w:val="nil"/>
            </w:tcBorders>
            <w:shd w:val="clear" w:color="auto" w:fill="auto"/>
            <w:noWrap/>
            <w:vAlign w:val="bottom"/>
          </w:tcPr>
          <w:p w14:paraId="00174733" w14:textId="6DADC8EA" w:rsidR="002B64B2" w:rsidRPr="00A075E5" w:rsidRDefault="002B64B2" w:rsidP="002B64B2">
            <w:pPr>
              <w:spacing w:line="276" w:lineRule="auto"/>
              <w:jc w:val="right"/>
              <w:rPr>
                <w:color w:val="000000"/>
              </w:rPr>
            </w:pPr>
            <w:r w:rsidRPr="00A075E5">
              <w:rPr>
                <w:color w:val="000000"/>
              </w:rPr>
              <w:t>1</w:t>
            </w:r>
          </w:p>
        </w:tc>
        <w:tc>
          <w:tcPr>
            <w:tcW w:w="1152" w:type="dxa"/>
            <w:tcBorders>
              <w:top w:val="single" w:sz="4" w:space="0" w:color="auto"/>
              <w:left w:val="nil"/>
              <w:bottom w:val="nil"/>
              <w:right w:val="nil"/>
            </w:tcBorders>
            <w:shd w:val="clear" w:color="auto" w:fill="auto"/>
            <w:noWrap/>
            <w:vAlign w:val="bottom"/>
          </w:tcPr>
          <w:p w14:paraId="1813313E" w14:textId="77D4AD49" w:rsidR="002B64B2" w:rsidRDefault="002B64B2" w:rsidP="002B64B2">
            <w:pPr>
              <w:spacing w:line="276" w:lineRule="auto"/>
              <w:jc w:val="right"/>
              <w:rPr>
                <w:color w:val="000000"/>
              </w:rPr>
            </w:pPr>
            <w:r w:rsidRPr="00050001">
              <w:rPr>
                <w:color w:val="000000"/>
              </w:rPr>
              <w:t>92.01</w:t>
            </w:r>
            <w:r>
              <w:rPr>
                <w:color w:val="000000"/>
              </w:rPr>
              <w:t>0</w:t>
            </w:r>
          </w:p>
        </w:tc>
        <w:tc>
          <w:tcPr>
            <w:tcW w:w="1152" w:type="dxa"/>
            <w:tcBorders>
              <w:top w:val="single" w:sz="4" w:space="0" w:color="auto"/>
              <w:left w:val="nil"/>
              <w:bottom w:val="nil"/>
            </w:tcBorders>
            <w:shd w:val="clear" w:color="auto" w:fill="auto"/>
            <w:noWrap/>
            <w:vAlign w:val="bottom"/>
          </w:tcPr>
          <w:p w14:paraId="3354D677" w14:textId="2B35A6B7" w:rsidR="002B64B2" w:rsidRDefault="002B64B2" w:rsidP="002B64B2">
            <w:pPr>
              <w:spacing w:line="276" w:lineRule="auto"/>
              <w:jc w:val="right"/>
              <w:rPr>
                <w:color w:val="000000"/>
              </w:rPr>
            </w:pPr>
            <w:r w:rsidRPr="00050001">
              <w:rPr>
                <w:b/>
                <w:bCs/>
                <w:color w:val="000000"/>
              </w:rPr>
              <w:t>&lt;0.001</w:t>
            </w:r>
          </w:p>
        </w:tc>
        <w:tc>
          <w:tcPr>
            <w:tcW w:w="1152" w:type="dxa"/>
            <w:tcBorders>
              <w:top w:val="single" w:sz="4" w:space="0" w:color="auto"/>
              <w:bottom w:val="nil"/>
              <w:right w:val="nil"/>
            </w:tcBorders>
            <w:shd w:val="clear" w:color="auto" w:fill="auto"/>
            <w:noWrap/>
            <w:vAlign w:val="bottom"/>
          </w:tcPr>
          <w:p w14:paraId="58B46A8A" w14:textId="5CFCF304" w:rsidR="002B64B2" w:rsidRPr="009412FD" w:rsidRDefault="002B64B2" w:rsidP="002B64B2">
            <w:pPr>
              <w:spacing w:line="276" w:lineRule="auto"/>
              <w:jc w:val="right"/>
              <w:rPr>
                <w:color w:val="000000"/>
              </w:rPr>
            </w:pPr>
            <w:r w:rsidRPr="00050001">
              <w:rPr>
                <w:color w:val="000000"/>
              </w:rPr>
              <w:t>0.256</w:t>
            </w:r>
          </w:p>
        </w:tc>
        <w:tc>
          <w:tcPr>
            <w:tcW w:w="1152" w:type="dxa"/>
            <w:tcBorders>
              <w:top w:val="single" w:sz="4" w:space="0" w:color="auto"/>
              <w:left w:val="nil"/>
              <w:bottom w:val="nil"/>
              <w:right w:val="nil"/>
            </w:tcBorders>
            <w:shd w:val="clear" w:color="auto" w:fill="auto"/>
            <w:noWrap/>
            <w:vAlign w:val="bottom"/>
          </w:tcPr>
          <w:p w14:paraId="1C68198F" w14:textId="7DCC5861" w:rsidR="002B64B2" w:rsidRPr="009412FD" w:rsidRDefault="002B64B2" w:rsidP="002B64B2">
            <w:pPr>
              <w:spacing w:line="276" w:lineRule="auto"/>
              <w:jc w:val="right"/>
              <w:rPr>
                <w:color w:val="000000"/>
              </w:rPr>
            </w:pPr>
            <w:r w:rsidRPr="00050001">
              <w:rPr>
                <w:color w:val="000000"/>
              </w:rPr>
              <w:t>0.613</w:t>
            </w:r>
          </w:p>
        </w:tc>
        <w:tc>
          <w:tcPr>
            <w:tcW w:w="1152" w:type="dxa"/>
            <w:tcBorders>
              <w:top w:val="single" w:sz="4" w:space="0" w:color="auto"/>
              <w:left w:val="nil"/>
              <w:bottom w:val="nil"/>
              <w:right w:val="nil"/>
            </w:tcBorders>
            <w:shd w:val="clear" w:color="auto" w:fill="auto"/>
            <w:noWrap/>
            <w:vAlign w:val="bottom"/>
          </w:tcPr>
          <w:p w14:paraId="60A94C3A" w14:textId="20E3938B" w:rsidR="002B64B2" w:rsidRPr="00050001" w:rsidRDefault="002B64B2" w:rsidP="002B64B2">
            <w:pPr>
              <w:spacing w:line="276" w:lineRule="auto"/>
              <w:jc w:val="right"/>
              <w:rPr>
                <w:color w:val="000000"/>
              </w:rPr>
            </w:pPr>
            <w:r>
              <w:rPr>
                <w:color w:val="000000"/>
              </w:rPr>
              <w:t>300.197</w:t>
            </w:r>
          </w:p>
        </w:tc>
        <w:tc>
          <w:tcPr>
            <w:tcW w:w="1152" w:type="dxa"/>
            <w:gridSpan w:val="2"/>
            <w:tcBorders>
              <w:top w:val="single" w:sz="4" w:space="0" w:color="auto"/>
              <w:left w:val="nil"/>
              <w:bottom w:val="nil"/>
              <w:right w:val="nil"/>
            </w:tcBorders>
            <w:shd w:val="clear" w:color="auto" w:fill="auto"/>
            <w:noWrap/>
            <w:vAlign w:val="bottom"/>
          </w:tcPr>
          <w:p w14:paraId="59DE3FA2" w14:textId="55A010FD"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left w:val="nil"/>
              <w:bottom w:val="nil"/>
              <w:right w:val="nil"/>
            </w:tcBorders>
            <w:vAlign w:val="bottom"/>
          </w:tcPr>
          <w:p w14:paraId="3E3C1FA4" w14:textId="096D4C1A" w:rsidR="002B64B2" w:rsidRPr="00050001" w:rsidRDefault="002B64B2" w:rsidP="002B64B2">
            <w:pPr>
              <w:spacing w:line="276" w:lineRule="auto"/>
              <w:jc w:val="right"/>
              <w:rPr>
                <w:color w:val="000000"/>
              </w:rPr>
            </w:pPr>
          </w:p>
        </w:tc>
        <w:tc>
          <w:tcPr>
            <w:tcW w:w="1152" w:type="dxa"/>
            <w:gridSpan w:val="2"/>
            <w:tcBorders>
              <w:left w:val="nil"/>
              <w:bottom w:val="nil"/>
              <w:right w:val="nil"/>
            </w:tcBorders>
            <w:vAlign w:val="bottom"/>
          </w:tcPr>
          <w:p w14:paraId="23969EBC" w14:textId="150C06CB" w:rsidR="002B64B2" w:rsidRPr="00050001" w:rsidRDefault="002B64B2" w:rsidP="002B64B2">
            <w:pPr>
              <w:spacing w:line="276" w:lineRule="auto"/>
              <w:jc w:val="right"/>
              <w:rPr>
                <w:color w:val="000000"/>
              </w:rPr>
            </w:pPr>
          </w:p>
        </w:tc>
      </w:tr>
      <w:tr w:rsidR="002B64B2" w:rsidRPr="00A075E5" w14:paraId="46584888" w14:textId="77777777" w:rsidTr="00C66EF6">
        <w:trPr>
          <w:trHeight w:val="320"/>
        </w:trPr>
        <w:tc>
          <w:tcPr>
            <w:tcW w:w="1971" w:type="dxa"/>
            <w:tcBorders>
              <w:top w:val="nil"/>
              <w:left w:val="nil"/>
              <w:bottom w:val="nil"/>
              <w:right w:val="nil"/>
            </w:tcBorders>
            <w:shd w:val="clear" w:color="auto" w:fill="auto"/>
            <w:noWrap/>
            <w:vAlign w:val="bottom"/>
          </w:tcPr>
          <w:p w14:paraId="6D2C7F7C" w14:textId="40649BC7" w:rsidR="002B64B2" w:rsidRDefault="002B64B2" w:rsidP="002B64B2">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tcPr>
          <w:p w14:paraId="5F23B33A" w14:textId="6EB8FBF4"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779FA995" w14:textId="563BFA6B" w:rsidR="002B64B2" w:rsidRDefault="002B64B2" w:rsidP="002B64B2">
            <w:pPr>
              <w:spacing w:line="276" w:lineRule="auto"/>
              <w:jc w:val="right"/>
              <w:rPr>
                <w:color w:val="000000"/>
              </w:rPr>
            </w:pPr>
            <w:r w:rsidRPr="00050001">
              <w:rPr>
                <w:color w:val="000000"/>
              </w:rPr>
              <w:t>27.768</w:t>
            </w:r>
          </w:p>
        </w:tc>
        <w:tc>
          <w:tcPr>
            <w:tcW w:w="1152" w:type="dxa"/>
            <w:tcBorders>
              <w:top w:val="nil"/>
              <w:left w:val="nil"/>
              <w:bottom w:val="nil"/>
            </w:tcBorders>
            <w:shd w:val="clear" w:color="auto" w:fill="auto"/>
            <w:noWrap/>
            <w:vAlign w:val="bottom"/>
          </w:tcPr>
          <w:p w14:paraId="4339C073" w14:textId="3FB3691C"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1998D76B" w14:textId="54482486" w:rsidR="002B64B2" w:rsidRPr="009412FD" w:rsidRDefault="002B64B2" w:rsidP="002B64B2">
            <w:pPr>
              <w:spacing w:line="276" w:lineRule="auto"/>
              <w:jc w:val="right"/>
              <w:rPr>
                <w:color w:val="000000"/>
              </w:rPr>
            </w:pPr>
            <w:r w:rsidRPr="00050001">
              <w:rPr>
                <w:color w:val="000000"/>
              </w:rPr>
              <w:t>3.094</w:t>
            </w:r>
          </w:p>
        </w:tc>
        <w:tc>
          <w:tcPr>
            <w:tcW w:w="1152" w:type="dxa"/>
            <w:tcBorders>
              <w:top w:val="nil"/>
              <w:left w:val="nil"/>
              <w:bottom w:val="nil"/>
              <w:right w:val="nil"/>
            </w:tcBorders>
            <w:shd w:val="clear" w:color="auto" w:fill="auto"/>
            <w:noWrap/>
            <w:vAlign w:val="bottom"/>
          </w:tcPr>
          <w:p w14:paraId="178CDCF8" w14:textId="233C2A28" w:rsidR="002B64B2" w:rsidRPr="00467CC6" w:rsidRDefault="002B64B2" w:rsidP="002B64B2">
            <w:pPr>
              <w:spacing w:line="276" w:lineRule="auto"/>
              <w:jc w:val="right"/>
              <w:rPr>
                <w:color w:val="000000"/>
              </w:rPr>
            </w:pPr>
            <w:r w:rsidRPr="00467CC6">
              <w:rPr>
                <w:color w:val="000000"/>
              </w:rPr>
              <w:t>0.079</w:t>
            </w:r>
          </w:p>
        </w:tc>
        <w:tc>
          <w:tcPr>
            <w:tcW w:w="1152" w:type="dxa"/>
            <w:tcBorders>
              <w:top w:val="nil"/>
              <w:left w:val="nil"/>
              <w:bottom w:val="nil"/>
              <w:right w:val="nil"/>
            </w:tcBorders>
            <w:shd w:val="clear" w:color="auto" w:fill="auto"/>
            <w:noWrap/>
            <w:vAlign w:val="bottom"/>
          </w:tcPr>
          <w:p w14:paraId="1205D94F" w14:textId="78B89D69" w:rsidR="002B64B2" w:rsidRPr="00050001" w:rsidRDefault="002B64B2" w:rsidP="002B64B2">
            <w:pPr>
              <w:spacing w:line="276" w:lineRule="auto"/>
              <w:jc w:val="right"/>
              <w:rPr>
                <w:color w:val="000000"/>
              </w:rPr>
            </w:pPr>
            <w:r>
              <w:rPr>
                <w:color w:val="000000"/>
              </w:rPr>
              <w:t>9.897</w:t>
            </w:r>
          </w:p>
        </w:tc>
        <w:tc>
          <w:tcPr>
            <w:tcW w:w="1152" w:type="dxa"/>
            <w:gridSpan w:val="2"/>
            <w:tcBorders>
              <w:top w:val="nil"/>
              <w:left w:val="nil"/>
              <w:bottom w:val="nil"/>
              <w:right w:val="nil"/>
            </w:tcBorders>
            <w:shd w:val="clear" w:color="auto" w:fill="auto"/>
            <w:noWrap/>
            <w:vAlign w:val="bottom"/>
          </w:tcPr>
          <w:p w14:paraId="056E5C8E" w14:textId="5D7BCDBD" w:rsidR="002B64B2" w:rsidRPr="00050001" w:rsidRDefault="002B64B2" w:rsidP="002B64B2">
            <w:pPr>
              <w:spacing w:line="276" w:lineRule="auto"/>
              <w:jc w:val="right"/>
              <w:rPr>
                <w:color w:val="000000"/>
              </w:rPr>
            </w:pPr>
            <w:r w:rsidRPr="00066136">
              <w:rPr>
                <w:b/>
                <w:bCs/>
                <w:color w:val="000000"/>
              </w:rPr>
              <w:t>0.002</w:t>
            </w:r>
          </w:p>
        </w:tc>
        <w:tc>
          <w:tcPr>
            <w:tcW w:w="1152" w:type="dxa"/>
            <w:gridSpan w:val="2"/>
            <w:tcBorders>
              <w:top w:val="nil"/>
              <w:left w:val="nil"/>
              <w:bottom w:val="nil"/>
              <w:right w:val="nil"/>
            </w:tcBorders>
            <w:vAlign w:val="bottom"/>
          </w:tcPr>
          <w:p w14:paraId="75E1778B" w14:textId="33100F45"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65B40608" w14:textId="410D3752" w:rsidR="002B64B2" w:rsidRPr="00050001" w:rsidRDefault="002B64B2" w:rsidP="002B64B2">
            <w:pPr>
              <w:spacing w:line="276" w:lineRule="auto"/>
              <w:jc w:val="right"/>
              <w:rPr>
                <w:color w:val="000000"/>
              </w:rPr>
            </w:pPr>
          </w:p>
        </w:tc>
      </w:tr>
      <w:tr w:rsidR="002B64B2" w:rsidRPr="00A075E5" w14:paraId="426F6F6F" w14:textId="77777777" w:rsidTr="00C66EF6">
        <w:trPr>
          <w:trHeight w:val="320"/>
        </w:trPr>
        <w:tc>
          <w:tcPr>
            <w:tcW w:w="1971" w:type="dxa"/>
            <w:tcBorders>
              <w:top w:val="nil"/>
              <w:left w:val="nil"/>
              <w:bottom w:val="nil"/>
              <w:right w:val="nil"/>
            </w:tcBorders>
            <w:shd w:val="clear" w:color="auto" w:fill="auto"/>
            <w:noWrap/>
            <w:vAlign w:val="bottom"/>
          </w:tcPr>
          <w:p w14:paraId="5DBAA69A" w14:textId="58CA235F" w:rsidR="002B64B2" w:rsidRDefault="002B64B2" w:rsidP="002B64B2">
            <w:pPr>
              <w:spacing w:line="276" w:lineRule="auto"/>
              <w:rPr>
                <w:color w:val="000000"/>
              </w:rPr>
            </w:pPr>
            <w:r>
              <w:rPr>
                <w:color w:val="000000"/>
              </w:rPr>
              <w:t>N fertilization (N)</w:t>
            </w:r>
          </w:p>
        </w:tc>
        <w:tc>
          <w:tcPr>
            <w:tcW w:w="438" w:type="dxa"/>
            <w:tcBorders>
              <w:top w:val="nil"/>
              <w:left w:val="nil"/>
              <w:bottom w:val="nil"/>
              <w:right w:val="nil"/>
            </w:tcBorders>
            <w:shd w:val="clear" w:color="auto" w:fill="auto"/>
            <w:noWrap/>
            <w:vAlign w:val="bottom"/>
          </w:tcPr>
          <w:p w14:paraId="5C964141" w14:textId="3D4D055E"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0B523641" w14:textId="47B6AE45" w:rsidR="002B64B2" w:rsidRDefault="002B64B2" w:rsidP="002B64B2">
            <w:pPr>
              <w:spacing w:line="276" w:lineRule="auto"/>
              <w:jc w:val="right"/>
              <w:rPr>
                <w:color w:val="000000"/>
              </w:rPr>
            </w:pPr>
            <w:r w:rsidRPr="00050001">
              <w:rPr>
                <w:color w:val="000000"/>
              </w:rPr>
              <w:t>28.147</w:t>
            </w:r>
          </w:p>
        </w:tc>
        <w:tc>
          <w:tcPr>
            <w:tcW w:w="1152" w:type="dxa"/>
            <w:tcBorders>
              <w:top w:val="nil"/>
              <w:left w:val="nil"/>
              <w:bottom w:val="nil"/>
            </w:tcBorders>
            <w:shd w:val="clear" w:color="auto" w:fill="auto"/>
            <w:noWrap/>
            <w:vAlign w:val="bottom"/>
          </w:tcPr>
          <w:p w14:paraId="6BF814B5" w14:textId="6321FE22" w:rsidR="002B64B2" w:rsidRDefault="002B64B2" w:rsidP="002B64B2">
            <w:pPr>
              <w:spacing w:line="276" w:lineRule="auto"/>
              <w:jc w:val="right"/>
              <w:rPr>
                <w:color w:val="000000"/>
              </w:rPr>
            </w:pPr>
            <w:r w:rsidRPr="00050001">
              <w:rPr>
                <w:b/>
                <w:bCs/>
                <w:color w:val="000000"/>
              </w:rPr>
              <w:t>&lt;0.001</w:t>
            </w:r>
          </w:p>
        </w:tc>
        <w:tc>
          <w:tcPr>
            <w:tcW w:w="1152" w:type="dxa"/>
            <w:tcBorders>
              <w:top w:val="nil"/>
              <w:bottom w:val="nil"/>
              <w:right w:val="nil"/>
            </w:tcBorders>
            <w:shd w:val="clear" w:color="auto" w:fill="auto"/>
            <w:noWrap/>
            <w:vAlign w:val="bottom"/>
          </w:tcPr>
          <w:p w14:paraId="273F4D54" w14:textId="24E9E6BA" w:rsidR="002B64B2" w:rsidRPr="009412FD" w:rsidRDefault="002B64B2" w:rsidP="002B64B2">
            <w:pPr>
              <w:spacing w:line="276" w:lineRule="auto"/>
              <w:jc w:val="right"/>
              <w:rPr>
                <w:color w:val="000000"/>
              </w:rPr>
            </w:pPr>
            <w:r w:rsidRPr="00050001">
              <w:rPr>
                <w:color w:val="000000"/>
              </w:rPr>
              <w:t>5.965</w:t>
            </w:r>
          </w:p>
        </w:tc>
        <w:tc>
          <w:tcPr>
            <w:tcW w:w="1152" w:type="dxa"/>
            <w:tcBorders>
              <w:top w:val="nil"/>
              <w:left w:val="nil"/>
              <w:bottom w:val="nil"/>
              <w:right w:val="nil"/>
            </w:tcBorders>
            <w:shd w:val="clear" w:color="auto" w:fill="auto"/>
            <w:noWrap/>
            <w:vAlign w:val="bottom"/>
          </w:tcPr>
          <w:p w14:paraId="428666CF" w14:textId="43119B08" w:rsidR="002B64B2" w:rsidRPr="009412FD" w:rsidRDefault="002B64B2" w:rsidP="002B64B2">
            <w:pPr>
              <w:spacing w:line="276" w:lineRule="auto"/>
              <w:jc w:val="right"/>
              <w:rPr>
                <w:color w:val="000000"/>
              </w:rPr>
            </w:pPr>
            <w:r w:rsidRPr="00050001">
              <w:rPr>
                <w:b/>
                <w:bCs/>
                <w:color w:val="000000"/>
              </w:rPr>
              <w:t>0.015</w:t>
            </w:r>
          </w:p>
        </w:tc>
        <w:tc>
          <w:tcPr>
            <w:tcW w:w="1152" w:type="dxa"/>
            <w:tcBorders>
              <w:top w:val="nil"/>
              <w:left w:val="nil"/>
              <w:bottom w:val="nil"/>
              <w:right w:val="nil"/>
            </w:tcBorders>
            <w:shd w:val="clear" w:color="auto" w:fill="auto"/>
            <w:noWrap/>
            <w:vAlign w:val="bottom"/>
          </w:tcPr>
          <w:p w14:paraId="3922DE21" w14:textId="7190AA97" w:rsidR="002B64B2" w:rsidRPr="00050001" w:rsidRDefault="002B64B2" w:rsidP="002B64B2">
            <w:pPr>
              <w:spacing w:line="276" w:lineRule="auto"/>
              <w:jc w:val="right"/>
              <w:rPr>
                <w:color w:val="000000"/>
              </w:rPr>
            </w:pPr>
            <w:r>
              <w:rPr>
                <w:color w:val="000000"/>
              </w:rPr>
              <w:t>29.695</w:t>
            </w:r>
          </w:p>
        </w:tc>
        <w:tc>
          <w:tcPr>
            <w:tcW w:w="1152" w:type="dxa"/>
            <w:gridSpan w:val="2"/>
            <w:tcBorders>
              <w:top w:val="nil"/>
              <w:left w:val="nil"/>
              <w:bottom w:val="nil"/>
              <w:right w:val="nil"/>
            </w:tcBorders>
            <w:shd w:val="clear" w:color="auto" w:fill="auto"/>
            <w:noWrap/>
            <w:vAlign w:val="bottom"/>
          </w:tcPr>
          <w:p w14:paraId="09B0640B" w14:textId="55ED6860"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bottom w:val="nil"/>
              <w:right w:val="nil"/>
            </w:tcBorders>
            <w:vAlign w:val="bottom"/>
          </w:tcPr>
          <w:p w14:paraId="4EFABB7C" w14:textId="04D5AAB4"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03F75473" w14:textId="0A2692AD" w:rsidR="002B64B2" w:rsidRPr="00050001" w:rsidRDefault="002B64B2" w:rsidP="002B64B2">
            <w:pPr>
              <w:spacing w:line="276" w:lineRule="auto"/>
              <w:jc w:val="right"/>
              <w:rPr>
                <w:color w:val="000000"/>
              </w:rPr>
            </w:pPr>
          </w:p>
        </w:tc>
      </w:tr>
      <w:tr w:rsidR="002B64B2" w:rsidRPr="00A075E5" w14:paraId="63E091D8" w14:textId="77777777" w:rsidTr="00C66EF6">
        <w:trPr>
          <w:trHeight w:val="320"/>
        </w:trPr>
        <w:tc>
          <w:tcPr>
            <w:tcW w:w="1971" w:type="dxa"/>
            <w:tcBorders>
              <w:top w:val="nil"/>
              <w:left w:val="nil"/>
              <w:bottom w:val="nil"/>
              <w:right w:val="nil"/>
            </w:tcBorders>
            <w:shd w:val="clear" w:color="auto" w:fill="auto"/>
            <w:noWrap/>
            <w:vAlign w:val="bottom"/>
          </w:tcPr>
          <w:p w14:paraId="4812BCE1" w14:textId="29D69BA8" w:rsidR="002B64B2" w:rsidRDefault="002B64B2" w:rsidP="002B64B2">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tcPr>
          <w:p w14:paraId="11E4EF7D" w14:textId="291E47A3"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16C44988" w14:textId="0B9E9742" w:rsidR="002B64B2" w:rsidRDefault="002B64B2" w:rsidP="002B64B2">
            <w:pPr>
              <w:spacing w:line="276" w:lineRule="auto"/>
              <w:jc w:val="right"/>
              <w:rPr>
                <w:color w:val="000000"/>
              </w:rPr>
            </w:pPr>
            <w:r w:rsidRPr="00050001">
              <w:rPr>
                <w:color w:val="000000"/>
              </w:rPr>
              <w:t>2.916</w:t>
            </w:r>
          </w:p>
        </w:tc>
        <w:tc>
          <w:tcPr>
            <w:tcW w:w="1152" w:type="dxa"/>
            <w:tcBorders>
              <w:top w:val="nil"/>
              <w:left w:val="nil"/>
              <w:bottom w:val="nil"/>
            </w:tcBorders>
            <w:shd w:val="clear" w:color="auto" w:fill="auto"/>
            <w:noWrap/>
            <w:vAlign w:val="bottom"/>
          </w:tcPr>
          <w:p w14:paraId="0345A5F3" w14:textId="2D9F5C94" w:rsidR="002B64B2" w:rsidRPr="00467CC6" w:rsidRDefault="002B64B2" w:rsidP="002B64B2">
            <w:pPr>
              <w:spacing w:line="276" w:lineRule="auto"/>
              <w:jc w:val="right"/>
              <w:rPr>
                <w:color w:val="000000"/>
              </w:rPr>
            </w:pPr>
            <w:r w:rsidRPr="00467CC6">
              <w:rPr>
                <w:color w:val="000000"/>
              </w:rPr>
              <w:t>0.088</w:t>
            </w:r>
          </w:p>
        </w:tc>
        <w:tc>
          <w:tcPr>
            <w:tcW w:w="1152" w:type="dxa"/>
            <w:tcBorders>
              <w:top w:val="nil"/>
              <w:bottom w:val="nil"/>
              <w:right w:val="nil"/>
            </w:tcBorders>
            <w:shd w:val="clear" w:color="auto" w:fill="auto"/>
            <w:noWrap/>
            <w:vAlign w:val="bottom"/>
          </w:tcPr>
          <w:p w14:paraId="21FC0FF4" w14:textId="523C40D5" w:rsidR="002B64B2" w:rsidRPr="009412FD" w:rsidRDefault="002B64B2" w:rsidP="002B64B2">
            <w:pPr>
              <w:spacing w:line="276" w:lineRule="auto"/>
              <w:jc w:val="right"/>
              <w:rPr>
                <w:color w:val="000000"/>
              </w:rPr>
            </w:pPr>
            <w:r w:rsidRPr="00050001">
              <w:rPr>
                <w:color w:val="000000"/>
              </w:rPr>
              <w:t>2.563</w:t>
            </w:r>
          </w:p>
        </w:tc>
        <w:tc>
          <w:tcPr>
            <w:tcW w:w="1152" w:type="dxa"/>
            <w:tcBorders>
              <w:top w:val="nil"/>
              <w:left w:val="nil"/>
              <w:bottom w:val="nil"/>
              <w:right w:val="nil"/>
            </w:tcBorders>
            <w:shd w:val="clear" w:color="auto" w:fill="auto"/>
            <w:noWrap/>
            <w:vAlign w:val="bottom"/>
          </w:tcPr>
          <w:p w14:paraId="5DFCD1B7" w14:textId="6FC85D1D" w:rsidR="002B64B2" w:rsidRPr="009412FD" w:rsidRDefault="002B64B2" w:rsidP="002B64B2">
            <w:pPr>
              <w:spacing w:line="276" w:lineRule="auto"/>
              <w:jc w:val="right"/>
              <w:rPr>
                <w:color w:val="000000"/>
              </w:rPr>
            </w:pPr>
            <w:r w:rsidRPr="00050001">
              <w:rPr>
                <w:color w:val="000000"/>
              </w:rPr>
              <w:t>0.109</w:t>
            </w:r>
          </w:p>
        </w:tc>
        <w:tc>
          <w:tcPr>
            <w:tcW w:w="1152" w:type="dxa"/>
            <w:tcBorders>
              <w:top w:val="nil"/>
              <w:left w:val="nil"/>
              <w:bottom w:val="nil"/>
              <w:right w:val="nil"/>
            </w:tcBorders>
            <w:shd w:val="clear" w:color="auto" w:fill="auto"/>
            <w:noWrap/>
            <w:vAlign w:val="bottom"/>
          </w:tcPr>
          <w:p w14:paraId="470654AA" w14:textId="0FCA1F18" w:rsidR="002B64B2" w:rsidRPr="00050001" w:rsidRDefault="002B64B2" w:rsidP="002B64B2">
            <w:pPr>
              <w:spacing w:line="276" w:lineRule="auto"/>
              <w:jc w:val="right"/>
              <w:rPr>
                <w:color w:val="000000"/>
              </w:rPr>
            </w:pPr>
            <w:r>
              <w:rPr>
                <w:color w:val="000000"/>
              </w:rPr>
              <w:t>0.944</w:t>
            </w:r>
          </w:p>
        </w:tc>
        <w:tc>
          <w:tcPr>
            <w:tcW w:w="1152" w:type="dxa"/>
            <w:gridSpan w:val="2"/>
            <w:tcBorders>
              <w:top w:val="nil"/>
              <w:left w:val="nil"/>
              <w:bottom w:val="nil"/>
              <w:right w:val="nil"/>
            </w:tcBorders>
            <w:shd w:val="clear" w:color="auto" w:fill="auto"/>
            <w:noWrap/>
            <w:vAlign w:val="bottom"/>
          </w:tcPr>
          <w:p w14:paraId="58EAC8E9" w14:textId="581784A1" w:rsidR="002B64B2" w:rsidRPr="00050001" w:rsidRDefault="002B64B2" w:rsidP="002B64B2">
            <w:pPr>
              <w:spacing w:line="276" w:lineRule="auto"/>
              <w:jc w:val="right"/>
              <w:rPr>
                <w:color w:val="000000"/>
              </w:rPr>
            </w:pPr>
            <w:r>
              <w:rPr>
                <w:color w:val="000000"/>
              </w:rPr>
              <w:t>0.331</w:t>
            </w:r>
          </w:p>
        </w:tc>
        <w:tc>
          <w:tcPr>
            <w:tcW w:w="1152" w:type="dxa"/>
            <w:gridSpan w:val="2"/>
            <w:tcBorders>
              <w:top w:val="nil"/>
              <w:left w:val="nil"/>
              <w:bottom w:val="nil"/>
              <w:right w:val="nil"/>
            </w:tcBorders>
            <w:vAlign w:val="bottom"/>
          </w:tcPr>
          <w:p w14:paraId="422A739A" w14:textId="3AA3A07F"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71A1B66E" w14:textId="1402632E" w:rsidR="002B64B2" w:rsidRPr="00050001" w:rsidRDefault="002B64B2" w:rsidP="002B64B2">
            <w:pPr>
              <w:spacing w:line="276" w:lineRule="auto"/>
              <w:jc w:val="right"/>
              <w:rPr>
                <w:color w:val="000000"/>
              </w:rPr>
            </w:pPr>
          </w:p>
        </w:tc>
      </w:tr>
      <w:tr w:rsidR="002B64B2" w:rsidRPr="00A075E5" w14:paraId="0247DA1D" w14:textId="77777777" w:rsidTr="00C66EF6">
        <w:trPr>
          <w:trHeight w:val="320"/>
        </w:trPr>
        <w:tc>
          <w:tcPr>
            <w:tcW w:w="1971" w:type="dxa"/>
            <w:tcBorders>
              <w:top w:val="nil"/>
              <w:left w:val="nil"/>
              <w:bottom w:val="nil"/>
              <w:right w:val="nil"/>
            </w:tcBorders>
            <w:shd w:val="clear" w:color="auto" w:fill="auto"/>
            <w:noWrap/>
            <w:vAlign w:val="bottom"/>
          </w:tcPr>
          <w:p w14:paraId="3947FD49" w14:textId="182A04BE" w:rsidR="002B64B2" w:rsidRDefault="002B64B2" w:rsidP="002B64B2">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tcPr>
          <w:p w14:paraId="19CCAFFD" w14:textId="1F049A6F"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bottom"/>
          </w:tcPr>
          <w:p w14:paraId="5C8847E9" w14:textId="43639BFA" w:rsidR="002B64B2" w:rsidRDefault="002B64B2" w:rsidP="002B64B2">
            <w:pPr>
              <w:spacing w:line="276" w:lineRule="auto"/>
              <w:jc w:val="right"/>
              <w:rPr>
                <w:color w:val="000000"/>
              </w:rPr>
            </w:pPr>
            <w:r w:rsidRPr="00050001">
              <w:rPr>
                <w:color w:val="000000"/>
              </w:rPr>
              <w:t>3.21</w:t>
            </w:r>
            <w:r>
              <w:rPr>
                <w:color w:val="000000"/>
              </w:rPr>
              <w:t>0</w:t>
            </w:r>
          </w:p>
        </w:tc>
        <w:tc>
          <w:tcPr>
            <w:tcW w:w="1152" w:type="dxa"/>
            <w:tcBorders>
              <w:top w:val="nil"/>
              <w:left w:val="nil"/>
              <w:bottom w:val="nil"/>
            </w:tcBorders>
            <w:shd w:val="clear" w:color="auto" w:fill="auto"/>
            <w:noWrap/>
            <w:vAlign w:val="bottom"/>
          </w:tcPr>
          <w:p w14:paraId="733BAF07" w14:textId="0C2D455B" w:rsidR="002B64B2" w:rsidRPr="00467CC6" w:rsidRDefault="002B64B2" w:rsidP="002B64B2">
            <w:pPr>
              <w:spacing w:line="276" w:lineRule="auto"/>
              <w:jc w:val="right"/>
              <w:rPr>
                <w:color w:val="000000"/>
              </w:rPr>
            </w:pPr>
            <w:r w:rsidRPr="00467CC6">
              <w:rPr>
                <w:color w:val="000000"/>
              </w:rPr>
              <w:t>0.073</w:t>
            </w:r>
          </w:p>
        </w:tc>
        <w:tc>
          <w:tcPr>
            <w:tcW w:w="1152" w:type="dxa"/>
            <w:tcBorders>
              <w:top w:val="nil"/>
              <w:bottom w:val="nil"/>
              <w:right w:val="nil"/>
            </w:tcBorders>
            <w:shd w:val="clear" w:color="auto" w:fill="auto"/>
            <w:noWrap/>
            <w:vAlign w:val="bottom"/>
          </w:tcPr>
          <w:p w14:paraId="53B68346" w14:textId="12D45736" w:rsidR="002B64B2" w:rsidRPr="009412FD" w:rsidRDefault="002B64B2" w:rsidP="002B64B2">
            <w:pPr>
              <w:spacing w:line="276" w:lineRule="auto"/>
              <w:jc w:val="right"/>
              <w:rPr>
                <w:color w:val="000000"/>
              </w:rPr>
            </w:pPr>
            <w:r w:rsidRPr="00050001">
              <w:rPr>
                <w:color w:val="000000"/>
              </w:rPr>
              <w:t>2.675</w:t>
            </w:r>
          </w:p>
        </w:tc>
        <w:tc>
          <w:tcPr>
            <w:tcW w:w="1152" w:type="dxa"/>
            <w:tcBorders>
              <w:top w:val="nil"/>
              <w:left w:val="nil"/>
              <w:bottom w:val="nil"/>
              <w:right w:val="nil"/>
            </w:tcBorders>
            <w:shd w:val="clear" w:color="auto" w:fill="auto"/>
            <w:noWrap/>
            <w:vAlign w:val="bottom"/>
          </w:tcPr>
          <w:p w14:paraId="1BD6E548" w14:textId="7CE481B3" w:rsidR="002B64B2" w:rsidRPr="009412FD" w:rsidRDefault="002B64B2" w:rsidP="002B64B2">
            <w:pPr>
              <w:spacing w:line="276" w:lineRule="auto"/>
              <w:jc w:val="right"/>
              <w:rPr>
                <w:color w:val="000000"/>
              </w:rPr>
            </w:pPr>
            <w:r w:rsidRPr="00050001">
              <w:rPr>
                <w:color w:val="000000"/>
              </w:rPr>
              <w:t>0.102</w:t>
            </w:r>
          </w:p>
        </w:tc>
        <w:tc>
          <w:tcPr>
            <w:tcW w:w="1152" w:type="dxa"/>
            <w:tcBorders>
              <w:top w:val="nil"/>
              <w:left w:val="nil"/>
              <w:bottom w:val="nil"/>
              <w:right w:val="nil"/>
            </w:tcBorders>
            <w:shd w:val="clear" w:color="auto" w:fill="auto"/>
            <w:noWrap/>
            <w:vAlign w:val="bottom"/>
          </w:tcPr>
          <w:p w14:paraId="1E26AE42" w14:textId="1947F513" w:rsidR="002B64B2" w:rsidRPr="00050001" w:rsidRDefault="002B64B2" w:rsidP="002B64B2">
            <w:pPr>
              <w:spacing w:line="276" w:lineRule="auto"/>
              <w:jc w:val="right"/>
              <w:rPr>
                <w:color w:val="000000"/>
              </w:rPr>
            </w:pPr>
            <w:r>
              <w:rPr>
                <w:color w:val="000000"/>
              </w:rPr>
              <w:t>5.359</w:t>
            </w:r>
          </w:p>
        </w:tc>
        <w:tc>
          <w:tcPr>
            <w:tcW w:w="1152" w:type="dxa"/>
            <w:gridSpan w:val="2"/>
            <w:tcBorders>
              <w:top w:val="nil"/>
              <w:left w:val="nil"/>
              <w:bottom w:val="nil"/>
              <w:right w:val="nil"/>
            </w:tcBorders>
            <w:shd w:val="clear" w:color="auto" w:fill="auto"/>
            <w:noWrap/>
            <w:vAlign w:val="bottom"/>
          </w:tcPr>
          <w:p w14:paraId="4CF7EF2B" w14:textId="7891928C" w:rsidR="002B64B2" w:rsidRPr="00050001" w:rsidRDefault="002B64B2" w:rsidP="002B64B2">
            <w:pPr>
              <w:spacing w:line="276" w:lineRule="auto"/>
              <w:jc w:val="right"/>
              <w:rPr>
                <w:color w:val="000000"/>
              </w:rPr>
            </w:pPr>
            <w:r w:rsidRPr="00066136">
              <w:rPr>
                <w:b/>
                <w:bCs/>
                <w:color w:val="000000"/>
              </w:rPr>
              <w:t>0.021</w:t>
            </w:r>
          </w:p>
        </w:tc>
        <w:tc>
          <w:tcPr>
            <w:tcW w:w="1152" w:type="dxa"/>
            <w:gridSpan w:val="2"/>
            <w:tcBorders>
              <w:top w:val="nil"/>
              <w:left w:val="nil"/>
              <w:bottom w:val="nil"/>
              <w:right w:val="nil"/>
            </w:tcBorders>
            <w:vAlign w:val="bottom"/>
          </w:tcPr>
          <w:p w14:paraId="5E9F329D" w14:textId="674FF64D" w:rsidR="002B64B2" w:rsidRPr="00050001" w:rsidRDefault="002B64B2" w:rsidP="002B64B2">
            <w:pPr>
              <w:spacing w:line="276" w:lineRule="auto"/>
              <w:jc w:val="right"/>
              <w:rPr>
                <w:color w:val="000000"/>
              </w:rPr>
            </w:pPr>
          </w:p>
        </w:tc>
        <w:tc>
          <w:tcPr>
            <w:tcW w:w="1152" w:type="dxa"/>
            <w:gridSpan w:val="2"/>
            <w:tcBorders>
              <w:top w:val="nil"/>
              <w:left w:val="nil"/>
              <w:bottom w:val="nil"/>
              <w:right w:val="nil"/>
            </w:tcBorders>
            <w:vAlign w:val="bottom"/>
          </w:tcPr>
          <w:p w14:paraId="1C65A3C1" w14:textId="3250F83C" w:rsidR="002B64B2" w:rsidRPr="00050001" w:rsidRDefault="002B64B2" w:rsidP="002B64B2">
            <w:pPr>
              <w:spacing w:line="276" w:lineRule="auto"/>
              <w:jc w:val="right"/>
              <w:rPr>
                <w:color w:val="000000"/>
              </w:rPr>
            </w:pPr>
          </w:p>
        </w:tc>
      </w:tr>
      <w:tr w:rsidR="002B64B2" w:rsidRPr="00A075E5" w14:paraId="5CC6C954" w14:textId="77777777" w:rsidTr="002B64B2">
        <w:trPr>
          <w:trHeight w:val="320"/>
        </w:trPr>
        <w:tc>
          <w:tcPr>
            <w:tcW w:w="1971" w:type="dxa"/>
            <w:tcBorders>
              <w:top w:val="nil"/>
              <w:left w:val="nil"/>
              <w:right w:val="nil"/>
            </w:tcBorders>
            <w:shd w:val="clear" w:color="auto" w:fill="auto"/>
            <w:noWrap/>
            <w:vAlign w:val="bottom"/>
          </w:tcPr>
          <w:p w14:paraId="19874A74" w14:textId="762D903A" w:rsidR="002B64B2" w:rsidRDefault="002B64B2" w:rsidP="002B64B2">
            <w:pPr>
              <w:spacing w:line="276" w:lineRule="auto"/>
              <w:rPr>
                <w:color w:val="000000"/>
              </w:rPr>
            </w:pPr>
            <w:r>
              <w:rPr>
                <w:color w:val="000000"/>
              </w:rPr>
              <w:t>I*N</w:t>
            </w:r>
          </w:p>
        </w:tc>
        <w:tc>
          <w:tcPr>
            <w:tcW w:w="438" w:type="dxa"/>
            <w:tcBorders>
              <w:top w:val="nil"/>
              <w:left w:val="nil"/>
              <w:right w:val="nil"/>
            </w:tcBorders>
            <w:shd w:val="clear" w:color="auto" w:fill="auto"/>
            <w:noWrap/>
            <w:vAlign w:val="bottom"/>
          </w:tcPr>
          <w:p w14:paraId="763FF54B" w14:textId="4D02FDAD"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bottom"/>
          </w:tcPr>
          <w:p w14:paraId="0EB23516" w14:textId="5168F629" w:rsidR="002B64B2" w:rsidRDefault="002B64B2" w:rsidP="002B64B2">
            <w:pPr>
              <w:spacing w:line="276" w:lineRule="auto"/>
              <w:jc w:val="right"/>
              <w:rPr>
                <w:color w:val="000000"/>
              </w:rPr>
            </w:pPr>
            <w:r w:rsidRPr="00050001">
              <w:rPr>
                <w:color w:val="000000"/>
              </w:rPr>
              <w:t>9.607</w:t>
            </w:r>
          </w:p>
        </w:tc>
        <w:tc>
          <w:tcPr>
            <w:tcW w:w="1152" w:type="dxa"/>
            <w:tcBorders>
              <w:top w:val="nil"/>
              <w:left w:val="nil"/>
            </w:tcBorders>
            <w:shd w:val="clear" w:color="auto" w:fill="auto"/>
            <w:noWrap/>
            <w:vAlign w:val="bottom"/>
          </w:tcPr>
          <w:p w14:paraId="65AB43C3" w14:textId="34185D7F" w:rsidR="002B64B2" w:rsidRDefault="002B64B2" w:rsidP="002B64B2">
            <w:pPr>
              <w:spacing w:line="276" w:lineRule="auto"/>
              <w:jc w:val="right"/>
              <w:rPr>
                <w:color w:val="000000"/>
              </w:rPr>
            </w:pPr>
            <w:r w:rsidRPr="00050001">
              <w:rPr>
                <w:b/>
                <w:bCs/>
                <w:color w:val="000000"/>
              </w:rPr>
              <w:t>0.002</w:t>
            </w:r>
          </w:p>
        </w:tc>
        <w:tc>
          <w:tcPr>
            <w:tcW w:w="1152" w:type="dxa"/>
            <w:tcBorders>
              <w:top w:val="nil"/>
              <w:right w:val="nil"/>
            </w:tcBorders>
            <w:shd w:val="clear" w:color="auto" w:fill="auto"/>
            <w:noWrap/>
            <w:vAlign w:val="bottom"/>
          </w:tcPr>
          <w:p w14:paraId="76538792" w14:textId="61F32B49" w:rsidR="002B64B2" w:rsidRPr="009412FD" w:rsidRDefault="002B64B2" w:rsidP="002B64B2">
            <w:pPr>
              <w:spacing w:line="276" w:lineRule="auto"/>
              <w:jc w:val="right"/>
              <w:rPr>
                <w:color w:val="000000"/>
              </w:rPr>
            </w:pPr>
            <w:r w:rsidRPr="00050001">
              <w:rPr>
                <w:color w:val="000000"/>
              </w:rPr>
              <w:t>12.083</w:t>
            </w:r>
          </w:p>
        </w:tc>
        <w:tc>
          <w:tcPr>
            <w:tcW w:w="1152" w:type="dxa"/>
            <w:tcBorders>
              <w:top w:val="nil"/>
              <w:left w:val="nil"/>
              <w:right w:val="nil"/>
            </w:tcBorders>
            <w:shd w:val="clear" w:color="auto" w:fill="auto"/>
            <w:noWrap/>
            <w:vAlign w:val="bottom"/>
          </w:tcPr>
          <w:p w14:paraId="7D84F647" w14:textId="7F9A5241" w:rsidR="002B64B2" w:rsidRPr="009412FD" w:rsidRDefault="002B64B2" w:rsidP="002B64B2">
            <w:pPr>
              <w:spacing w:line="276" w:lineRule="auto"/>
              <w:jc w:val="right"/>
              <w:rPr>
                <w:color w:val="000000"/>
              </w:rPr>
            </w:pPr>
            <w:r w:rsidRPr="00050001">
              <w:rPr>
                <w:b/>
                <w:bCs/>
                <w:color w:val="000000"/>
              </w:rPr>
              <w:t>0.001</w:t>
            </w:r>
          </w:p>
        </w:tc>
        <w:tc>
          <w:tcPr>
            <w:tcW w:w="1152" w:type="dxa"/>
            <w:tcBorders>
              <w:top w:val="nil"/>
              <w:left w:val="nil"/>
              <w:right w:val="nil"/>
            </w:tcBorders>
            <w:shd w:val="clear" w:color="auto" w:fill="auto"/>
            <w:noWrap/>
            <w:vAlign w:val="bottom"/>
          </w:tcPr>
          <w:p w14:paraId="70E906F0" w14:textId="03AFEAFE" w:rsidR="002B64B2" w:rsidRPr="00050001" w:rsidRDefault="002B64B2" w:rsidP="002B64B2">
            <w:pPr>
              <w:spacing w:line="276" w:lineRule="auto"/>
              <w:jc w:val="right"/>
              <w:rPr>
                <w:color w:val="000000"/>
              </w:rPr>
            </w:pPr>
            <w:r>
              <w:rPr>
                <w:color w:val="000000"/>
              </w:rPr>
              <w:t>10.883</w:t>
            </w:r>
          </w:p>
        </w:tc>
        <w:tc>
          <w:tcPr>
            <w:tcW w:w="1152" w:type="dxa"/>
            <w:gridSpan w:val="2"/>
            <w:tcBorders>
              <w:top w:val="nil"/>
              <w:left w:val="nil"/>
              <w:right w:val="nil"/>
            </w:tcBorders>
            <w:shd w:val="clear" w:color="auto" w:fill="auto"/>
            <w:noWrap/>
            <w:vAlign w:val="bottom"/>
          </w:tcPr>
          <w:p w14:paraId="36BC1CD9" w14:textId="0ED6B591" w:rsidR="002B64B2" w:rsidRPr="00050001" w:rsidRDefault="002B64B2" w:rsidP="002B64B2">
            <w:pPr>
              <w:spacing w:line="276" w:lineRule="auto"/>
              <w:jc w:val="right"/>
              <w:rPr>
                <w:color w:val="000000"/>
              </w:rPr>
            </w:pPr>
            <w:r w:rsidRPr="00066136">
              <w:rPr>
                <w:b/>
                <w:bCs/>
                <w:color w:val="000000"/>
              </w:rPr>
              <w:t>&lt;0.001</w:t>
            </w:r>
          </w:p>
        </w:tc>
        <w:tc>
          <w:tcPr>
            <w:tcW w:w="1152" w:type="dxa"/>
            <w:gridSpan w:val="2"/>
            <w:tcBorders>
              <w:top w:val="nil"/>
              <w:left w:val="nil"/>
              <w:right w:val="nil"/>
            </w:tcBorders>
            <w:vAlign w:val="bottom"/>
          </w:tcPr>
          <w:p w14:paraId="69AB8DD1" w14:textId="479ADB20"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756C74B9" w14:textId="01A8E661" w:rsidR="002B64B2" w:rsidRPr="00050001" w:rsidRDefault="002B64B2" w:rsidP="002B64B2">
            <w:pPr>
              <w:spacing w:line="276" w:lineRule="auto"/>
              <w:jc w:val="right"/>
              <w:rPr>
                <w:color w:val="000000"/>
              </w:rPr>
            </w:pPr>
          </w:p>
        </w:tc>
      </w:tr>
      <w:tr w:rsidR="002B64B2" w:rsidRPr="00A075E5" w14:paraId="785E96B4" w14:textId="77777777" w:rsidTr="002B64B2">
        <w:trPr>
          <w:trHeight w:val="320"/>
        </w:trPr>
        <w:tc>
          <w:tcPr>
            <w:tcW w:w="1971" w:type="dxa"/>
            <w:tcBorders>
              <w:top w:val="nil"/>
              <w:left w:val="nil"/>
              <w:bottom w:val="single" w:sz="2" w:space="0" w:color="auto"/>
              <w:right w:val="nil"/>
            </w:tcBorders>
            <w:shd w:val="clear" w:color="auto" w:fill="auto"/>
            <w:noWrap/>
            <w:vAlign w:val="bottom"/>
          </w:tcPr>
          <w:p w14:paraId="5126798D" w14:textId="292A3FF5" w:rsidR="002B64B2" w:rsidRDefault="002B64B2" w:rsidP="002B64B2">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2" w:space="0" w:color="auto"/>
              <w:right w:val="nil"/>
            </w:tcBorders>
            <w:shd w:val="clear" w:color="auto" w:fill="auto"/>
            <w:noWrap/>
            <w:vAlign w:val="bottom"/>
          </w:tcPr>
          <w:p w14:paraId="4C11EE7D" w14:textId="54E45220" w:rsidR="002B64B2" w:rsidRPr="00A075E5" w:rsidRDefault="002B64B2" w:rsidP="002B64B2">
            <w:pPr>
              <w:spacing w:line="276" w:lineRule="auto"/>
              <w:jc w:val="right"/>
              <w:rPr>
                <w:color w:val="000000"/>
              </w:rPr>
            </w:pPr>
            <w:r w:rsidRPr="00A075E5">
              <w:rPr>
                <w:color w:val="000000"/>
              </w:rPr>
              <w:t>1</w:t>
            </w:r>
          </w:p>
        </w:tc>
        <w:tc>
          <w:tcPr>
            <w:tcW w:w="1152" w:type="dxa"/>
            <w:tcBorders>
              <w:top w:val="nil"/>
              <w:left w:val="nil"/>
              <w:bottom w:val="single" w:sz="2" w:space="0" w:color="auto"/>
              <w:right w:val="nil"/>
            </w:tcBorders>
            <w:shd w:val="clear" w:color="auto" w:fill="auto"/>
            <w:noWrap/>
            <w:vAlign w:val="bottom"/>
          </w:tcPr>
          <w:p w14:paraId="66F70A33" w14:textId="792A9CA7" w:rsidR="002B64B2" w:rsidRDefault="002B64B2" w:rsidP="002B64B2">
            <w:pPr>
              <w:spacing w:line="276" w:lineRule="auto"/>
              <w:jc w:val="right"/>
              <w:rPr>
                <w:color w:val="000000"/>
              </w:rPr>
            </w:pPr>
            <w:r w:rsidRPr="00050001">
              <w:rPr>
                <w:color w:val="000000"/>
              </w:rPr>
              <w:t>1.102</w:t>
            </w:r>
          </w:p>
        </w:tc>
        <w:tc>
          <w:tcPr>
            <w:tcW w:w="1152" w:type="dxa"/>
            <w:tcBorders>
              <w:top w:val="nil"/>
              <w:left w:val="nil"/>
              <w:bottom w:val="single" w:sz="2" w:space="0" w:color="auto"/>
            </w:tcBorders>
            <w:shd w:val="clear" w:color="auto" w:fill="auto"/>
            <w:noWrap/>
            <w:vAlign w:val="bottom"/>
          </w:tcPr>
          <w:p w14:paraId="2E4F29BC" w14:textId="159A682F" w:rsidR="002B64B2" w:rsidRDefault="002B64B2" w:rsidP="002B64B2">
            <w:pPr>
              <w:spacing w:line="276" w:lineRule="auto"/>
              <w:jc w:val="right"/>
              <w:rPr>
                <w:color w:val="000000"/>
              </w:rPr>
            </w:pPr>
            <w:r w:rsidRPr="00050001">
              <w:rPr>
                <w:color w:val="000000"/>
              </w:rPr>
              <w:t>0.294</w:t>
            </w:r>
          </w:p>
        </w:tc>
        <w:tc>
          <w:tcPr>
            <w:tcW w:w="1152" w:type="dxa"/>
            <w:tcBorders>
              <w:top w:val="nil"/>
              <w:bottom w:val="single" w:sz="2" w:space="0" w:color="auto"/>
              <w:right w:val="nil"/>
            </w:tcBorders>
            <w:shd w:val="clear" w:color="auto" w:fill="auto"/>
            <w:noWrap/>
            <w:vAlign w:val="bottom"/>
          </w:tcPr>
          <w:p w14:paraId="2E00D7A8" w14:textId="1C48B018" w:rsidR="002B64B2" w:rsidRPr="009412FD" w:rsidRDefault="002B64B2" w:rsidP="002B64B2">
            <w:pPr>
              <w:spacing w:line="276" w:lineRule="auto"/>
              <w:jc w:val="right"/>
              <w:rPr>
                <w:color w:val="000000"/>
              </w:rPr>
            </w:pPr>
            <w:r w:rsidRPr="00050001">
              <w:rPr>
                <w:color w:val="000000"/>
              </w:rPr>
              <w:t>0.244</w:t>
            </w:r>
          </w:p>
        </w:tc>
        <w:tc>
          <w:tcPr>
            <w:tcW w:w="1152" w:type="dxa"/>
            <w:tcBorders>
              <w:top w:val="nil"/>
              <w:left w:val="nil"/>
              <w:bottom w:val="single" w:sz="2" w:space="0" w:color="auto"/>
              <w:right w:val="nil"/>
            </w:tcBorders>
            <w:shd w:val="clear" w:color="auto" w:fill="auto"/>
            <w:noWrap/>
            <w:vAlign w:val="bottom"/>
          </w:tcPr>
          <w:p w14:paraId="715E1102" w14:textId="0EF3062B" w:rsidR="002B64B2" w:rsidRPr="009412FD" w:rsidRDefault="002B64B2" w:rsidP="002B64B2">
            <w:pPr>
              <w:spacing w:line="276" w:lineRule="auto"/>
              <w:jc w:val="right"/>
              <w:rPr>
                <w:color w:val="000000"/>
              </w:rPr>
            </w:pPr>
            <w:r w:rsidRPr="00050001">
              <w:rPr>
                <w:color w:val="000000"/>
              </w:rPr>
              <w:t>0.622</w:t>
            </w:r>
          </w:p>
        </w:tc>
        <w:tc>
          <w:tcPr>
            <w:tcW w:w="1152" w:type="dxa"/>
            <w:tcBorders>
              <w:top w:val="nil"/>
              <w:left w:val="nil"/>
              <w:bottom w:val="single" w:sz="4" w:space="0" w:color="auto"/>
              <w:right w:val="nil"/>
            </w:tcBorders>
            <w:shd w:val="clear" w:color="auto" w:fill="auto"/>
            <w:noWrap/>
            <w:vAlign w:val="bottom"/>
          </w:tcPr>
          <w:p w14:paraId="40BF76C8" w14:textId="5E00445B" w:rsidR="002B64B2" w:rsidRPr="00050001" w:rsidRDefault="002B64B2" w:rsidP="002B64B2">
            <w:pPr>
              <w:spacing w:line="276" w:lineRule="auto"/>
              <w:jc w:val="right"/>
              <w:rPr>
                <w:color w:val="000000"/>
              </w:rPr>
            </w:pPr>
            <w:r>
              <w:rPr>
                <w:color w:val="000000"/>
              </w:rPr>
              <w:t>0.369</w:t>
            </w:r>
          </w:p>
        </w:tc>
        <w:tc>
          <w:tcPr>
            <w:tcW w:w="1152" w:type="dxa"/>
            <w:gridSpan w:val="2"/>
            <w:tcBorders>
              <w:top w:val="nil"/>
              <w:left w:val="nil"/>
              <w:bottom w:val="single" w:sz="4" w:space="0" w:color="auto"/>
              <w:right w:val="nil"/>
            </w:tcBorders>
            <w:shd w:val="clear" w:color="auto" w:fill="auto"/>
            <w:noWrap/>
            <w:vAlign w:val="bottom"/>
          </w:tcPr>
          <w:p w14:paraId="0C3CB6A5" w14:textId="4B4B383D" w:rsidR="002B64B2" w:rsidRPr="00050001" w:rsidRDefault="002B64B2" w:rsidP="002B64B2">
            <w:pPr>
              <w:spacing w:line="276" w:lineRule="auto"/>
              <w:jc w:val="right"/>
              <w:rPr>
                <w:color w:val="000000"/>
              </w:rPr>
            </w:pPr>
            <w:r w:rsidRPr="00066136">
              <w:rPr>
                <w:color w:val="000000"/>
              </w:rPr>
              <w:t>0.544</w:t>
            </w:r>
          </w:p>
        </w:tc>
        <w:tc>
          <w:tcPr>
            <w:tcW w:w="1152" w:type="dxa"/>
            <w:gridSpan w:val="2"/>
            <w:tcBorders>
              <w:top w:val="nil"/>
              <w:left w:val="nil"/>
              <w:right w:val="nil"/>
            </w:tcBorders>
            <w:vAlign w:val="bottom"/>
          </w:tcPr>
          <w:p w14:paraId="10377F35" w14:textId="7DCC7313" w:rsidR="002B64B2" w:rsidRPr="00050001" w:rsidRDefault="002B64B2" w:rsidP="002B64B2">
            <w:pPr>
              <w:spacing w:line="276" w:lineRule="auto"/>
              <w:jc w:val="right"/>
              <w:rPr>
                <w:color w:val="000000"/>
              </w:rPr>
            </w:pPr>
          </w:p>
        </w:tc>
        <w:tc>
          <w:tcPr>
            <w:tcW w:w="1152" w:type="dxa"/>
            <w:gridSpan w:val="2"/>
            <w:tcBorders>
              <w:top w:val="nil"/>
              <w:left w:val="nil"/>
              <w:right w:val="nil"/>
            </w:tcBorders>
            <w:vAlign w:val="bottom"/>
          </w:tcPr>
          <w:p w14:paraId="3C17CEA0" w14:textId="1AD523D5" w:rsidR="002B64B2" w:rsidRPr="00050001" w:rsidRDefault="002B64B2" w:rsidP="002B64B2">
            <w:pPr>
              <w:spacing w:line="276" w:lineRule="auto"/>
              <w:jc w:val="right"/>
              <w:rPr>
                <w:color w:val="000000"/>
              </w:rPr>
            </w:pPr>
          </w:p>
        </w:tc>
      </w:tr>
    </w:tbl>
    <w:p w14:paraId="429EE34C" w14:textId="6DE4019C" w:rsidR="009F20B5" w:rsidRPr="002B64B2" w:rsidRDefault="009F20B5" w:rsidP="002E00E5">
      <w:pPr>
        <w:spacing w:line="360" w:lineRule="auto"/>
      </w:pPr>
      <w:r w:rsidRPr="00FC69E5">
        <w:rPr>
          <w:vertAlign w:val="superscript"/>
        </w:rPr>
        <w:t>*</w:t>
      </w:r>
      <w:r>
        <w:t xml:space="preserve">Significance determined using Type II Wald </w:t>
      </w:r>
      <w:r>
        <w:rPr>
          <w:lang w:val="el-GR"/>
        </w:rPr>
        <w:t>χ</w:t>
      </w:r>
      <w:r>
        <w:rPr>
          <w:vertAlign w:val="superscript"/>
        </w:rPr>
        <w:t>2</w:t>
      </w:r>
      <w:r>
        <w:t xml:space="preserve"> tests (</w:t>
      </w:r>
      <w:r>
        <w:rPr>
          <w:lang w:val="el-GR"/>
        </w:rPr>
        <w:t>α</w:t>
      </w:r>
      <w:r>
        <w:t xml:space="preserve">=0.05). </w:t>
      </w:r>
      <w:r>
        <w:rPr>
          <w:i/>
          <w:iCs/>
        </w:rPr>
        <w:t>P</w:t>
      </w:r>
      <w:r>
        <w:t>-values less than 0.05 are in bold. Key: df=degrees of freedom,</w:t>
      </w:r>
      <w:r w:rsidR="002E00E5">
        <w:t xml:space="preserve"> </w:t>
      </w:r>
      <w:ins w:id="192" w:author="Perkowski, Evan A" w:date="2023-11-27T14:06:00Z">
        <w:r w:rsidR="00D92609">
          <w:rPr>
            <w:i/>
            <w:iCs/>
            <w:color w:val="000000"/>
            <w:lang w:val="el-GR"/>
          </w:rPr>
          <w:t>χ</w:t>
        </w:r>
        <w:r w:rsidR="00D92609" w:rsidRPr="00E042DB">
          <w:rPr>
            <w:color w:val="000000"/>
            <w:vertAlign w:val="superscript"/>
          </w:rPr>
          <w:t>2</w:t>
        </w:r>
        <w:r w:rsidR="00D92609">
          <w:rPr>
            <w:color w:val="000000"/>
          </w:rPr>
          <w:t>=Wald chi-square test statistic,</w:t>
        </w:r>
        <w:r w:rsidR="00D92609">
          <w:t xml:space="preserve"> </w:t>
        </w:r>
      </w:ins>
      <w:r w:rsidR="002E00E5">
        <w:rPr>
          <w:i/>
          <w:iCs/>
        </w:rPr>
        <w:t>A</w:t>
      </w:r>
      <w:r w:rsidR="002E00E5">
        <w:rPr>
          <w:vertAlign w:val="subscript"/>
        </w:rPr>
        <w:t>net</w:t>
      </w:r>
      <w:r w:rsidR="002E00E5">
        <w:t>=net photosynthesis rate</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 xml:space="preserve"> </w:t>
      </w:r>
      <w:r>
        <w:rPr>
          <w:i/>
          <w:iCs/>
        </w:rPr>
        <w:t>V</w:t>
      </w:r>
      <w:r>
        <w:rPr>
          <w:vertAlign w:val="subscript"/>
        </w:rPr>
        <w:t>cmax25</w:t>
      </w:r>
      <w:r>
        <w:t>=maximum rate of Rubisco carboxylation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E00E5">
        <w:t>,</w:t>
      </w:r>
      <w:r w:rsidRPr="00823CBA">
        <w:rPr>
          <w:i/>
          <w:iCs/>
        </w:rPr>
        <w:t xml:space="preserve"> </w:t>
      </w:r>
      <w:r>
        <w:rPr>
          <w:i/>
          <w:iCs/>
        </w:rPr>
        <w:t>J</w:t>
      </w:r>
      <w:r>
        <w:rPr>
          <w:vertAlign w:val="subscript"/>
        </w:rPr>
        <w:t>max25</w:t>
      </w:r>
      <w:r>
        <w:t>=maximum rate of</w:t>
      </w:r>
      <w:r w:rsidR="00A77E36">
        <w:t xml:space="preserve"> electron transport for</w:t>
      </w:r>
      <w:r>
        <w:t xml:space="preserve"> RuBP regeneration at 25</w:t>
      </w:r>
      <w:r>
        <w:sym w:font="Symbol" w:char="F0B0"/>
      </w:r>
      <w:r>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t>,</w:t>
      </w:r>
      <w:r w:rsidRPr="00CD6CA5">
        <w:rPr>
          <w:i/>
          <w:iCs/>
        </w:rPr>
        <w:t xml:space="preserve"> </w:t>
      </w:r>
      <w:r>
        <w:rPr>
          <w:i/>
          <w:iCs/>
        </w:rPr>
        <w:t>J</w:t>
      </w:r>
      <w:r>
        <w:rPr>
          <w:vertAlign w:val="subscript"/>
        </w:rPr>
        <w:t>max25</w:t>
      </w:r>
      <w:r>
        <w:t>:</w:t>
      </w:r>
      <w:r>
        <w:rPr>
          <w:i/>
          <w:iCs/>
        </w:rPr>
        <w:t>V</w:t>
      </w:r>
      <w:r>
        <w:rPr>
          <w:vertAlign w:val="subscript"/>
        </w:rPr>
        <w:t>cmax25</w:t>
      </w:r>
      <w:r>
        <w:t xml:space="preserve">=ratio of </w:t>
      </w:r>
      <w:r w:rsidRPr="00823CBA">
        <w:rPr>
          <w:i/>
          <w:iCs/>
        </w:rPr>
        <w:t>J</w:t>
      </w:r>
      <w:r w:rsidRPr="00823CBA">
        <w:rPr>
          <w:vertAlign w:val="subscript"/>
        </w:rPr>
        <w:t>max25</w:t>
      </w:r>
      <w:r>
        <w:t xml:space="preserve"> to </w:t>
      </w:r>
      <w:r w:rsidRPr="00823CBA">
        <w:rPr>
          <w:i/>
          <w:iCs/>
        </w:rPr>
        <w:t>V</w:t>
      </w:r>
      <w:r w:rsidRPr="00823CBA">
        <w:rPr>
          <w:vertAlign w:val="subscript"/>
        </w:rPr>
        <w:t>cmax25</w:t>
      </w:r>
      <w:r w:rsidR="002B64B2">
        <w:t xml:space="preserve"> (unitless)</w:t>
      </w:r>
      <w:r w:rsidR="002E00E5">
        <w:t>,</w:t>
      </w:r>
      <w:r>
        <w:t xml:space="preserve"> </w:t>
      </w:r>
      <w:r w:rsidR="00A77E36">
        <w:rPr>
          <w:i/>
          <w:iCs/>
        </w:rPr>
        <w:t>R</w:t>
      </w:r>
      <w:r w:rsidR="00A77E36">
        <w:rPr>
          <w:vertAlign w:val="subscript"/>
        </w:rPr>
        <w:t>d25</w:t>
      </w:r>
      <w:r w:rsidR="00A77E36">
        <w:t>=dark respiration at 25</w:t>
      </w:r>
      <w:r w:rsidR="00A77E36">
        <w:sym w:font="Symbol" w:char="F0B0"/>
      </w:r>
      <w:r w:rsidR="00A77E36">
        <w:t>C</w:t>
      </w:r>
      <w:r w:rsidR="00951048">
        <w:t xml:space="preserve"> (</w:t>
      </w:r>
      <w:r w:rsidR="00951048">
        <w:rPr>
          <w:lang w:val="el-GR"/>
        </w:rPr>
        <w:t>μ</w:t>
      </w:r>
      <w:r w:rsidR="00951048">
        <w:t>mol m</w:t>
      </w:r>
      <w:r w:rsidR="00951048">
        <w:rPr>
          <w:vertAlign w:val="superscript"/>
        </w:rPr>
        <w:t>-2</w:t>
      </w:r>
      <w:r w:rsidR="00951048">
        <w:t xml:space="preserve"> s</w:t>
      </w:r>
      <w:r w:rsidR="00951048">
        <w:rPr>
          <w:vertAlign w:val="superscript"/>
        </w:rPr>
        <w:t>-1</w:t>
      </w:r>
      <w:r w:rsidR="00951048">
        <w:t>)</w:t>
      </w:r>
      <w:r w:rsidR="002B64B2">
        <w:t xml:space="preserve">, </w:t>
      </w:r>
      <w:proofErr w:type="spellStart"/>
      <w:r w:rsidR="002B64B2">
        <w:rPr>
          <w:i/>
          <w:iCs/>
        </w:rPr>
        <w:t>PNUE</w:t>
      </w:r>
      <w:r w:rsidR="002B64B2">
        <w:rPr>
          <w:vertAlign w:val="subscript"/>
        </w:rPr>
        <w:t>growth</w:t>
      </w:r>
      <w:proofErr w:type="spellEnd"/>
      <w:r w:rsidR="002B64B2">
        <w:t>=photosynthetic nitrogen</w:t>
      </w:r>
      <w:r w:rsidR="00951048">
        <w:t>-</w:t>
      </w:r>
      <w:r w:rsidR="002B64B2">
        <w:t>use efficiency (</w:t>
      </w:r>
      <w:r w:rsidR="002B64B2">
        <w:rPr>
          <w:lang w:val="el-GR"/>
        </w:rPr>
        <w:t>μ</w:t>
      </w:r>
      <w:r w:rsidR="002B64B2">
        <w:t>mol CO</w:t>
      </w:r>
      <w:r w:rsidR="002B64B2">
        <w:rPr>
          <w:vertAlign w:val="subscript"/>
        </w:rPr>
        <w:t>2</w:t>
      </w:r>
      <w:r w:rsidR="002B64B2">
        <w:t xml:space="preserve"> gN</w:t>
      </w:r>
      <w:r w:rsidR="002B64B2">
        <w:rPr>
          <w:vertAlign w:val="superscript"/>
        </w:rPr>
        <w:t>-1</w:t>
      </w:r>
      <w:r w:rsidR="002B64B2">
        <w:t xml:space="preserve"> s</w:t>
      </w:r>
      <w:r w:rsidR="002B64B2">
        <w:rPr>
          <w:vertAlign w:val="superscript"/>
        </w:rPr>
        <w:t>-1</w:t>
      </w:r>
      <w:r w:rsidR="002B64B2">
        <w:t>)</w:t>
      </w:r>
    </w:p>
    <w:p w14:paraId="3FD06710" w14:textId="77777777" w:rsidR="00F57B03" w:rsidRDefault="00F57B03" w:rsidP="002E00E5">
      <w:pPr>
        <w:spacing w:line="360" w:lineRule="auto"/>
      </w:pPr>
    </w:p>
    <w:p w14:paraId="3B44C590" w14:textId="77777777" w:rsidR="002B64B2" w:rsidRDefault="002B64B2" w:rsidP="002E00E5">
      <w:pPr>
        <w:spacing w:line="360" w:lineRule="auto"/>
        <w:sectPr w:rsidR="002B64B2" w:rsidSect="0032333E">
          <w:pgSz w:w="15840" w:h="12240" w:orient="landscape"/>
          <w:pgMar w:top="1440" w:right="1440" w:bottom="1440" w:left="1440" w:header="720" w:footer="720" w:gutter="0"/>
          <w:lnNumType w:countBy="1" w:restart="continuous"/>
          <w:cols w:space="720"/>
          <w:docGrid w:linePitch="360"/>
        </w:sectPr>
      </w:pPr>
    </w:p>
    <w:p w14:paraId="5859DACF" w14:textId="500AF8C5" w:rsidR="00955DC4" w:rsidRDefault="009F20B5" w:rsidP="00955DC4">
      <w:pPr>
        <w:spacing w:line="360" w:lineRule="auto"/>
        <w:rPr>
          <w:b/>
        </w:rPr>
      </w:pPr>
      <w:r>
        <w:rPr>
          <w:b/>
        </w:rPr>
        <w:lastRenderedPageBreak/>
        <w:t>Figure 2</w:t>
      </w:r>
    </w:p>
    <w:p w14:paraId="40E16F33" w14:textId="4621A420" w:rsidR="00955DC4" w:rsidRDefault="00F57B03" w:rsidP="00517BC0">
      <w:pPr>
        <w:spacing w:line="360" w:lineRule="auto"/>
        <w:jc w:val="center"/>
        <w:rPr>
          <w:b/>
        </w:rPr>
      </w:pPr>
      <w:r>
        <w:rPr>
          <w:b/>
          <w:noProof/>
        </w:rPr>
        <w:drawing>
          <wp:inline distT="0" distB="0" distL="0" distR="0" wp14:anchorId="13A22BD5" wp14:editId="7295CC0C">
            <wp:extent cx="4752210" cy="4752210"/>
            <wp:effectExtent l="0" t="0" r="0" b="0"/>
            <wp:docPr id="1174777322" name="Picture 1" descr="A chart of different types of soil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7322" name="Picture 1" descr="A chart of different types of soil fertilization&#10;&#10;Description automatically generated"/>
                    <pic:cNvPicPr/>
                  </pic:nvPicPr>
                  <pic:blipFill>
                    <a:blip r:embed="rId16"/>
                    <a:stretch>
                      <a:fillRect/>
                    </a:stretch>
                  </pic:blipFill>
                  <pic:spPr>
                    <a:xfrm>
                      <a:off x="0" y="0"/>
                      <a:ext cx="4807853" cy="4807853"/>
                    </a:xfrm>
                    <a:prstGeom prst="rect">
                      <a:avLst/>
                    </a:prstGeom>
                  </pic:spPr>
                </pic:pic>
              </a:graphicData>
            </a:graphic>
          </wp:inline>
        </w:drawing>
      </w:r>
    </w:p>
    <w:p w14:paraId="0842C7A2" w14:textId="67773577" w:rsidR="00F57B03" w:rsidRDefault="009F20B5" w:rsidP="00F57B03">
      <w:pPr>
        <w:spacing w:line="360" w:lineRule="auto"/>
        <w:rPr>
          <w:bCs/>
        </w:rPr>
      </w:pPr>
      <w:r>
        <w:rPr>
          <w:b/>
        </w:rPr>
        <w:t xml:space="preserve">Figure 2 </w:t>
      </w:r>
      <w:r>
        <w:rPr>
          <w:bCs/>
        </w:rPr>
        <w:t>Effects of CO</w:t>
      </w:r>
      <w:r>
        <w:rPr>
          <w:bCs/>
          <w:vertAlign w:val="subscript"/>
        </w:rPr>
        <w:t>2</w:t>
      </w:r>
      <w:r>
        <w:rPr>
          <w:bCs/>
        </w:rPr>
        <w:t xml:space="preserve">, </w:t>
      </w:r>
      <w:ins w:id="193" w:author="Perkowski, Evan A" w:date="2023-11-13T15:31:00Z">
        <w:r w:rsidR="00165C21">
          <w:rPr>
            <w:bCs/>
          </w:rPr>
          <w:t xml:space="preserve">nitrogen </w:t>
        </w:r>
      </w:ins>
      <w:r>
        <w:rPr>
          <w:bCs/>
        </w:rPr>
        <w:t>fertilization, and inoculation on</w:t>
      </w:r>
      <w:r w:rsidR="003B4535">
        <w:rPr>
          <w:bCs/>
        </w:rPr>
        <w:t xml:space="preserve"> net photosynthesis</w:t>
      </w:r>
      <w:r w:rsidR="00A77E36">
        <w:rPr>
          <w:bCs/>
        </w:rPr>
        <w:t xml:space="preserve"> measured at 420 </w:t>
      </w:r>
      <w:r w:rsidR="00A77E36">
        <w:rPr>
          <w:bCs/>
          <w:lang w:val="el-GR"/>
        </w:rPr>
        <w:t>μ</w:t>
      </w:r>
      <w:r w:rsidR="00A77E36">
        <w:rPr>
          <w:bCs/>
        </w:rPr>
        <w:t>mol mol</w:t>
      </w:r>
      <w:r w:rsidR="00A77E36">
        <w:rPr>
          <w:bCs/>
          <w:vertAlign w:val="superscript"/>
        </w:rPr>
        <w:t>-1</w:t>
      </w:r>
      <w:r w:rsidR="00A77E36">
        <w:rPr>
          <w:bCs/>
        </w:rPr>
        <w:t xml:space="preserve"> CO</w:t>
      </w:r>
      <w:r w:rsidR="00A77E36">
        <w:rPr>
          <w:bCs/>
          <w:vertAlign w:val="subscript"/>
        </w:rPr>
        <w:t>2</w:t>
      </w:r>
      <w:r w:rsidR="003B4535">
        <w:rPr>
          <w:bCs/>
        </w:rPr>
        <w:t xml:space="preserve"> (a), </w:t>
      </w:r>
      <w:r w:rsidR="00A77E36">
        <w:rPr>
          <w:bCs/>
        </w:rPr>
        <w:t>net photosynthesis measured under growth CO</w:t>
      </w:r>
      <w:r w:rsidR="00A77E36">
        <w:rPr>
          <w:bCs/>
          <w:vertAlign w:val="subscript"/>
        </w:rPr>
        <w:t>2</w:t>
      </w:r>
      <w:r w:rsidR="00A77E36">
        <w:rPr>
          <w:bCs/>
        </w:rPr>
        <w:t xml:space="preserve"> concentration </w:t>
      </w:r>
      <w:r w:rsidR="003B4535">
        <w:rPr>
          <w:bCs/>
        </w:rPr>
        <w:t>(b), the maximum rate of Rubisco carboxylation at 25</w:t>
      </w:r>
      <w:r w:rsidR="003B4535">
        <w:rPr>
          <w:bCs/>
        </w:rPr>
        <w:sym w:font="Symbol" w:char="F0B0"/>
      </w:r>
      <w:r w:rsidR="003B4535">
        <w:rPr>
          <w:bCs/>
        </w:rPr>
        <w:t xml:space="preserve">C (c), </w:t>
      </w:r>
      <w:r w:rsidRPr="004177E2">
        <w:rPr>
          <w:bCs/>
        </w:rPr>
        <w:t xml:space="preserve">the maximum rate of </w:t>
      </w:r>
      <w:r w:rsidR="00A77E36">
        <w:rPr>
          <w:bCs/>
        </w:rPr>
        <w:t xml:space="preserve">electron transport for </w:t>
      </w:r>
      <w:r w:rsidRPr="004177E2">
        <w:rPr>
          <w:bCs/>
        </w:rPr>
        <w:t>RuBP regeneration</w:t>
      </w:r>
      <w:r w:rsidR="003B4535">
        <w:rPr>
          <w:bCs/>
        </w:rPr>
        <w:t xml:space="preserve"> at 25</w:t>
      </w:r>
      <w:r w:rsidR="003B4535">
        <w:rPr>
          <w:bCs/>
        </w:rPr>
        <w:sym w:font="Symbol" w:char="F0B0"/>
      </w:r>
      <w:r w:rsidR="003B4535">
        <w:rPr>
          <w:bCs/>
        </w:rPr>
        <w:t>C</w:t>
      </w:r>
      <w:r w:rsidRPr="004177E2">
        <w:rPr>
          <w:bCs/>
        </w:rPr>
        <w:t xml:space="preserve"> </w:t>
      </w:r>
      <w:r>
        <w:rPr>
          <w:bCs/>
        </w:rPr>
        <w:t>(</w:t>
      </w:r>
      <w:r w:rsidR="003B4535">
        <w:rPr>
          <w:bCs/>
        </w:rPr>
        <w:t>d</w:t>
      </w:r>
      <w:r>
        <w:rPr>
          <w:bCs/>
        </w:rPr>
        <w:t xml:space="preserve">), the ratio of the </w:t>
      </w:r>
      <w:r w:rsidRPr="004177E2">
        <w:rPr>
          <w:bCs/>
        </w:rPr>
        <w:t>maximum rate of</w:t>
      </w:r>
      <w:r w:rsidR="00A77E36">
        <w:rPr>
          <w:bCs/>
        </w:rPr>
        <w:t xml:space="preserve"> electron transport for</w:t>
      </w:r>
      <w:r w:rsidRPr="004177E2">
        <w:rPr>
          <w:bCs/>
        </w:rPr>
        <w:t xml:space="preserve"> RuBP regeneration</w:t>
      </w:r>
      <w:r>
        <w:rPr>
          <w:bCs/>
        </w:rPr>
        <w:t xml:space="preserve"> to the </w:t>
      </w:r>
      <w:r w:rsidRPr="004177E2">
        <w:rPr>
          <w:bCs/>
        </w:rPr>
        <w:t>maximum rate of Rubisco carboxylation</w:t>
      </w:r>
      <w:r>
        <w:rPr>
          <w:bCs/>
        </w:rPr>
        <w:t xml:space="preserve"> (</w:t>
      </w:r>
      <w:r w:rsidR="003B4535">
        <w:rPr>
          <w:bCs/>
        </w:rPr>
        <w:t>e</w:t>
      </w:r>
      <w:r>
        <w:rPr>
          <w:bCs/>
        </w:rPr>
        <w:t xml:space="preserve">), </w:t>
      </w:r>
      <w:r w:rsidR="00AD4FAC">
        <w:rPr>
          <w:bCs/>
        </w:rPr>
        <w:t>and</w:t>
      </w:r>
      <w:r w:rsidR="00A77E36">
        <w:rPr>
          <w:bCs/>
        </w:rPr>
        <w:t xml:space="preserve"> dark respiration at 25</w:t>
      </w:r>
      <w:r w:rsidR="00A77E36">
        <w:rPr>
          <w:bCs/>
        </w:rPr>
        <w:sym w:font="Symbol" w:char="F0B0"/>
      </w:r>
      <w:r w:rsidR="00A77E36">
        <w:rPr>
          <w:bCs/>
        </w:rPr>
        <w:t>C</w:t>
      </w:r>
      <w:r w:rsidR="00AD4FAC">
        <w:rPr>
          <w:color w:val="000000"/>
        </w:rPr>
        <w:t xml:space="preserve"> (f)</w:t>
      </w:r>
      <w:r>
        <w:rPr>
          <w:bCs/>
        </w:rPr>
        <w:t xml:space="preserve">. </w:t>
      </w:r>
      <w:ins w:id="194" w:author="Perkowski, Evan A" w:date="2023-11-28T09:42:00Z">
        <w:r w:rsidR="007021F4">
          <w:rPr>
            <w:bCs/>
          </w:rPr>
          <w:t>N</w:t>
        </w:r>
      </w:ins>
      <w:ins w:id="195" w:author="Perkowski, Evan A" w:date="2023-11-13T15:31:00Z">
        <w:r w:rsidR="00165C21">
          <w:rPr>
            <w:bCs/>
          </w:rPr>
          <w:t>itrogen f</w:t>
        </w:r>
      </w:ins>
      <w:r w:rsidR="00066136">
        <w:rPr>
          <w:bCs/>
        </w:rPr>
        <w:t>ertilization is represented on the x-axis. Red shaded points and trendlines indicate plants grown under elevated CO</w:t>
      </w:r>
      <w:r w:rsidR="00066136">
        <w:rPr>
          <w:bCs/>
          <w:vertAlign w:val="subscript"/>
        </w:rPr>
        <w:t>2</w:t>
      </w:r>
      <w:r w:rsidR="00066136">
        <w:rPr>
          <w:bCs/>
        </w:rPr>
        <w:t>, while blue shaded points and trendlines indicate plants grown under ambient CO</w:t>
      </w:r>
      <w:r w:rsidR="00066136">
        <w:rPr>
          <w:bCs/>
          <w:vertAlign w:val="subscript"/>
        </w:rPr>
        <w:t>2</w:t>
      </w:r>
      <w:r w:rsidR="00066136">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066136" w:rsidRPr="005D0864">
        <w:rPr>
          <w:bCs/>
          <w:i/>
          <w:iCs/>
        </w:rPr>
        <w:t>p</w:t>
      </w:r>
      <w:r w:rsidR="00066136">
        <w:rPr>
          <w:bCs/>
        </w:rPr>
        <w:t>&lt;0.05), while dashed trendlines indicate slopes that are not distinguishable from zero (</w:t>
      </w:r>
      <w:r w:rsidR="00066136" w:rsidRPr="005D0864">
        <w:rPr>
          <w:bCs/>
          <w:i/>
          <w:iCs/>
        </w:rPr>
        <w:t>p</w:t>
      </w:r>
      <w:r w:rsidR="00066136">
        <w:rPr>
          <w:bCs/>
        </w:rPr>
        <w:t>&gt;0.05)</w:t>
      </w:r>
      <w:r w:rsidR="00F57B03">
        <w:rPr>
          <w:bCs/>
        </w:rPr>
        <w:br w:type="page"/>
      </w:r>
    </w:p>
    <w:p w14:paraId="6716A63B" w14:textId="3D1968AD" w:rsidR="0080702B" w:rsidRPr="0080702B" w:rsidRDefault="003E1997" w:rsidP="00902118">
      <w:pPr>
        <w:spacing w:line="360" w:lineRule="auto"/>
        <w:rPr>
          <w:bCs/>
          <w:i/>
          <w:iCs/>
        </w:rPr>
      </w:pPr>
      <w:ins w:id="196" w:author="Perkowski, Evan A" w:date="2023-11-29T16:40:00Z">
        <w:r>
          <w:rPr>
            <w:bCs/>
            <w:i/>
            <w:iCs/>
          </w:rPr>
          <w:lastRenderedPageBreak/>
          <w:t>Photosynthetic n</w:t>
        </w:r>
      </w:ins>
      <w:r w:rsidR="0080702B">
        <w:rPr>
          <w:bCs/>
          <w:i/>
          <w:iCs/>
        </w:rPr>
        <w:t>itrogen</w:t>
      </w:r>
      <w:r w:rsidR="00951048">
        <w:rPr>
          <w:bCs/>
          <w:i/>
          <w:iCs/>
        </w:rPr>
        <w:t>-</w:t>
      </w:r>
      <w:r w:rsidR="0080702B">
        <w:rPr>
          <w:bCs/>
          <w:i/>
          <w:iCs/>
        </w:rPr>
        <w:t>use</w:t>
      </w:r>
      <w:ins w:id="197" w:author="Perkowski, Evan A" w:date="2023-11-29T16:41:00Z">
        <w:r>
          <w:rPr>
            <w:bCs/>
            <w:i/>
            <w:iCs/>
          </w:rPr>
          <w:t xml:space="preserve"> efficiency</w:t>
        </w:r>
      </w:ins>
    </w:p>
    <w:p w14:paraId="4A526A04" w14:textId="53DCAD13" w:rsidR="0080702B" w:rsidRPr="001D42A7" w:rsidRDefault="0080702B" w:rsidP="00902118">
      <w:pPr>
        <w:spacing w:line="360" w:lineRule="auto"/>
        <w:rPr>
          <w:bCs/>
        </w:rPr>
      </w:pPr>
      <w:r>
        <w:rPr>
          <w:bCs/>
        </w:rPr>
        <w:t>Elevated CO</w:t>
      </w:r>
      <w:r>
        <w:rPr>
          <w:bCs/>
          <w:vertAlign w:val="subscript"/>
        </w:rPr>
        <w:t>2</w:t>
      </w:r>
      <w:r>
        <w:rPr>
          <w:bCs/>
        </w:rPr>
        <w:t xml:space="preserve"> increased </w:t>
      </w:r>
      <w:proofErr w:type="spellStart"/>
      <w:r>
        <w:rPr>
          <w:bCs/>
          <w:i/>
          <w:iCs/>
        </w:rPr>
        <w:t>PNUE</w:t>
      </w:r>
      <w:r>
        <w:rPr>
          <w:bCs/>
          <w:vertAlign w:val="subscript"/>
        </w:rPr>
        <w:t>growth</w:t>
      </w:r>
      <w:proofErr w:type="spellEnd"/>
      <w:r>
        <w:rPr>
          <w:bCs/>
        </w:rPr>
        <w:t xml:space="preserve"> by 90% (</w:t>
      </w:r>
      <w:r>
        <w:rPr>
          <w:bCs/>
          <w:i/>
          <w:iCs/>
        </w:rPr>
        <w:t>p</w:t>
      </w:r>
      <w:r>
        <w:rPr>
          <w:bCs/>
        </w:rPr>
        <w:t xml:space="preserve">&lt;0.001; Table </w:t>
      </w:r>
      <w:r w:rsidR="00951048">
        <w:rPr>
          <w:bCs/>
        </w:rPr>
        <w:t>2</w:t>
      </w:r>
      <w:r>
        <w:rPr>
          <w:bCs/>
        </w:rPr>
        <w:t>; Fig. 3)</w:t>
      </w:r>
      <w:r w:rsidR="002C409B">
        <w:rPr>
          <w:bCs/>
        </w:rPr>
        <w:t xml:space="preserve">, a pattern that was not modified by inoculation </w:t>
      </w:r>
      <w:r w:rsidR="0026196D">
        <w:rPr>
          <w:bCs/>
        </w:rPr>
        <w:t xml:space="preserve">treatment </w:t>
      </w:r>
      <w:r w:rsidR="002C409B">
        <w:rPr>
          <w:bCs/>
        </w:rPr>
        <w:t>(CO</w:t>
      </w:r>
      <w:r w:rsidR="002C409B">
        <w:rPr>
          <w:bCs/>
          <w:vertAlign w:val="subscript"/>
        </w:rPr>
        <w:t>2</w:t>
      </w:r>
      <w:r w:rsidR="002C409B">
        <w:rPr>
          <w:bCs/>
        </w:rPr>
        <w:t xml:space="preserve">-by-inoculation interaction: </w:t>
      </w:r>
      <w:r w:rsidR="002C409B">
        <w:rPr>
          <w:bCs/>
          <w:i/>
          <w:iCs/>
        </w:rPr>
        <w:t>p</w:t>
      </w:r>
      <w:r w:rsidR="002C409B">
        <w:rPr>
          <w:bCs/>
        </w:rPr>
        <w:t xml:space="preserve">&gt;0.05; Table </w:t>
      </w:r>
      <w:r w:rsidR="00951048">
        <w:rPr>
          <w:bCs/>
        </w:rPr>
        <w:t>2</w:t>
      </w:r>
      <w:r w:rsidR="002C409B">
        <w:rPr>
          <w:bCs/>
        </w:rPr>
        <w:t>)</w:t>
      </w:r>
      <w:r>
        <w:rPr>
          <w:bCs/>
        </w:rPr>
        <w:t>. An interaction between CO</w:t>
      </w:r>
      <w:r>
        <w:rPr>
          <w:bCs/>
          <w:vertAlign w:val="subscript"/>
        </w:rPr>
        <w:t>2</w:t>
      </w:r>
      <w:r>
        <w:rPr>
          <w:bCs/>
        </w:rPr>
        <w:t xml:space="preserve"> and </w:t>
      </w:r>
      <w:ins w:id="198" w:author="Perkowski, Evan A" w:date="2023-11-13T15:32:00Z">
        <w:r w:rsidR="00165C21">
          <w:rPr>
            <w:bCs/>
          </w:rPr>
          <w:t xml:space="preserve">nitrogen </w:t>
        </w:r>
      </w:ins>
      <w:r>
        <w:rPr>
          <w:bCs/>
        </w:rPr>
        <w:t>fertilization (</w:t>
      </w:r>
      <w:r>
        <w:rPr>
          <w:bCs/>
          <w:i/>
          <w:iCs/>
        </w:rPr>
        <w:t>p</w:t>
      </w:r>
      <w:r>
        <w:rPr>
          <w:bCs/>
        </w:rPr>
        <w:t xml:space="preserve">=0.021; Table </w:t>
      </w:r>
      <w:r w:rsidR="00951048">
        <w:rPr>
          <w:bCs/>
        </w:rPr>
        <w:t>2</w:t>
      </w:r>
      <w:r>
        <w:rPr>
          <w:bCs/>
        </w:rPr>
        <w:t>) indicated that</w:t>
      </w:r>
      <w:r w:rsidR="0026196D">
        <w:rPr>
          <w:bCs/>
        </w:rPr>
        <w:t xml:space="preserve"> the</w:t>
      </w:r>
      <w:r>
        <w:rPr>
          <w:bCs/>
        </w:rPr>
        <w:t xml:space="preserve"> </w:t>
      </w:r>
      <w:r w:rsidR="002C409B">
        <w:rPr>
          <w:bCs/>
        </w:rPr>
        <w:t>positive effect of elevated CO</w:t>
      </w:r>
      <w:r w:rsidR="002C409B">
        <w:rPr>
          <w:bCs/>
          <w:vertAlign w:val="subscript"/>
        </w:rPr>
        <w:t>2</w:t>
      </w:r>
      <w:r w:rsidR="002C409B">
        <w:rPr>
          <w:bCs/>
        </w:rPr>
        <w:t xml:space="preserve"> on </w:t>
      </w:r>
      <w:proofErr w:type="spellStart"/>
      <w:r w:rsidR="002C409B">
        <w:rPr>
          <w:bCs/>
          <w:i/>
          <w:iCs/>
        </w:rPr>
        <w:t>PNUE</w:t>
      </w:r>
      <w:r w:rsidR="002C409B">
        <w:rPr>
          <w:bCs/>
          <w:vertAlign w:val="subscript"/>
        </w:rPr>
        <w:t>growth</w:t>
      </w:r>
      <w:proofErr w:type="spellEnd"/>
      <w:r w:rsidR="002C409B">
        <w:rPr>
          <w:bCs/>
        </w:rPr>
        <w:t xml:space="preserve"> decreased with increasing </w:t>
      </w:r>
      <w:ins w:id="199" w:author="Perkowski, Evan A" w:date="2023-11-13T15:32:00Z">
        <w:r w:rsidR="00165C21">
          <w:rPr>
            <w:bCs/>
          </w:rPr>
          <w:t xml:space="preserve">nitrogen </w:t>
        </w:r>
      </w:ins>
      <w:r w:rsidR="002C409B">
        <w:rPr>
          <w:bCs/>
        </w:rPr>
        <w:t>fertilization (</w:t>
      </w:r>
      <w:r w:rsidR="002C409B" w:rsidRPr="00BE43C5">
        <w:rPr>
          <w:bCs/>
        </w:rPr>
        <w:t>Fig</w:t>
      </w:r>
      <w:r w:rsidR="00202601" w:rsidRPr="00BE43C5">
        <w:rPr>
          <w:bCs/>
        </w:rPr>
        <w:t>.</w:t>
      </w:r>
      <w:r w:rsidR="002C409B" w:rsidRPr="00BE43C5">
        <w:rPr>
          <w:bCs/>
        </w:rPr>
        <w:t xml:space="preserve"> S</w:t>
      </w:r>
      <w:r w:rsidR="00BE43C5" w:rsidRPr="00BE43C5">
        <w:rPr>
          <w:bCs/>
        </w:rPr>
        <w:t>2</w:t>
      </w:r>
      <w:r w:rsidR="002C409B">
        <w:rPr>
          <w:bCs/>
        </w:rPr>
        <w:t xml:space="preserve">). This pattern was driven by </w:t>
      </w:r>
      <w:r w:rsidR="0026196D">
        <w:rPr>
          <w:bCs/>
        </w:rPr>
        <w:t xml:space="preserve">a </w:t>
      </w:r>
      <w:r w:rsidR="002C409B">
        <w:rPr>
          <w:bCs/>
        </w:rPr>
        <w:t xml:space="preserve">negative effect of increasing </w:t>
      </w:r>
      <w:ins w:id="200" w:author="Perkowski, Evan A" w:date="2023-11-13T15:32:00Z">
        <w:r w:rsidR="00165C21">
          <w:rPr>
            <w:bCs/>
          </w:rPr>
          <w:t xml:space="preserve">nitrogen </w:t>
        </w:r>
      </w:ins>
      <w:r w:rsidR="002C409B">
        <w:rPr>
          <w:bCs/>
        </w:rPr>
        <w:t>fertilization</w:t>
      </w:r>
      <w:r w:rsidR="009E0A98">
        <w:rPr>
          <w:bCs/>
        </w:rPr>
        <w:t xml:space="preserve"> on </w:t>
      </w:r>
      <w:proofErr w:type="spellStart"/>
      <w:r w:rsidR="009E0A98">
        <w:rPr>
          <w:bCs/>
          <w:i/>
          <w:iCs/>
        </w:rPr>
        <w:t>PNUE</w:t>
      </w:r>
      <w:r w:rsidR="009E0A98">
        <w:rPr>
          <w:bCs/>
          <w:vertAlign w:val="subscript"/>
        </w:rPr>
        <w:t>growth</w:t>
      </w:r>
      <w:proofErr w:type="spellEnd"/>
      <w:r w:rsidR="002C409B">
        <w:rPr>
          <w:bCs/>
        </w:rPr>
        <w:t xml:space="preserve"> (</w:t>
      </w:r>
      <w:r w:rsidR="002C409B">
        <w:rPr>
          <w:bCs/>
          <w:i/>
          <w:iCs/>
        </w:rPr>
        <w:t>p</w:t>
      </w:r>
      <w:r w:rsidR="002C409B">
        <w:rPr>
          <w:bCs/>
        </w:rPr>
        <w:t xml:space="preserve">&lt;0.001; Table </w:t>
      </w:r>
      <w:r w:rsidR="00951048">
        <w:rPr>
          <w:bCs/>
        </w:rPr>
        <w:t>2</w:t>
      </w:r>
      <w:r w:rsidR="002C409B">
        <w:rPr>
          <w:bCs/>
        </w:rPr>
        <w:t>) that w</w:t>
      </w:r>
      <w:r w:rsidR="0026196D">
        <w:rPr>
          <w:bCs/>
        </w:rPr>
        <w:t>as</w:t>
      </w:r>
      <w:r w:rsidR="002C409B">
        <w:rPr>
          <w:bCs/>
        </w:rPr>
        <w:t xml:space="preserve"> stronger under elevated CO</w:t>
      </w:r>
      <w:r w:rsidR="002C409B">
        <w:rPr>
          <w:bCs/>
          <w:vertAlign w:val="subscript"/>
        </w:rPr>
        <w:t>2</w:t>
      </w:r>
      <w:r w:rsidR="002C409B">
        <w:rPr>
          <w:bCs/>
        </w:rPr>
        <w:t xml:space="preserve"> compared to ambient CO</w:t>
      </w:r>
      <w:r w:rsidR="002C409B">
        <w:rPr>
          <w:bCs/>
          <w:vertAlign w:val="subscript"/>
        </w:rPr>
        <w:t>2</w:t>
      </w:r>
      <w:r w:rsidR="002C409B">
        <w:rPr>
          <w:bCs/>
        </w:rPr>
        <w:t xml:space="preserve"> (Tukey test comparing the </w:t>
      </w:r>
      <w:ins w:id="201" w:author="Perkowski, Evan A" w:date="2023-11-13T15:32:00Z">
        <w:r w:rsidR="00165C21">
          <w:rPr>
            <w:bCs/>
          </w:rPr>
          <w:t xml:space="preserve">nitrogen </w:t>
        </w:r>
      </w:ins>
      <w:r w:rsidR="002C409B">
        <w:rPr>
          <w:bCs/>
        </w:rPr>
        <w:t>fertilization-</w:t>
      </w:r>
      <w:proofErr w:type="spellStart"/>
      <w:r w:rsidR="002C409B">
        <w:rPr>
          <w:bCs/>
          <w:i/>
          <w:iCs/>
        </w:rPr>
        <w:t>PNUE</w:t>
      </w:r>
      <w:r w:rsidR="002C409B">
        <w:rPr>
          <w:bCs/>
          <w:vertAlign w:val="subscript"/>
        </w:rPr>
        <w:t>growth</w:t>
      </w:r>
      <w:proofErr w:type="spellEnd"/>
      <w:r w:rsidR="002C409B">
        <w:rPr>
          <w:bCs/>
        </w:rPr>
        <w:t xml:space="preserve"> slope between CO</w:t>
      </w:r>
      <w:r w:rsidR="002C409B">
        <w:rPr>
          <w:bCs/>
          <w:vertAlign w:val="subscript"/>
        </w:rPr>
        <w:t>2</w:t>
      </w:r>
      <w:r w:rsidR="002C409B">
        <w:rPr>
          <w:bCs/>
        </w:rPr>
        <w:t xml:space="preserve"> treatments:</w:t>
      </w:r>
      <w:r w:rsidR="002C409B">
        <w:rPr>
          <w:bCs/>
          <w:i/>
          <w:iCs/>
        </w:rPr>
        <w:t xml:space="preserve"> p</w:t>
      </w:r>
      <w:r w:rsidR="002C409B">
        <w:rPr>
          <w:bCs/>
        </w:rPr>
        <w:t>&lt;0.05). A</w:t>
      </w:r>
      <w:r>
        <w:rPr>
          <w:bCs/>
        </w:rPr>
        <w:t xml:space="preserve">n interaction between </w:t>
      </w:r>
      <w:ins w:id="202" w:author="Perkowski, Evan A" w:date="2023-11-13T15:32:00Z">
        <w:r w:rsidR="00165C21">
          <w:rPr>
            <w:bCs/>
          </w:rPr>
          <w:t xml:space="preserve">nitrogen </w:t>
        </w:r>
      </w:ins>
      <w:r>
        <w:rPr>
          <w:bCs/>
        </w:rPr>
        <w:t>fertilization and inoculation (</w:t>
      </w:r>
      <w:r>
        <w:rPr>
          <w:bCs/>
          <w:i/>
          <w:iCs/>
        </w:rPr>
        <w:t>p</w:t>
      </w:r>
      <w:r>
        <w:rPr>
          <w:bCs/>
        </w:rPr>
        <w:t xml:space="preserve">&lt;0.001; Table </w:t>
      </w:r>
      <w:r w:rsidR="00951048">
        <w:rPr>
          <w:bCs/>
        </w:rPr>
        <w:t>2</w:t>
      </w:r>
      <w:r>
        <w:rPr>
          <w:bCs/>
        </w:rPr>
        <w:t xml:space="preserve">; Fig. 3) indicated that </w:t>
      </w:r>
      <w:r w:rsidR="0026196D">
        <w:rPr>
          <w:bCs/>
        </w:rPr>
        <w:t xml:space="preserve">the </w:t>
      </w:r>
      <w:r>
        <w:rPr>
          <w:bCs/>
        </w:rPr>
        <w:t xml:space="preserve">negative effect of increasing </w:t>
      </w:r>
      <w:ins w:id="203" w:author="Perkowski, Evan A" w:date="2023-11-13T15:32:00Z">
        <w:r w:rsidR="00165C21">
          <w:rPr>
            <w:bCs/>
          </w:rPr>
          <w:t xml:space="preserve">nitrogen </w:t>
        </w:r>
      </w:ins>
      <w:r>
        <w:rPr>
          <w:bCs/>
        </w:rPr>
        <w:t xml:space="preserve">fertilization on </w:t>
      </w:r>
      <w:proofErr w:type="spellStart"/>
      <w:r>
        <w:rPr>
          <w:bCs/>
          <w:i/>
          <w:iCs/>
        </w:rPr>
        <w:t>PNUE</w:t>
      </w:r>
      <w:r>
        <w:rPr>
          <w:bCs/>
          <w:vertAlign w:val="subscript"/>
        </w:rPr>
        <w:t>growth</w:t>
      </w:r>
      <w:proofErr w:type="spellEnd"/>
      <w:r>
        <w:rPr>
          <w:bCs/>
        </w:rPr>
        <w:t xml:space="preserve"> w</w:t>
      </w:r>
      <w:r w:rsidR="0026196D">
        <w:rPr>
          <w:bCs/>
        </w:rPr>
        <w:t>as</w:t>
      </w:r>
      <w:r>
        <w:rPr>
          <w:bCs/>
        </w:rPr>
        <w:t xml:space="preserve"> </w:t>
      </w:r>
      <w:r w:rsidR="002C409B">
        <w:rPr>
          <w:bCs/>
        </w:rPr>
        <w:t xml:space="preserve">driven by inoculated plants (Tukey test of the </w:t>
      </w:r>
      <w:ins w:id="204"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inoculated plants</w:t>
      </w:r>
      <w:r w:rsidR="002C409B">
        <w:rPr>
          <w:bCs/>
        </w:rPr>
        <w:t xml:space="preserve">: </w:t>
      </w:r>
      <w:r w:rsidR="002C409B">
        <w:rPr>
          <w:bCs/>
          <w:i/>
          <w:iCs/>
        </w:rPr>
        <w:t>p</w:t>
      </w:r>
      <w:r w:rsidR="002C409B">
        <w:rPr>
          <w:bCs/>
        </w:rPr>
        <w:t xml:space="preserve">&lt;0.001), as there was no effect of </w:t>
      </w:r>
      <w:ins w:id="205" w:author="Perkowski, Evan A" w:date="2023-11-13T15:32:00Z">
        <w:r w:rsidR="00165C21">
          <w:rPr>
            <w:bCs/>
          </w:rPr>
          <w:t xml:space="preserve">nitrogen </w:t>
        </w:r>
      </w:ins>
      <w:r w:rsidR="002C409B">
        <w:rPr>
          <w:bCs/>
        </w:rPr>
        <w:t xml:space="preserve">fertilization on </w:t>
      </w:r>
      <w:proofErr w:type="spellStart"/>
      <w:r w:rsidR="002C409B">
        <w:rPr>
          <w:bCs/>
          <w:i/>
          <w:iCs/>
        </w:rPr>
        <w:t>PNUE</w:t>
      </w:r>
      <w:r w:rsidR="002C409B">
        <w:rPr>
          <w:bCs/>
          <w:vertAlign w:val="subscript"/>
        </w:rPr>
        <w:t>growth</w:t>
      </w:r>
      <w:proofErr w:type="spellEnd"/>
      <w:r w:rsidR="002C409B">
        <w:rPr>
          <w:bCs/>
        </w:rPr>
        <w:t xml:space="preserve"> in uninoculated plants (Tukey test of the </w:t>
      </w:r>
      <w:ins w:id="206" w:author="Perkowski, Evan A" w:date="2023-11-13T15:32:00Z">
        <w:r w:rsidR="00165C21">
          <w:rPr>
            <w:bCs/>
          </w:rPr>
          <w:t xml:space="preserve">nitrogen </w:t>
        </w:r>
      </w:ins>
      <w:r w:rsidR="002C409B">
        <w:rPr>
          <w:bCs/>
        </w:rPr>
        <w:t>fertilization-</w:t>
      </w:r>
      <w:proofErr w:type="spellStart"/>
      <w:r w:rsidR="002C409B">
        <w:rPr>
          <w:bCs/>
          <w:i/>
          <w:iCs/>
        </w:rPr>
        <w:t>PNUE</w:t>
      </w:r>
      <w:r w:rsidR="009E0A98">
        <w:rPr>
          <w:bCs/>
          <w:vertAlign w:val="subscript"/>
        </w:rPr>
        <w:t>growth</w:t>
      </w:r>
      <w:proofErr w:type="spellEnd"/>
      <w:r w:rsidR="002C409B">
        <w:rPr>
          <w:bCs/>
        </w:rPr>
        <w:t xml:space="preserve"> slope</w:t>
      </w:r>
      <w:r w:rsidR="003D0A1E">
        <w:rPr>
          <w:bCs/>
        </w:rPr>
        <w:t xml:space="preserve"> in uninoculated plants</w:t>
      </w:r>
      <w:r w:rsidR="002C409B">
        <w:rPr>
          <w:bCs/>
        </w:rPr>
        <w:t xml:space="preserve">: </w:t>
      </w:r>
      <w:r w:rsidR="002C409B">
        <w:rPr>
          <w:bCs/>
          <w:i/>
          <w:iCs/>
        </w:rPr>
        <w:t>p</w:t>
      </w:r>
      <w:r w:rsidR="002C409B">
        <w:rPr>
          <w:bCs/>
        </w:rPr>
        <w:t>&gt;0.05).</w:t>
      </w:r>
    </w:p>
    <w:p w14:paraId="16AA9BC0" w14:textId="76AE873F" w:rsidR="0080702B" w:rsidRPr="00B23B07" w:rsidRDefault="000818A4" w:rsidP="00951048">
      <w:pPr>
        <w:spacing w:line="360" w:lineRule="auto"/>
        <w:rPr>
          <w:color w:val="000000"/>
        </w:rPr>
      </w:pPr>
      <w:del w:id="207" w:author="Perkowski, Evan A" w:date="2023-11-29T16:40:00Z">
        <w:r w:rsidDel="003E1997">
          <w:rPr>
            <w:color w:val="000000"/>
          </w:rPr>
          <w:delText xml:space="preserve">An </w:delText>
        </w:r>
        <w:r w:rsidR="001D42A7" w:rsidDel="003E1997">
          <w:rPr>
            <w:color w:val="000000"/>
          </w:rPr>
          <w:delText>interaction between CO</w:delText>
        </w:r>
        <w:r w:rsidR="001D42A7" w:rsidDel="003E1997">
          <w:rPr>
            <w:color w:val="000000"/>
            <w:vertAlign w:val="subscript"/>
          </w:rPr>
          <w:delText>2</w:delText>
        </w:r>
        <w:r w:rsidR="00467CC6" w:rsidDel="003E1997">
          <w:rPr>
            <w:color w:val="000000"/>
          </w:rPr>
          <w:delText xml:space="preserve"> and fertilization</w:delText>
        </w:r>
        <w:r w:rsidR="009E0A98" w:rsidDel="003E1997">
          <w:rPr>
            <w:color w:val="000000"/>
          </w:rPr>
          <w:delText xml:space="preserve"> (</w:delText>
        </w:r>
        <w:r w:rsidR="009E0A98" w:rsidDel="003E1997">
          <w:rPr>
            <w:i/>
            <w:iCs/>
            <w:color w:val="000000"/>
          </w:rPr>
          <w:delText>p</w:delText>
        </w:r>
        <w:r w:rsidR="009E0A98" w:rsidDel="003E1997">
          <w:rPr>
            <w:color w:val="000000"/>
          </w:rPr>
          <w:delText>&lt;0.001; Table 3)</w:delText>
        </w:r>
        <w:r w:rsidR="00467CC6" w:rsidDel="003E1997">
          <w:rPr>
            <w:color w:val="000000"/>
          </w:rPr>
          <w:delText xml:space="preserve"> indicated that </w:delText>
        </w:r>
        <w:r w:rsidR="0026196D" w:rsidDel="003E1997">
          <w:rPr>
            <w:color w:val="000000"/>
          </w:rPr>
          <w:delText xml:space="preserve">the </w:delText>
        </w:r>
        <w:r w:rsidR="00467CC6" w:rsidDel="003E1997">
          <w:rPr>
            <w:color w:val="000000"/>
          </w:rPr>
          <w:delText xml:space="preserve">negative effect of increasing fertilization on </w:delText>
        </w:r>
        <w:r w:rsidR="00467CC6" w:rsidRPr="00AD4FAC" w:rsidDel="003E1997">
          <w:rPr>
            <w:i/>
            <w:iCs/>
            <w:color w:val="000000"/>
            <w:lang w:val="el-GR"/>
          </w:rPr>
          <w:delText>χ</w:delText>
        </w:r>
        <w:r w:rsidR="00467CC6" w:rsidDel="003E1997">
          <w:rPr>
            <w:color w:val="000000"/>
          </w:rPr>
          <w:delText xml:space="preserve"> (</w:delText>
        </w:r>
        <w:r w:rsidR="00467CC6" w:rsidDel="003E1997">
          <w:rPr>
            <w:i/>
            <w:iCs/>
            <w:color w:val="000000"/>
          </w:rPr>
          <w:delText>p</w:delText>
        </w:r>
        <w:r w:rsidR="00467CC6" w:rsidDel="003E1997">
          <w:rPr>
            <w:color w:val="000000"/>
          </w:rPr>
          <w:delText>&lt;0.001; Table 3)</w:delText>
        </w:r>
        <w:r w:rsidR="00467CC6" w:rsidDel="003E1997">
          <w:rPr>
            <w:i/>
            <w:iCs/>
            <w:color w:val="000000"/>
          </w:rPr>
          <w:delText xml:space="preserve"> </w:delText>
        </w:r>
        <w:r w:rsidR="00467CC6" w:rsidDel="003E1997">
          <w:rPr>
            <w:color w:val="000000"/>
          </w:rPr>
          <w:delText>w</w:delText>
        </w:r>
        <w:r w:rsidR="0026196D" w:rsidDel="003E1997">
          <w:rPr>
            <w:color w:val="000000"/>
          </w:rPr>
          <w:delText>as</w:delText>
        </w:r>
        <w:r w:rsidR="00467CC6" w:rsidDel="003E1997">
          <w:rPr>
            <w:color w:val="000000"/>
          </w:rPr>
          <w:delText xml:space="preserve"> stronger under elevated CO</w:delText>
        </w:r>
        <w:r w:rsidR="00467CC6" w:rsidDel="003E1997">
          <w:rPr>
            <w:color w:val="000000"/>
            <w:vertAlign w:val="subscript"/>
          </w:rPr>
          <w:delText>2</w:delText>
        </w:r>
        <w:r w:rsidR="00467CC6" w:rsidDel="003E1997">
          <w:rPr>
            <w:color w:val="000000"/>
          </w:rPr>
          <w:delText xml:space="preserve"> (Tukey test comparing the fertilization-</w:delText>
        </w:r>
        <w:r w:rsidR="00467CC6" w:rsidRPr="00AD4FAC" w:rsidDel="003E1997">
          <w:rPr>
            <w:i/>
            <w:iCs/>
            <w:color w:val="000000"/>
            <w:lang w:val="el-GR"/>
          </w:rPr>
          <w:delText>χ</w:delText>
        </w:r>
        <w:r w:rsidR="00467CC6" w:rsidDel="003E1997">
          <w:rPr>
            <w:color w:val="000000"/>
          </w:rPr>
          <w:delText xml:space="preserve"> slope between CO</w:delText>
        </w:r>
        <w:r w:rsidR="00467CC6" w:rsidDel="003E1997">
          <w:rPr>
            <w:color w:val="000000"/>
            <w:vertAlign w:val="subscript"/>
          </w:rPr>
          <w:delText>2</w:delText>
        </w:r>
        <w:r w:rsidR="00467CC6" w:rsidDel="003E1997">
          <w:rPr>
            <w:color w:val="000000"/>
          </w:rPr>
          <w:delText xml:space="preserve"> treatments: </w:delText>
        </w:r>
        <w:r w:rsidR="00467CC6" w:rsidDel="003E1997">
          <w:rPr>
            <w:i/>
            <w:iCs/>
            <w:color w:val="000000"/>
          </w:rPr>
          <w:delText>p</w:delText>
        </w:r>
        <w:r w:rsidR="00467CC6" w:rsidDel="003E1997">
          <w:rPr>
            <w:color w:val="000000"/>
          </w:rPr>
          <w:delText>&lt;0.05</w:delText>
        </w:r>
        <w:r w:rsidR="009E0A98" w:rsidDel="003E1997">
          <w:rPr>
            <w:color w:val="000000"/>
          </w:rPr>
          <w:delText xml:space="preserve">, resulting in a stronger downregulation of </w:delText>
        </w:r>
        <w:r w:rsidR="009E0A98" w:rsidRPr="00AD4FAC" w:rsidDel="003E1997">
          <w:rPr>
            <w:i/>
            <w:iCs/>
            <w:color w:val="000000"/>
            <w:lang w:val="el-GR"/>
          </w:rPr>
          <w:delText>χ</w:delText>
        </w:r>
        <w:r w:rsidR="009E0A98" w:rsidDel="003E1997">
          <w:rPr>
            <w:color w:val="000000"/>
          </w:rPr>
          <w:delText xml:space="preserve"> under elevated CO</w:delText>
        </w:r>
        <w:r w:rsidR="009E0A98" w:rsidDel="003E1997">
          <w:rPr>
            <w:color w:val="000000"/>
            <w:vertAlign w:val="subscript"/>
          </w:rPr>
          <w:delText>2</w:delText>
        </w:r>
        <w:r w:rsidR="009E0A98" w:rsidDel="003E1997">
          <w:rPr>
            <w:color w:val="000000"/>
          </w:rPr>
          <w:delText xml:space="preserve"> with increasing fertilization.</w:delText>
        </w:r>
        <w:r w:rsidR="00467CC6" w:rsidDel="003E1997">
          <w:rPr>
            <w:color w:val="000000"/>
          </w:rPr>
          <w:delText>An interaction between CO</w:delText>
        </w:r>
        <w:r w:rsidR="00467CC6" w:rsidDel="003E1997">
          <w:rPr>
            <w:color w:val="000000"/>
            <w:vertAlign w:val="subscript"/>
          </w:rPr>
          <w:delText>2</w:delText>
        </w:r>
        <w:r w:rsidR="00467CC6" w:rsidDel="003E1997">
          <w:rPr>
            <w:color w:val="000000"/>
          </w:rPr>
          <w:delText xml:space="preserve"> and inoculation </w:delText>
        </w:r>
        <w:r w:rsidR="009E0A98" w:rsidDel="003E1997">
          <w:rPr>
            <w:color w:val="000000"/>
          </w:rPr>
          <w:delText>(</w:delText>
        </w:r>
        <w:r w:rsidR="009E0A98" w:rsidDel="003E1997">
          <w:rPr>
            <w:i/>
            <w:iCs/>
            <w:color w:val="000000"/>
          </w:rPr>
          <w:delText>p</w:delText>
        </w:r>
        <w:r w:rsidR="009E0A98" w:rsidDel="003E1997">
          <w:rPr>
            <w:color w:val="000000"/>
          </w:rPr>
          <w:delText xml:space="preserve">&lt;0.001; Table 3) </w:delText>
        </w:r>
        <w:r w:rsidR="00467CC6" w:rsidRPr="009E0A98" w:rsidDel="003E1997">
          <w:rPr>
            <w:color w:val="000000"/>
          </w:rPr>
          <w:delText>indicated</w:delText>
        </w:r>
        <w:r w:rsidR="00467CC6" w:rsidDel="003E1997">
          <w:rPr>
            <w:color w:val="000000"/>
          </w:rPr>
          <w:delText xml:space="preserve"> that </w:delText>
        </w:r>
        <w:r w:rsidR="00E60183" w:rsidRPr="00AD4FAC" w:rsidDel="003E1997">
          <w:rPr>
            <w:i/>
            <w:iCs/>
            <w:color w:val="000000"/>
            <w:lang w:val="el-GR"/>
          </w:rPr>
          <w:delText>χ</w:delText>
        </w:r>
        <w:r w:rsidR="00E60183" w:rsidDel="003E1997">
          <w:rPr>
            <w:color w:val="000000"/>
          </w:rPr>
          <w:delText xml:space="preserve">  uninoculated plants (Tukey test of the CO</w:delText>
        </w:r>
        <w:r w:rsidR="00E60183" w:rsidDel="003E1997">
          <w:rPr>
            <w:color w:val="000000"/>
            <w:vertAlign w:val="subscript"/>
          </w:rPr>
          <w:delText>2</w:delText>
        </w:r>
        <w:r w:rsidR="00E60183" w:rsidDel="003E1997">
          <w:rPr>
            <w:color w:val="000000"/>
          </w:rPr>
          <w:delText xml:space="preserve"> effect</w:delText>
        </w:r>
        <w:r w:rsidR="003D0A1E" w:rsidDel="003E1997">
          <w:rPr>
            <w:color w:val="000000"/>
          </w:rPr>
          <w:delText xml:space="preserve"> in uninoculated plants</w:delText>
        </w:r>
        <w:r w:rsidR="00E60183" w:rsidDel="003E1997">
          <w:rPr>
            <w:color w:val="000000"/>
          </w:rPr>
          <w:delText xml:space="preserve">: </w:delText>
        </w:r>
        <w:r w:rsidR="00E60183" w:rsidDel="003E1997">
          <w:rPr>
            <w:i/>
            <w:iCs/>
            <w:color w:val="000000"/>
          </w:rPr>
          <w:delText>p</w:delText>
        </w:r>
        <w:r w:rsidR="00E60183" w:rsidDel="003E1997">
          <w:rPr>
            <w:color w:val="000000"/>
          </w:rPr>
          <w:delText xml:space="preserve">&lt;0.001) increased </w:delText>
        </w:r>
        <w:r w:rsidR="00E60183" w:rsidRPr="00AD4FAC" w:rsidDel="003E1997">
          <w:rPr>
            <w:i/>
            <w:iCs/>
            <w:color w:val="000000"/>
            <w:lang w:val="el-GR"/>
          </w:rPr>
          <w:delText>χ</w:delText>
        </w:r>
        <w:r w:rsidR="00E60183" w:rsidDel="003E1997">
          <w:rPr>
            <w:color w:val="000000"/>
          </w:rPr>
          <w:delText xml:space="preserve"> in inoculated plants (Tukey test of the CO</w:delText>
        </w:r>
        <w:r w:rsidR="00E60183" w:rsidDel="003E1997">
          <w:rPr>
            <w:color w:val="000000"/>
            <w:vertAlign w:val="subscript"/>
          </w:rPr>
          <w:delText>2</w:delText>
        </w:r>
        <w:r w:rsidR="00E60183" w:rsidDel="003E1997">
          <w:rPr>
            <w:color w:val="000000"/>
          </w:rPr>
          <w:delText xml:space="preserve"> effect</w:delText>
        </w:r>
        <w:r w:rsidR="003D0A1E" w:rsidDel="003E1997">
          <w:rPr>
            <w:color w:val="000000"/>
          </w:rPr>
          <w:delText xml:space="preserve"> in inoculated plants</w:delText>
        </w:r>
        <w:r w:rsidR="00E60183" w:rsidDel="003E1997">
          <w:rPr>
            <w:color w:val="000000"/>
          </w:rPr>
          <w:delText xml:space="preserve">: </w:delText>
        </w:r>
        <w:r w:rsidR="00E60183" w:rsidDel="003E1997">
          <w:rPr>
            <w:i/>
            <w:iCs/>
            <w:color w:val="000000"/>
          </w:rPr>
          <w:delText>p</w:delText>
        </w:r>
        <w:r w:rsidR="00E60183" w:rsidDel="003E1997">
          <w:rPr>
            <w:color w:val="000000"/>
          </w:rPr>
          <w:delText>&lt;0.001).</w:delText>
        </w:r>
      </w:del>
      <w:r w:rsidR="0080702B">
        <w:rPr>
          <w:b/>
        </w:rPr>
        <w:br w:type="page"/>
      </w:r>
    </w:p>
    <w:p w14:paraId="7E861012" w14:textId="6E1A7C14" w:rsidR="0032333E" w:rsidRDefault="000E361E" w:rsidP="00902118">
      <w:pPr>
        <w:spacing w:line="360" w:lineRule="auto"/>
        <w:rPr>
          <w:b/>
        </w:rPr>
      </w:pPr>
      <w:r>
        <w:rPr>
          <w:b/>
        </w:rPr>
        <w:lastRenderedPageBreak/>
        <w:t>Figure 3</w:t>
      </w:r>
    </w:p>
    <w:p w14:paraId="64C6BC42" w14:textId="7278A105" w:rsidR="000E361E" w:rsidRDefault="002B64B2" w:rsidP="002B64B2">
      <w:pPr>
        <w:spacing w:line="360" w:lineRule="auto"/>
        <w:jc w:val="center"/>
        <w:rPr>
          <w:b/>
        </w:rPr>
      </w:pPr>
      <w:r>
        <w:rPr>
          <w:b/>
          <w:noProof/>
        </w:rPr>
        <w:drawing>
          <wp:inline distT="0" distB="0" distL="0" distR="0" wp14:anchorId="18C636BA" wp14:editId="058C644A">
            <wp:extent cx="3849573" cy="2165385"/>
            <wp:effectExtent l="0" t="0" r="0" b="0"/>
            <wp:docPr id="1169493899" name="Picture 2" descr="A graph showing different levels of ferti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899" name="Picture 2" descr="A graph showing different levels of fertilization&#10;&#10;Description automatically generated"/>
                    <pic:cNvPicPr/>
                  </pic:nvPicPr>
                  <pic:blipFill>
                    <a:blip r:embed="rId17"/>
                    <a:stretch>
                      <a:fillRect/>
                    </a:stretch>
                  </pic:blipFill>
                  <pic:spPr>
                    <a:xfrm>
                      <a:off x="0" y="0"/>
                      <a:ext cx="3883722" cy="2184594"/>
                    </a:xfrm>
                    <a:prstGeom prst="rect">
                      <a:avLst/>
                    </a:prstGeom>
                  </pic:spPr>
                </pic:pic>
              </a:graphicData>
            </a:graphic>
          </wp:inline>
        </w:drawing>
      </w:r>
    </w:p>
    <w:p w14:paraId="102C5CF3" w14:textId="35153118" w:rsidR="000E361E" w:rsidRPr="000E361E" w:rsidRDefault="000E361E" w:rsidP="00902118">
      <w:pPr>
        <w:spacing w:line="360" w:lineRule="auto"/>
        <w:rPr>
          <w:b/>
        </w:rPr>
      </w:pPr>
      <w:r>
        <w:rPr>
          <w:b/>
        </w:rPr>
        <w:t xml:space="preserve">Figure 3 </w:t>
      </w:r>
      <w:r>
        <w:rPr>
          <w:bCs/>
        </w:rPr>
        <w:t>Effects of CO</w:t>
      </w:r>
      <w:r>
        <w:rPr>
          <w:bCs/>
          <w:vertAlign w:val="subscript"/>
        </w:rPr>
        <w:t>2</w:t>
      </w:r>
      <w:r>
        <w:rPr>
          <w:bCs/>
        </w:rPr>
        <w:t xml:space="preserve">, </w:t>
      </w:r>
      <w:ins w:id="208" w:author="Perkowski, Evan A" w:date="2023-11-13T15:34:00Z">
        <w:r w:rsidR="00165C21">
          <w:rPr>
            <w:bCs/>
          </w:rPr>
          <w:t xml:space="preserve">nitrogen </w:t>
        </w:r>
      </w:ins>
      <w:r>
        <w:rPr>
          <w:bCs/>
        </w:rPr>
        <w:t>fertilization, and inoculation on photosynthetic nitrogen-use effi</w:t>
      </w:r>
      <w:r w:rsidR="00BD3F18">
        <w:rPr>
          <w:bCs/>
        </w:rPr>
        <w:t>ciency</w:t>
      </w:r>
      <w:r>
        <w:rPr>
          <w:bCs/>
        </w:rPr>
        <w:t>.</w:t>
      </w:r>
      <w:r w:rsidRPr="000E361E">
        <w:rPr>
          <w:bCs/>
        </w:rPr>
        <w:t xml:space="preserve"> </w:t>
      </w:r>
      <w:ins w:id="209" w:author="Perkowski, Evan A" w:date="2023-11-28T09:44:00Z">
        <w:r w:rsidR="007021F4">
          <w:rPr>
            <w:bCs/>
          </w:rPr>
          <w:t>N</w:t>
        </w:r>
      </w:ins>
      <w:ins w:id="210" w:author="Perkowski, Evan A" w:date="2023-11-13T15:34:00Z">
        <w:r w:rsidR="00165C21">
          <w:rPr>
            <w:bCs/>
          </w:rPr>
          <w:t>itrogen f</w:t>
        </w:r>
      </w:ins>
      <w:r>
        <w:rPr>
          <w:bCs/>
        </w:rPr>
        <w:t>ertilization is represented on the x-axis. Red shaded points and trendlines indicate plants grown under elevated CO</w:t>
      </w:r>
      <w:r>
        <w:rPr>
          <w:bCs/>
          <w:vertAlign w:val="subscript"/>
        </w:rPr>
        <w:t>2</w:t>
      </w:r>
      <w:r>
        <w:rPr>
          <w:bCs/>
        </w:rPr>
        <w:t>, while blue shaded points and trendlines indicate plants grown under ambient CO</w:t>
      </w:r>
      <w:r>
        <w:rPr>
          <w:bCs/>
          <w:vertAlign w:val="subscript"/>
        </w:rPr>
        <w:t>2</w:t>
      </w:r>
      <w:r>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Pr="005D0864">
        <w:rPr>
          <w:bCs/>
          <w:i/>
          <w:iCs/>
        </w:rPr>
        <w:t>p</w:t>
      </w:r>
      <w:r>
        <w:rPr>
          <w:bCs/>
        </w:rPr>
        <w:t>&lt;0.05), while dashed trendlines indicate slopes that are not distinguishable from zero (</w:t>
      </w:r>
      <w:r w:rsidRPr="005D0864">
        <w:rPr>
          <w:bCs/>
          <w:i/>
          <w:iCs/>
        </w:rPr>
        <w:t>p</w:t>
      </w:r>
      <w:r>
        <w:rPr>
          <w:bCs/>
        </w:rPr>
        <w:t>&gt;0.05).</w:t>
      </w:r>
    </w:p>
    <w:p w14:paraId="10F23625" w14:textId="416F5F63" w:rsidR="0032333E" w:rsidRDefault="0032333E" w:rsidP="00902118">
      <w:pPr>
        <w:spacing w:line="360" w:lineRule="auto"/>
        <w:rPr>
          <w:bCs/>
          <w:i/>
          <w:iCs/>
        </w:rPr>
      </w:pPr>
      <w:r>
        <w:rPr>
          <w:bCs/>
          <w:i/>
          <w:iCs/>
        </w:rPr>
        <w:br w:type="page"/>
      </w:r>
    </w:p>
    <w:p w14:paraId="07DF809A" w14:textId="29C812E2" w:rsidR="009F20B5" w:rsidRPr="000E7383" w:rsidRDefault="009F20B5" w:rsidP="00902118">
      <w:pPr>
        <w:spacing w:line="360" w:lineRule="auto"/>
        <w:rPr>
          <w:bCs/>
          <w:i/>
          <w:iCs/>
        </w:rPr>
      </w:pPr>
      <w:r w:rsidRPr="000E7383">
        <w:rPr>
          <w:bCs/>
          <w:i/>
          <w:iCs/>
        </w:rPr>
        <w:lastRenderedPageBreak/>
        <w:t>Whole</w:t>
      </w:r>
      <w:r w:rsidR="00BE4981">
        <w:rPr>
          <w:bCs/>
          <w:i/>
          <w:iCs/>
        </w:rPr>
        <w:t>-</w:t>
      </w:r>
      <w:r w:rsidRPr="000E7383">
        <w:rPr>
          <w:bCs/>
          <w:i/>
          <w:iCs/>
        </w:rPr>
        <w:t xml:space="preserve">plant </w:t>
      </w:r>
      <w:r w:rsidR="00557DC7">
        <w:rPr>
          <w:bCs/>
          <w:i/>
          <w:iCs/>
        </w:rPr>
        <w:t>traits</w:t>
      </w:r>
    </w:p>
    <w:p w14:paraId="769A5107" w14:textId="3A563773" w:rsidR="00613BC3" w:rsidRDefault="001D7D17" w:rsidP="00DE2B27">
      <w:pPr>
        <w:spacing w:line="360" w:lineRule="auto"/>
        <w:rPr>
          <w:bCs/>
        </w:rPr>
      </w:pPr>
      <w:r>
        <w:rPr>
          <w:bCs/>
        </w:rPr>
        <w:t>Elevated CO</w:t>
      </w:r>
      <w:r>
        <w:rPr>
          <w:bCs/>
          <w:vertAlign w:val="subscript"/>
        </w:rPr>
        <w:t>2</w:t>
      </w:r>
      <w:r>
        <w:rPr>
          <w:bCs/>
        </w:rPr>
        <w:t xml:space="preserve"> increased total leaf area and total biomass by 51% and 102%, respectively</w:t>
      </w:r>
      <w:r w:rsidR="009F20B5">
        <w:rPr>
          <w:bCs/>
        </w:rPr>
        <w:t xml:space="preserve"> (</w:t>
      </w:r>
      <w:r w:rsidR="009F20B5" w:rsidRPr="00D83A10">
        <w:rPr>
          <w:bCs/>
          <w:i/>
          <w:iCs/>
        </w:rPr>
        <w:t>p</w:t>
      </w:r>
      <w:r w:rsidR="009F20B5">
        <w:rPr>
          <w:bCs/>
        </w:rPr>
        <w:t xml:space="preserve">&lt;0.001 in both cases; Table </w:t>
      </w:r>
      <w:r w:rsidR="00951048">
        <w:rPr>
          <w:bCs/>
        </w:rPr>
        <w:t>3</w:t>
      </w:r>
      <w:r w:rsidR="009F20B5">
        <w:rPr>
          <w:bCs/>
        </w:rPr>
        <w:t>)</w:t>
      </w:r>
      <w:r>
        <w:rPr>
          <w:bCs/>
        </w:rPr>
        <w:t>. Positive effects of e</w:t>
      </w:r>
      <w:r w:rsidR="00303961">
        <w:rPr>
          <w:bCs/>
        </w:rPr>
        <w:t xml:space="preserve">levated </w:t>
      </w:r>
      <w:r>
        <w:rPr>
          <w:bCs/>
        </w:rPr>
        <w:t>CO</w:t>
      </w:r>
      <w:r>
        <w:rPr>
          <w:bCs/>
          <w:vertAlign w:val="subscript"/>
        </w:rPr>
        <w:t>2</w:t>
      </w:r>
      <w:r>
        <w:rPr>
          <w:bCs/>
        </w:rPr>
        <w:t xml:space="preserve"> on total leaf area and total biomass were enhanced </w:t>
      </w:r>
      <w:r w:rsidR="00613BC3">
        <w:rPr>
          <w:bCs/>
        </w:rPr>
        <w:t>with</w:t>
      </w:r>
      <w:r>
        <w:rPr>
          <w:bCs/>
        </w:rPr>
        <w:t xml:space="preserve"> increasing </w:t>
      </w:r>
      <w:ins w:id="211" w:author="Perkowski, Evan A" w:date="2023-11-13T15:34:00Z">
        <w:r w:rsidR="00165C21">
          <w:rPr>
            <w:bCs/>
          </w:rPr>
          <w:t xml:space="preserve">nitrogen </w:t>
        </w:r>
      </w:ins>
      <w:r w:rsidR="009F20B5">
        <w:rPr>
          <w:bCs/>
        </w:rPr>
        <w:t>fertilization (CO</w:t>
      </w:r>
      <w:r w:rsidR="009F20B5">
        <w:rPr>
          <w:bCs/>
          <w:vertAlign w:val="subscript"/>
        </w:rPr>
        <w:t>2</w:t>
      </w:r>
      <w:r w:rsidR="009F20B5">
        <w:rPr>
          <w:bCs/>
        </w:rPr>
        <w:t>-by-</w:t>
      </w:r>
      <w:ins w:id="212" w:author="Perkowski, Evan A" w:date="2023-11-13T15:34:00Z">
        <w:r w:rsidR="00165C21">
          <w:rPr>
            <w:bCs/>
          </w:rPr>
          <w:t xml:space="preserve">nitrogen </w:t>
        </w:r>
      </w:ins>
      <w:r w:rsidR="009F20B5">
        <w:rPr>
          <w:bCs/>
        </w:rPr>
        <w:t xml:space="preserve">fertilization interaction: </w:t>
      </w:r>
      <w:r w:rsidR="009F20B5" w:rsidRPr="00D83A10">
        <w:rPr>
          <w:bCs/>
          <w:i/>
          <w:iCs/>
        </w:rPr>
        <w:t>p</w:t>
      </w:r>
      <w:r w:rsidR="009F20B5">
        <w:rPr>
          <w:bCs/>
        </w:rPr>
        <w:t xml:space="preserve">&lt;0.001 in both cases; Table </w:t>
      </w:r>
      <w:r w:rsidR="00951048">
        <w:rPr>
          <w:bCs/>
        </w:rPr>
        <w:t>3</w:t>
      </w:r>
      <w:r w:rsidR="009F20B5">
        <w:rPr>
          <w:bCs/>
        </w:rPr>
        <w:t>; Fig. 4a-b</w:t>
      </w:r>
      <w:r w:rsidR="008B5D7E">
        <w:rPr>
          <w:bCs/>
        </w:rPr>
        <w:t>) but</w:t>
      </w:r>
      <w:r w:rsidR="009F20B5">
        <w:rPr>
          <w:bCs/>
        </w:rPr>
        <w:t xml:space="preserve"> not inoculation (CO</w:t>
      </w:r>
      <w:r w:rsidR="009F20B5">
        <w:rPr>
          <w:bCs/>
          <w:vertAlign w:val="subscript"/>
        </w:rPr>
        <w:t>2</w:t>
      </w:r>
      <w:r w:rsidR="009F20B5">
        <w:rPr>
          <w:bCs/>
        </w:rPr>
        <w:t xml:space="preserve">-by-inoculation interaction: </w:t>
      </w:r>
      <w:r w:rsidR="009F20B5">
        <w:rPr>
          <w:bCs/>
          <w:i/>
          <w:iCs/>
        </w:rPr>
        <w:t>p</w:t>
      </w:r>
      <w:r w:rsidR="009F20B5">
        <w:rPr>
          <w:bCs/>
        </w:rPr>
        <w:t xml:space="preserve">&gt;0.05 in both cases; Table </w:t>
      </w:r>
      <w:r w:rsidR="00951048">
        <w:rPr>
          <w:bCs/>
        </w:rPr>
        <w:t>3</w:t>
      </w:r>
      <w:r w:rsidR="009F20B5">
        <w:rPr>
          <w:bCs/>
        </w:rPr>
        <w:t>).</w:t>
      </w:r>
      <w:r w:rsidR="00A56495">
        <w:rPr>
          <w:bCs/>
        </w:rPr>
        <w:t xml:space="preserve"> </w:t>
      </w:r>
      <w:r w:rsidR="007F6722">
        <w:rPr>
          <w:bCs/>
        </w:rPr>
        <w:t xml:space="preserve">An interaction between </w:t>
      </w:r>
      <w:ins w:id="213" w:author="Perkowski, Evan A" w:date="2023-11-13T15:34:00Z">
        <w:r w:rsidR="00165C21">
          <w:rPr>
            <w:bCs/>
          </w:rPr>
          <w:t xml:space="preserve">nitrogen </w:t>
        </w:r>
      </w:ins>
      <w:r w:rsidR="007F6722">
        <w:rPr>
          <w:bCs/>
        </w:rPr>
        <w:t>fertilization and inoculation (</w:t>
      </w:r>
      <w:r w:rsidR="007F6722">
        <w:rPr>
          <w:bCs/>
          <w:i/>
          <w:iCs/>
        </w:rPr>
        <w:t>p</w:t>
      </w:r>
      <w:r w:rsidR="007F6722">
        <w:rPr>
          <w:bCs/>
        </w:rPr>
        <w:t xml:space="preserve">&lt;0.001 in both cases; Table </w:t>
      </w:r>
      <w:r w:rsidR="00951048">
        <w:rPr>
          <w:bCs/>
        </w:rPr>
        <w:t>3</w:t>
      </w:r>
      <w:r w:rsidR="007F6722">
        <w:rPr>
          <w:bCs/>
        </w:rPr>
        <w:t xml:space="preserve">) indicated </w:t>
      </w:r>
      <w:r w:rsidR="004D7455">
        <w:rPr>
          <w:bCs/>
        </w:rPr>
        <w:t xml:space="preserve">that </w:t>
      </w:r>
      <w:r w:rsidR="00E400F5">
        <w:rPr>
          <w:bCs/>
        </w:rPr>
        <w:t xml:space="preserve">positive effects of increasing </w:t>
      </w:r>
      <w:ins w:id="214" w:author="Perkowski, Evan A" w:date="2023-11-13T15:35:00Z">
        <w:r w:rsidR="00165C21">
          <w:rPr>
            <w:bCs/>
          </w:rPr>
          <w:t>nitrogen</w:t>
        </w:r>
      </w:ins>
      <w:ins w:id="215" w:author="Perkowski, Evan A" w:date="2023-11-13T15:34:00Z">
        <w:r w:rsidR="00165C21">
          <w:rPr>
            <w:bCs/>
          </w:rPr>
          <w:t xml:space="preserve"> </w:t>
        </w:r>
      </w:ins>
      <w:r w:rsidR="00E400F5">
        <w:rPr>
          <w:bCs/>
        </w:rPr>
        <w:t>fertilization on total leaf area and total biomass (</w:t>
      </w:r>
      <w:r w:rsidR="00E400F5">
        <w:rPr>
          <w:bCs/>
          <w:i/>
          <w:iCs/>
        </w:rPr>
        <w:t>p</w:t>
      </w:r>
      <w:r w:rsidR="00E400F5">
        <w:rPr>
          <w:bCs/>
        </w:rPr>
        <w:t xml:space="preserve">&lt;0.001 in both cases; Table </w:t>
      </w:r>
      <w:r w:rsidR="00951048">
        <w:rPr>
          <w:bCs/>
        </w:rPr>
        <w:t>3</w:t>
      </w:r>
      <w:r w:rsidR="00E400F5">
        <w:rPr>
          <w:bCs/>
        </w:rPr>
        <w:t xml:space="preserve">) were stronger in uninoculated plants than inoculated plants (Tukey </w:t>
      </w:r>
      <w:r w:rsidR="00613BC3">
        <w:rPr>
          <w:color w:val="000000"/>
        </w:rPr>
        <w:t>test</w:t>
      </w:r>
      <w:r w:rsidR="00E60183">
        <w:rPr>
          <w:color w:val="000000"/>
        </w:rPr>
        <w:t>s</w:t>
      </w:r>
      <w:r w:rsidR="00613BC3">
        <w:rPr>
          <w:color w:val="000000"/>
        </w:rPr>
        <w:t xml:space="preserve"> comparing the </w:t>
      </w:r>
      <w:ins w:id="216" w:author="Perkowski, Evan A" w:date="2023-11-13T15:35:00Z">
        <w:r w:rsidR="00165C21">
          <w:rPr>
            <w:color w:val="000000"/>
          </w:rPr>
          <w:t xml:space="preserve">nitrogen </w:t>
        </w:r>
      </w:ins>
      <w:r w:rsidR="00613BC3">
        <w:rPr>
          <w:color w:val="000000"/>
        </w:rPr>
        <w:t>fertilization-</w:t>
      </w:r>
      <w:r w:rsidR="00E60183">
        <w:rPr>
          <w:color w:val="000000"/>
        </w:rPr>
        <w:t>trait</w:t>
      </w:r>
      <w:r w:rsidR="00613BC3">
        <w:rPr>
          <w:color w:val="000000"/>
        </w:rPr>
        <w:t xml:space="preserve"> </w:t>
      </w:r>
      <w:r w:rsidR="00FD5755">
        <w:rPr>
          <w:color w:val="000000"/>
        </w:rPr>
        <w:t>slop</w:t>
      </w:r>
      <w:r w:rsidR="00761635">
        <w:rPr>
          <w:color w:val="000000"/>
        </w:rPr>
        <w:t>e</w:t>
      </w:r>
      <w:r w:rsidR="00E60183">
        <w:rPr>
          <w:color w:val="000000"/>
        </w:rPr>
        <w:t>s</w:t>
      </w:r>
      <w:r w:rsidR="00FD5755">
        <w:rPr>
          <w:color w:val="000000"/>
        </w:rPr>
        <w:t xml:space="preserve"> between inoculation treatments:</w:t>
      </w:r>
      <w:r w:rsidR="00613BC3">
        <w:rPr>
          <w:color w:val="000000"/>
        </w:rPr>
        <w:t xml:space="preserve"> </w:t>
      </w:r>
      <w:r w:rsidR="00613BC3">
        <w:rPr>
          <w:i/>
          <w:iCs/>
          <w:color w:val="000000"/>
        </w:rPr>
        <w:t>p</w:t>
      </w:r>
      <w:r w:rsidR="00613BC3">
        <w:rPr>
          <w:color w:val="000000"/>
        </w:rPr>
        <w:t>&lt;0.05 for both traits).</w:t>
      </w:r>
    </w:p>
    <w:p w14:paraId="4B53320A" w14:textId="74AFF11A" w:rsidR="00771388" w:rsidRDefault="004D7455" w:rsidP="0008081D">
      <w:pPr>
        <w:spacing w:line="360" w:lineRule="auto"/>
        <w:ind w:firstLine="720"/>
        <w:rPr>
          <w:bCs/>
        </w:rPr>
      </w:pPr>
      <w:r>
        <w:rPr>
          <w:bCs/>
        </w:rPr>
        <w:t>Elevated CO</w:t>
      </w:r>
      <w:r>
        <w:rPr>
          <w:bCs/>
          <w:vertAlign w:val="subscript"/>
        </w:rPr>
        <w:t>2</w:t>
      </w:r>
      <w:r>
        <w:rPr>
          <w:bCs/>
        </w:rPr>
        <w:t xml:space="preserve"> increased </w:t>
      </w:r>
      <w:proofErr w:type="spellStart"/>
      <w:r>
        <w:rPr>
          <w:bCs/>
          <w:i/>
          <w:iCs/>
        </w:rPr>
        <w:t>N</w:t>
      </w:r>
      <w:r>
        <w:rPr>
          <w:bCs/>
          <w:vertAlign w:val="subscript"/>
        </w:rPr>
        <w:t>cost</w:t>
      </w:r>
      <w:proofErr w:type="spellEnd"/>
      <w:r>
        <w:rPr>
          <w:bCs/>
        </w:rPr>
        <w:t xml:space="preserve"> by 62%</w:t>
      </w:r>
      <w:r w:rsidR="00557DC7">
        <w:rPr>
          <w:bCs/>
        </w:rPr>
        <w:t xml:space="preserve"> (</w:t>
      </w:r>
      <w:r w:rsidR="00557DC7">
        <w:rPr>
          <w:bCs/>
          <w:i/>
          <w:iCs/>
        </w:rPr>
        <w:t>p</w:t>
      </w:r>
      <w:r w:rsidR="00557DC7">
        <w:rPr>
          <w:bCs/>
        </w:rPr>
        <w:t xml:space="preserve">&lt;0.001; Table </w:t>
      </w:r>
      <w:r w:rsidR="00951048">
        <w:rPr>
          <w:bCs/>
        </w:rPr>
        <w:t>3</w:t>
      </w:r>
      <w:r w:rsidR="00557DC7">
        <w:rPr>
          <w:bCs/>
        </w:rPr>
        <w:t>)</w:t>
      </w:r>
      <w:r w:rsidR="00080815">
        <w:rPr>
          <w:bCs/>
        </w:rPr>
        <w:t xml:space="preserve">, a pattern that was not modified by </w:t>
      </w:r>
      <w:ins w:id="217" w:author="Perkowski, Evan A" w:date="2023-11-13T15:35:00Z">
        <w:r w:rsidR="00165C21">
          <w:rPr>
            <w:bCs/>
          </w:rPr>
          <w:t xml:space="preserve">nitrogen </w:t>
        </w:r>
      </w:ins>
      <w:r w:rsidR="00080815">
        <w:rPr>
          <w:bCs/>
        </w:rPr>
        <w:t>fertilization (CO</w:t>
      </w:r>
      <w:r w:rsidR="00080815">
        <w:rPr>
          <w:bCs/>
          <w:vertAlign w:val="subscript"/>
        </w:rPr>
        <w:t>2</w:t>
      </w:r>
      <w:r w:rsidR="00080815">
        <w:rPr>
          <w:bCs/>
        </w:rPr>
        <w:t>-by-</w:t>
      </w:r>
      <w:ins w:id="218" w:author="Perkowski, Evan A" w:date="2023-11-13T15:35:00Z">
        <w:r w:rsidR="00165C21">
          <w:rPr>
            <w:bCs/>
          </w:rPr>
          <w:t xml:space="preserve">nitrogen </w:t>
        </w:r>
      </w:ins>
      <w:r w:rsidR="00080815">
        <w:rPr>
          <w:bCs/>
        </w:rPr>
        <w:t xml:space="preserve">fertilization interaction: </w:t>
      </w:r>
      <w:r w:rsidR="00080815">
        <w:rPr>
          <w:bCs/>
          <w:i/>
          <w:iCs/>
        </w:rPr>
        <w:t>p</w:t>
      </w:r>
      <w:r w:rsidR="00080815">
        <w:rPr>
          <w:bCs/>
        </w:rPr>
        <w:t xml:space="preserve">&gt;0.05; Table </w:t>
      </w:r>
      <w:r w:rsidR="00951048">
        <w:rPr>
          <w:bCs/>
        </w:rPr>
        <w:t>3</w:t>
      </w:r>
      <w:r w:rsidR="00080815">
        <w:rPr>
          <w:bCs/>
        </w:rPr>
        <w:t>). An interaction between CO</w:t>
      </w:r>
      <w:r w:rsidR="00080815">
        <w:rPr>
          <w:bCs/>
          <w:vertAlign w:val="subscript"/>
        </w:rPr>
        <w:t>2</w:t>
      </w:r>
      <w:r w:rsidR="00080815">
        <w:rPr>
          <w:bCs/>
        </w:rPr>
        <w:t xml:space="preserve"> and inoculation</w:t>
      </w:r>
      <w:r w:rsidR="0008081D">
        <w:rPr>
          <w:bCs/>
        </w:rPr>
        <w:t xml:space="preserve"> (</w:t>
      </w:r>
      <w:r w:rsidR="0008081D">
        <w:rPr>
          <w:bCs/>
          <w:i/>
          <w:iCs/>
        </w:rPr>
        <w:t>p</w:t>
      </w:r>
      <w:r w:rsidR="0008081D">
        <w:rPr>
          <w:bCs/>
        </w:rPr>
        <w:t xml:space="preserve">&lt;0.05; Table </w:t>
      </w:r>
      <w:r w:rsidR="00951048">
        <w:rPr>
          <w:bCs/>
        </w:rPr>
        <w:t>3</w:t>
      </w:r>
      <w:r w:rsidR="0008081D">
        <w:rPr>
          <w:bCs/>
        </w:rPr>
        <w:t>)</w:t>
      </w:r>
      <w:r w:rsidR="00080815">
        <w:rPr>
          <w:bCs/>
        </w:rPr>
        <w:t xml:space="preserve"> indicated that </w:t>
      </w:r>
      <w:r w:rsidR="0026196D">
        <w:rPr>
          <w:bCs/>
        </w:rPr>
        <w:t xml:space="preserve">the </w:t>
      </w:r>
      <w:r w:rsidR="00080815">
        <w:rPr>
          <w:bCs/>
        </w:rPr>
        <w:t>positive effect of elevated CO</w:t>
      </w:r>
      <w:r w:rsidR="00080815">
        <w:rPr>
          <w:bCs/>
          <w:vertAlign w:val="subscript"/>
        </w:rPr>
        <w:t>2</w:t>
      </w:r>
      <w:r w:rsidR="00080815">
        <w:rPr>
          <w:bCs/>
        </w:rPr>
        <w:t xml:space="preserve"> on </w:t>
      </w:r>
      <w:proofErr w:type="spellStart"/>
      <w:r w:rsidR="00080815">
        <w:rPr>
          <w:bCs/>
          <w:i/>
          <w:iCs/>
        </w:rPr>
        <w:t>N</w:t>
      </w:r>
      <w:r w:rsidR="00080815">
        <w:rPr>
          <w:bCs/>
          <w:vertAlign w:val="subscript"/>
        </w:rPr>
        <w:t>cost</w:t>
      </w:r>
      <w:proofErr w:type="spellEnd"/>
      <w:r w:rsidR="00080815">
        <w:rPr>
          <w:bCs/>
        </w:rPr>
        <w:t xml:space="preserve"> w</w:t>
      </w:r>
      <w:r w:rsidR="0026196D">
        <w:rPr>
          <w:bCs/>
        </w:rPr>
        <w:t>as</w:t>
      </w:r>
      <w:r w:rsidR="00080815">
        <w:rPr>
          <w:bCs/>
        </w:rPr>
        <w:t xml:space="preserve"> stronger in uninoculated plants. Specifically, elevated CO</w:t>
      </w:r>
      <w:r w:rsidR="00080815">
        <w:rPr>
          <w:bCs/>
          <w:vertAlign w:val="subscript"/>
        </w:rPr>
        <w:t>2</w:t>
      </w:r>
      <w:r w:rsidR="00080815">
        <w:rPr>
          <w:bCs/>
        </w:rPr>
        <w:t xml:space="preserve"> increased </w:t>
      </w:r>
      <w:proofErr w:type="spellStart"/>
      <w:r w:rsidR="00080815">
        <w:rPr>
          <w:bCs/>
          <w:i/>
          <w:iCs/>
        </w:rPr>
        <w:t>N</w:t>
      </w:r>
      <w:r w:rsidR="00080815">
        <w:rPr>
          <w:bCs/>
          <w:vertAlign w:val="subscript"/>
        </w:rPr>
        <w:t>cost</w:t>
      </w:r>
      <w:proofErr w:type="spellEnd"/>
      <w:r w:rsidR="00080815">
        <w:rPr>
          <w:bCs/>
        </w:rPr>
        <w:t xml:space="preserve"> </w:t>
      </w:r>
      <w:r w:rsidR="00771388">
        <w:rPr>
          <w:bCs/>
        </w:rPr>
        <w:t xml:space="preserve">in uninoculated plants </w:t>
      </w:r>
      <w:r w:rsidR="00080815">
        <w:rPr>
          <w:bCs/>
        </w:rPr>
        <w:t xml:space="preserve">by </w:t>
      </w:r>
      <w:r w:rsidR="00FD5755">
        <w:rPr>
          <w:bCs/>
        </w:rPr>
        <w:t>99</w:t>
      </w:r>
      <w:r w:rsidR="00080815">
        <w:rPr>
          <w:bCs/>
        </w:rPr>
        <w:t xml:space="preserve">% (Tukey test </w:t>
      </w:r>
      <w:r w:rsidR="00FD5755">
        <w:rPr>
          <w:bCs/>
        </w:rPr>
        <w:t>evaluating the CO</w:t>
      </w:r>
      <w:r w:rsidR="00FD5755">
        <w:rPr>
          <w:bCs/>
          <w:vertAlign w:val="subscript"/>
        </w:rPr>
        <w:t>2</w:t>
      </w:r>
      <w:r w:rsidR="00FD5755">
        <w:rPr>
          <w:bCs/>
        </w:rPr>
        <w:t xml:space="preserve"> effect on</w:t>
      </w:r>
      <w:r w:rsidR="00FD5755">
        <w:rPr>
          <w:bCs/>
          <w:vertAlign w:val="subscript"/>
        </w:rPr>
        <w:t xml:space="preserve"> </w:t>
      </w:r>
      <w:proofErr w:type="spellStart"/>
      <w:r w:rsidR="00080815">
        <w:rPr>
          <w:bCs/>
          <w:i/>
          <w:iCs/>
        </w:rPr>
        <w:t>N</w:t>
      </w:r>
      <w:r w:rsidR="00080815">
        <w:rPr>
          <w:bCs/>
          <w:vertAlign w:val="subscript"/>
        </w:rPr>
        <w:t>cost</w:t>
      </w:r>
      <w:proofErr w:type="spellEnd"/>
      <w:r w:rsidR="00080815">
        <w:rPr>
          <w:bCs/>
        </w:rPr>
        <w:t xml:space="preserve"> in uninoculated plants: </w:t>
      </w:r>
      <w:r w:rsidR="00080815">
        <w:rPr>
          <w:bCs/>
          <w:i/>
          <w:iCs/>
        </w:rPr>
        <w:t>p</w:t>
      </w:r>
      <w:r w:rsidR="00080815">
        <w:rPr>
          <w:bCs/>
        </w:rPr>
        <w:t xml:space="preserve">&lt;0.001), but </w:t>
      </w:r>
      <w:r w:rsidR="009C0B25">
        <w:rPr>
          <w:bCs/>
        </w:rPr>
        <w:t>only</w:t>
      </w:r>
      <w:r w:rsidR="002D4F74">
        <w:rPr>
          <w:bCs/>
        </w:rPr>
        <w:t xml:space="preserve"> by</w:t>
      </w:r>
      <w:r w:rsidR="00FD5755">
        <w:rPr>
          <w:bCs/>
        </w:rPr>
        <w:t xml:space="preserve"> 21% </w:t>
      </w:r>
      <w:r w:rsidR="001F5AAB">
        <w:rPr>
          <w:bCs/>
        </w:rPr>
        <w:t xml:space="preserve">in inoculated plants </w:t>
      </w:r>
      <w:r w:rsidR="00FD5755">
        <w:rPr>
          <w:bCs/>
        </w:rPr>
        <w:t>(Tukey test evaluating the CO</w:t>
      </w:r>
      <w:r w:rsidR="00FD5755">
        <w:rPr>
          <w:bCs/>
          <w:vertAlign w:val="subscript"/>
        </w:rPr>
        <w:t>2</w:t>
      </w:r>
      <w:r w:rsidR="00FD5755">
        <w:rPr>
          <w:bCs/>
        </w:rPr>
        <w:t xml:space="preserve"> effect </w:t>
      </w:r>
      <w:ins w:id="219" w:author="Perkowski, Evan A" w:date="2023-11-27T15:38:00Z">
        <w:r w:rsidR="0008081D">
          <w:rPr>
            <w:bCs/>
          </w:rPr>
          <w:t>on</w:t>
        </w:r>
        <w:r w:rsidR="0008081D">
          <w:rPr>
            <w:bCs/>
            <w:vertAlign w:val="subscript"/>
          </w:rPr>
          <w:t xml:space="preserve"> </w:t>
        </w:r>
        <w:proofErr w:type="spellStart"/>
        <w:r w:rsidR="0008081D">
          <w:rPr>
            <w:bCs/>
            <w:i/>
            <w:iCs/>
          </w:rPr>
          <w:t>N</w:t>
        </w:r>
        <w:r w:rsidR="0008081D">
          <w:rPr>
            <w:bCs/>
            <w:vertAlign w:val="subscript"/>
          </w:rPr>
          <w:t>cost</w:t>
        </w:r>
        <w:proofErr w:type="spellEnd"/>
        <w:r w:rsidR="0008081D">
          <w:rPr>
            <w:bCs/>
          </w:rPr>
          <w:t xml:space="preserve"> </w:t>
        </w:r>
      </w:ins>
      <w:r w:rsidR="00FD5755">
        <w:rPr>
          <w:bCs/>
        </w:rPr>
        <w:t xml:space="preserve">in inoculated plants: </w:t>
      </w:r>
      <w:r w:rsidR="00FD5755">
        <w:rPr>
          <w:bCs/>
          <w:i/>
          <w:iCs/>
        </w:rPr>
        <w:t>p</w:t>
      </w:r>
      <w:r w:rsidR="00FD5755">
        <w:rPr>
          <w:bCs/>
        </w:rPr>
        <w:t xml:space="preserve">&lt;0.05). An interaction between </w:t>
      </w:r>
      <w:ins w:id="220" w:author="Perkowski, Evan A" w:date="2023-11-13T15:35:00Z">
        <w:r w:rsidR="00165C21">
          <w:rPr>
            <w:bCs/>
          </w:rPr>
          <w:t xml:space="preserve">nitrogen </w:t>
        </w:r>
      </w:ins>
      <w:r w:rsidR="00FD5755">
        <w:rPr>
          <w:bCs/>
        </w:rPr>
        <w:t>fertilization and inoculation</w:t>
      </w:r>
      <w:r w:rsidR="00080815">
        <w:rPr>
          <w:bCs/>
        </w:rPr>
        <w:t xml:space="preserve"> (</w:t>
      </w:r>
      <w:r w:rsidR="00080815">
        <w:rPr>
          <w:bCs/>
          <w:i/>
          <w:iCs/>
        </w:rPr>
        <w:t>p</w:t>
      </w:r>
      <w:r w:rsidR="00080815">
        <w:rPr>
          <w:bCs/>
        </w:rPr>
        <w:t xml:space="preserve">&lt;0.001; Table </w:t>
      </w:r>
      <w:r w:rsidR="00951048">
        <w:rPr>
          <w:bCs/>
        </w:rPr>
        <w:t>3</w:t>
      </w:r>
      <w:r w:rsidR="00080815">
        <w:rPr>
          <w:bCs/>
        </w:rPr>
        <w:t>) indicated that</w:t>
      </w:r>
      <w:r w:rsidR="0026196D">
        <w:rPr>
          <w:bCs/>
        </w:rPr>
        <w:t xml:space="preserve"> the</w:t>
      </w:r>
      <w:r w:rsidR="00080815">
        <w:rPr>
          <w:bCs/>
        </w:rPr>
        <w:t xml:space="preserve"> negative effect of increasing </w:t>
      </w:r>
      <w:ins w:id="221" w:author="Perkowski, Evan A" w:date="2023-11-13T15:35:00Z">
        <w:r w:rsidR="00165C21">
          <w:rPr>
            <w:bCs/>
          </w:rPr>
          <w:t xml:space="preserve">nitrogen </w:t>
        </w:r>
      </w:ins>
      <w:r w:rsidR="00080815">
        <w:rPr>
          <w:bCs/>
        </w:rPr>
        <w:t xml:space="preserve">fertilization on </w:t>
      </w:r>
      <w:proofErr w:type="spellStart"/>
      <w:r w:rsidR="00080815">
        <w:rPr>
          <w:bCs/>
          <w:i/>
          <w:iCs/>
        </w:rPr>
        <w:t>N</w:t>
      </w:r>
      <w:r w:rsidR="00080815">
        <w:rPr>
          <w:bCs/>
          <w:vertAlign w:val="subscript"/>
        </w:rPr>
        <w:t>cost</w:t>
      </w:r>
      <w:proofErr w:type="spellEnd"/>
      <w:r w:rsidR="00080815">
        <w:rPr>
          <w:bCs/>
        </w:rPr>
        <w:t xml:space="preserve"> </w:t>
      </w:r>
      <w:r w:rsidR="00FD5755">
        <w:rPr>
          <w:bCs/>
        </w:rPr>
        <w:t>(</w:t>
      </w:r>
      <w:r w:rsidR="00FD5755">
        <w:rPr>
          <w:bCs/>
          <w:i/>
          <w:iCs/>
        </w:rPr>
        <w:t>p</w:t>
      </w:r>
      <w:r w:rsidR="00FD5755">
        <w:rPr>
          <w:bCs/>
        </w:rPr>
        <w:t xml:space="preserve">&lt;0.001; Table </w:t>
      </w:r>
      <w:r w:rsidR="00951048">
        <w:rPr>
          <w:bCs/>
        </w:rPr>
        <w:t>3</w:t>
      </w:r>
      <w:r w:rsidR="00FD5755">
        <w:rPr>
          <w:bCs/>
        </w:rPr>
        <w:t>)</w:t>
      </w:r>
      <w:r w:rsidR="00FD5755">
        <w:rPr>
          <w:bCs/>
          <w:i/>
          <w:iCs/>
        </w:rPr>
        <w:t xml:space="preserve"> </w:t>
      </w:r>
      <w:r w:rsidR="00080815">
        <w:rPr>
          <w:bCs/>
        </w:rPr>
        <w:t>w</w:t>
      </w:r>
      <w:r w:rsidR="0026196D">
        <w:rPr>
          <w:bCs/>
        </w:rPr>
        <w:t>as</w:t>
      </w:r>
      <w:r w:rsidR="00080815">
        <w:rPr>
          <w:bCs/>
        </w:rPr>
        <w:t xml:space="preserve"> stronger in uninoculated plants</w:t>
      </w:r>
      <w:r w:rsidR="00761635">
        <w:rPr>
          <w:bCs/>
        </w:rPr>
        <w:t xml:space="preserve"> </w:t>
      </w:r>
      <w:r w:rsidR="00FD5755">
        <w:rPr>
          <w:bCs/>
        </w:rPr>
        <w:t xml:space="preserve">(Tukey test comparing the </w:t>
      </w:r>
      <w:ins w:id="222" w:author="Perkowski, Evan A" w:date="2023-11-13T15:35:00Z">
        <w:r w:rsidR="00165C21">
          <w:rPr>
            <w:bCs/>
          </w:rPr>
          <w:t xml:space="preserve">nitrogen </w:t>
        </w:r>
      </w:ins>
      <w:r w:rsidR="00FD5755">
        <w:rPr>
          <w:bCs/>
        </w:rPr>
        <w:t>fertilization-</w:t>
      </w:r>
      <w:proofErr w:type="spellStart"/>
      <w:r w:rsidR="00FD5755">
        <w:rPr>
          <w:bCs/>
          <w:i/>
          <w:iCs/>
        </w:rPr>
        <w:t>N</w:t>
      </w:r>
      <w:r w:rsidR="00FD5755">
        <w:rPr>
          <w:bCs/>
          <w:vertAlign w:val="subscript"/>
        </w:rPr>
        <w:t>cost</w:t>
      </w:r>
      <w:proofErr w:type="spellEnd"/>
      <w:r w:rsidR="00FD5755">
        <w:rPr>
          <w:bCs/>
        </w:rPr>
        <w:t xml:space="preserve"> slope between inoculation treatments: </w:t>
      </w:r>
      <w:r w:rsidR="00FD5755">
        <w:rPr>
          <w:bCs/>
          <w:i/>
          <w:iCs/>
        </w:rPr>
        <w:t>p</w:t>
      </w:r>
      <w:r w:rsidR="00FD5755">
        <w:rPr>
          <w:bCs/>
        </w:rPr>
        <w:t xml:space="preserve">&lt;0.001). </w:t>
      </w:r>
      <w:ins w:id="223" w:author="Perkowski, Evan A" w:date="2023-11-13T15:53:00Z">
        <w:r w:rsidR="006E540D">
          <w:rPr>
            <w:bCs/>
          </w:rPr>
          <w:t>A three-way interaction (</w:t>
        </w:r>
      </w:ins>
      <w:ins w:id="224" w:author="Perkowski, Evan A" w:date="2023-11-13T15:54:00Z">
        <w:r w:rsidR="006E540D">
          <w:rPr>
            <w:bCs/>
            <w:i/>
            <w:iCs/>
          </w:rPr>
          <w:t>p</w:t>
        </w:r>
        <w:r w:rsidR="006E540D">
          <w:rPr>
            <w:bCs/>
          </w:rPr>
          <w:t xml:space="preserve">&lt;0.001; Table </w:t>
        </w:r>
      </w:ins>
      <w:ins w:id="225" w:author="Perkowski, Evan A [2]" w:date="2023-11-30T10:42:00Z">
        <w:r w:rsidR="00951048">
          <w:rPr>
            <w:bCs/>
          </w:rPr>
          <w:t>3</w:t>
        </w:r>
      </w:ins>
      <w:ins w:id="226" w:author="Perkowski, Evan A" w:date="2023-11-13T15:54:00Z">
        <w:r w:rsidR="006E540D">
          <w:rPr>
            <w:bCs/>
          </w:rPr>
          <w:t>) indicated that interaction</w:t>
        </w:r>
      </w:ins>
      <w:ins w:id="227" w:author="Perkowski, Evan A" w:date="2023-11-27T15:41:00Z">
        <w:r w:rsidR="0008081D">
          <w:rPr>
            <w:bCs/>
          </w:rPr>
          <w:t>s</w:t>
        </w:r>
      </w:ins>
      <w:ins w:id="228" w:author="Perkowski, Evan A" w:date="2023-11-13T15:55:00Z">
        <w:r w:rsidR="006E540D">
          <w:rPr>
            <w:bCs/>
          </w:rPr>
          <w:t xml:space="preserve"> between </w:t>
        </w:r>
      </w:ins>
      <w:ins w:id="229" w:author="Perkowski, Evan A" w:date="2023-11-13T15:54:00Z">
        <w:r w:rsidR="006E540D">
          <w:rPr>
            <w:bCs/>
          </w:rPr>
          <w:t>nitrogen fertilization and inoculation w</w:t>
        </w:r>
      </w:ins>
      <w:ins w:id="230" w:author="Perkowski, Evan A" w:date="2023-11-27T15:41:00Z">
        <w:r w:rsidR="0008081D">
          <w:rPr>
            <w:bCs/>
          </w:rPr>
          <w:t>ere</w:t>
        </w:r>
      </w:ins>
      <w:ins w:id="231" w:author="Perkowski, Evan A" w:date="2023-11-13T15:54:00Z">
        <w:r w:rsidR="006E540D">
          <w:rPr>
            <w:bCs/>
          </w:rPr>
          <w:t xml:space="preserve"> stronger under elevated CO</w:t>
        </w:r>
        <w:r w:rsidR="006E540D">
          <w:rPr>
            <w:bCs/>
            <w:vertAlign w:val="subscript"/>
          </w:rPr>
          <w:t>2</w:t>
        </w:r>
      </w:ins>
      <w:ins w:id="232" w:author="Perkowski, Evan A" w:date="2023-11-13T16:01:00Z">
        <w:r w:rsidR="00C51FCC">
          <w:rPr>
            <w:bCs/>
          </w:rPr>
          <w:t xml:space="preserve"> than ambient CO</w:t>
        </w:r>
        <w:r w:rsidR="00C51FCC">
          <w:rPr>
            <w:bCs/>
            <w:vertAlign w:val="subscript"/>
          </w:rPr>
          <w:t>2</w:t>
        </w:r>
      </w:ins>
      <w:ins w:id="233" w:author="Perkowski, Evan A" w:date="2023-11-13T15:59:00Z">
        <w:r w:rsidR="00C51FCC">
          <w:rPr>
            <w:bCs/>
          </w:rPr>
          <w:t>. This pattern was d</w:t>
        </w:r>
      </w:ins>
      <w:ins w:id="234" w:author="Perkowski, Evan A" w:date="2023-11-13T16:01:00Z">
        <w:r w:rsidR="00C51FCC">
          <w:rPr>
            <w:bCs/>
          </w:rPr>
          <w:t>riven by</w:t>
        </w:r>
      </w:ins>
      <w:ins w:id="235" w:author="Perkowski, Evan A" w:date="2023-11-13T15:59:00Z">
        <w:r w:rsidR="00C51FCC">
          <w:rPr>
            <w:bCs/>
          </w:rPr>
          <w:t xml:space="preserve"> </w:t>
        </w:r>
      </w:ins>
      <w:ins w:id="236" w:author="Perkowski, Evan A" w:date="2023-11-13T15:55:00Z">
        <w:r w:rsidR="006E540D">
          <w:rPr>
            <w:bCs/>
          </w:rPr>
          <w:t xml:space="preserve">greater </w:t>
        </w:r>
        <w:proofErr w:type="spellStart"/>
        <w:r w:rsidR="006E540D">
          <w:rPr>
            <w:bCs/>
            <w:i/>
            <w:iCs/>
          </w:rPr>
          <w:t>N</w:t>
        </w:r>
        <w:r w:rsidR="006E540D">
          <w:rPr>
            <w:bCs/>
            <w:vertAlign w:val="subscript"/>
          </w:rPr>
          <w:t>cost</w:t>
        </w:r>
        <w:proofErr w:type="spellEnd"/>
        <w:r w:rsidR="006E540D">
          <w:rPr>
            <w:bCs/>
          </w:rPr>
          <w:t xml:space="preserve"> </w:t>
        </w:r>
      </w:ins>
      <w:ins w:id="237" w:author="Perkowski, Evan A" w:date="2023-11-13T15:56:00Z">
        <w:r w:rsidR="006E540D">
          <w:rPr>
            <w:bCs/>
          </w:rPr>
          <w:t xml:space="preserve">in uninoculated plants </w:t>
        </w:r>
      </w:ins>
      <w:ins w:id="238" w:author="Perkowski, Evan A" w:date="2023-11-13T16:00:00Z">
        <w:r w:rsidR="00C51FCC">
          <w:rPr>
            <w:bCs/>
          </w:rPr>
          <w:t xml:space="preserve">grown </w:t>
        </w:r>
      </w:ins>
      <w:ins w:id="239" w:author="Perkowski, Evan A" w:date="2023-11-13T15:56:00Z">
        <w:r w:rsidR="006E540D">
          <w:rPr>
            <w:bCs/>
          </w:rPr>
          <w:t>under</w:t>
        </w:r>
      </w:ins>
      <w:ins w:id="240" w:author="Perkowski, Evan A" w:date="2023-11-13T16:00:00Z">
        <w:r w:rsidR="00C51FCC">
          <w:rPr>
            <w:bCs/>
          </w:rPr>
          <w:t xml:space="preserve"> elevated CO</w:t>
        </w:r>
        <w:r w:rsidR="00C51FCC">
          <w:rPr>
            <w:bCs/>
            <w:vertAlign w:val="subscript"/>
          </w:rPr>
          <w:t>2</w:t>
        </w:r>
        <w:r w:rsidR="00C51FCC">
          <w:rPr>
            <w:bCs/>
          </w:rPr>
          <w:t xml:space="preserve"> and</w:t>
        </w:r>
      </w:ins>
      <w:ins w:id="241" w:author="Perkowski, Evan A" w:date="2023-11-13T15:56:00Z">
        <w:r w:rsidR="006E540D">
          <w:rPr>
            <w:bCs/>
          </w:rPr>
          <w:t xml:space="preserve"> low nitrogen fertilization than any other</w:t>
        </w:r>
      </w:ins>
      <w:ins w:id="242" w:author="Perkowski, Evan A" w:date="2023-11-13T16:00:00Z">
        <w:r w:rsidR="00C51FCC">
          <w:rPr>
            <w:bCs/>
          </w:rPr>
          <w:t xml:space="preserve"> CO</w:t>
        </w:r>
        <w:r w:rsidR="00C51FCC">
          <w:rPr>
            <w:bCs/>
            <w:vertAlign w:val="subscript"/>
          </w:rPr>
          <w:t>2</w:t>
        </w:r>
        <w:r w:rsidR="00C51FCC">
          <w:rPr>
            <w:bCs/>
          </w:rPr>
          <w:t>-by-inoculation</w:t>
        </w:r>
      </w:ins>
      <w:ins w:id="243" w:author="Perkowski, Evan A" w:date="2023-11-13T15:56:00Z">
        <w:r w:rsidR="006E540D">
          <w:rPr>
            <w:bCs/>
          </w:rPr>
          <w:t xml:space="preserve"> treatment combination</w:t>
        </w:r>
      </w:ins>
      <w:ins w:id="244" w:author="Perkowski, Evan A" w:date="2023-11-13T16:01:00Z">
        <w:r w:rsidR="00C51FCC">
          <w:rPr>
            <w:bCs/>
          </w:rPr>
          <w:t xml:space="preserve"> under</w:t>
        </w:r>
      </w:ins>
      <w:ins w:id="245" w:author="Perkowski, Evan A" w:date="2023-11-27T14:09:00Z">
        <w:r w:rsidR="00D92609">
          <w:rPr>
            <w:bCs/>
          </w:rPr>
          <w:t xml:space="preserve"> soil</w:t>
        </w:r>
      </w:ins>
      <w:ins w:id="246" w:author="Perkowski, Evan A" w:date="2023-11-13T16:01:00Z">
        <w:r w:rsidR="00C51FCC">
          <w:rPr>
            <w:bCs/>
          </w:rPr>
          <w:t xml:space="preserve"> low nitrogen fertilization</w:t>
        </w:r>
      </w:ins>
      <w:ins w:id="247" w:author="Perkowski, Evan A" w:date="2023-11-13T15:56:00Z">
        <w:r w:rsidR="006E540D">
          <w:rPr>
            <w:bCs/>
          </w:rPr>
          <w:t xml:space="preserve"> (Tukey test </w:t>
        </w:r>
      </w:ins>
      <w:ins w:id="248" w:author="Perkowski, Evan A" w:date="2023-11-13T15:57:00Z">
        <w:r w:rsidR="00C51FCC">
          <w:rPr>
            <w:bCs/>
          </w:rPr>
          <w:t xml:space="preserve">comparing </w:t>
        </w:r>
        <w:proofErr w:type="spellStart"/>
        <w:r w:rsidR="00C51FCC">
          <w:rPr>
            <w:bCs/>
            <w:i/>
            <w:iCs/>
          </w:rPr>
          <w:t>N</w:t>
        </w:r>
        <w:r w:rsidR="00C51FCC">
          <w:rPr>
            <w:bCs/>
            <w:vertAlign w:val="subscript"/>
          </w:rPr>
          <w:t>cos</w:t>
        </w:r>
      </w:ins>
      <w:ins w:id="249" w:author="Perkowski, Evan A" w:date="2023-11-13T15:58:00Z">
        <w:r w:rsidR="00C51FCC">
          <w:rPr>
            <w:bCs/>
            <w:vertAlign w:val="subscript"/>
          </w:rPr>
          <w:t>t</w:t>
        </w:r>
        <w:proofErr w:type="spellEnd"/>
        <w:r w:rsidR="00C51FCC">
          <w:rPr>
            <w:bCs/>
          </w:rPr>
          <w:t xml:space="preserve"> in uninoculated individuals grown under elevated CO</w:t>
        </w:r>
        <w:r w:rsidR="00C51FCC">
          <w:rPr>
            <w:bCs/>
            <w:vertAlign w:val="subscript"/>
          </w:rPr>
          <w:t>2</w:t>
        </w:r>
        <w:r w:rsidR="00C51FCC">
          <w:rPr>
            <w:bCs/>
          </w:rPr>
          <w:t xml:space="preserve"> and 0</w:t>
        </w:r>
      </w:ins>
      <w:ins w:id="250" w:author="Perkowski, Evan A" w:date="2023-11-27T15:43:00Z">
        <w:r w:rsidR="0008081D">
          <w:rPr>
            <w:bCs/>
          </w:rPr>
          <w:t xml:space="preserve"> </w:t>
        </w:r>
      </w:ins>
      <w:ins w:id="251" w:author="Perkowski, Evan A" w:date="2023-11-13T15:58:00Z">
        <w:r w:rsidR="00C51FCC">
          <w:rPr>
            <w:bCs/>
          </w:rPr>
          <w:t xml:space="preserve">ppm N to all other unique </w:t>
        </w:r>
      </w:ins>
      <w:ins w:id="252" w:author="Perkowski, Evan A" w:date="2023-11-13T15:57:00Z">
        <w:r w:rsidR="00C51FCC">
          <w:rPr>
            <w:bCs/>
          </w:rPr>
          <w:t>CO</w:t>
        </w:r>
        <w:r w:rsidR="00C51FCC">
          <w:rPr>
            <w:bCs/>
            <w:vertAlign w:val="subscript"/>
          </w:rPr>
          <w:t>2</w:t>
        </w:r>
        <w:r w:rsidR="00C51FCC">
          <w:rPr>
            <w:bCs/>
          </w:rPr>
          <w:t>-inoculation treatments</w:t>
        </w:r>
      </w:ins>
      <w:ins w:id="253" w:author="Perkowski, Evan A" w:date="2023-11-13T16:01:00Z">
        <w:r w:rsidR="00C51FCC">
          <w:rPr>
            <w:bCs/>
          </w:rPr>
          <w:t xml:space="preserve"> grown</w:t>
        </w:r>
      </w:ins>
      <w:ins w:id="254" w:author="Perkowski, Evan A" w:date="2023-11-13T15:57:00Z">
        <w:r w:rsidR="00C51FCC">
          <w:rPr>
            <w:bCs/>
          </w:rPr>
          <w:t xml:space="preserve"> under 0 ppm N: </w:t>
        </w:r>
        <w:r w:rsidR="00C51FCC">
          <w:rPr>
            <w:bCs/>
            <w:i/>
            <w:iCs/>
          </w:rPr>
          <w:t>p</w:t>
        </w:r>
        <w:r w:rsidR="00C51FCC">
          <w:rPr>
            <w:bCs/>
          </w:rPr>
          <w:t xml:space="preserve">&lt;0.001 </w:t>
        </w:r>
      </w:ins>
      <w:ins w:id="255" w:author="Perkowski, Evan A" w:date="2023-11-13T15:58:00Z">
        <w:r w:rsidR="00C51FCC">
          <w:rPr>
            <w:bCs/>
          </w:rPr>
          <w:t>in all cases</w:t>
        </w:r>
      </w:ins>
      <w:ins w:id="256" w:author="Perkowski, Evan A" w:date="2023-11-13T15:59:00Z">
        <w:r w:rsidR="00C51FCC">
          <w:rPr>
            <w:bCs/>
          </w:rPr>
          <w:t>; Fig. 4c</w:t>
        </w:r>
      </w:ins>
      <w:ins w:id="257" w:author="Perkowski, Evan A" w:date="2023-11-13T15:58:00Z">
        <w:r w:rsidR="00C51FCC">
          <w:rPr>
            <w:bCs/>
          </w:rPr>
          <w:t>)</w:t>
        </w:r>
      </w:ins>
      <w:ins w:id="258" w:author="Perkowski, Evan A" w:date="2023-11-13T15:56:00Z">
        <w:r w:rsidR="006E540D">
          <w:rPr>
            <w:bCs/>
          </w:rPr>
          <w:t xml:space="preserve">. </w:t>
        </w:r>
      </w:ins>
      <w:proofErr w:type="spellStart"/>
      <w:ins w:id="259" w:author="Perkowski, Evan A" w:date="2023-11-27T15:44:00Z">
        <w:r w:rsidR="0008081D">
          <w:rPr>
            <w:bCs/>
            <w:i/>
            <w:iCs/>
          </w:rPr>
          <w:t>N</w:t>
        </w:r>
        <w:r w:rsidR="0008081D">
          <w:rPr>
            <w:bCs/>
            <w:vertAlign w:val="subscript"/>
          </w:rPr>
          <w:t>cost</w:t>
        </w:r>
        <w:proofErr w:type="spellEnd"/>
        <w:r w:rsidR="0008081D">
          <w:rPr>
            <w:bCs/>
          </w:rPr>
          <w:t xml:space="preserve"> was also generally reduced in inoculated plants (</w:t>
        </w:r>
      </w:ins>
      <w:ins w:id="260" w:author="Perkowski, Evan A" w:date="2023-11-27T15:45:00Z">
        <w:r w:rsidR="0008081D">
          <w:rPr>
            <w:bCs/>
            <w:i/>
            <w:iCs/>
          </w:rPr>
          <w:t>p</w:t>
        </w:r>
      </w:ins>
      <w:ins w:id="261" w:author="Perkowski, Evan A" w:date="2023-11-27T15:44:00Z">
        <w:r w:rsidR="0008081D">
          <w:rPr>
            <w:bCs/>
          </w:rPr>
          <w:t>&lt;</w:t>
        </w:r>
      </w:ins>
      <w:ins w:id="262" w:author="Perkowski, Evan A" w:date="2023-11-27T15:45:00Z">
        <w:r w:rsidR="0008081D">
          <w:rPr>
            <w:bCs/>
          </w:rPr>
          <w:t xml:space="preserve">0.001; Table </w:t>
        </w:r>
      </w:ins>
      <w:ins w:id="263" w:author="Perkowski, Evan A [2]" w:date="2023-11-30T10:42:00Z">
        <w:r w:rsidR="00951048">
          <w:rPr>
            <w:bCs/>
          </w:rPr>
          <w:t>3</w:t>
        </w:r>
      </w:ins>
      <w:ins w:id="264" w:author="Perkowski, Evan A" w:date="2023-11-27T15:45:00Z">
        <w:r w:rsidR="0008081D">
          <w:rPr>
            <w:bCs/>
          </w:rPr>
          <w:t xml:space="preserve">). </w:t>
        </w:r>
      </w:ins>
      <w:r w:rsidR="00FD5755">
        <w:rPr>
          <w:bCs/>
        </w:rPr>
        <w:t>Negative effects of increasing</w:t>
      </w:r>
      <w:ins w:id="265" w:author="Perkowski, Evan A" w:date="2023-11-27T14:09:00Z">
        <w:r w:rsidR="00D92609">
          <w:rPr>
            <w:bCs/>
          </w:rPr>
          <w:t xml:space="preserve"> </w:t>
        </w:r>
      </w:ins>
      <w:ins w:id="266" w:author="Perkowski, Evan A" w:date="2023-11-13T15:35:00Z">
        <w:r w:rsidR="00165C21">
          <w:rPr>
            <w:bCs/>
          </w:rPr>
          <w:t xml:space="preserve">nitrogen </w:t>
        </w:r>
      </w:ins>
      <w:r w:rsidR="00FD5755">
        <w:rPr>
          <w:bCs/>
        </w:rPr>
        <w:t>fertilization</w:t>
      </w:r>
      <w:ins w:id="267" w:author="Perkowski, Evan A" w:date="2023-11-27T15:42:00Z">
        <w:r w:rsidR="0008081D">
          <w:rPr>
            <w:bCs/>
          </w:rPr>
          <w:t xml:space="preserve"> and inoculation</w:t>
        </w:r>
      </w:ins>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w:t>
      </w:r>
      <w:r w:rsidR="00557DC7">
        <w:rPr>
          <w:bCs/>
        </w:rPr>
        <w:t xml:space="preserve">driven by stronger positive effects of </w:t>
      </w:r>
      <w:r w:rsidR="0026196D">
        <w:rPr>
          <w:bCs/>
        </w:rPr>
        <w:t>each treatment</w:t>
      </w:r>
      <w:r w:rsidR="00557DC7">
        <w:rPr>
          <w:bCs/>
        </w:rPr>
        <w:t xml:space="preserve"> on </w:t>
      </w:r>
      <w:proofErr w:type="spellStart"/>
      <w:r w:rsidR="00557DC7">
        <w:rPr>
          <w:bCs/>
          <w:i/>
          <w:iCs/>
        </w:rPr>
        <w:t>N</w:t>
      </w:r>
      <w:r w:rsidR="00557DC7">
        <w:rPr>
          <w:bCs/>
          <w:vertAlign w:val="subscript"/>
        </w:rPr>
        <w:t>wp</w:t>
      </w:r>
      <w:proofErr w:type="spellEnd"/>
      <w:r w:rsidR="002C5F8C">
        <w:rPr>
          <w:bCs/>
        </w:rPr>
        <w:t xml:space="preserve"> </w:t>
      </w:r>
      <w:r w:rsidR="00557DC7">
        <w:rPr>
          <w:bCs/>
        </w:rPr>
        <w:t xml:space="preserve">than </w:t>
      </w:r>
      <w:proofErr w:type="spellStart"/>
      <w:r w:rsidR="00557DC7">
        <w:rPr>
          <w:bCs/>
          <w:i/>
          <w:iCs/>
        </w:rPr>
        <w:t>C</w:t>
      </w:r>
      <w:r w:rsidR="00557DC7">
        <w:rPr>
          <w:bCs/>
          <w:vertAlign w:val="subscript"/>
        </w:rPr>
        <w:t>bg</w:t>
      </w:r>
      <w:proofErr w:type="spellEnd"/>
      <w:r w:rsidR="00557DC7">
        <w:rPr>
          <w:bCs/>
        </w:rPr>
        <w:t xml:space="preserve">, </w:t>
      </w:r>
      <w:r>
        <w:rPr>
          <w:bCs/>
        </w:rPr>
        <w:t>while</w:t>
      </w:r>
      <w:r w:rsidR="00FD5755">
        <w:rPr>
          <w:bCs/>
        </w:rPr>
        <w:t xml:space="preserve"> positive effects of elevated CO</w:t>
      </w:r>
      <w:r w:rsidR="00FD5755">
        <w:rPr>
          <w:bCs/>
          <w:vertAlign w:val="subscript"/>
        </w:rPr>
        <w:t>2</w:t>
      </w:r>
      <w:r w:rsidR="00FD5755">
        <w:rPr>
          <w:bCs/>
        </w:rPr>
        <w:t xml:space="preserve"> on </w:t>
      </w:r>
      <w:proofErr w:type="spellStart"/>
      <w:r w:rsidR="00FD5755">
        <w:rPr>
          <w:bCs/>
          <w:i/>
          <w:iCs/>
        </w:rPr>
        <w:t>N</w:t>
      </w:r>
      <w:r w:rsidR="00FD5755">
        <w:rPr>
          <w:bCs/>
          <w:vertAlign w:val="subscript"/>
        </w:rPr>
        <w:t>cost</w:t>
      </w:r>
      <w:proofErr w:type="spellEnd"/>
      <w:r w:rsidR="00FD5755">
        <w:rPr>
          <w:bCs/>
        </w:rPr>
        <w:t xml:space="preserve"> were driven by </w:t>
      </w:r>
      <w:r w:rsidR="00557DC7">
        <w:rPr>
          <w:bCs/>
        </w:rPr>
        <w:t>stronger positive effects</w:t>
      </w:r>
      <w:r>
        <w:rPr>
          <w:bCs/>
        </w:rPr>
        <w:t xml:space="preserve"> </w:t>
      </w:r>
      <w:r w:rsidR="00557DC7">
        <w:rPr>
          <w:bCs/>
        </w:rPr>
        <w:t xml:space="preserve">on </w:t>
      </w:r>
      <w:proofErr w:type="spellStart"/>
      <w:r w:rsidR="009F20B5">
        <w:rPr>
          <w:bCs/>
          <w:i/>
          <w:iCs/>
        </w:rPr>
        <w:t>C</w:t>
      </w:r>
      <w:r w:rsidR="009F20B5">
        <w:rPr>
          <w:bCs/>
          <w:vertAlign w:val="subscript"/>
        </w:rPr>
        <w:t>bg</w:t>
      </w:r>
      <w:proofErr w:type="spellEnd"/>
      <w:r w:rsidR="009F20B5">
        <w:rPr>
          <w:bCs/>
        </w:rPr>
        <w:t xml:space="preserve"> than</w:t>
      </w:r>
      <w:r w:rsidR="009F20B5" w:rsidRPr="00477DA9">
        <w:rPr>
          <w:bCs/>
          <w:i/>
          <w:iCs/>
        </w:rPr>
        <w:t xml:space="preserve"> </w:t>
      </w:r>
      <w:proofErr w:type="spellStart"/>
      <w:r w:rsidR="009F20B5">
        <w:rPr>
          <w:bCs/>
          <w:i/>
          <w:iCs/>
        </w:rPr>
        <w:t>N</w:t>
      </w:r>
      <w:r w:rsidR="009F20B5">
        <w:rPr>
          <w:bCs/>
          <w:vertAlign w:val="subscript"/>
        </w:rPr>
        <w:t>wp</w:t>
      </w:r>
      <w:proofErr w:type="spellEnd"/>
      <w:r w:rsidR="009F20B5">
        <w:rPr>
          <w:bCs/>
        </w:rPr>
        <w:t xml:space="preserve"> (</w:t>
      </w:r>
      <w:r w:rsidR="009F20B5" w:rsidRPr="002B3A43">
        <w:rPr>
          <w:bCs/>
        </w:rPr>
        <w:t xml:space="preserve">Table </w:t>
      </w:r>
      <w:r w:rsidRPr="002B3A43">
        <w:rPr>
          <w:bCs/>
        </w:rPr>
        <w:t>S</w:t>
      </w:r>
      <w:r w:rsidR="00BE43C5" w:rsidRPr="002B3A43">
        <w:rPr>
          <w:bCs/>
        </w:rPr>
        <w:t>4</w:t>
      </w:r>
      <w:r w:rsidRPr="00BE43C5">
        <w:rPr>
          <w:bCs/>
        </w:rPr>
        <w:t>; Fig. S</w:t>
      </w:r>
      <w:r w:rsidR="00BE43C5" w:rsidRPr="00BE43C5">
        <w:rPr>
          <w:bCs/>
        </w:rPr>
        <w:t>4</w:t>
      </w:r>
      <w:r w:rsidR="009F20B5">
        <w:rPr>
          <w:bCs/>
        </w:rPr>
        <w:t>).</w:t>
      </w:r>
    </w:p>
    <w:p w14:paraId="48FEA242" w14:textId="77777777" w:rsidR="009C0B25" w:rsidRDefault="009C0B25" w:rsidP="009C0B25">
      <w:pPr>
        <w:spacing w:line="360" w:lineRule="auto"/>
        <w:rPr>
          <w:bCs/>
        </w:rPr>
      </w:pPr>
    </w:p>
    <w:p w14:paraId="386BB39F" w14:textId="02BE57BC" w:rsidR="00F10E09" w:rsidRDefault="00F10E09" w:rsidP="00FB37A9">
      <w:pPr>
        <w:spacing w:line="360" w:lineRule="auto"/>
        <w:rPr>
          <w:bCs/>
        </w:rPr>
      </w:pPr>
      <w:r>
        <w:rPr>
          <w:bCs/>
          <w:i/>
          <w:iCs/>
        </w:rPr>
        <w:lastRenderedPageBreak/>
        <w:t>Nitrogen fixation</w:t>
      </w:r>
    </w:p>
    <w:p w14:paraId="06F9409C" w14:textId="1DC3F573" w:rsidR="00821781" w:rsidRDefault="00FD5755" w:rsidP="00F10E09">
      <w:pPr>
        <w:spacing w:line="360" w:lineRule="auto"/>
        <w:rPr>
          <w:ins w:id="268" w:author="Perkowski, Evan A" w:date="2023-11-27T14:09:00Z"/>
          <w:bCs/>
        </w:rPr>
      </w:pPr>
      <w:r>
        <w:rPr>
          <w:bCs/>
        </w:rPr>
        <w:t>Elevated</w:t>
      </w:r>
      <w:r w:rsidR="00F10E09">
        <w:rPr>
          <w:bCs/>
        </w:rPr>
        <w:t xml:space="preserve"> CO</w:t>
      </w:r>
      <w:r w:rsidR="00F10E09">
        <w:rPr>
          <w:bCs/>
          <w:vertAlign w:val="subscript"/>
        </w:rPr>
        <w:t>2</w:t>
      </w:r>
      <w:r w:rsidR="00F10E09">
        <w:rPr>
          <w:bCs/>
        </w:rPr>
        <w:t xml:space="preserve"> </w:t>
      </w:r>
      <w:r>
        <w:rPr>
          <w:bCs/>
        </w:rPr>
        <w:t xml:space="preserve">had no effect </w:t>
      </w:r>
      <w:r w:rsidR="00F10E09">
        <w:rPr>
          <w:bCs/>
        </w:rPr>
        <w:t>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=0.472; Table </w:t>
      </w:r>
      <w:r w:rsidR="00951048">
        <w:rPr>
          <w:bCs/>
        </w:rPr>
        <w:t>3</w:t>
      </w:r>
      <w:r w:rsidR="00F10E09">
        <w:rPr>
          <w:bCs/>
        </w:rPr>
        <w:t>)</w:t>
      </w:r>
      <w:r w:rsidR="00771388">
        <w:rPr>
          <w:bCs/>
        </w:rPr>
        <w:t>.</w:t>
      </w:r>
      <w:r w:rsidR="00292428">
        <w:rPr>
          <w:bCs/>
        </w:rPr>
        <w:t xml:space="preserve"> </w:t>
      </w:r>
      <w:r w:rsidR="00F10E09">
        <w:rPr>
          <w:bCs/>
        </w:rPr>
        <w:t xml:space="preserve">An interaction between </w:t>
      </w:r>
      <w:ins w:id="269" w:author="Perkowski, Evan A" w:date="2023-11-13T15:35:00Z">
        <w:r w:rsidR="00165C21">
          <w:rPr>
            <w:bCs/>
          </w:rPr>
          <w:t xml:space="preserve">nitrogen </w:t>
        </w:r>
      </w:ins>
      <w:r w:rsidR="00F10E09">
        <w:rPr>
          <w:bCs/>
        </w:rPr>
        <w:t>fertilization and inoculation (</w:t>
      </w:r>
      <w:r w:rsidR="00F10E09">
        <w:rPr>
          <w:bCs/>
          <w:i/>
          <w:iCs/>
        </w:rPr>
        <w:t>p</w:t>
      </w:r>
      <w:r w:rsidR="00F10E09">
        <w:rPr>
          <w:bCs/>
        </w:rPr>
        <w:t xml:space="preserve">&lt;0.001; Table </w:t>
      </w:r>
      <w:r w:rsidR="00951048">
        <w:rPr>
          <w:bCs/>
        </w:rPr>
        <w:t>3</w:t>
      </w:r>
      <w:r w:rsidR="00F10E09">
        <w:rPr>
          <w:bCs/>
        </w:rPr>
        <w:t xml:space="preserve">) indicated that </w:t>
      </w:r>
      <w:r w:rsidR="0026196D">
        <w:rPr>
          <w:bCs/>
        </w:rPr>
        <w:t xml:space="preserve">the </w:t>
      </w:r>
      <w:r w:rsidR="00F10E09">
        <w:rPr>
          <w:bCs/>
        </w:rPr>
        <w:t xml:space="preserve">negative effect of increasing </w:t>
      </w:r>
      <w:ins w:id="270" w:author="Perkowski, Evan A" w:date="2023-11-13T15:36:00Z">
        <w:r w:rsidR="00165C21">
          <w:rPr>
            <w:bCs/>
          </w:rPr>
          <w:t xml:space="preserve">nitrogen </w:t>
        </w:r>
      </w:ins>
      <w:r w:rsidR="00F10E09">
        <w:rPr>
          <w:bCs/>
        </w:rPr>
        <w:t>fertilization on %</w:t>
      </w:r>
      <w:proofErr w:type="spellStart"/>
      <w:r w:rsidR="00F10E09">
        <w:rPr>
          <w:bCs/>
          <w:i/>
          <w:iCs/>
        </w:rPr>
        <w:t>N</w:t>
      </w:r>
      <w:r w:rsidR="00F10E09">
        <w:rPr>
          <w:bCs/>
          <w:vertAlign w:val="subscript"/>
        </w:rPr>
        <w:t>dfa</w:t>
      </w:r>
      <w:proofErr w:type="spellEnd"/>
      <w:r w:rsidR="00F10E09">
        <w:rPr>
          <w:bCs/>
        </w:rPr>
        <w:t xml:space="preserve"> (</w:t>
      </w:r>
      <w:r w:rsidR="00F10E09">
        <w:rPr>
          <w:bCs/>
          <w:i/>
          <w:iCs/>
        </w:rPr>
        <w:t>p</w:t>
      </w:r>
      <w:r w:rsidR="00F10E09">
        <w:rPr>
          <w:bCs/>
        </w:rPr>
        <w:t xml:space="preserve">&lt;0.001; Table </w:t>
      </w:r>
      <w:r w:rsidR="00951048">
        <w:rPr>
          <w:bCs/>
        </w:rPr>
        <w:t>3</w:t>
      </w:r>
      <w:r w:rsidR="00F10E09">
        <w:rPr>
          <w:bCs/>
        </w:rPr>
        <w:t>) w</w:t>
      </w:r>
      <w:r w:rsidR="0026196D">
        <w:rPr>
          <w:bCs/>
        </w:rPr>
        <w:t>as</w:t>
      </w:r>
      <w:r w:rsidR="00F10E09">
        <w:rPr>
          <w:bCs/>
        </w:rPr>
        <w:t xml:space="preserve"> </w:t>
      </w:r>
      <w:r>
        <w:rPr>
          <w:bCs/>
        </w:rPr>
        <w:t xml:space="preserve">driven by inoculated plants (Tukey test of the </w:t>
      </w:r>
      <w:ins w:id="271" w:author="Perkowski, Evan A" w:date="2023-11-13T15:36:00Z">
        <w:r w:rsidR="00165C21">
          <w:rPr>
            <w:bCs/>
          </w:rPr>
          <w:t xml:space="preserve">nitrogen </w:t>
        </w:r>
      </w:ins>
      <w:r>
        <w:rPr>
          <w:bCs/>
        </w:rPr>
        <w:t>fertilization-%</w:t>
      </w:r>
      <w:proofErr w:type="spellStart"/>
      <w:r>
        <w:rPr>
          <w:bCs/>
          <w:i/>
          <w:iCs/>
        </w:rPr>
        <w:t>N</w:t>
      </w:r>
      <w:r>
        <w:rPr>
          <w:bCs/>
          <w:vertAlign w:val="subscript"/>
        </w:rPr>
        <w:t>dfa</w:t>
      </w:r>
      <w:proofErr w:type="spellEnd"/>
      <w:r>
        <w:rPr>
          <w:bCs/>
        </w:rPr>
        <w:t xml:space="preserve"> slope</w:t>
      </w:r>
      <w:r w:rsidR="001F5AAB">
        <w:rPr>
          <w:bCs/>
        </w:rPr>
        <w:t xml:space="preserve"> in inoculated plants</w:t>
      </w:r>
      <w:r>
        <w:rPr>
          <w:bCs/>
        </w:rPr>
        <w:t xml:space="preserve">: </w:t>
      </w:r>
      <w:r>
        <w:rPr>
          <w:bCs/>
          <w:i/>
          <w:iCs/>
        </w:rPr>
        <w:t>p</w:t>
      </w:r>
      <w:r>
        <w:rPr>
          <w:bCs/>
        </w:rPr>
        <w:t xml:space="preserve">&lt;0.001), as there was no effect of </w:t>
      </w:r>
      <w:ins w:id="272" w:author="Perkowski, Evan A" w:date="2023-11-13T15:36:00Z">
        <w:r w:rsidR="00165C21">
          <w:rPr>
            <w:bCs/>
          </w:rPr>
          <w:t xml:space="preserve">nitrogen </w:t>
        </w:r>
      </w:ins>
      <w:r>
        <w:rPr>
          <w:bCs/>
        </w:rPr>
        <w:t>fertilization</w:t>
      </w:r>
      <w:r w:rsidR="00761635">
        <w:rPr>
          <w:bCs/>
        </w:rPr>
        <w:t xml:space="preserve"> </w:t>
      </w:r>
      <w:r>
        <w:rPr>
          <w:bCs/>
        </w:rPr>
        <w:t>on %</w:t>
      </w:r>
      <w:proofErr w:type="spellStart"/>
      <w:r>
        <w:rPr>
          <w:bCs/>
          <w:i/>
          <w:iCs/>
        </w:rPr>
        <w:t>N</w:t>
      </w:r>
      <w:r>
        <w:rPr>
          <w:bCs/>
          <w:vertAlign w:val="subscript"/>
        </w:rPr>
        <w:t>dfa</w:t>
      </w:r>
      <w:proofErr w:type="spellEnd"/>
      <w:r>
        <w:rPr>
          <w:bCs/>
        </w:rPr>
        <w:t xml:space="preserve"> </w:t>
      </w:r>
      <w:r w:rsidR="00D06283">
        <w:rPr>
          <w:bCs/>
        </w:rPr>
        <w:t xml:space="preserve">in uninoculated plants (Tukey test of the </w:t>
      </w:r>
      <w:ins w:id="273" w:author="Perkowski, Evan A" w:date="2023-11-13T15:36:00Z">
        <w:r w:rsidR="00165C21">
          <w:rPr>
            <w:bCs/>
          </w:rPr>
          <w:t xml:space="preserve">nitrogen </w:t>
        </w:r>
      </w:ins>
      <w:r w:rsidR="00D06283">
        <w:rPr>
          <w:bCs/>
        </w:rPr>
        <w:t>fertilization-%</w:t>
      </w:r>
      <w:proofErr w:type="spellStart"/>
      <w:r w:rsidR="00D06283">
        <w:rPr>
          <w:bCs/>
          <w:i/>
          <w:iCs/>
        </w:rPr>
        <w:t>N</w:t>
      </w:r>
      <w:r w:rsidR="00D06283">
        <w:rPr>
          <w:bCs/>
          <w:vertAlign w:val="subscript"/>
        </w:rPr>
        <w:t>dfa</w:t>
      </w:r>
      <w:proofErr w:type="spellEnd"/>
      <w:r w:rsidR="00D06283">
        <w:rPr>
          <w:bCs/>
        </w:rPr>
        <w:t xml:space="preserve"> slope</w:t>
      </w:r>
      <w:r w:rsidR="001F5AAB">
        <w:rPr>
          <w:bCs/>
        </w:rPr>
        <w:t xml:space="preserve"> in uninoculated plants</w:t>
      </w:r>
      <w:r w:rsidR="00D06283">
        <w:rPr>
          <w:bCs/>
        </w:rPr>
        <w:t xml:space="preserve">: </w:t>
      </w:r>
      <w:r w:rsidR="00D06283">
        <w:rPr>
          <w:bCs/>
          <w:i/>
          <w:iCs/>
        </w:rPr>
        <w:t>p</w:t>
      </w:r>
      <w:r w:rsidR="00D06283">
        <w:rPr>
          <w:bCs/>
        </w:rPr>
        <w:t>&gt;0.05</w:t>
      </w:r>
      <w:r w:rsidR="00761635">
        <w:rPr>
          <w:bCs/>
        </w:rPr>
        <w:t>; Fig. 4d</w:t>
      </w:r>
      <w:r w:rsidR="00D06283">
        <w:rPr>
          <w:bCs/>
        </w:rPr>
        <w:t>)</w:t>
      </w:r>
      <w:r w:rsidR="00303961">
        <w:rPr>
          <w:bCs/>
        </w:rPr>
        <w:t>.</w:t>
      </w:r>
    </w:p>
    <w:p w14:paraId="1C43E349" w14:textId="77777777" w:rsidR="00D92609" w:rsidRPr="00E4124F" w:rsidRDefault="00D92609" w:rsidP="00F10E09">
      <w:pPr>
        <w:spacing w:line="360" w:lineRule="auto"/>
        <w:rPr>
          <w:bCs/>
        </w:rPr>
      </w:pPr>
    </w:p>
    <w:p w14:paraId="68369D16" w14:textId="77777777" w:rsidR="009F20B5" w:rsidRDefault="009F20B5" w:rsidP="00C358CC">
      <w:pPr>
        <w:spacing w:line="480" w:lineRule="auto"/>
        <w:rPr>
          <w:b/>
        </w:rPr>
        <w:sectPr w:rsidR="009F20B5" w:rsidSect="0032333E">
          <w:pgSz w:w="12240" w:h="15840"/>
          <w:pgMar w:top="1440" w:right="1440" w:bottom="1440" w:left="1440" w:header="720" w:footer="720" w:gutter="0"/>
          <w:lnNumType w:countBy="1" w:restart="continuous"/>
          <w:cols w:space="720"/>
          <w:docGrid w:linePitch="360"/>
        </w:sectPr>
      </w:pPr>
    </w:p>
    <w:p w14:paraId="6CAE1FDD" w14:textId="60F853A4" w:rsidR="00080815" w:rsidRPr="00080815" w:rsidRDefault="009F20B5" w:rsidP="00DE2B27">
      <w:pPr>
        <w:spacing w:line="360" w:lineRule="auto"/>
        <w:rPr>
          <w:bCs/>
          <w:vertAlign w:val="superscript"/>
        </w:rPr>
      </w:pPr>
      <w:r>
        <w:rPr>
          <w:b/>
        </w:rPr>
        <w:lastRenderedPageBreak/>
        <w:t xml:space="preserve">Table </w:t>
      </w:r>
      <w:r w:rsidR="00A56495">
        <w:rPr>
          <w:b/>
        </w:rPr>
        <w:t>4</w:t>
      </w:r>
      <w:r>
        <w:rPr>
          <w:bCs/>
        </w:rPr>
        <w:t xml:space="preserve"> Effects of </w:t>
      </w:r>
      <w:ins w:id="274" w:author="Perkowski, Evan A" w:date="2023-11-13T15:37:00Z">
        <w:r w:rsidR="00C52877">
          <w:rPr>
            <w:bCs/>
          </w:rPr>
          <w:t xml:space="preserve">nitrogen </w:t>
        </w:r>
      </w:ins>
      <w:r>
        <w:rPr>
          <w:bCs/>
        </w:rPr>
        <w:t>fertilization, inoculation, and CO</w:t>
      </w:r>
      <w:r>
        <w:rPr>
          <w:bCs/>
          <w:vertAlign w:val="subscript"/>
        </w:rPr>
        <w:t>2</w:t>
      </w:r>
      <w:r>
        <w:rPr>
          <w:bCs/>
        </w:rPr>
        <w:t xml:space="preserve"> on </w:t>
      </w:r>
      <w:r w:rsidR="00A77E36">
        <w:rPr>
          <w:bCs/>
        </w:rPr>
        <w:t xml:space="preserve">whole-plant growth, </w:t>
      </w:r>
      <w:r w:rsidR="002D7891">
        <w:rPr>
          <w:bCs/>
        </w:rPr>
        <w:t xml:space="preserve">carbon </w:t>
      </w:r>
      <w:r w:rsidR="00A77E36">
        <w:rPr>
          <w:bCs/>
        </w:rPr>
        <w:t xml:space="preserve">costs </w:t>
      </w:r>
      <w:r w:rsidR="002D7891">
        <w:rPr>
          <w:bCs/>
        </w:rPr>
        <w:t>to acquire</w:t>
      </w:r>
      <w:r w:rsidR="00A77E36">
        <w:rPr>
          <w:bCs/>
        </w:rPr>
        <w:t xml:space="preserve"> nitrogen, and investment </w:t>
      </w:r>
      <w:r w:rsidR="007A52C3">
        <w:rPr>
          <w:bCs/>
        </w:rPr>
        <w:t>in</w:t>
      </w:r>
      <w:r w:rsidR="00A77E36">
        <w:rPr>
          <w:bCs/>
        </w:rPr>
        <w:t xml:space="preserve"> nitrogen fixation</w:t>
      </w:r>
      <w:r w:rsidRPr="00325067">
        <w:rPr>
          <w:bCs/>
          <w:vertAlign w:val="superscript"/>
        </w:rPr>
        <w:t>*</w:t>
      </w:r>
    </w:p>
    <w:tbl>
      <w:tblPr>
        <w:tblW w:w="11625" w:type="dxa"/>
        <w:tblLook w:val="04A0" w:firstRow="1" w:lastRow="0" w:firstColumn="1" w:lastColumn="0" w:noHBand="0" w:noVBand="1"/>
      </w:tblPr>
      <w:tblGrid>
        <w:gridCol w:w="1971"/>
        <w:gridCol w:w="438"/>
        <w:gridCol w:w="1152"/>
        <w:gridCol w:w="1152"/>
        <w:gridCol w:w="1152"/>
        <w:gridCol w:w="1152"/>
        <w:gridCol w:w="1152"/>
        <w:gridCol w:w="1152"/>
        <w:gridCol w:w="1152"/>
        <w:gridCol w:w="1152"/>
      </w:tblGrid>
      <w:tr w:rsidR="00E570BC" w:rsidRPr="00A075E5" w14:paraId="51B6BA3F" w14:textId="77777777" w:rsidTr="00E570BC">
        <w:trPr>
          <w:trHeight w:val="320"/>
        </w:trPr>
        <w:tc>
          <w:tcPr>
            <w:tcW w:w="1971" w:type="dxa"/>
            <w:tcBorders>
              <w:left w:val="nil"/>
              <w:bottom w:val="single" w:sz="4" w:space="0" w:color="auto"/>
              <w:right w:val="nil"/>
            </w:tcBorders>
            <w:shd w:val="clear" w:color="auto" w:fill="auto"/>
            <w:noWrap/>
            <w:vAlign w:val="bottom"/>
          </w:tcPr>
          <w:p w14:paraId="78B38480" w14:textId="77777777" w:rsidR="00E570BC" w:rsidRPr="00A075E5" w:rsidRDefault="00E570BC" w:rsidP="005F3A28">
            <w:pPr>
              <w:spacing w:line="276" w:lineRule="auto"/>
              <w:rPr>
                <w:color w:val="000000"/>
              </w:rPr>
            </w:pPr>
          </w:p>
        </w:tc>
        <w:tc>
          <w:tcPr>
            <w:tcW w:w="438" w:type="dxa"/>
            <w:tcBorders>
              <w:left w:val="nil"/>
              <w:bottom w:val="single" w:sz="4" w:space="0" w:color="auto"/>
              <w:right w:val="nil"/>
            </w:tcBorders>
            <w:shd w:val="clear" w:color="auto" w:fill="auto"/>
            <w:noWrap/>
            <w:vAlign w:val="bottom"/>
          </w:tcPr>
          <w:p w14:paraId="19EF087B" w14:textId="77777777" w:rsidR="00E570BC" w:rsidRPr="00A075E5" w:rsidRDefault="00E570BC" w:rsidP="005F3A28">
            <w:pPr>
              <w:spacing w:line="276" w:lineRule="auto"/>
              <w:jc w:val="right"/>
              <w:rPr>
                <w:color w:val="000000"/>
              </w:rPr>
            </w:pPr>
          </w:p>
        </w:tc>
        <w:tc>
          <w:tcPr>
            <w:tcW w:w="2304" w:type="dxa"/>
            <w:gridSpan w:val="2"/>
            <w:tcBorders>
              <w:left w:val="nil"/>
              <w:bottom w:val="single" w:sz="4" w:space="0" w:color="auto"/>
              <w:right w:val="nil"/>
            </w:tcBorders>
            <w:shd w:val="clear" w:color="auto" w:fill="auto"/>
            <w:noWrap/>
            <w:vAlign w:val="center"/>
          </w:tcPr>
          <w:p w14:paraId="633FCA57" w14:textId="12A99226" w:rsidR="00E570BC" w:rsidRPr="00E570BC" w:rsidRDefault="00E570BC" w:rsidP="00E570BC">
            <w:pPr>
              <w:spacing w:line="276" w:lineRule="auto"/>
              <w:jc w:val="right"/>
              <w:rPr>
                <w:b/>
                <w:bCs/>
                <w:color w:val="000000"/>
              </w:rPr>
            </w:pPr>
            <w:r>
              <w:rPr>
                <w:b/>
                <w:bCs/>
                <w:color w:val="000000"/>
              </w:rPr>
              <w:t>Total leaf area</w:t>
            </w:r>
          </w:p>
        </w:tc>
        <w:tc>
          <w:tcPr>
            <w:tcW w:w="2304" w:type="dxa"/>
            <w:gridSpan w:val="2"/>
            <w:tcBorders>
              <w:left w:val="nil"/>
              <w:bottom w:val="single" w:sz="4" w:space="0" w:color="auto"/>
              <w:right w:val="nil"/>
            </w:tcBorders>
            <w:shd w:val="clear" w:color="auto" w:fill="auto"/>
            <w:noWrap/>
            <w:vAlign w:val="center"/>
          </w:tcPr>
          <w:p w14:paraId="076C03B6" w14:textId="5DCC8371" w:rsidR="00E570BC" w:rsidRPr="00E570BC" w:rsidRDefault="00E570BC" w:rsidP="00E570BC">
            <w:pPr>
              <w:spacing w:line="276" w:lineRule="auto"/>
              <w:jc w:val="right"/>
              <w:rPr>
                <w:b/>
                <w:bCs/>
                <w:color w:val="000000"/>
              </w:rPr>
            </w:pPr>
            <w:r>
              <w:rPr>
                <w:b/>
                <w:bCs/>
                <w:color w:val="000000"/>
              </w:rPr>
              <w:t xml:space="preserve">Total </w:t>
            </w:r>
            <w:proofErr w:type="spellStart"/>
            <w:r>
              <w:rPr>
                <w:b/>
                <w:bCs/>
                <w:color w:val="000000"/>
              </w:rPr>
              <w:t>biomass</w:t>
            </w:r>
            <w:r>
              <w:rPr>
                <w:b/>
                <w:bCs/>
                <w:color w:val="000000"/>
                <w:vertAlign w:val="superscript"/>
              </w:rPr>
              <w:t>b</w:t>
            </w:r>
            <w:proofErr w:type="spellEnd"/>
          </w:p>
        </w:tc>
        <w:tc>
          <w:tcPr>
            <w:tcW w:w="2304" w:type="dxa"/>
            <w:gridSpan w:val="2"/>
            <w:tcBorders>
              <w:left w:val="nil"/>
              <w:bottom w:val="single" w:sz="4" w:space="0" w:color="auto"/>
              <w:right w:val="nil"/>
            </w:tcBorders>
            <w:shd w:val="clear" w:color="auto" w:fill="auto"/>
            <w:noWrap/>
            <w:vAlign w:val="center"/>
          </w:tcPr>
          <w:p w14:paraId="385C351B" w14:textId="4F57D143" w:rsidR="00E570BC" w:rsidRPr="00E570BC" w:rsidRDefault="00E570BC" w:rsidP="00E570BC">
            <w:pPr>
              <w:spacing w:line="276" w:lineRule="auto"/>
              <w:jc w:val="right"/>
              <w:rPr>
                <w:b/>
                <w:bCs/>
                <w:color w:val="000000"/>
              </w:rPr>
            </w:pPr>
            <w:r w:rsidRPr="00E570BC">
              <w:rPr>
                <w:b/>
                <w:bCs/>
                <w:color w:val="000000"/>
              </w:rPr>
              <w:t>Carbon cost to acquire nitrogen</w:t>
            </w:r>
          </w:p>
        </w:tc>
        <w:tc>
          <w:tcPr>
            <w:tcW w:w="2304" w:type="dxa"/>
            <w:gridSpan w:val="2"/>
            <w:tcBorders>
              <w:left w:val="nil"/>
              <w:bottom w:val="single" w:sz="4" w:space="0" w:color="auto"/>
              <w:right w:val="nil"/>
            </w:tcBorders>
            <w:vAlign w:val="center"/>
          </w:tcPr>
          <w:p w14:paraId="4E3B3D97" w14:textId="4B95D87E" w:rsidR="00E570BC" w:rsidRPr="00E570BC" w:rsidRDefault="00E570BC" w:rsidP="00E570BC">
            <w:pPr>
              <w:spacing w:line="276" w:lineRule="auto"/>
              <w:jc w:val="right"/>
              <w:rPr>
                <w:b/>
                <w:bCs/>
                <w:color w:val="000000"/>
                <w:vertAlign w:val="superscript"/>
              </w:rPr>
            </w:pPr>
            <w:r>
              <w:rPr>
                <w:b/>
                <w:bCs/>
                <w:color w:val="000000"/>
              </w:rPr>
              <w:t>%</w:t>
            </w:r>
            <w:proofErr w:type="spellStart"/>
            <w:r>
              <w:rPr>
                <w:b/>
                <w:bCs/>
                <w:i/>
                <w:iCs/>
                <w:color w:val="000000"/>
              </w:rPr>
              <w:t>N</w:t>
            </w:r>
            <w:r>
              <w:rPr>
                <w:b/>
                <w:bCs/>
                <w:color w:val="000000"/>
                <w:vertAlign w:val="subscript"/>
              </w:rPr>
              <w:t>dfa</w:t>
            </w:r>
            <w:r>
              <w:rPr>
                <w:b/>
                <w:bCs/>
                <w:color w:val="000000"/>
                <w:vertAlign w:val="superscript"/>
              </w:rPr>
              <w:t>b</w:t>
            </w:r>
            <w:proofErr w:type="spellEnd"/>
          </w:p>
        </w:tc>
      </w:tr>
      <w:tr w:rsidR="005F3A28" w:rsidRPr="00A075E5" w14:paraId="470B2380" w14:textId="1928F295" w:rsidTr="00E570BC">
        <w:trPr>
          <w:trHeight w:val="320"/>
        </w:trPr>
        <w:tc>
          <w:tcPr>
            <w:tcW w:w="1971" w:type="dxa"/>
            <w:tcBorders>
              <w:top w:val="single" w:sz="4" w:space="0" w:color="auto"/>
              <w:left w:val="nil"/>
              <w:bottom w:val="single" w:sz="4" w:space="0" w:color="auto"/>
              <w:right w:val="nil"/>
            </w:tcBorders>
            <w:shd w:val="clear" w:color="auto" w:fill="auto"/>
            <w:noWrap/>
            <w:vAlign w:val="bottom"/>
            <w:hideMark/>
          </w:tcPr>
          <w:p w14:paraId="1833FFD9" w14:textId="77777777" w:rsidR="005F3A28" w:rsidRPr="00A075E5" w:rsidRDefault="005F3A28" w:rsidP="005F3A28">
            <w:pPr>
              <w:spacing w:line="276" w:lineRule="auto"/>
              <w:rPr>
                <w:color w:val="000000"/>
              </w:rPr>
            </w:pPr>
          </w:p>
        </w:tc>
        <w:tc>
          <w:tcPr>
            <w:tcW w:w="438" w:type="dxa"/>
            <w:tcBorders>
              <w:top w:val="single" w:sz="4" w:space="0" w:color="auto"/>
              <w:left w:val="nil"/>
              <w:bottom w:val="single" w:sz="4" w:space="0" w:color="auto"/>
              <w:right w:val="nil"/>
            </w:tcBorders>
            <w:shd w:val="clear" w:color="auto" w:fill="auto"/>
            <w:noWrap/>
            <w:vAlign w:val="center"/>
            <w:hideMark/>
          </w:tcPr>
          <w:p w14:paraId="1DEAEDE4" w14:textId="77777777" w:rsidR="005F3A28" w:rsidRPr="00A075E5" w:rsidRDefault="005F3A28" w:rsidP="00E570BC">
            <w:pPr>
              <w:spacing w:line="276" w:lineRule="auto"/>
              <w:jc w:val="right"/>
              <w:rPr>
                <w:color w:val="000000"/>
              </w:rPr>
            </w:pPr>
            <w:r w:rsidRPr="00A075E5">
              <w:rPr>
                <w:color w:val="000000"/>
              </w:rPr>
              <w:t>df</w:t>
            </w:r>
          </w:p>
        </w:tc>
        <w:tc>
          <w:tcPr>
            <w:tcW w:w="1152" w:type="dxa"/>
            <w:tcBorders>
              <w:top w:val="single" w:sz="4" w:space="0" w:color="auto"/>
              <w:left w:val="nil"/>
              <w:bottom w:val="single" w:sz="4" w:space="0" w:color="auto"/>
              <w:right w:val="nil"/>
            </w:tcBorders>
            <w:shd w:val="clear" w:color="auto" w:fill="auto"/>
            <w:noWrap/>
            <w:vAlign w:val="center"/>
            <w:hideMark/>
          </w:tcPr>
          <w:p w14:paraId="364BA5C9" w14:textId="77777777" w:rsidR="005F3A28" w:rsidRPr="00A075E5" w:rsidRDefault="005F3A28" w:rsidP="00E570BC">
            <w:pPr>
              <w:spacing w:line="276" w:lineRule="auto"/>
              <w:jc w:val="right"/>
              <w:rPr>
                <w:color w:val="000000"/>
                <w:lang w:val="el-GR"/>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tcBorders>
            <w:shd w:val="clear" w:color="auto" w:fill="auto"/>
            <w:noWrap/>
            <w:vAlign w:val="center"/>
            <w:hideMark/>
          </w:tcPr>
          <w:p w14:paraId="0F23EE6F"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bottom w:val="single" w:sz="4" w:space="0" w:color="auto"/>
              <w:right w:val="nil"/>
            </w:tcBorders>
            <w:shd w:val="clear" w:color="auto" w:fill="auto"/>
            <w:noWrap/>
            <w:vAlign w:val="center"/>
            <w:hideMark/>
          </w:tcPr>
          <w:p w14:paraId="4A99D1F0"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0A17C96B"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shd w:val="clear" w:color="auto" w:fill="auto"/>
            <w:noWrap/>
            <w:vAlign w:val="center"/>
            <w:hideMark/>
          </w:tcPr>
          <w:p w14:paraId="2DCBCAC1" w14:textId="77777777" w:rsidR="005F3A28" w:rsidRPr="00A075E5" w:rsidRDefault="005F3A28" w:rsidP="00E570BC">
            <w:pPr>
              <w:spacing w:line="276" w:lineRule="auto"/>
              <w:jc w:val="right"/>
              <w:rPr>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shd w:val="clear" w:color="auto" w:fill="auto"/>
            <w:noWrap/>
            <w:vAlign w:val="center"/>
            <w:hideMark/>
          </w:tcPr>
          <w:p w14:paraId="7E2E088E" w14:textId="77777777" w:rsidR="005F3A28" w:rsidRPr="00A075E5" w:rsidRDefault="005F3A28" w:rsidP="00E570BC">
            <w:pPr>
              <w:spacing w:line="276" w:lineRule="auto"/>
              <w:jc w:val="right"/>
              <w:rPr>
                <w:color w:val="000000"/>
              </w:rPr>
            </w:pPr>
            <w:r w:rsidRPr="00E4133D">
              <w:rPr>
                <w:i/>
                <w:iCs/>
                <w:color w:val="000000"/>
              </w:rPr>
              <w:t>p</w:t>
            </w:r>
          </w:p>
        </w:tc>
        <w:tc>
          <w:tcPr>
            <w:tcW w:w="1152" w:type="dxa"/>
            <w:tcBorders>
              <w:top w:val="single" w:sz="4" w:space="0" w:color="auto"/>
              <w:left w:val="nil"/>
              <w:bottom w:val="single" w:sz="4" w:space="0" w:color="auto"/>
              <w:right w:val="nil"/>
            </w:tcBorders>
            <w:vAlign w:val="center"/>
          </w:tcPr>
          <w:p w14:paraId="485D5C0D" w14:textId="240ED0D3" w:rsidR="005F3A28" w:rsidRPr="00E4133D" w:rsidRDefault="005F3A28" w:rsidP="00E570BC">
            <w:pPr>
              <w:spacing w:line="276" w:lineRule="auto"/>
              <w:jc w:val="right"/>
              <w:rPr>
                <w:i/>
                <w:iCs/>
                <w:color w:val="000000"/>
              </w:rPr>
            </w:pPr>
            <w:r>
              <w:rPr>
                <w:i/>
                <w:iCs/>
                <w:color w:val="000000"/>
                <w:lang w:val="el-GR"/>
              </w:rPr>
              <w:t>χ</w:t>
            </w:r>
            <w:r w:rsidRPr="0005043C">
              <w:rPr>
                <w:color w:val="000000"/>
                <w:vertAlign w:val="superscript"/>
                <w:lang w:val="el-GR"/>
              </w:rPr>
              <w:t>2</w:t>
            </w:r>
          </w:p>
        </w:tc>
        <w:tc>
          <w:tcPr>
            <w:tcW w:w="1152" w:type="dxa"/>
            <w:tcBorders>
              <w:top w:val="single" w:sz="4" w:space="0" w:color="auto"/>
              <w:left w:val="nil"/>
              <w:bottom w:val="single" w:sz="4" w:space="0" w:color="auto"/>
              <w:right w:val="nil"/>
            </w:tcBorders>
            <w:vAlign w:val="center"/>
          </w:tcPr>
          <w:p w14:paraId="52EEF9D9" w14:textId="676E0438" w:rsidR="005F3A28" w:rsidRPr="00E4133D" w:rsidRDefault="005F3A28" w:rsidP="00E570BC">
            <w:pPr>
              <w:spacing w:line="276" w:lineRule="auto"/>
              <w:jc w:val="right"/>
              <w:rPr>
                <w:i/>
                <w:iCs/>
                <w:color w:val="000000"/>
              </w:rPr>
            </w:pPr>
            <w:r w:rsidRPr="00E4133D">
              <w:rPr>
                <w:i/>
                <w:iCs/>
                <w:color w:val="000000"/>
              </w:rPr>
              <w:t>p</w:t>
            </w:r>
          </w:p>
        </w:tc>
      </w:tr>
      <w:tr w:rsidR="005F3A28" w:rsidRPr="00A075E5" w14:paraId="0E0D1446" w14:textId="732481EE" w:rsidTr="00E570BC">
        <w:trPr>
          <w:trHeight w:val="320"/>
        </w:trPr>
        <w:tc>
          <w:tcPr>
            <w:tcW w:w="1971" w:type="dxa"/>
            <w:tcBorders>
              <w:top w:val="nil"/>
              <w:left w:val="nil"/>
              <w:bottom w:val="nil"/>
              <w:right w:val="nil"/>
            </w:tcBorders>
            <w:shd w:val="clear" w:color="auto" w:fill="auto"/>
            <w:noWrap/>
            <w:vAlign w:val="bottom"/>
            <w:hideMark/>
          </w:tcPr>
          <w:p w14:paraId="65E83372" w14:textId="77777777" w:rsidR="005F3A28" w:rsidRPr="00A075E5" w:rsidRDefault="005F3A28" w:rsidP="005F3A28">
            <w:pPr>
              <w:spacing w:line="276" w:lineRule="auto"/>
              <w:rPr>
                <w:color w:val="000000"/>
              </w:rPr>
            </w:pPr>
            <w:r>
              <w:rPr>
                <w:color w:val="000000"/>
              </w:rPr>
              <w:t>CO</w:t>
            </w:r>
            <w:r>
              <w:rPr>
                <w:color w:val="000000"/>
                <w:vertAlign w:val="subscript"/>
              </w:rPr>
              <w:t>2</w:t>
            </w:r>
          </w:p>
        </w:tc>
        <w:tc>
          <w:tcPr>
            <w:tcW w:w="438" w:type="dxa"/>
            <w:tcBorders>
              <w:top w:val="nil"/>
              <w:left w:val="nil"/>
              <w:bottom w:val="nil"/>
              <w:right w:val="nil"/>
            </w:tcBorders>
            <w:shd w:val="clear" w:color="auto" w:fill="auto"/>
            <w:noWrap/>
            <w:vAlign w:val="bottom"/>
            <w:hideMark/>
          </w:tcPr>
          <w:p w14:paraId="180A9474"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7B114DA" w14:textId="77777777" w:rsidR="005F3A28" w:rsidRPr="009412FD" w:rsidRDefault="005F3A28" w:rsidP="00E570BC">
            <w:pPr>
              <w:spacing w:line="276" w:lineRule="auto"/>
              <w:jc w:val="right"/>
              <w:rPr>
                <w:color w:val="000000"/>
              </w:rPr>
            </w:pPr>
            <w:r w:rsidRPr="009412FD">
              <w:rPr>
                <w:color w:val="000000"/>
              </w:rPr>
              <w:t>69.291</w:t>
            </w:r>
          </w:p>
        </w:tc>
        <w:tc>
          <w:tcPr>
            <w:tcW w:w="1152" w:type="dxa"/>
            <w:tcBorders>
              <w:top w:val="nil"/>
              <w:left w:val="nil"/>
              <w:bottom w:val="nil"/>
            </w:tcBorders>
            <w:shd w:val="clear" w:color="auto" w:fill="auto"/>
            <w:noWrap/>
            <w:vAlign w:val="center"/>
            <w:hideMark/>
          </w:tcPr>
          <w:p w14:paraId="2F79949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280C7E7A" w14:textId="77777777" w:rsidR="005F3A28" w:rsidRPr="009412FD" w:rsidRDefault="005F3A28" w:rsidP="00E570BC">
            <w:pPr>
              <w:spacing w:line="276" w:lineRule="auto"/>
              <w:jc w:val="right"/>
              <w:rPr>
                <w:color w:val="000000"/>
              </w:rPr>
            </w:pPr>
            <w:r w:rsidRPr="009412FD">
              <w:rPr>
                <w:color w:val="000000"/>
              </w:rPr>
              <w:t>131.477</w:t>
            </w:r>
          </w:p>
        </w:tc>
        <w:tc>
          <w:tcPr>
            <w:tcW w:w="1152" w:type="dxa"/>
            <w:tcBorders>
              <w:top w:val="nil"/>
              <w:left w:val="nil"/>
              <w:bottom w:val="nil"/>
              <w:right w:val="nil"/>
            </w:tcBorders>
            <w:shd w:val="clear" w:color="auto" w:fill="auto"/>
            <w:noWrap/>
            <w:vAlign w:val="center"/>
            <w:hideMark/>
          </w:tcPr>
          <w:p w14:paraId="025CE2D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63CBBD5" w14:textId="77777777" w:rsidR="005F3A28" w:rsidRPr="009412FD" w:rsidRDefault="005F3A28" w:rsidP="00E570BC">
            <w:pPr>
              <w:spacing w:line="276" w:lineRule="auto"/>
              <w:jc w:val="right"/>
              <w:rPr>
                <w:color w:val="000000"/>
              </w:rPr>
            </w:pPr>
            <w:r w:rsidRPr="009412FD">
              <w:rPr>
                <w:color w:val="000000"/>
              </w:rPr>
              <w:t>88.189</w:t>
            </w:r>
          </w:p>
        </w:tc>
        <w:tc>
          <w:tcPr>
            <w:tcW w:w="1152" w:type="dxa"/>
            <w:tcBorders>
              <w:top w:val="nil"/>
              <w:left w:val="nil"/>
              <w:bottom w:val="nil"/>
              <w:right w:val="nil"/>
            </w:tcBorders>
            <w:shd w:val="clear" w:color="auto" w:fill="auto"/>
            <w:noWrap/>
            <w:vAlign w:val="center"/>
            <w:hideMark/>
          </w:tcPr>
          <w:p w14:paraId="52FEA502"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7899A6A6" w14:textId="0D4A4682" w:rsidR="005F3A28" w:rsidRPr="009412FD" w:rsidRDefault="005F3A28" w:rsidP="00E570BC">
            <w:pPr>
              <w:spacing w:line="276" w:lineRule="auto"/>
              <w:jc w:val="right"/>
              <w:rPr>
                <w:b/>
                <w:bCs/>
                <w:color w:val="000000"/>
              </w:rPr>
            </w:pPr>
            <w:r w:rsidRPr="00E4124F">
              <w:rPr>
                <w:color w:val="000000"/>
              </w:rPr>
              <w:t>0.518</w:t>
            </w:r>
          </w:p>
        </w:tc>
        <w:tc>
          <w:tcPr>
            <w:tcW w:w="1152" w:type="dxa"/>
            <w:tcBorders>
              <w:top w:val="nil"/>
              <w:left w:val="nil"/>
              <w:bottom w:val="nil"/>
              <w:right w:val="nil"/>
            </w:tcBorders>
            <w:vAlign w:val="center"/>
          </w:tcPr>
          <w:p w14:paraId="5A9975D4" w14:textId="757FA3D2" w:rsidR="005F3A28" w:rsidRPr="009412FD" w:rsidRDefault="005F3A28" w:rsidP="00E570BC">
            <w:pPr>
              <w:spacing w:line="276" w:lineRule="auto"/>
              <w:jc w:val="right"/>
              <w:rPr>
                <w:b/>
                <w:bCs/>
                <w:color w:val="000000"/>
              </w:rPr>
            </w:pPr>
            <w:r w:rsidRPr="00E4124F">
              <w:rPr>
                <w:color w:val="000000"/>
              </w:rPr>
              <w:t>0.472</w:t>
            </w:r>
          </w:p>
        </w:tc>
      </w:tr>
      <w:tr w:rsidR="005F3A28" w:rsidRPr="00A075E5" w14:paraId="7754837D" w14:textId="4C4A3549" w:rsidTr="00E570BC">
        <w:trPr>
          <w:trHeight w:val="320"/>
        </w:trPr>
        <w:tc>
          <w:tcPr>
            <w:tcW w:w="1971" w:type="dxa"/>
            <w:tcBorders>
              <w:top w:val="nil"/>
              <w:left w:val="nil"/>
              <w:bottom w:val="nil"/>
              <w:right w:val="nil"/>
            </w:tcBorders>
            <w:shd w:val="clear" w:color="auto" w:fill="auto"/>
            <w:noWrap/>
            <w:vAlign w:val="bottom"/>
            <w:hideMark/>
          </w:tcPr>
          <w:p w14:paraId="26CF6D0A" w14:textId="77777777" w:rsidR="005F3A28" w:rsidRPr="00A075E5" w:rsidRDefault="005F3A28" w:rsidP="005F3A28">
            <w:pPr>
              <w:spacing w:line="276" w:lineRule="auto"/>
              <w:rPr>
                <w:color w:val="000000"/>
              </w:rPr>
            </w:pPr>
            <w:r>
              <w:rPr>
                <w:color w:val="000000"/>
              </w:rPr>
              <w:t>Inoculation (I)</w:t>
            </w:r>
          </w:p>
        </w:tc>
        <w:tc>
          <w:tcPr>
            <w:tcW w:w="438" w:type="dxa"/>
            <w:tcBorders>
              <w:top w:val="nil"/>
              <w:left w:val="nil"/>
              <w:bottom w:val="nil"/>
              <w:right w:val="nil"/>
            </w:tcBorders>
            <w:shd w:val="clear" w:color="auto" w:fill="auto"/>
            <w:noWrap/>
            <w:vAlign w:val="bottom"/>
            <w:hideMark/>
          </w:tcPr>
          <w:p w14:paraId="7E96E787"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0C7ADED8" w14:textId="77777777" w:rsidR="005F3A28" w:rsidRPr="009412FD" w:rsidRDefault="005F3A28" w:rsidP="00E570BC">
            <w:pPr>
              <w:spacing w:line="276" w:lineRule="auto"/>
              <w:jc w:val="right"/>
              <w:rPr>
                <w:color w:val="000000"/>
              </w:rPr>
            </w:pPr>
            <w:r w:rsidRPr="009412FD">
              <w:rPr>
                <w:color w:val="000000"/>
              </w:rPr>
              <w:t>35.715</w:t>
            </w:r>
          </w:p>
        </w:tc>
        <w:tc>
          <w:tcPr>
            <w:tcW w:w="1152" w:type="dxa"/>
            <w:tcBorders>
              <w:top w:val="nil"/>
              <w:left w:val="nil"/>
              <w:bottom w:val="nil"/>
            </w:tcBorders>
            <w:shd w:val="clear" w:color="auto" w:fill="auto"/>
            <w:noWrap/>
            <w:vAlign w:val="center"/>
            <w:hideMark/>
          </w:tcPr>
          <w:p w14:paraId="60C3C26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45D8C94" w14:textId="77777777" w:rsidR="005F3A28" w:rsidRPr="009412FD" w:rsidRDefault="005F3A28" w:rsidP="00E570BC">
            <w:pPr>
              <w:spacing w:line="276" w:lineRule="auto"/>
              <w:jc w:val="right"/>
              <w:rPr>
                <w:color w:val="000000"/>
              </w:rPr>
            </w:pPr>
            <w:r w:rsidRPr="009412FD">
              <w:rPr>
                <w:color w:val="000000"/>
              </w:rPr>
              <w:t>34.264</w:t>
            </w:r>
          </w:p>
        </w:tc>
        <w:tc>
          <w:tcPr>
            <w:tcW w:w="1152" w:type="dxa"/>
            <w:tcBorders>
              <w:top w:val="nil"/>
              <w:left w:val="nil"/>
              <w:bottom w:val="nil"/>
              <w:right w:val="nil"/>
            </w:tcBorders>
            <w:shd w:val="clear" w:color="auto" w:fill="auto"/>
            <w:noWrap/>
            <w:vAlign w:val="center"/>
            <w:hideMark/>
          </w:tcPr>
          <w:p w14:paraId="63E6BFB6"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3E0B8EF2" w14:textId="77777777" w:rsidR="005F3A28" w:rsidRPr="009412FD" w:rsidRDefault="005F3A28" w:rsidP="00E570BC">
            <w:pPr>
              <w:spacing w:line="276" w:lineRule="auto"/>
              <w:jc w:val="right"/>
              <w:rPr>
                <w:color w:val="000000"/>
              </w:rPr>
            </w:pPr>
            <w:r w:rsidRPr="009412FD">
              <w:rPr>
                <w:color w:val="000000"/>
              </w:rPr>
              <w:t>136.343</w:t>
            </w:r>
          </w:p>
        </w:tc>
        <w:tc>
          <w:tcPr>
            <w:tcW w:w="1152" w:type="dxa"/>
            <w:tcBorders>
              <w:top w:val="nil"/>
              <w:left w:val="nil"/>
              <w:bottom w:val="nil"/>
              <w:right w:val="nil"/>
            </w:tcBorders>
            <w:shd w:val="clear" w:color="auto" w:fill="auto"/>
            <w:noWrap/>
            <w:vAlign w:val="center"/>
            <w:hideMark/>
          </w:tcPr>
          <w:p w14:paraId="5C77B480"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118AA098" w14:textId="3CBC9647" w:rsidR="005F3A28" w:rsidRPr="009412FD" w:rsidRDefault="005F3A28" w:rsidP="00E570BC">
            <w:pPr>
              <w:spacing w:line="276" w:lineRule="auto"/>
              <w:jc w:val="right"/>
              <w:rPr>
                <w:b/>
                <w:bCs/>
                <w:color w:val="000000"/>
              </w:rPr>
            </w:pPr>
            <w:r w:rsidRPr="00E4124F">
              <w:rPr>
                <w:color w:val="000000"/>
              </w:rPr>
              <w:t>955.57</w:t>
            </w:r>
          </w:p>
        </w:tc>
        <w:tc>
          <w:tcPr>
            <w:tcW w:w="1152" w:type="dxa"/>
            <w:tcBorders>
              <w:top w:val="nil"/>
              <w:left w:val="nil"/>
              <w:bottom w:val="nil"/>
              <w:right w:val="nil"/>
            </w:tcBorders>
            <w:vAlign w:val="center"/>
          </w:tcPr>
          <w:p w14:paraId="55EB013E" w14:textId="29DE0214"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1A7C0046" w14:textId="339B8B8E" w:rsidTr="00E570BC">
        <w:trPr>
          <w:trHeight w:val="320"/>
        </w:trPr>
        <w:tc>
          <w:tcPr>
            <w:tcW w:w="1971" w:type="dxa"/>
            <w:tcBorders>
              <w:top w:val="nil"/>
              <w:left w:val="nil"/>
              <w:bottom w:val="nil"/>
              <w:right w:val="nil"/>
            </w:tcBorders>
            <w:shd w:val="clear" w:color="auto" w:fill="auto"/>
            <w:noWrap/>
            <w:vAlign w:val="bottom"/>
            <w:hideMark/>
          </w:tcPr>
          <w:p w14:paraId="00454F52" w14:textId="3FC92EED" w:rsidR="005F3A28" w:rsidRPr="00A075E5" w:rsidRDefault="00C52877" w:rsidP="005F3A28">
            <w:pPr>
              <w:spacing w:line="276" w:lineRule="auto"/>
              <w:rPr>
                <w:color w:val="000000"/>
              </w:rPr>
            </w:pPr>
            <w:ins w:id="275" w:author="Perkowski, Evan A" w:date="2023-11-13T15:37:00Z">
              <w:r>
                <w:rPr>
                  <w:color w:val="000000"/>
                </w:rPr>
                <w:t>N f</w:t>
              </w:r>
            </w:ins>
            <w:r w:rsidR="005F3A28">
              <w:rPr>
                <w:color w:val="000000"/>
              </w:rPr>
              <w:t>ertilization (N)</w:t>
            </w:r>
          </w:p>
        </w:tc>
        <w:tc>
          <w:tcPr>
            <w:tcW w:w="438" w:type="dxa"/>
            <w:tcBorders>
              <w:top w:val="nil"/>
              <w:left w:val="nil"/>
              <w:bottom w:val="nil"/>
              <w:right w:val="nil"/>
            </w:tcBorders>
            <w:shd w:val="clear" w:color="auto" w:fill="auto"/>
            <w:noWrap/>
            <w:vAlign w:val="bottom"/>
            <w:hideMark/>
          </w:tcPr>
          <w:p w14:paraId="7E00A878"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50A23005" w14:textId="77777777" w:rsidR="005F3A28" w:rsidRPr="009412FD" w:rsidRDefault="005F3A28" w:rsidP="00E570BC">
            <w:pPr>
              <w:spacing w:line="276" w:lineRule="auto"/>
              <w:jc w:val="right"/>
              <w:rPr>
                <w:color w:val="000000"/>
              </w:rPr>
            </w:pPr>
            <w:r w:rsidRPr="009412FD">
              <w:rPr>
                <w:color w:val="000000"/>
              </w:rPr>
              <w:t>274.199</w:t>
            </w:r>
          </w:p>
        </w:tc>
        <w:tc>
          <w:tcPr>
            <w:tcW w:w="1152" w:type="dxa"/>
            <w:tcBorders>
              <w:top w:val="nil"/>
              <w:left w:val="nil"/>
              <w:bottom w:val="nil"/>
            </w:tcBorders>
            <w:shd w:val="clear" w:color="auto" w:fill="auto"/>
            <w:noWrap/>
            <w:vAlign w:val="center"/>
            <w:hideMark/>
          </w:tcPr>
          <w:p w14:paraId="79191F1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15A07683" w14:textId="77777777" w:rsidR="005F3A28" w:rsidRPr="009412FD" w:rsidRDefault="005F3A28" w:rsidP="00E570BC">
            <w:pPr>
              <w:spacing w:line="276" w:lineRule="auto"/>
              <w:jc w:val="right"/>
              <w:rPr>
                <w:color w:val="000000"/>
              </w:rPr>
            </w:pPr>
            <w:r w:rsidRPr="009412FD">
              <w:rPr>
                <w:color w:val="000000"/>
              </w:rPr>
              <w:t>269.046</w:t>
            </w:r>
          </w:p>
        </w:tc>
        <w:tc>
          <w:tcPr>
            <w:tcW w:w="1152" w:type="dxa"/>
            <w:tcBorders>
              <w:top w:val="nil"/>
              <w:left w:val="nil"/>
              <w:bottom w:val="nil"/>
              <w:right w:val="nil"/>
            </w:tcBorders>
            <w:shd w:val="clear" w:color="auto" w:fill="auto"/>
            <w:noWrap/>
            <w:vAlign w:val="center"/>
            <w:hideMark/>
          </w:tcPr>
          <w:p w14:paraId="47EF45DF"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771004C6" w14:textId="77777777" w:rsidR="005F3A28" w:rsidRPr="009412FD" w:rsidRDefault="005F3A28" w:rsidP="00E570BC">
            <w:pPr>
              <w:spacing w:line="276" w:lineRule="auto"/>
              <w:jc w:val="right"/>
              <w:rPr>
                <w:color w:val="000000"/>
              </w:rPr>
            </w:pPr>
            <w:r w:rsidRPr="009412FD">
              <w:rPr>
                <w:color w:val="000000"/>
              </w:rPr>
              <w:t>80.501</w:t>
            </w:r>
          </w:p>
        </w:tc>
        <w:tc>
          <w:tcPr>
            <w:tcW w:w="1152" w:type="dxa"/>
            <w:tcBorders>
              <w:top w:val="nil"/>
              <w:left w:val="nil"/>
              <w:bottom w:val="nil"/>
              <w:right w:val="nil"/>
            </w:tcBorders>
            <w:shd w:val="clear" w:color="auto" w:fill="auto"/>
            <w:noWrap/>
            <w:vAlign w:val="center"/>
            <w:hideMark/>
          </w:tcPr>
          <w:p w14:paraId="3C9425D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AE77BC6" w14:textId="45027C67" w:rsidR="005F3A28" w:rsidRPr="009412FD" w:rsidRDefault="005F3A28" w:rsidP="00E570BC">
            <w:pPr>
              <w:spacing w:line="276" w:lineRule="auto"/>
              <w:jc w:val="right"/>
              <w:rPr>
                <w:b/>
                <w:bCs/>
                <w:color w:val="000000"/>
              </w:rPr>
            </w:pPr>
            <w:r w:rsidRPr="00E4124F">
              <w:rPr>
                <w:color w:val="000000"/>
              </w:rPr>
              <w:t>292.938</w:t>
            </w:r>
          </w:p>
        </w:tc>
        <w:tc>
          <w:tcPr>
            <w:tcW w:w="1152" w:type="dxa"/>
            <w:tcBorders>
              <w:top w:val="nil"/>
              <w:left w:val="nil"/>
              <w:bottom w:val="nil"/>
              <w:right w:val="nil"/>
            </w:tcBorders>
            <w:vAlign w:val="center"/>
          </w:tcPr>
          <w:p w14:paraId="71458CDE" w14:textId="0B6B4BA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2B21BD80" w14:textId="143A0907" w:rsidTr="00E570BC">
        <w:trPr>
          <w:trHeight w:val="320"/>
        </w:trPr>
        <w:tc>
          <w:tcPr>
            <w:tcW w:w="1971" w:type="dxa"/>
            <w:tcBorders>
              <w:top w:val="nil"/>
              <w:left w:val="nil"/>
              <w:bottom w:val="nil"/>
              <w:right w:val="nil"/>
            </w:tcBorders>
            <w:shd w:val="clear" w:color="auto" w:fill="auto"/>
            <w:noWrap/>
            <w:vAlign w:val="bottom"/>
            <w:hideMark/>
          </w:tcPr>
          <w:p w14:paraId="2223312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w:t>
            </w:r>
          </w:p>
        </w:tc>
        <w:tc>
          <w:tcPr>
            <w:tcW w:w="438" w:type="dxa"/>
            <w:tcBorders>
              <w:top w:val="nil"/>
              <w:left w:val="nil"/>
              <w:bottom w:val="nil"/>
              <w:right w:val="nil"/>
            </w:tcBorders>
            <w:shd w:val="clear" w:color="auto" w:fill="auto"/>
            <w:noWrap/>
            <w:vAlign w:val="bottom"/>
            <w:hideMark/>
          </w:tcPr>
          <w:p w14:paraId="3B20A59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82F60BE" w14:textId="77777777" w:rsidR="005F3A28" w:rsidRPr="009412FD" w:rsidRDefault="005F3A28" w:rsidP="00E570BC">
            <w:pPr>
              <w:spacing w:line="276" w:lineRule="auto"/>
              <w:jc w:val="right"/>
              <w:rPr>
                <w:color w:val="000000"/>
              </w:rPr>
            </w:pPr>
            <w:r w:rsidRPr="009412FD">
              <w:rPr>
                <w:color w:val="000000"/>
              </w:rPr>
              <w:t>2.064</w:t>
            </w:r>
          </w:p>
        </w:tc>
        <w:tc>
          <w:tcPr>
            <w:tcW w:w="1152" w:type="dxa"/>
            <w:tcBorders>
              <w:top w:val="nil"/>
              <w:left w:val="nil"/>
              <w:bottom w:val="nil"/>
            </w:tcBorders>
            <w:shd w:val="clear" w:color="auto" w:fill="auto"/>
            <w:noWrap/>
            <w:vAlign w:val="center"/>
            <w:hideMark/>
          </w:tcPr>
          <w:p w14:paraId="0C9F1A4A" w14:textId="77777777" w:rsidR="005F3A28" w:rsidRPr="009412FD" w:rsidRDefault="005F3A28" w:rsidP="00E570BC">
            <w:pPr>
              <w:spacing w:line="276" w:lineRule="auto"/>
              <w:jc w:val="right"/>
              <w:rPr>
                <w:b/>
                <w:bCs/>
                <w:color w:val="000000"/>
              </w:rPr>
            </w:pPr>
            <w:r w:rsidRPr="009412FD">
              <w:rPr>
                <w:color w:val="000000"/>
              </w:rPr>
              <w:t>0.151</w:t>
            </w:r>
          </w:p>
        </w:tc>
        <w:tc>
          <w:tcPr>
            <w:tcW w:w="1152" w:type="dxa"/>
            <w:tcBorders>
              <w:top w:val="nil"/>
              <w:bottom w:val="nil"/>
              <w:right w:val="nil"/>
            </w:tcBorders>
            <w:shd w:val="clear" w:color="auto" w:fill="auto"/>
            <w:noWrap/>
            <w:vAlign w:val="center"/>
            <w:hideMark/>
          </w:tcPr>
          <w:p w14:paraId="410BF942" w14:textId="77777777" w:rsidR="005F3A28" w:rsidRPr="009412FD" w:rsidRDefault="005F3A28" w:rsidP="00E570BC">
            <w:pPr>
              <w:spacing w:line="276" w:lineRule="auto"/>
              <w:jc w:val="right"/>
              <w:rPr>
                <w:color w:val="000000"/>
              </w:rPr>
            </w:pPr>
            <w:r w:rsidRPr="009412FD">
              <w:rPr>
                <w:color w:val="000000"/>
              </w:rPr>
              <w:t>0.518</w:t>
            </w:r>
          </w:p>
        </w:tc>
        <w:tc>
          <w:tcPr>
            <w:tcW w:w="1152" w:type="dxa"/>
            <w:tcBorders>
              <w:top w:val="nil"/>
              <w:left w:val="nil"/>
              <w:bottom w:val="nil"/>
              <w:right w:val="nil"/>
            </w:tcBorders>
            <w:shd w:val="clear" w:color="auto" w:fill="auto"/>
            <w:noWrap/>
            <w:vAlign w:val="center"/>
            <w:hideMark/>
          </w:tcPr>
          <w:p w14:paraId="03661F6A" w14:textId="77777777" w:rsidR="005F3A28" w:rsidRPr="009412FD" w:rsidRDefault="005F3A28" w:rsidP="00E570BC">
            <w:pPr>
              <w:spacing w:line="276" w:lineRule="auto"/>
              <w:jc w:val="right"/>
              <w:rPr>
                <w:b/>
                <w:bCs/>
                <w:color w:val="000000"/>
              </w:rPr>
            </w:pPr>
            <w:r w:rsidRPr="009412FD">
              <w:rPr>
                <w:color w:val="000000"/>
              </w:rPr>
              <w:t>0.472</w:t>
            </w:r>
          </w:p>
        </w:tc>
        <w:tc>
          <w:tcPr>
            <w:tcW w:w="1152" w:type="dxa"/>
            <w:tcBorders>
              <w:top w:val="nil"/>
              <w:left w:val="nil"/>
              <w:bottom w:val="nil"/>
              <w:right w:val="nil"/>
            </w:tcBorders>
            <w:shd w:val="clear" w:color="auto" w:fill="auto"/>
            <w:noWrap/>
            <w:vAlign w:val="center"/>
            <w:hideMark/>
          </w:tcPr>
          <w:p w14:paraId="62489E4A" w14:textId="77777777" w:rsidR="005F3A28" w:rsidRPr="009412FD" w:rsidRDefault="005F3A28" w:rsidP="00E570BC">
            <w:pPr>
              <w:spacing w:line="276" w:lineRule="auto"/>
              <w:jc w:val="right"/>
              <w:rPr>
                <w:color w:val="000000"/>
              </w:rPr>
            </w:pPr>
            <w:r w:rsidRPr="009412FD">
              <w:rPr>
                <w:color w:val="000000"/>
              </w:rPr>
              <w:t>85.237</w:t>
            </w:r>
          </w:p>
        </w:tc>
        <w:tc>
          <w:tcPr>
            <w:tcW w:w="1152" w:type="dxa"/>
            <w:tcBorders>
              <w:top w:val="nil"/>
              <w:left w:val="nil"/>
              <w:bottom w:val="nil"/>
              <w:right w:val="nil"/>
            </w:tcBorders>
            <w:shd w:val="clear" w:color="auto" w:fill="auto"/>
            <w:noWrap/>
            <w:vAlign w:val="center"/>
            <w:hideMark/>
          </w:tcPr>
          <w:p w14:paraId="16ED5D51"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nil"/>
              <w:right w:val="nil"/>
            </w:tcBorders>
            <w:vAlign w:val="center"/>
          </w:tcPr>
          <w:p w14:paraId="33622151" w14:textId="2E42A734" w:rsidR="005F3A28" w:rsidRPr="009412FD" w:rsidRDefault="005F3A28" w:rsidP="00E570BC">
            <w:pPr>
              <w:spacing w:line="276" w:lineRule="auto"/>
              <w:jc w:val="right"/>
              <w:rPr>
                <w:b/>
                <w:bCs/>
                <w:color w:val="000000"/>
              </w:rPr>
            </w:pPr>
            <w:r w:rsidRPr="00E4124F">
              <w:rPr>
                <w:color w:val="000000"/>
              </w:rPr>
              <w:t>2.01</w:t>
            </w:r>
            <w:r>
              <w:rPr>
                <w:color w:val="000000"/>
              </w:rPr>
              <w:t>0</w:t>
            </w:r>
          </w:p>
        </w:tc>
        <w:tc>
          <w:tcPr>
            <w:tcW w:w="1152" w:type="dxa"/>
            <w:tcBorders>
              <w:top w:val="nil"/>
              <w:left w:val="nil"/>
              <w:bottom w:val="nil"/>
              <w:right w:val="nil"/>
            </w:tcBorders>
            <w:vAlign w:val="center"/>
          </w:tcPr>
          <w:p w14:paraId="11790612" w14:textId="4E1545B0" w:rsidR="005F3A28" w:rsidRPr="009412FD" w:rsidRDefault="005F3A28" w:rsidP="00E570BC">
            <w:pPr>
              <w:spacing w:line="276" w:lineRule="auto"/>
              <w:jc w:val="right"/>
              <w:rPr>
                <w:b/>
                <w:bCs/>
                <w:color w:val="000000"/>
              </w:rPr>
            </w:pPr>
            <w:r w:rsidRPr="00E4124F">
              <w:rPr>
                <w:color w:val="000000"/>
              </w:rPr>
              <w:t>0.156</w:t>
            </w:r>
          </w:p>
        </w:tc>
      </w:tr>
      <w:tr w:rsidR="005F3A28" w:rsidRPr="00A075E5" w14:paraId="01914638" w14:textId="6AEAA0AD" w:rsidTr="00E570BC">
        <w:trPr>
          <w:trHeight w:val="320"/>
        </w:trPr>
        <w:tc>
          <w:tcPr>
            <w:tcW w:w="1971" w:type="dxa"/>
            <w:tcBorders>
              <w:top w:val="nil"/>
              <w:left w:val="nil"/>
              <w:bottom w:val="nil"/>
              <w:right w:val="nil"/>
            </w:tcBorders>
            <w:shd w:val="clear" w:color="auto" w:fill="auto"/>
            <w:noWrap/>
            <w:vAlign w:val="bottom"/>
            <w:hideMark/>
          </w:tcPr>
          <w:p w14:paraId="486F9F82"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*N</w:t>
            </w:r>
          </w:p>
        </w:tc>
        <w:tc>
          <w:tcPr>
            <w:tcW w:w="438" w:type="dxa"/>
            <w:tcBorders>
              <w:top w:val="nil"/>
              <w:left w:val="nil"/>
              <w:bottom w:val="nil"/>
              <w:right w:val="nil"/>
            </w:tcBorders>
            <w:shd w:val="clear" w:color="auto" w:fill="auto"/>
            <w:noWrap/>
            <w:vAlign w:val="bottom"/>
            <w:hideMark/>
          </w:tcPr>
          <w:p w14:paraId="7D47070E"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nil"/>
              <w:right w:val="nil"/>
            </w:tcBorders>
            <w:shd w:val="clear" w:color="auto" w:fill="auto"/>
            <w:noWrap/>
            <w:vAlign w:val="center"/>
            <w:hideMark/>
          </w:tcPr>
          <w:p w14:paraId="30AA1A1E" w14:textId="77777777" w:rsidR="005F3A28" w:rsidRPr="009412FD" w:rsidRDefault="005F3A28" w:rsidP="00E570BC">
            <w:pPr>
              <w:spacing w:line="276" w:lineRule="auto"/>
              <w:jc w:val="right"/>
              <w:rPr>
                <w:color w:val="000000"/>
              </w:rPr>
            </w:pPr>
            <w:r w:rsidRPr="009412FD">
              <w:rPr>
                <w:color w:val="000000"/>
              </w:rPr>
              <w:t>18.655</w:t>
            </w:r>
          </w:p>
        </w:tc>
        <w:tc>
          <w:tcPr>
            <w:tcW w:w="1152" w:type="dxa"/>
            <w:tcBorders>
              <w:top w:val="nil"/>
              <w:left w:val="nil"/>
              <w:bottom w:val="nil"/>
            </w:tcBorders>
            <w:shd w:val="clear" w:color="auto" w:fill="auto"/>
            <w:noWrap/>
            <w:vAlign w:val="center"/>
            <w:hideMark/>
          </w:tcPr>
          <w:p w14:paraId="08B8BDC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bottom w:val="nil"/>
              <w:right w:val="nil"/>
            </w:tcBorders>
            <w:shd w:val="clear" w:color="auto" w:fill="auto"/>
            <w:noWrap/>
            <w:vAlign w:val="center"/>
            <w:hideMark/>
          </w:tcPr>
          <w:p w14:paraId="0B06B530" w14:textId="77777777" w:rsidR="005F3A28" w:rsidRPr="009412FD" w:rsidRDefault="005F3A28" w:rsidP="00E570BC">
            <w:pPr>
              <w:spacing w:line="276" w:lineRule="auto"/>
              <w:jc w:val="right"/>
              <w:rPr>
                <w:color w:val="000000"/>
              </w:rPr>
            </w:pPr>
            <w:r w:rsidRPr="009412FD">
              <w:rPr>
                <w:color w:val="000000"/>
              </w:rPr>
              <w:t>16.877</w:t>
            </w:r>
          </w:p>
        </w:tc>
        <w:tc>
          <w:tcPr>
            <w:tcW w:w="1152" w:type="dxa"/>
            <w:tcBorders>
              <w:top w:val="nil"/>
              <w:left w:val="nil"/>
              <w:bottom w:val="nil"/>
              <w:right w:val="nil"/>
            </w:tcBorders>
            <w:shd w:val="clear" w:color="auto" w:fill="auto"/>
            <w:noWrap/>
            <w:vAlign w:val="center"/>
            <w:hideMark/>
          </w:tcPr>
          <w:p w14:paraId="1B61A637" w14:textId="77777777" w:rsidR="005F3A28" w:rsidRPr="009412FD" w:rsidRDefault="005F3A28" w:rsidP="00E570BC">
            <w:pPr>
              <w:spacing w:line="276" w:lineRule="auto"/>
              <w:jc w:val="right"/>
              <w:rPr>
                <w:b/>
                <w:bCs/>
                <w:i/>
                <w:iCs/>
                <w:color w:val="000000"/>
              </w:rPr>
            </w:pPr>
            <w:r w:rsidRPr="009412FD">
              <w:rPr>
                <w:b/>
                <w:bCs/>
                <w:color w:val="000000"/>
              </w:rPr>
              <w:t>&lt;0.001</w:t>
            </w:r>
          </w:p>
        </w:tc>
        <w:tc>
          <w:tcPr>
            <w:tcW w:w="1152" w:type="dxa"/>
            <w:tcBorders>
              <w:top w:val="nil"/>
              <w:left w:val="nil"/>
              <w:bottom w:val="nil"/>
              <w:right w:val="nil"/>
            </w:tcBorders>
            <w:shd w:val="clear" w:color="auto" w:fill="auto"/>
            <w:noWrap/>
            <w:vAlign w:val="center"/>
            <w:hideMark/>
          </w:tcPr>
          <w:p w14:paraId="01AD3B2B" w14:textId="77777777" w:rsidR="005F3A28" w:rsidRPr="009412FD" w:rsidRDefault="005F3A28" w:rsidP="00E570BC">
            <w:pPr>
              <w:spacing w:line="276" w:lineRule="auto"/>
              <w:jc w:val="right"/>
              <w:rPr>
                <w:color w:val="000000"/>
              </w:rPr>
            </w:pPr>
            <w:r w:rsidRPr="009412FD">
              <w:rPr>
                <w:color w:val="000000"/>
              </w:rPr>
              <w:t>1.05</w:t>
            </w:r>
            <w:r>
              <w:rPr>
                <w:color w:val="000000"/>
              </w:rPr>
              <w:t>0</w:t>
            </w:r>
          </w:p>
        </w:tc>
        <w:tc>
          <w:tcPr>
            <w:tcW w:w="1152" w:type="dxa"/>
            <w:tcBorders>
              <w:top w:val="nil"/>
              <w:left w:val="nil"/>
              <w:bottom w:val="nil"/>
              <w:right w:val="nil"/>
            </w:tcBorders>
            <w:shd w:val="clear" w:color="auto" w:fill="auto"/>
            <w:noWrap/>
            <w:vAlign w:val="center"/>
            <w:hideMark/>
          </w:tcPr>
          <w:p w14:paraId="6DC389FB" w14:textId="77777777" w:rsidR="005F3A28" w:rsidRPr="009412FD" w:rsidRDefault="005F3A28" w:rsidP="00E570BC">
            <w:pPr>
              <w:spacing w:line="276" w:lineRule="auto"/>
              <w:jc w:val="right"/>
              <w:rPr>
                <w:b/>
                <w:bCs/>
                <w:color w:val="000000"/>
              </w:rPr>
            </w:pPr>
            <w:r w:rsidRPr="009412FD">
              <w:rPr>
                <w:color w:val="000000"/>
              </w:rPr>
              <w:t>0.306</w:t>
            </w:r>
          </w:p>
        </w:tc>
        <w:tc>
          <w:tcPr>
            <w:tcW w:w="1152" w:type="dxa"/>
            <w:tcBorders>
              <w:top w:val="nil"/>
              <w:left w:val="nil"/>
              <w:bottom w:val="nil"/>
              <w:right w:val="nil"/>
            </w:tcBorders>
            <w:vAlign w:val="center"/>
          </w:tcPr>
          <w:p w14:paraId="125871EC" w14:textId="211F5BF0" w:rsidR="005F3A28" w:rsidRPr="009412FD" w:rsidRDefault="005F3A28" w:rsidP="00E570BC">
            <w:pPr>
              <w:spacing w:line="276" w:lineRule="auto"/>
              <w:jc w:val="right"/>
              <w:rPr>
                <w:color w:val="000000"/>
              </w:rPr>
            </w:pPr>
            <w:r w:rsidRPr="00E4124F">
              <w:rPr>
                <w:color w:val="000000"/>
              </w:rPr>
              <w:t>2.716</w:t>
            </w:r>
          </w:p>
        </w:tc>
        <w:tc>
          <w:tcPr>
            <w:tcW w:w="1152" w:type="dxa"/>
            <w:tcBorders>
              <w:top w:val="nil"/>
              <w:left w:val="nil"/>
              <w:bottom w:val="nil"/>
              <w:right w:val="nil"/>
            </w:tcBorders>
            <w:vAlign w:val="center"/>
          </w:tcPr>
          <w:p w14:paraId="4622F945" w14:textId="4B16C859" w:rsidR="005F3A28" w:rsidRPr="009412FD" w:rsidRDefault="005F3A28" w:rsidP="00E570BC">
            <w:pPr>
              <w:spacing w:line="276" w:lineRule="auto"/>
              <w:jc w:val="right"/>
              <w:rPr>
                <w:color w:val="000000"/>
              </w:rPr>
            </w:pPr>
            <w:r w:rsidRPr="00E4124F">
              <w:rPr>
                <w:i/>
                <w:iCs/>
                <w:color w:val="000000"/>
              </w:rPr>
              <w:t>0.099</w:t>
            </w:r>
          </w:p>
        </w:tc>
      </w:tr>
      <w:tr w:rsidR="005F3A28" w:rsidRPr="00A075E5" w14:paraId="6E6ED1FA" w14:textId="46C19F9D" w:rsidTr="00E570BC">
        <w:trPr>
          <w:trHeight w:val="320"/>
        </w:trPr>
        <w:tc>
          <w:tcPr>
            <w:tcW w:w="1971" w:type="dxa"/>
            <w:tcBorders>
              <w:top w:val="nil"/>
              <w:left w:val="nil"/>
              <w:right w:val="nil"/>
            </w:tcBorders>
            <w:shd w:val="clear" w:color="auto" w:fill="auto"/>
            <w:noWrap/>
            <w:vAlign w:val="bottom"/>
            <w:hideMark/>
          </w:tcPr>
          <w:p w14:paraId="3D3F8944" w14:textId="77777777" w:rsidR="005F3A28" w:rsidRPr="00A075E5" w:rsidRDefault="005F3A28" w:rsidP="005F3A28">
            <w:pPr>
              <w:spacing w:line="276" w:lineRule="auto"/>
              <w:rPr>
                <w:color w:val="000000"/>
              </w:rPr>
            </w:pPr>
            <w:r>
              <w:rPr>
                <w:color w:val="000000"/>
              </w:rPr>
              <w:t>I*N</w:t>
            </w:r>
          </w:p>
        </w:tc>
        <w:tc>
          <w:tcPr>
            <w:tcW w:w="438" w:type="dxa"/>
            <w:tcBorders>
              <w:top w:val="nil"/>
              <w:left w:val="nil"/>
              <w:right w:val="nil"/>
            </w:tcBorders>
            <w:shd w:val="clear" w:color="auto" w:fill="auto"/>
            <w:noWrap/>
            <w:vAlign w:val="bottom"/>
            <w:hideMark/>
          </w:tcPr>
          <w:p w14:paraId="4981D503"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right w:val="nil"/>
            </w:tcBorders>
            <w:shd w:val="clear" w:color="auto" w:fill="auto"/>
            <w:noWrap/>
            <w:vAlign w:val="center"/>
            <w:hideMark/>
          </w:tcPr>
          <w:p w14:paraId="667B1E3D" w14:textId="77777777" w:rsidR="005F3A28" w:rsidRPr="009412FD" w:rsidRDefault="005F3A28" w:rsidP="00E570BC">
            <w:pPr>
              <w:spacing w:line="276" w:lineRule="auto"/>
              <w:jc w:val="right"/>
              <w:rPr>
                <w:color w:val="000000"/>
              </w:rPr>
            </w:pPr>
            <w:r w:rsidRPr="009412FD">
              <w:rPr>
                <w:color w:val="000000"/>
              </w:rPr>
              <w:t>10.804</w:t>
            </w:r>
          </w:p>
        </w:tc>
        <w:tc>
          <w:tcPr>
            <w:tcW w:w="1152" w:type="dxa"/>
            <w:tcBorders>
              <w:top w:val="nil"/>
              <w:left w:val="nil"/>
            </w:tcBorders>
            <w:shd w:val="clear" w:color="auto" w:fill="auto"/>
            <w:noWrap/>
            <w:vAlign w:val="center"/>
            <w:hideMark/>
          </w:tcPr>
          <w:p w14:paraId="1C440964" w14:textId="77777777" w:rsidR="005F3A28" w:rsidRPr="009412FD" w:rsidRDefault="005F3A28" w:rsidP="00E570BC">
            <w:pPr>
              <w:spacing w:line="276" w:lineRule="auto"/>
              <w:jc w:val="right"/>
              <w:rPr>
                <w:b/>
                <w:bCs/>
                <w:color w:val="000000"/>
              </w:rPr>
            </w:pPr>
            <w:r w:rsidRPr="009412FD">
              <w:rPr>
                <w:b/>
                <w:bCs/>
                <w:color w:val="000000"/>
              </w:rPr>
              <w:t>0.001</w:t>
            </w:r>
          </w:p>
        </w:tc>
        <w:tc>
          <w:tcPr>
            <w:tcW w:w="1152" w:type="dxa"/>
            <w:tcBorders>
              <w:top w:val="nil"/>
              <w:right w:val="nil"/>
            </w:tcBorders>
            <w:shd w:val="clear" w:color="auto" w:fill="auto"/>
            <w:noWrap/>
            <w:vAlign w:val="center"/>
            <w:hideMark/>
          </w:tcPr>
          <w:p w14:paraId="35B6F851" w14:textId="77777777" w:rsidR="005F3A28" w:rsidRPr="009412FD" w:rsidRDefault="005F3A28" w:rsidP="00E570BC">
            <w:pPr>
              <w:spacing w:line="276" w:lineRule="auto"/>
              <w:jc w:val="right"/>
              <w:rPr>
                <w:color w:val="000000"/>
              </w:rPr>
            </w:pPr>
            <w:r w:rsidRPr="009412FD">
              <w:rPr>
                <w:color w:val="000000"/>
              </w:rPr>
              <w:t>15.779</w:t>
            </w:r>
          </w:p>
        </w:tc>
        <w:tc>
          <w:tcPr>
            <w:tcW w:w="1152" w:type="dxa"/>
            <w:tcBorders>
              <w:top w:val="nil"/>
              <w:left w:val="nil"/>
              <w:right w:val="nil"/>
            </w:tcBorders>
            <w:shd w:val="clear" w:color="auto" w:fill="auto"/>
            <w:noWrap/>
            <w:vAlign w:val="center"/>
            <w:hideMark/>
          </w:tcPr>
          <w:p w14:paraId="476104C8"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shd w:val="clear" w:color="auto" w:fill="auto"/>
            <w:noWrap/>
            <w:vAlign w:val="center"/>
            <w:hideMark/>
          </w:tcPr>
          <w:p w14:paraId="7AFA7351" w14:textId="77777777" w:rsidR="005F3A28" w:rsidRPr="009412FD" w:rsidRDefault="005F3A28" w:rsidP="00E570BC">
            <w:pPr>
              <w:spacing w:line="276" w:lineRule="auto"/>
              <w:jc w:val="right"/>
              <w:rPr>
                <w:color w:val="000000"/>
              </w:rPr>
            </w:pPr>
            <w:r w:rsidRPr="009412FD">
              <w:rPr>
                <w:color w:val="000000"/>
              </w:rPr>
              <w:t>46.489</w:t>
            </w:r>
          </w:p>
        </w:tc>
        <w:tc>
          <w:tcPr>
            <w:tcW w:w="1152" w:type="dxa"/>
            <w:tcBorders>
              <w:top w:val="nil"/>
              <w:left w:val="nil"/>
              <w:right w:val="nil"/>
            </w:tcBorders>
            <w:shd w:val="clear" w:color="auto" w:fill="auto"/>
            <w:noWrap/>
            <w:vAlign w:val="center"/>
            <w:hideMark/>
          </w:tcPr>
          <w:p w14:paraId="7526D964"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right w:val="nil"/>
            </w:tcBorders>
            <w:vAlign w:val="center"/>
          </w:tcPr>
          <w:p w14:paraId="1FA132C8" w14:textId="4410E715" w:rsidR="005F3A28" w:rsidRPr="009412FD" w:rsidRDefault="005F3A28" w:rsidP="00E570BC">
            <w:pPr>
              <w:spacing w:line="276" w:lineRule="auto"/>
              <w:jc w:val="right"/>
              <w:rPr>
                <w:b/>
                <w:bCs/>
                <w:color w:val="000000"/>
              </w:rPr>
            </w:pPr>
            <w:r w:rsidRPr="00E4124F">
              <w:rPr>
                <w:color w:val="000000"/>
              </w:rPr>
              <w:t>231.29</w:t>
            </w:r>
          </w:p>
        </w:tc>
        <w:tc>
          <w:tcPr>
            <w:tcW w:w="1152" w:type="dxa"/>
            <w:tcBorders>
              <w:top w:val="nil"/>
              <w:left w:val="nil"/>
              <w:right w:val="nil"/>
            </w:tcBorders>
            <w:vAlign w:val="center"/>
          </w:tcPr>
          <w:p w14:paraId="0D1511D2" w14:textId="577DE7EB" w:rsidR="005F3A28" w:rsidRPr="009412FD" w:rsidRDefault="005F3A28" w:rsidP="00E570BC">
            <w:pPr>
              <w:spacing w:line="276" w:lineRule="auto"/>
              <w:jc w:val="right"/>
              <w:rPr>
                <w:b/>
                <w:bCs/>
                <w:color w:val="000000"/>
              </w:rPr>
            </w:pPr>
            <w:r w:rsidRPr="00E4124F">
              <w:rPr>
                <w:b/>
                <w:bCs/>
                <w:color w:val="000000"/>
              </w:rPr>
              <w:t>&lt;0.001</w:t>
            </w:r>
          </w:p>
        </w:tc>
      </w:tr>
      <w:tr w:rsidR="005F3A28" w:rsidRPr="00A075E5" w14:paraId="760D818D" w14:textId="7C595936" w:rsidTr="00E570BC">
        <w:trPr>
          <w:trHeight w:val="320"/>
        </w:trPr>
        <w:tc>
          <w:tcPr>
            <w:tcW w:w="1971" w:type="dxa"/>
            <w:tcBorders>
              <w:top w:val="nil"/>
              <w:left w:val="nil"/>
              <w:bottom w:val="single" w:sz="4" w:space="0" w:color="auto"/>
              <w:right w:val="nil"/>
            </w:tcBorders>
            <w:shd w:val="clear" w:color="auto" w:fill="auto"/>
            <w:noWrap/>
            <w:vAlign w:val="bottom"/>
            <w:hideMark/>
          </w:tcPr>
          <w:p w14:paraId="2C7A5F61" w14:textId="77777777" w:rsidR="005F3A28" w:rsidRPr="00A075E5" w:rsidRDefault="005F3A28" w:rsidP="005F3A28">
            <w:pPr>
              <w:spacing w:line="276" w:lineRule="auto"/>
              <w:rPr>
                <w:color w:val="000000"/>
              </w:rPr>
            </w:pPr>
            <w:r>
              <w:rPr>
                <w:color w:val="000000"/>
              </w:rPr>
              <w:t>CO</w:t>
            </w:r>
            <w:r>
              <w:rPr>
                <w:color w:val="000000"/>
                <w:vertAlign w:val="subscript"/>
              </w:rPr>
              <w:t>2</w:t>
            </w:r>
            <w:r>
              <w:rPr>
                <w:color w:val="000000"/>
              </w:rPr>
              <w:t>*I*N</w:t>
            </w:r>
          </w:p>
        </w:tc>
        <w:tc>
          <w:tcPr>
            <w:tcW w:w="438" w:type="dxa"/>
            <w:tcBorders>
              <w:top w:val="nil"/>
              <w:left w:val="nil"/>
              <w:bottom w:val="single" w:sz="4" w:space="0" w:color="auto"/>
              <w:right w:val="nil"/>
            </w:tcBorders>
            <w:shd w:val="clear" w:color="auto" w:fill="auto"/>
            <w:noWrap/>
            <w:vAlign w:val="bottom"/>
            <w:hideMark/>
          </w:tcPr>
          <w:p w14:paraId="6DA9D3F1" w14:textId="77777777" w:rsidR="005F3A28" w:rsidRPr="00A075E5" w:rsidRDefault="005F3A28" w:rsidP="005F3A28">
            <w:pPr>
              <w:spacing w:line="276" w:lineRule="auto"/>
              <w:jc w:val="right"/>
              <w:rPr>
                <w:color w:val="000000"/>
              </w:rPr>
            </w:pPr>
            <w:r w:rsidRPr="00A075E5">
              <w:rPr>
                <w:color w:val="000000"/>
              </w:rPr>
              <w:t>1</w:t>
            </w:r>
          </w:p>
        </w:tc>
        <w:tc>
          <w:tcPr>
            <w:tcW w:w="1152" w:type="dxa"/>
            <w:tcBorders>
              <w:top w:val="nil"/>
              <w:left w:val="nil"/>
              <w:bottom w:val="single" w:sz="4" w:space="0" w:color="auto"/>
              <w:right w:val="nil"/>
            </w:tcBorders>
            <w:shd w:val="clear" w:color="auto" w:fill="auto"/>
            <w:noWrap/>
            <w:vAlign w:val="center"/>
            <w:hideMark/>
          </w:tcPr>
          <w:p w14:paraId="2D72DD0A" w14:textId="77777777" w:rsidR="005F3A28" w:rsidRPr="009412FD" w:rsidRDefault="005F3A28" w:rsidP="00E570BC">
            <w:pPr>
              <w:spacing w:line="276" w:lineRule="auto"/>
              <w:jc w:val="right"/>
              <w:rPr>
                <w:color w:val="000000"/>
              </w:rPr>
            </w:pPr>
            <w:r w:rsidRPr="009412FD">
              <w:rPr>
                <w:color w:val="000000"/>
              </w:rPr>
              <w:t>&lt;0.001</w:t>
            </w:r>
          </w:p>
        </w:tc>
        <w:tc>
          <w:tcPr>
            <w:tcW w:w="1152" w:type="dxa"/>
            <w:tcBorders>
              <w:top w:val="nil"/>
              <w:left w:val="nil"/>
              <w:bottom w:val="single" w:sz="4" w:space="0" w:color="auto"/>
            </w:tcBorders>
            <w:shd w:val="clear" w:color="auto" w:fill="auto"/>
            <w:noWrap/>
            <w:vAlign w:val="center"/>
            <w:hideMark/>
          </w:tcPr>
          <w:p w14:paraId="2A9688EC" w14:textId="77777777" w:rsidR="005F3A28" w:rsidRPr="009412FD" w:rsidRDefault="005F3A28" w:rsidP="00E570BC">
            <w:pPr>
              <w:spacing w:line="276" w:lineRule="auto"/>
              <w:jc w:val="right"/>
              <w:rPr>
                <w:b/>
                <w:bCs/>
                <w:i/>
                <w:iCs/>
                <w:color w:val="000000"/>
              </w:rPr>
            </w:pPr>
            <w:r w:rsidRPr="009412FD">
              <w:rPr>
                <w:color w:val="000000"/>
              </w:rPr>
              <w:t>0.99</w:t>
            </w:r>
            <w:r>
              <w:rPr>
                <w:color w:val="000000"/>
              </w:rPr>
              <w:t>0</w:t>
            </w:r>
          </w:p>
        </w:tc>
        <w:tc>
          <w:tcPr>
            <w:tcW w:w="1152" w:type="dxa"/>
            <w:tcBorders>
              <w:top w:val="nil"/>
              <w:bottom w:val="single" w:sz="4" w:space="0" w:color="auto"/>
              <w:right w:val="nil"/>
            </w:tcBorders>
            <w:shd w:val="clear" w:color="auto" w:fill="auto"/>
            <w:noWrap/>
            <w:vAlign w:val="center"/>
            <w:hideMark/>
          </w:tcPr>
          <w:p w14:paraId="2D89662A" w14:textId="77777777" w:rsidR="005F3A28" w:rsidRPr="009412FD" w:rsidRDefault="005F3A28" w:rsidP="00E570BC">
            <w:pPr>
              <w:spacing w:line="276" w:lineRule="auto"/>
              <w:jc w:val="right"/>
              <w:rPr>
                <w:color w:val="000000"/>
              </w:rPr>
            </w:pPr>
            <w:r w:rsidRPr="009412FD">
              <w:rPr>
                <w:color w:val="000000"/>
              </w:rPr>
              <w:t>0.023</w:t>
            </w:r>
          </w:p>
        </w:tc>
        <w:tc>
          <w:tcPr>
            <w:tcW w:w="1152" w:type="dxa"/>
            <w:tcBorders>
              <w:top w:val="nil"/>
              <w:left w:val="nil"/>
              <w:bottom w:val="single" w:sz="4" w:space="0" w:color="auto"/>
              <w:right w:val="nil"/>
            </w:tcBorders>
            <w:shd w:val="clear" w:color="auto" w:fill="auto"/>
            <w:noWrap/>
            <w:vAlign w:val="center"/>
            <w:hideMark/>
          </w:tcPr>
          <w:p w14:paraId="0B211AD3" w14:textId="77777777" w:rsidR="005F3A28" w:rsidRPr="009412FD" w:rsidRDefault="005F3A28" w:rsidP="00E570BC">
            <w:pPr>
              <w:spacing w:line="276" w:lineRule="auto"/>
              <w:jc w:val="right"/>
              <w:rPr>
                <w:color w:val="000000"/>
              </w:rPr>
            </w:pPr>
            <w:r w:rsidRPr="009412FD">
              <w:rPr>
                <w:color w:val="000000"/>
              </w:rPr>
              <w:t>0.88</w:t>
            </w:r>
            <w:r>
              <w:rPr>
                <w:color w:val="000000"/>
              </w:rPr>
              <w:t>0</w:t>
            </w:r>
          </w:p>
        </w:tc>
        <w:tc>
          <w:tcPr>
            <w:tcW w:w="1152" w:type="dxa"/>
            <w:tcBorders>
              <w:top w:val="nil"/>
              <w:left w:val="nil"/>
              <w:bottom w:val="single" w:sz="4" w:space="0" w:color="auto"/>
              <w:right w:val="nil"/>
            </w:tcBorders>
            <w:shd w:val="clear" w:color="auto" w:fill="auto"/>
            <w:noWrap/>
            <w:vAlign w:val="center"/>
            <w:hideMark/>
          </w:tcPr>
          <w:p w14:paraId="21281BEE" w14:textId="77777777" w:rsidR="005F3A28" w:rsidRPr="009412FD" w:rsidRDefault="005F3A28" w:rsidP="00E570BC">
            <w:pPr>
              <w:spacing w:line="276" w:lineRule="auto"/>
              <w:jc w:val="right"/>
              <w:rPr>
                <w:color w:val="000000"/>
              </w:rPr>
            </w:pPr>
            <w:r w:rsidRPr="009412FD">
              <w:rPr>
                <w:color w:val="000000"/>
              </w:rPr>
              <w:t>18.125</w:t>
            </w:r>
          </w:p>
        </w:tc>
        <w:tc>
          <w:tcPr>
            <w:tcW w:w="1152" w:type="dxa"/>
            <w:tcBorders>
              <w:top w:val="nil"/>
              <w:left w:val="nil"/>
              <w:bottom w:val="single" w:sz="4" w:space="0" w:color="auto"/>
              <w:right w:val="nil"/>
            </w:tcBorders>
            <w:shd w:val="clear" w:color="auto" w:fill="auto"/>
            <w:noWrap/>
            <w:vAlign w:val="center"/>
            <w:hideMark/>
          </w:tcPr>
          <w:p w14:paraId="1AC44165" w14:textId="77777777" w:rsidR="005F3A28" w:rsidRPr="009412FD" w:rsidRDefault="005F3A28" w:rsidP="00E570BC">
            <w:pPr>
              <w:spacing w:line="276" w:lineRule="auto"/>
              <w:jc w:val="right"/>
              <w:rPr>
                <w:b/>
                <w:bCs/>
                <w:color w:val="000000"/>
              </w:rPr>
            </w:pPr>
            <w:r w:rsidRPr="009412FD">
              <w:rPr>
                <w:b/>
                <w:bCs/>
                <w:color w:val="000000"/>
              </w:rPr>
              <w:t>&lt;0.001</w:t>
            </w:r>
          </w:p>
        </w:tc>
        <w:tc>
          <w:tcPr>
            <w:tcW w:w="1152" w:type="dxa"/>
            <w:tcBorders>
              <w:top w:val="nil"/>
              <w:left w:val="nil"/>
              <w:bottom w:val="single" w:sz="4" w:space="0" w:color="auto"/>
              <w:right w:val="nil"/>
            </w:tcBorders>
            <w:vAlign w:val="center"/>
          </w:tcPr>
          <w:p w14:paraId="79B08D2D" w14:textId="143713AA" w:rsidR="005F3A28" w:rsidRPr="009412FD" w:rsidRDefault="005F3A28" w:rsidP="00E570BC">
            <w:pPr>
              <w:spacing w:line="276" w:lineRule="auto"/>
              <w:jc w:val="right"/>
              <w:rPr>
                <w:b/>
                <w:bCs/>
                <w:color w:val="000000"/>
              </w:rPr>
            </w:pPr>
            <w:r w:rsidRPr="00E4124F">
              <w:rPr>
                <w:color w:val="000000"/>
              </w:rPr>
              <w:t>2.119</w:t>
            </w:r>
          </w:p>
        </w:tc>
        <w:tc>
          <w:tcPr>
            <w:tcW w:w="1152" w:type="dxa"/>
            <w:tcBorders>
              <w:top w:val="nil"/>
              <w:left w:val="nil"/>
              <w:bottom w:val="single" w:sz="4" w:space="0" w:color="auto"/>
              <w:right w:val="nil"/>
            </w:tcBorders>
            <w:vAlign w:val="center"/>
          </w:tcPr>
          <w:p w14:paraId="0AC0681A" w14:textId="1FFA2CD0" w:rsidR="005F3A28" w:rsidRPr="009412FD" w:rsidRDefault="005F3A28" w:rsidP="00E570BC">
            <w:pPr>
              <w:spacing w:line="276" w:lineRule="auto"/>
              <w:jc w:val="right"/>
              <w:rPr>
                <w:b/>
                <w:bCs/>
                <w:color w:val="000000"/>
              </w:rPr>
            </w:pPr>
            <w:r w:rsidRPr="00E4124F">
              <w:rPr>
                <w:color w:val="000000"/>
              </w:rPr>
              <w:t>0.145</w:t>
            </w:r>
          </w:p>
        </w:tc>
      </w:tr>
    </w:tbl>
    <w:p w14:paraId="62ABBF8E" w14:textId="42BDEEBB" w:rsidR="009F20B5" w:rsidRDefault="009F20B5" w:rsidP="008A6F85">
      <w:pPr>
        <w:spacing w:line="360" w:lineRule="auto"/>
        <w:sectPr w:rsidR="009F20B5" w:rsidSect="00BA14BF">
          <w:pgSz w:w="15840" w:h="12240" w:orient="landscape"/>
          <w:pgMar w:top="1440" w:right="1440" w:bottom="1440" w:left="1440" w:header="720" w:footer="720" w:gutter="0"/>
          <w:lnNumType w:countBy="1" w:restart="continuous"/>
          <w:cols w:space="720"/>
          <w:docGrid w:linePitch="360"/>
        </w:sectPr>
      </w:pPr>
      <w:r w:rsidRPr="00FC69E5">
        <w:rPr>
          <w:vertAlign w:val="superscript"/>
        </w:rPr>
        <w:t>*</w:t>
      </w:r>
      <w:r>
        <w:t xml:space="preserve">Significance determined using Type II Wald </w:t>
      </w:r>
      <w:r>
        <w:rPr>
          <w:lang w:val="el-GR"/>
        </w:rPr>
        <w:t>χ</w:t>
      </w:r>
      <w:r>
        <w:rPr>
          <w:vertAlign w:val="superscript"/>
        </w:rPr>
        <w:t>2</w:t>
      </w:r>
      <w:r>
        <w:t xml:space="preserve"> tests (</w:t>
      </w:r>
      <w:r w:rsidRPr="00F10E09">
        <w:rPr>
          <w:i/>
          <w:iCs/>
          <w:lang w:val="el-GR"/>
        </w:rPr>
        <w:t>α</w:t>
      </w:r>
      <w:r>
        <w:t xml:space="preserve">=0.05). </w:t>
      </w:r>
      <w:r>
        <w:rPr>
          <w:i/>
          <w:iCs/>
        </w:rPr>
        <w:t>P</w:t>
      </w:r>
      <w:r>
        <w:t xml:space="preserve">-values less than 0.05 are in bold and </w:t>
      </w:r>
      <w:r w:rsidRPr="00B155C2">
        <w:rPr>
          <w:i/>
          <w:iCs/>
        </w:rPr>
        <w:t>p</w:t>
      </w:r>
      <w:r>
        <w:t>-values between 0.05 and 0.10 are italicized. A superscript “</w:t>
      </w:r>
      <w:r w:rsidR="008A6F85" w:rsidRPr="00A77E36">
        <w:rPr>
          <w:vertAlign w:val="superscript"/>
        </w:rPr>
        <w:t>b</w:t>
      </w:r>
      <w:r>
        <w:t>” after trait labels indicates if models were fit using square root transformed variables. Key: df=degrees of freedom</w:t>
      </w:r>
      <w:ins w:id="276" w:author="Perkowski, Evan A" w:date="2023-11-27T14:10:00Z">
        <w:r w:rsidR="00D92609">
          <w:t xml:space="preserve">, </w:t>
        </w:r>
        <w:r w:rsidR="00D92609">
          <w:rPr>
            <w:i/>
            <w:iCs/>
            <w:color w:val="000000"/>
            <w:lang w:val="el-GR"/>
          </w:rPr>
          <w:t>χ</w:t>
        </w:r>
        <w:r w:rsidR="00D92609" w:rsidRPr="00E042DB">
          <w:rPr>
            <w:color w:val="000000"/>
            <w:vertAlign w:val="superscript"/>
          </w:rPr>
          <w:t>2</w:t>
        </w:r>
        <w:r w:rsidR="00D92609">
          <w:rPr>
            <w:color w:val="000000"/>
          </w:rPr>
          <w:t>=Wald chi-square test statistic,</w:t>
        </w:r>
      </w:ins>
      <w:r w:rsidR="00B155C2">
        <w:t xml:space="preserve"> %</w:t>
      </w:r>
      <w:proofErr w:type="spellStart"/>
      <w:r w:rsidR="00B155C2">
        <w:t>N</w:t>
      </w:r>
      <w:r w:rsidR="00B155C2" w:rsidRPr="00F10E09">
        <w:rPr>
          <w:vertAlign w:val="subscript"/>
        </w:rPr>
        <w:t>dfa</w:t>
      </w:r>
      <w:proofErr w:type="spellEnd"/>
      <w:r w:rsidR="00B155C2">
        <w:t>=percent nitrogen fixed from the atmosphere</w:t>
      </w:r>
      <w:r w:rsidR="00F10E09">
        <w:t>.</w:t>
      </w:r>
    </w:p>
    <w:p w14:paraId="71E0A83D" w14:textId="77777777" w:rsidR="009F20B5" w:rsidRPr="008A144F" w:rsidRDefault="009F20B5" w:rsidP="008A144F">
      <w:pPr>
        <w:spacing w:line="360" w:lineRule="auto"/>
        <w:rPr>
          <w:b/>
        </w:rPr>
      </w:pPr>
      <w:r>
        <w:rPr>
          <w:b/>
        </w:rPr>
        <w:lastRenderedPageBreak/>
        <w:t>Figure 4</w:t>
      </w:r>
    </w:p>
    <w:p w14:paraId="52A31D73" w14:textId="0F222BE0" w:rsidR="009F20B5" w:rsidRDefault="008A112A" w:rsidP="008A144F">
      <w:pPr>
        <w:spacing w:line="360" w:lineRule="auto"/>
        <w:rPr>
          <w:bCs/>
        </w:rPr>
      </w:pPr>
      <w:r>
        <w:rPr>
          <w:bCs/>
          <w:noProof/>
        </w:rPr>
        <w:drawing>
          <wp:inline distT="0" distB="0" distL="0" distR="0" wp14:anchorId="2CF9D970" wp14:editId="2B4F72AD">
            <wp:extent cx="5943600" cy="3962400"/>
            <wp:effectExtent l="0" t="0" r="0" b="0"/>
            <wp:docPr id="1965808812" name="Picture 4" descr="A diagram of different types of fertiliz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8812" name="Picture 4" descr="A diagram of different types of fertilizer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7B3388" w14:textId="6EF37806" w:rsidR="00F10E09" w:rsidRDefault="009F20B5" w:rsidP="00F10E09">
      <w:pPr>
        <w:spacing w:line="360" w:lineRule="auto"/>
        <w:rPr>
          <w:bCs/>
        </w:rPr>
      </w:pPr>
      <w:r w:rsidRPr="00314876">
        <w:rPr>
          <w:b/>
        </w:rPr>
        <w:t xml:space="preserve">Figure </w:t>
      </w:r>
      <w:r>
        <w:rPr>
          <w:b/>
        </w:rPr>
        <w:t>4.</w:t>
      </w:r>
      <w:r w:rsidRPr="00526A21">
        <w:rPr>
          <w:bCs/>
        </w:rPr>
        <w:t xml:space="preserve"> </w:t>
      </w:r>
      <w:r>
        <w:rPr>
          <w:bCs/>
        </w:rPr>
        <w:t>Effects of CO</w:t>
      </w:r>
      <w:r>
        <w:rPr>
          <w:bCs/>
          <w:vertAlign w:val="subscript"/>
        </w:rPr>
        <w:t>2</w:t>
      </w:r>
      <w:r>
        <w:rPr>
          <w:bCs/>
        </w:rPr>
        <w:t xml:space="preserve">, </w:t>
      </w:r>
      <w:ins w:id="277" w:author="Perkowski, Evan A" w:date="2023-11-13T15:37:00Z">
        <w:r w:rsidR="00C52877">
          <w:rPr>
            <w:bCs/>
          </w:rPr>
          <w:t xml:space="preserve">nitrogen </w:t>
        </w:r>
      </w:ins>
      <w:r>
        <w:rPr>
          <w:bCs/>
        </w:rPr>
        <w:t>fertilization, and inoculation on total leaf area (a), total biomass (b), structural carbon costs to acquire nitrogen (c)</w:t>
      </w:r>
      <w:r w:rsidR="00F10E09">
        <w:rPr>
          <w:bCs/>
        </w:rPr>
        <w:t>, and percent of leaf nitrogen content acquired from the atmosphere (d)</w:t>
      </w:r>
      <w:r>
        <w:rPr>
          <w:bCs/>
        </w:rPr>
        <w:t xml:space="preserve">. </w:t>
      </w:r>
      <w:ins w:id="278" w:author="Perkowski, Evan A" w:date="2023-11-28T09:46:00Z">
        <w:r w:rsidR="007021F4">
          <w:rPr>
            <w:bCs/>
          </w:rPr>
          <w:t>N</w:t>
        </w:r>
      </w:ins>
      <w:ins w:id="279" w:author="Perkowski, Evan A" w:date="2023-11-13T15:37:00Z">
        <w:r w:rsidR="00C52877">
          <w:rPr>
            <w:bCs/>
          </w:rPr>
          <w:t>itrogen f</w:t>
        </w:r>
      </w:ins>
      <w:r w:rsidR="008A112A">
        <w:rPr>
          <w:bCs/>
        </w:rPr>
        <w:t>ertilization is represented on the x-axis. Red shaded points and trendlines indicate plants grown under elevated CO</w:t>
      </w:r>
      <w:r w:rsidR="008A112A">
        <w:rPr>
          <w:bCs/>
          <w:vertAlign w:val="subscript"/>
        </w:rPr>
        <w:t>2</w:t>
      </w:r>
      <w:r w:rsidR="008A112A">
        <w:rPr>
          <w:bCs/>
        </w:rPr>
        <w:t>, while blue shaded points and trendlines indicate plants grown under ambient CO</w:t>
      </w:r>
      <w:r w:rsidR="008A112A">
        <w:rPr>
          <w:bCs/>
          <w:vertAlign w:val="subscript"/>
        </w:rPr>
        <w:t>2</w:t>
      </w:r>
      <w:r w:rsidR="008A112A">
        <w:rPr>
          <w:bCs/>
        </w:rPr>
        <w:t>. Light blue and red circular points and trendlines indicate measurements collected from uninoculated plants, while dark blue and red triangular points indicate measurements collected from inoculated plants. Solid trendlines indicate regression slopes that are different from zero (</w:t>
      </w:r>
      <w:r w:rsidR="008A112A" w:rsidRPr="005D0864">
        <w:rPr>
          <w:bCs/>
          <w:i/>
          <w:iCs/>
        </w:rPr>
        <w:t>p</w:t>
      </w:r>
      <w:r w:rsidR="008A112A">
        <w:rPr>
          <w:bCs/>
        </w:rPr>
        <w:t>&lt;0.05), while dashed trendlines indicate slopes that are not distinguishable from zero (</w:t>
      </w:r>
      <w:r w:rsidR="008A112A" w:rsidRPr="005D0864">
        <w:rPr>
          <w:bCs/>
          <w:i/>
          <w:iCs/>
        </w:rPr>
        <w:t>p</w:t>
      </w:r>
      <w:r w:rsidR="008A112A">
        <w:rPr>
          <w:bCs/>
        </w:rPr>
        <w:t>&gt;0.05).</w:t>
      </w:r>
    </w:p>
    <w:p w14:paraId="2FE96D14" w14:textId="777E8A45" w:rsidR="00F10E09" w:rsidRDefault="00F10E09">
      <w:pPr>
        <w:rPr>
          <w:bCs/>
        </w:rPr>
      </w:pPr>
      <w:r>
        <w:rPr>
          <w:bCs/>
        </w:rPr>
        <w:br w:type="page"/>
      </w:r>
    </w:p>
    <w:p w14:paraId="18022E56" w14:textId="558E24D0" w:rsidR="00093B18" w:rsidRPr="00093B18" w:rsidRDefault="009F20B5" w:rsidP="0004189D">
      <w:pPr>
        <w:spacing w:line="360" w:lineRule="auto"/>
        <w:rPr>
          <w:b/>
        </w:rPr>
      </w:pPr>
      <w:r>
        <w:rPr>
          <w:b/>
        </w:rPr>
        <w:lastRenderedPageBreak/>
        <w:t>Discussion</w:t>
      </w:r>
    </w:p>
    <w:p w14:paraId="3476BA20" w14:textId="6A0BEC8D" w:rsidR="001000E6" w:rsidRDefault="00B12B67" w:rsidP="000B31CD">
      <w:pPr>
        <w:spacing w:line="360" w:lineRule="auto"/>
        <w:rPr>
          <w:ins w:id="280" w:author="Perkowski, Evan A [2]" w:date="2023-11-30T12:16:00Z"/>
          <w:bCs/>
        </w:rPr>
      </w:pPr>
      <w:r>
        <w:rPr>
          <w:i/>
          <w:iCs/>
        </w:rPr>
        <w:t>G</w:t>
      </w:r>
      <w:r w:rsidR="00B414FF">
        <w:rPr>
          <w:i/>
          <w:iCs/>
        </w:rPr>
        <w:t>lycine</w:t>
      </w:r>
      <w:r>
        <w:rPr>
          <w:i/>
          <w:iCs/>
        </w:rPr>
        <w:t xml:space="preserve"> max</w:t>
      </w:r>
      <w:r>
        <w:t xml:space="preserve"> seedlings </w:t>
      </w:r>
      <w:r w:rsidR="00B414FF">
        <w:t xml:space="preserve">were grown </w:t>
      </w:r>
      <w:r>
        <w:t>under two CO</w:t>
      </w:r>
      <w:r>
        <w:rPr>
          <w:vertAlign w:val="subscript"/>
        </w:rPr>
        <w:t>2</w:t>
      </w:r>
      <w:r>
        <w:t xml:space="preserve"> concentrations, two inoculation treatments, and nine </w:t>
      </w:r>
      <w:ins w:id="281" w:author="Perkowski, Evan A" w:date="2023-11-27T14:10:00Z">
        <w:r w:rsidR="00D92609">
          <w:t xml:space="preserve">soil </w:t>
        </w:r>
      </w:ins>
      <w:r>
        <w:t>nitrogen fertilization treatments in a full-factorial growth chamber experiment</w:t>
      </w:r>
      <w:r w:rsidR="00C71894">
        <w:t xml:space="preserve"> to reconcile the role of nitrogen supply and demand on plant responses to elevated CO</w:t>
      </w:r>
      <w:r w:rsidR="00C71894">
        <w:rPr>
          <w:vertAlign w:val="subscript"/>
        </w:rPr>
        <w:t>2</w:t>
      </w:r>
      <w:r>
        <w:t>.</w:t>
      </w:r>
      <w:r w:rsidR="00093B18">
        <w:t xml:space="preserve"> </w:t>
      </w:r>
      <w:r w:rsidR="006E5E37">
        <w:t>Results revealed that elevated CO</w:t>
      </w:r>
      <w:r w:rsidR="006E5E37">
        <w:rPr>
          <w:vertAlign w:val="subscript"/>
        </w:rPr>
        <w:t>2</w:t>
      </w:r>
      <w:r w:rsidR="006E5E37">
        <w:t xml:space="preserve"> increased </w:t>
      </w:r>
      <w:proofErr w:type="spellStart"/>
      <w:r w:rsidR="006E5E37">
        <w:rPr>
          <w:i/>
          <w:iCs/>
        </w:rPr>
        <w:t>A</w:t>
      </w:r>
      <w:r w:rsidR="006E5E37">
        <w:rPr>
          <w:vertAlign w:val="subscript"/>
        </w:rPr>
        <w:t>net,growth</w:t>
      </w:r>
      <w:proofErr w:type="spellEnd"/>
      <w:r w:rsidR="006E5E37">
        <w:t xml:space="preserve"> despite reduced </w:t>
      </w:r>
      <w:r w:rsidR="006E5E37">
        <w:rPr>
          <w:i/>
          <w:iCs/>
        </w:rPr>
        <w:t>N</w:t>
      </w:r>
      <w:r w:rsidR="006E5E37">
        <w:rPr>
          <w:vertAlign w:val="subscript"/>
        </w:rPr>
        <w:t>area</w:t>
      </w:r>
      <w:r w:rsidR="006E5E37">
        <w:t xml:space="preserve">, </w:t>
      </w:r>
      <w:r w:rsidR="006E5E37">
        <w:rPr>
          <w:bCs/>
          <w:i/>
          <w:iCs/>
        </w:rPr>
        <w:t>V</w:t>
      </w:r>
      <w:r w:rsidR="006E5E37">
        <w:rPr>
          <w:bCs/>
          <w:vertAlign w:val="subscript"/>
        </w:rPr>
        <w:t>cmax25</w:t>
      </w:r>
      <w:r w:rsidR="006E5E37">
        <w:rPr>
          <w:bCs/>
        </w:rPr>
        <w:t xml:space="preserve">, and </w:t>
      </w:r>
      <w:r w:rsidR="006E5E37">
        <w:rPr>
          <w:bCs/>
          <w:i/>
          <w:iCs/>
        </w:rPr>
        <w:t>J</w:t>
      </w:r>
      <w:r w:rsidR="006E5E37">
        <w:rPr>
          <w:bCs/>
          <w:vertAlign w:val="subscript"/>
        </w:rPr>
        <w:t>max25</w:t>
      </w:r>
      <w:r w:rsidR="006E5E37">
        <w:rPr>
          <w:bCs/>
        </w:rPr>
        <w:t xml:space="preserve">. Larger reductions in </w:t>
      </w:r>
      <w:r w:rsidR="006E5E37">
        <w:rPr>
          <w:bCs/>
          <w:i/>
          <w:iCs/>
        </w:rPr>
        <w:t>V</w:t>
      </w:r>
      <w:r w:rsidR="006E5E37">
        <w:rPr>
          <w:bCs/>
          <w:vertAlign w:val="subscript"/>
        </w:rPr>
        <w:t>cmax25</w:t>
      </w:r>
      <w:r w:rsidR="006E5E37">
        <w:rPr>
          <w:bCs/>
        </w:rPr>
        <w:t xml:space="preserve"> than </w:t>
      </w:r>
      <w:r w:rsidR="006E5E37">
        <w:rPr>
          <w:bCs/>
          <w:i/>
          <w:iCs/>
        </w:rPr>
        <w:t>J</w:t>
      </w:r>
      <w:r w:rsidR="006E5E37">
        <w:rPr>
          <w:bCs/>
          <w:vertAlign w:val="subscript"/>
        </w:rPr>
        <w:t>max25</w:t>
      </w:r>
      <w:r w:rsidR="006E5E37">
        <w:rPr>
          <w:bCs/>
        </w:rPr>
        <w:t xml:space="preserve"> increased </w:t>
      </w:r>
      <w:r w:rsidR="006E5E37">
        <w:rPr>
          <w:bCs/>
          <w:i/>
          <w:iCs/>
        </w:rPr>
        <w:t>J</w:t>
      </w:r>
      <w:r w:rsidR="006E5E37">
        <w:rPr>
          <w:bCs/>
          <w:vertAlign w:val="subscript"/>
        </w:rPr>
        <w:t>max25</w:t>
      </w:r>
      <w:r w:rsidR="006E5E37">
        <w:rPr>
          <w:bCs/>
        </w:rPr>
        <w:t>:</w:t>
      </w:r>
      <w:r w:rsidR="006E5E37">
        <w:rPr>
          <w:bCs/>
          <w:i/>
          <w:iCs/>
        </w:rPr>
        <w:t>V</w:t>
      </w:r>
      <w:r w:rsidR="006E5E37">
        <w:rPr>
          <w:bCs/>
          <w:vertAlign w:val="subscript"/>
        </w:rPr>
        <w:t>cmax25</w:t>
      </w:r>
      <w:r w:rsidR="006E5E37">
        <w:rPr>
          <w:bCs/>
        </w:rPr>
        <w:t>, while respective increase</w:t>
      </w:r>
      <w:r w:rsidR="002167E7">
        <w:rPr>
          <w:bCs/>
        </w:rPr>
        <w:t>s</w:t>
      </w:r>
      <w:r w:rsidR="006E5E37">
        <w:rPr>
          <w:bCs/>
        </w:rPr>
        <w:t xml:space="preserve"> and decrease</w:t>
      </w:r>
      <w:r w:rsidR="002167E7">
        <w:rPr>
          <w:bCs/>
        </w:rPr>
        <w:t>s</w:t>
      </w:r>
      <w:r w:rsidR="006E5E37">
        <w:rPr>
          <w:bCs/>
        </w:rPr>
        <w:t xml:space="preserve"> in </w:t>
      </w:r>
      <w:proofErr w:type="spellStart"/>
      <w:r w:rsidR="006E5E37">
        <w:rPr>
          <w:i/>
          <w:iCs/>
        </w:rPr>
        <w:t>A</w:t>
      </w:r>
      <w:r w:rsidR="006E5E37">
        <w:rPr>
          <w:vertAlign w:val="subscript"/>
        </w:rPr>
        <w:t>net,growth</w:t>
      </w:r>
      <w:proofErr w:type="spellEnd"/>
      <w:r w:rsidR="006E5E37">
        <w:t xml:space="preserve"> and </w:t>
      </w:r>
      <w:r w:rsidR="006E5E37">
        <w:rPr>
          <w:i/>
          <w:iCs/>
        </w:rPr>
        <w:t>N</w:t>
      </w:r>
      <w:r w:rsidR="006E5E37">
        <w:rPr>
          <w:vertAlign w:val="subscript"/>
        </w:rPr>
        <w:t>area</w:t>
      </w:r>
      <w:r w:rsidR="006E5E37">
        <w:t xml:space="preserve"> increased photosynthetic nitrogen-use efficiency.</w:t>
      </w:r>
      <w:r w:rsidR="002167E7">
        <w:t xml:space="preserve"> </w:t>
      </w:r>
      <w:r w:rsidR="002167E7">
        <w:rPr>
          <w:bCs/>
        </w:rPr>
        <w:t>Effects of elevated CO</w:t>
      </w:r>
      <w:r w:rsidR="002167E7">
        <w:rPr>
          <w:bCs/>
          <w:vertAlign w:val="subscript"/>
        </w:rPr>
        <w:t>2</w:t>
      </w:r>
      <w:r w:rsidR="002167E7">
        <w:rPr>
          <w:bCs/>
        </w:rPr>
        <w:t xml:space="preserve"> on </w:t>
      </w:r>
      <w:proofErr w:type="spellStart"/>
      <w:r w:rsidR="002167E7">
        <w:rPr>
          <w:i/>
          <w:iCs/>
        </w:rPr>
        <w:t>A</w:t>
      </w:r>
      <w:r w:rsidR="002167E7">
        <w:rPr>
          <w:vertAlign w:val="subscript"/>
        </w:rPr>
        <w:t>net,growth</w:t>
      </w:r>
      <w:proofErr w:type="spellEnd"/>
      <w:r w:rsidR="002167E7">
        <w:t xml:space="preserve">, </w:t>
      </w:r>
      <w:r w:rsidR="002167E7">
        <w:rPr>
          <w:bCs/>
          <w:i/>
          <w:iCs/>
        </w:rPr>
        <w:t>V</w:t>
      </w:r>
      <w:r w:rsidR="002167E7">
        <w:rPr>
          <w:bCs/>
          <w:vertAlign w:val="subscript"/>
        </w:rPr>
        <w:t>cmax25</w:t>
      </w:r>
      <w:r w:rsidR="002167E7">
        <w:rPr>
          <w:bCs/>
        </w:rPr>
        <w:t xml:space="preserve">, </w:t>
      </w:r>
      <w:r w:rsidR="002167E7">
        <w:rPr>
          <w:bCs/>
          <w:i/>
          <w:iCs/>
        </w:rPr>
        <w:t>J</w:t>
      </w:r>
      <w:r w:rsidR="002167E7">
        <w:rPr>
          <w:bCs/>
          <w:vertAlign w:val="subscript"/>
        </w:rPr>
        <w:t>max25</w:t>
      </w:r>
      <w:r w:rsidR="002167E7">
        <w:rPr>
          <w:bCs/>
        </w:rPr>
        <w:t xml:space="preserve">, and </w:t>
      </w:r>
      <w:r w:rsidR="002167E7">
        <w:rPr>
          <w:bCs/>
          <w:i/>
          <w:iCs/>
        </w:rPr>
        <w:t>J</w:t>
      </w:r>
      <w:r w:rsidR="002167E7">
        <w:rPr>
          <w:bCs/>
          <w:vertAlign w:val="subscript"/>
        </w:rPr>
        <w:t>max25</w:t>
      </w:r>
      <w:r w:rsidR="002167E7">
        <w:rPr>
          <w:bCs/>
        </w:rPr>
        <w:t>:</w:t>
      </w:r>
      <w:r w:rsidR="002167E7">
        <w:rPr>
          <w:bCs/>
          <w:i/>
          <w:iCs/>
        </w:rPr>
        <w:t>V</w:t>
      </w:r>
      <w:r w:rsidR="002167E7">
        <w:rPr>
          <w:bCs/>
          <w:vertAlign w:val="subscript"/>
        </w:rPr>
        <w:t>cmax25</w:t>
      </w:r>
      <w:r w:rsidR="002167E7" w:rsidRPr="002167E7">
        <w:rPr>
          <w:bCs/>
        </w:rPr>
        <w:t xml:space="preserve"> </w:t>
      </w:r>
      <w:r w:rsidR="002167E7">
        <w:rPr>
          <w:bCs/>
        </w:rPr>
        <w:t xml:space="preserve">were each </w:t>
      </w:r>
      <w:r w:rsidR="00517BC0">
        <w:rPr>
          <w:bCs/>
        </w:rPr>
        <w:t>similar across the</w:t>
      </w:r>
      <w:r w:rsidR="002167E7">
        <w:rPr>
          <w:bCs/>
        </w:rPr>
        <w:t xml:space="preserve"> </w:t>
      </w:r>
      <w:ins w:id="282" w:author="Perkowski, Evan A" w:date="2023-11-13T15:39:00Z">
        <w:r w:rsidR="00C52877">
          <w:rPr>
            <w:bCs/>
          </w:rPr>
          <w:t xml:space="preserve">nitrogen </w:t>
        </w:r>
      </w:ins>
      <w:r w:rsidR="002167E7">
        <w:rPr>
          <w:bCs/>
        </w:rPr>
        <w:t>fertilization</w:t>
      </w:r>
      <w:r w:rsidR="00517BC0">
        <w:rPr>
          <w:bCs/>
        </w:rPr>
        <w:t xml:space="preserve"> gradient</w:t>
      </w:r>
      <w:r w:rsidR="002167E7">
        <w:rPr>
          <w:bCs/>
        </w:rPr>
        <w:t>, suggesting that leaf photosynthetic responses to elevated CO</w:t>
      </w:r>
      <w:r w:rsidR="002167E7">
        <w:rPr>
          <w:bCs/>
          <w:vertAlign w:val="subscript"/>
        </w:rPr>
        <w:t>2</w:t>
      </w:r>
      <w:r w:rsidR="002167E7">
        <w:rPr>
          <w:bCs/>
        </w:rPr>
        <w:t xml:space="preserve"> were decoupled from</w:t>
      </w:r>
      <w:r w:rsidR="00517BC0">
        <w:rPr>
          <w:bCs/>
        </w:rPr>
        <w:t xml:space="preserve"> changes in</w:t>
      </w:r>
      <w:r w:rsidR="002167E7">
        <w:rPr>
          <w:bCs/>
        </w:rPr>
        <w:t xml:space="preserve"> nitrogen supply.</w:t>
      </w:r>
      <w:r w:rsidR="009C0B25">
        <w:rPr>
          <w:bCs/>
        </w:rPr>
        <w:t xml:space="preserve"> I</w:t>
      </w:r>
      <w:r w:rsidR="00C45DC2">
        <w:rPr>
          <w:bCs/>
        </w:rPr>
        <w:t>nstead, i</w:t>
      </w:r>
      <w:r w:rsidR="009C0B25">
        <w:rPr>
          <w:bCs/>
        </w:rPr>
        <w:t xml:space="preserve">ncreased </w:t>
      </w:r>
      <w:r w:rsidR="009C0B25">
        <w:rPr>
          <w:bCs/>
          <w:i/>
          <w:iCs/>
        </w:rPr>
        <w:t>J</w:t>
      </w:r>
      <w:r w:rsidR="009C0B25">
        <w:rPr>
          <w:bCs/>
          <w:vertAlign w:val="subscript"/>
        </w:rPr>
        <w:t>max25</w:t>
      </w:r>
      <w:r w:rsidR="009C0B25">
        <w:rPr>
          <w:bCs/>
        </w:rPr>
        <w:t>:</w:t>
      </w:r>
      <w:r w:rsidR="009C0B25">
        <w:rPr>
          <w:bCs/>
          <w:i/>
          <w:iCs/>
        </w:rPr>
        <w:t>V</w:t>
      </w:r>
      <w:r w:rsidR="009C0B25">
        <w:rPr>
          <w:bCs/>
          <w:vertAlign w:val="subscript"/>
        </w:rPr>
        <w:t>cmax25</w:t>
      </w:r>
      <w:r w:rsidR="009C0B25">
        <w:rPr>
          <w:bCs/>
        </w:rPr>
        <w:t xml:space="preserve"> </w:t>
      </w:r>
      <w:r w:rsidR="00F41342">
        <w:rPr>
          <w:bCs/>
        </w:rPr>
        <w:t>under elevated CO</w:t>
      </w:r>
      <w:r w:rsidR="00F41342">
        <w:rPr>
          <w:bCs/>
          <w:vertAlign w:val="subscript"/>
        </w:rPr>
        <w:t>2</w:t>
      </w:r>
      <w:r w:rsidR="00F41342">
        <w:rPr>
          <w:bCs/>
        </w:rPr>
        <w:t xml:space="preserve"> </w:t>
      </w:r>
      <w:r w:rsidR="009C0B25">
        <w:rPr>
          <w:bCs/>
        </w:rPr>
        <w:t xml:space="preserve">indicated that plants responded to </w:t>
      </w:r>
      <w:r w:rsidR="00F41342">
        <w:rPr>
          <w:bCs/>
        </w:rPr>
        <w:t>increasing atmospheric</w:t>
      </w:r>
      <w:r w:rsidR="009C0B25">
        <w:rPr>
          <w:bCs/>
        </w:rPr>
        <w:t xml:space="preserve"> CO</w:t>
      </w:r>
      <w:r w:rsidR="009C0B25">
        <w:rPr>
          <w:bCs/>
          <w:vertAlign w:val="subscript"/>
        </w:rPr>
        <w:t>2</w:t>
      </w:r>
      <w:r w:rsidR="009C0B25">
        <w:rPr>
          <w:bCs/>
        </w:rPr>
        <w:t xml:space="preserve"> </w:t>
      </w:r>
      <w:r w:rsidR="00F41342">
        <w:rPr>
          <w:bCs/>
        </w:rPr>
        <w:t xml:space="preserve">concentrations </w:t>
      </w:r>
      <w:r w:rsidR="009C0B25">
        <w:rPr>
          <w:bCs/>
        </w:rPr>
        <w:t>by allowing enhanced net photosynthesis rates to be achieved by approaching equal co-limitation of Rubisco carboxylation</w:t>
      </w:r>
      <w:r w:rsidR="00C519FB">
        <w:rPr>
          <w:bCs/>
        </w:rPr>
        <w:t xml:space="preserve"> rate-limited photosynthesis</w:t>
      </w:r>
      <w:r w:rsidR="009C0B25">
        <w:rPr>
          <w:bCs/>
        </w:rPr>
        <w:t xml:space="preserve"> and electron transport for RuBP regeneration</w:t>
      </w:r>
      <w:r w:rsidR="00C519FB">
        <w:rPr>
          <w:bCs/>
        </w:rPr>
        <w:t xml:space="preserve"> rate-limited photosynthesis</w:t>
      </w:r>
      <w:r w:rsidR="00E84ABC">
        <w:rPr>
          <w:bCs/>
        </w:rPr>
        <w:t xml:space="preserve"> </w:t>
      </w:r>
      <w:r w:rsidR="00C52877">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species","type":"article-journal","volume":"7"},"uris":["http://www.mendeley.com/documents/?uuid=f8d279b4-20c1-439f-93ab-06c92864d12b"]}],"mendeley":{"formattedCitation":"(Chen &lt;i&gt;et al.&lt;/i&gt;, 1993; Maire &lt;i&gt;et al.&lt;/i&gt;, 2012)","plainTextFormattedCitation":"(Chen et al., 1993; Maire et al., 2012)","previouslyFormattedCitation":"(Chen &lt;i&gt;et al.&lt;/i&gt;, 1993; Maire &lt;i&gt;et al.&lt;/i&gt;, 2012)"},"properties":{"noteIndex":0},"schema":"https://github.com/citation-style-language/schema/raw/master/csl-citation.json"}</w:instrText>
      </w:r>
      <w:r w:rsidR="00C52877">
        <w:rPr>
          <w:bCs/>
        </w:rPr>
        <w:fldChar w:fldCharType="separate"/>
      </w:r>
      <w:r w:rsidR="00C52877" w:rsidRPr="00C52877">
        <w:rPr>
          <w:bCs/>
          <w:noProof/>
        </w:rPr>
        <w:t xml:space="preserve">(Chen </w:t>
      </w:r>
      <w:r w:rsidR="00C52877" w:rsidRPr="00C52877">
        <w:rPr>
          <w:bCs/>
          <w:i/>
          <w:noProof/>
        </w:rPr>
        <w:t>et al.</w:t>
      </w:r>
      <w:r w:rsidR="00C52877" w:rsidRPr="00C52877">
        <w:rPr>
          <w:bCs/>
          <w:noProof/>
        </w:rPr>
        <w:t xml:space="preserve">, 1993; Maire </w:t>
      </w:r>
      <w:r w:rsidR="00C52877" w:rsidRPr="00C52877">
        <w:rPr>
          <w:bCs/>
          <w:i/>
          <w:noProof/>
        </w:rPr>
        <w:t>et al.</w:t>
      </w:r>
      <w:r w:rsidR="00C52877" w:rsidRPr="00C52877">
        <w:rPr>
          <w:bCs/>
          <w:noProof/>
        </w:rPr>
        <w:t>, 2012)</w:t>
      </w:r>
      <w:r w:rsidR="00C52877">
        <w:rPr>
          <w:bCs/>
        </w:rPr>
        <w:fldChar w:fldCharType="end"/>
      </w:r>
      <w:r w:rsidR="00F41342">
        <w:rPr>
          <w:bCs/>
        </w:rPr>
        <w:t>. These responses support</w:t>
      </w:r>
      <w:r w:rsidR="00B330CE">
        <w:rPr>
          <w:bCs/>
        </w:rPr>
        <w:t>ed</w:t>
      </w:r>
      <w:r w:rsidR="00F41342">
        <w:rPr>
          <w:bCs/>
        </w:rPr>
        <w:t xml:space="preserve"> our hypothesis that </w:t>
      </w:r>
      <w:r w:rsidR="009C0B25">
        <w:rPr>
          <w:bCs/>
        </w:rPr>
        <w:t>leaf photosynthetic responses to elevated CO</w:t>
      </w:r>
      <w:r w:rsidR="009C0B25">
        <w:rPr>
          <w:bCs/>
          <w:vertAlign w:val="subscript"/>
        </w:rPr>
        <w:t>2</w:t>
      </w:r>
      <w:r w:rsidR="009C0B25">
        <w:rPr>
          <w:bCs/>
        </w:rPr>
        <w:t xml:space="preserve"> </w:t>
      </w:r>
      <w:r w:rsidR="00B330CE">
        <w:rPr>
          <w:bCs/>
        </w:rPr>
        <w:t>would be</w:t>
      </w:r>
      <w:r w:rsidR="009C0B25">
        <w:rPr>
          <w:bCs/>
        </w:rPr>
        <w:t xml:space="preserve"> driven by leaf nitrogen demand to build and maintain photosynthetic enzymes.</w:t>
      </w:r>
      <w:ins w:id="283" w:author="Perkowski, Evan A [2]" w:date="2023-11-30T11:08:00Z">
        <w:r w:rsidR="00E40723">
          <w:rPr>
            <w:bCs/>
          </w:rPr>
          <w:t xml:space="preserve"> </w:t>
        </w:r>
      </w:ins>
      <w:ins w:id="284" w:author="Perkowski, Evan A" w:date="2023-11-29T12:02:00Z">
        <w:r w:rsidR="00B330CE">
          <w:rPr>
            <w:bCs/>
          </w:rPr>
          <w:t>Leaf p</w:t>
        </w:r>
      </w:ins>
      <w:r w:rsidR="00C45DC2">
        <w:rPr>
          <w:bCs/>
        </w:rPr>
        <w:t>hotosynthetic responses corresponded with increased total leaf area and total biomass under elevated CO</w:t>
      </w:r>
      <w:r w:rsidR="00C45DC2">
        <w:rPr>
          <w:bCs/>
          <w:vertAlign w:val="subscript"/>
        </w:rPr>
        <w:t>2</w:t>
      </w:r>
      <w:r w:rsidR="00C45DC2">
        <w:rPr>
          <w:bCs/>
        </w:rPr>
        <w:t xml:space="preserve"> that was generally enhanced with increasing </w:t>
      </w:r>
      <w:ins w:id="285" w:author="Perkowski, Evan A" w:date="2023-11-27T14:21:00Z">
        <w:r w:rsidR="00C222B2">
          <w:rPr>
            <w:bCs/>
          </w:rPr>
          <w:t>nitrogen</w:t>
        </w:r>
      </w:ins>
      <w:r w:rsidR="00C222B2">
        <w:rPr>
          <w:bCs/>
        </w:rPr>
        <w:t xml:space="preserve"> </w:t>
      </w:r>
      <w:r w:rsidR="00D545DE">
        <w:rPr>
          <w:bCs/>
        </w:rPr>
        <w:t>fertilization</w:t>
      </w:r>
      <w:r w:rsidR="001000E6">
        <w:rPr>
          <w:bCs/>
        </w:rPr>
        <w:t>, supporting our hypothesis that whole-plant responses to elevated CO</w:t>
      </w:r>
      <w:r w:rsidR="001000E6">
        <w:rPr>
          <w:bCs/>
          <w:vertAlign w:val="subscript"/>
        </w:rPr>
        <w:t>2</w:t>
      </w:r>
      <w:r w:rsidR="001000E6">
        <w:rPr>
          <w:bCs/>
        </w:rPr>
        <w:t xml:space="preserve"> would be constrained by nitrogen supply</w:t>
      </w:r>
      <w:r w:rsidR="00C45DC2">
        <w:rPr>
          <w:bCs/>
        </w:rPr>
        <w:t xml:space="preserve">. Inoculation </w:t>
      </w:r>
      <w:ins w:id="286" w:author="Perkowski, Evan A [2]" w:date="2023-11-30T12:00:00Z">
        <w:r w:rsidR="00181DB0">
          <w:rPr>
            <w:bCs/>
          </w:rPr>
          <w:t>did not enhance</w:t>
        </w:r>
      </w:ins>
      <w:ins w:id="287" w:author="Perkowski, Evan A [2]" w:date="2023-11-30T12:01:00Z">
        <w:r w:rsidR="00181DB0">
          <w:rPr>
            <w:bCs/>
          </w:rPr>
          <w:t xml:space="preserve"> </w:t>
        </w:r>
      </w:ins>
      <w:ins w:id="288" w:author="Perkowski, Evan A" w:date="2023-11-29T16:14:00Z">
        <w:r w:rsidR="00F442BF">
          <w:rPr>
            <w:bCs/>
          </w:rPr>
          <w:t>whole-plant</w:t>
        </w:r>
      </w:ins>
      <w:r w:rsidR="00C45DC2">
        <w:rPr>
          <w:bCs/>
        </w:rPr>
        <w:t xml:space="preserve"> responses to elevated CO</w:t>
      </w:r>
      <w:r w:rsidR="00C45DC2">
        <w:rPr>
          <w:bCs/>
          <w:vertAlign w:val="subscript"/>
        </w:rPr>
        <w:t>2</w:t>
      </w:r>
      <w:ins w:id="289" w:author="Perkowski, Evan A [2]" w:date="2023-11-30T12:17:00Z">
        <w:r w:rsidR="001000E6">
          <w:rPr>
            <w:bCs/>
          </w:rPr>
          <w:t xml:space="preserve"> </w:t>
        </w:r>
      </w:ins>
      <w:ins w:id="290" w:author="Perkowski, Evan A [2]" w:date="2023-11-30T12:23:00Z">
        <w:r w:rsidR="001000E6">
          <w:rPr>
            <w:bCs/>
          </w:rPr>
          <w:t>due to simi</w:t>
        </w:r>
      </w:ins>
      <w:ins w:id="291" w:author="Perkowski, Evan A [2]" w:date="2023-11-30T12:24:00Z">
        <w:r w:rsidR="001000E6">
          <w:rPr>
            <w:bCs/>
          </w:rPr>
          <w:t>lar plant investment in symbiotic nitrogen fixation between CO</w:t>
        </w:r>
        <w:r w:rsidR="001000E6">
          <w:rPr>
            <w:bCs/>
            <w:vertAlign w:val="subscript"/>
          </w:rPr>
          <w:t>2</w:t>
        </w:r>
        <w:r w:rsidR="001000E6">
          <w:rPr>
            <w:bCs/>
          </w:rPr>
          <w:t xml:space="preserve"> treatments. These patterns</w:t>
        </w:r>
      </w:ins>
      <w:ins w:id="292" w:author="Perkowski, Evan A [2]" w:date="2023-11-30T12:29:00Z">
        <w:r w:rsidR="002844AE">
          <w:rPr>
            <w:bCs/>
          </w:rPr>
          <w:t xml:space="preserve">, which were </w:t>
        </w:r>
      </w:ins>
      <w:ins w:id="293" w:author="Perkowski, Evan A" w:date="2023-11-30T14:25:00Z">
        <w:r w:rsidR="002B3A43">
          <w:rPr>
            <w:bCs/>
          </w:rPr>
          <w:t>similar</w:t>
        </w:r>
      </w:ins>
      <w:ins w:id="294" w:author="Perkowski, Evan A [2]" w:date="2023-11-30T12:29:00Z">
        <w:r w:rsidR="002844AE">
          <w:rPr>
            <w:bCs/>
          </w:rPr>
          <w:t xml:space="preserve"> across the nitrogen fertilization gradient,</w:t>
        </w:r>
      </w:ins>
      <w:ins w:id="295" w:author="Perkowski, Evan A [2]" w:date="2023-11-30T12:24:00Z">
        <w:r w:rsidR="001000E6">
          <w:rPr>
            <w:bCs/>
          </w:rPr>
          <w:t xml:space="preserve"> contrasted </w:t>
        </w:r>
      </w:ins>
      <w:ins w:id="296" w:author="Perkowski, Evan A [2]" w:date="2023-11-30T12:16:00Z">
        <w:r w:rsidR="001000E6">
          <w:rPr>
            <w:bCs/>
          </w:rPr>
          <w:t>our</w:t>
        </w:r>
      </w:ins>
      <w:ins w:id="297" w:author="Perkowski, Evan A [2]" w:date="2023-11-30T12:17:00Z">
        <w:r w:rsidR="001000E6">
          <w:rPr>
            <w:bCs/>
          </w:rPr>
          <w:t xml:space="preserve"> hypothesis that inoculation would increase the positive whole-plant responses to elevated CO</w:t>
        </w:r>
        <w:r w:rsidR="001000E6">
          <w:rPr>
            <w:bCs/>
            <w:vertAlign w:val="subscript"/>
          </w:rPr>
          <w:t>2</w:t>
        </w:r>
      </w:ins>
      <w:ins w:id="298" w:author="Perkowski, Evan A [2]" w:date="2023-11-30T12:29:00Z">
        <w:r w:rsidR="002844AE">
          <w:rPr>
            <w:bCs/>
          </w:rPr>
          <w:t xml:space="preserve"> under lo</w:t>
        </w:r>
      </w:ins>
      <w:ins w:id="299" w:author="Perkowski, Evan A [2]" w:date="2023-11-30T12:30:00Z">
        <w:r w:rsidR="002844AE">
          <w:rPr>
            <w:bCs/>
          </w:rPr>
          <w:t>w nitrogen fertilization</w:t>
        </w:r>
      </w:ins>
      <w:ins w:id="300" w:author="Perkowski, Evan A [2]" w:date="2023-11-30T12:17:00Z">
        <w:r w:rsidR="001000E6">
          <w:rPr>
            <w:bCs/>
          </w:rPr>
          <w:t>.</w:t>
        </w:r>
      </w:ins>
    </w:p>
    <w:p w14:paraId="7F98FFA7" w14:textId="58EAFAA3" w:rsidR="00F41342" w:rsidRDefault="005B3634" w:rsidP="00771C72">
      <w:pPr>
        <w:spacing w:line="360" w:lineRule="auto"/>
        <w:ind w:firstLine="720"/>
        <w:rPr>
          <w:bCs/>
        </w:rPr>
      </w:pPr>
      <w:r>
        <w:rPr>
          <w:bCs/>
        </w:rPr>
        <w:t>Combined,</w:t>
      </w:r>
      <w:r w:rsidR="00C45DC2">
        <w:rPr>
          <w:bCs/>
        </w:rPr>
        <w:t xml:space="preserve"> </w:t>
      </w:r>
      <w:r>
        <w:rPr>
          <w:bCs/>
        </w:rPr>
        <w:t>results indicate that nitrogen supply and demand are each important factors that drive plant responses to elevated CO</w:t>
      </w:r>
      <w:r>
        <w:rPr>
          <w:bCs/>
          <w:vertAlign w:val="subscript"/>
        </w:rPr>
        <w:t>2</w:t>
      </w:r>
      <w:r>
        <w:rPr>
          <w:bCs/>
        </w:rPr>
        <w:t xml:space="preserve"> – leaf nitrogen demand to build and maintain photosynthetic enzymes dr</w:t>
      </w:r>
      <w:r w:rsidR="00C45DC2">
        <w:rPr>
          <w:bCs/>
        </w:rPr>
        <w:t>ove</w:t>
      </w:r>
      <w:r>
        <w:rPr>
          <w:bCs/>
        </w:rPr>
        <w:t xml:space="preserve"> leaf photosynthetic responses to elevated CO</w:t>
      </w:r>
      <w:r>
        <w:rPr>
          <w:bCs/>
          <w:vertAlign w:val="subscript"/>
        </w:rPr>
        <w:t>2</w:t>
      </w:r>
      <w:r>
        <w:rPr>
          <w:bCs/>
        </w:rPr>
        <w:t>, while nitrogen supply constrain</w:t>
      </w:r>
      <w:r w:rsidR="00C45DC2">
        <w:rPr>
          <w:bCs/>
        </w:rPr>
        <w:t>ed</w:t>
      </w:r>
      <w:r>
        <w:rPr>
          <w:bCs/>
        </w:rPr>
        <w:t xml:space="preserve"> whole-plant growth responses to elevated CO</w:t>
      </w:r>
      <w:r>
        <w:rPr>
          <w:bCs/>
          <w:vertAlign w:val="subscript"/>
        </w:rPr>
        <w:t>2</w:t>
      </w:r>
      <w:r>
        <w:rPr>
          <w:bCs/>
        </w:rPr>
        <w:t xml:space="preserve">. </w:t>
      </w:r>
      <w:r w:rsidR="001E1F12">
        <w:rPr>
          <w:bCs/>
        </w:rPr>
        <w:t>These findings</w:t>
      </w:r>
      <w:r w:rsidR="00C45DC2">
        <w:rPr>
          <w:bCs/>
        </w:rPr>
        <w:t xml:space="preserve"> </w:t>
      </w:r>
      <w:ins w:id="301" w:author="Perkowski, Evan A [2]" w:date="2023-11-30T11:09:00Z">
        <w:r w:rsidR="00E40723">
          <w:rPr>
            <w:bCs/>
          </w:rPr>
          <w:t xml:space="preserve">strongly </w:t>
        </w:r>
      </w:ins>
      <w:r w:rsidR="00C45DC2">
        <w:rPr>
          <w:bCs/>
        </w:rPr>
        <w:t>support patterns expected from eco-evolutionary optimality theory, suggesting that terrestrial biosphere models may improve simulation</w:t>
      </w:r>
      <w:r w:rsidR="00B330CE">
        <w:rPr>
          <w:bCs/>
        </w:rPr>
        <w:t>s</w:t>
      </w:r>
      <w:r w:rsidR="00C45DC2">
        <w:rPr>
          <w:bCs/>
        </w:rPr>
        <w:t xml:space="preserve"> of leaf photosynthetic processes under future novel environments by considering frameworks that adopt optimality principles </w:t>
      </w:r>
      <w:r w:rsidR="00C45DC2">
        <w:rPr>
          <w:bCs/>
        </w:rPr>
        <w:fldChar w:fldCharType="begin" w:fldLock="1"/>
      </w:r>
      <w:r w:rsidR="00AE001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models","type":"article-journal","volume":"231"},"uris":["http://www.mendeley.com/documents/?uuid=2837baf0-53ee-43fe-941a-4c071cdb25c8"]},{"id":"ITEM-3","itemData":{"DOI":"10.1038/s41467-021-25163-9","ISSN":"2041-1723","abstract":"Plants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Communications","id":"ITEM-3","issue":"1","issued":{"date-parts":[["2021","12","11"]]},"page":"4866","title":"Global variation in the fraction of leaf nitrogen allocated to photosynthesis","type":"article-journal","volume":"12"},"uris":["http://www.mendeley.com/documents/?uuid=62a830f1-e0ca-44ad-b8d0-98375daf280e"]}],"mendeley":{"formattedCitation":"(Smith &amp; Keenan, 2020; Harrison &lt;i&gt;et al.&lt;/i&gt;, 2021; Luo &lt;i&gt;et al.&lt;/i&gt;, 2021)","plainTextFormattedCitation":"(Smith &amp; Keenan, 2020; Harrison et al., 2021; Luo et al., 2021)","previouslyFormattedCitation":"(Smith &amp; Keenan, 2020; Harrison &lt;i&gt;et al.&lt;/i&gt;, 2021; Luo &lt;i&gt;et al.&lt;/i&gt;, 2021)"},"properties":{"noteIndex":0},"schema":"https://github.com/citation-style-language/schema/raw/master/csl-citation.json"}</w:instrText>
      </w:r>
      <w:r w:rsidR="00C45DC2">
        <w:rPr>
          <w:bCs/>
        </w:rPr>
        <w:fldChar w:fldCharType="separate"/>
      </w:r>
      <w:r w:rsidR="00C45DC2" w:rsidRPr="00C45DC2">
        <w:rPr>
          <w:bCs/>
          <w:noProof/>
        </w:rPr>
        <w:t xml:space="preserve">(Smith &amp; Keenan, </w:t>
      </w:r>
      <w:r w:rsidR="00C45DC2" w:rsidRPr="00C45DC2">
        <w:rPr>
          <w:bCs/>
          <w:noProof/>
        </w:rPr>
        <w:lastRenderedPageBreak/>
        <w:t xml:space="preserve">2020; Harrison </w:t>
      </w:r>
      <w:r w:rsidR="00C45DC2" w:rsidRPr="00C45DC2">
        <w:rPr>
          <w:bCs/>
          <w:i/>
          <w:noProof/>
        </w:rPr>
        <w:t>et al.</w:t>
      </w:r>
      <w:r w:rsidR="00C45DC2" w:rsidRPr="00C45DC2">
        <w:rPr>
          <w:bCs/>
          <w:noProof/>
        </w:rPr>
        <w:t xml:space="preserve">, 2021; Luo </w:t>
      </w:r>
      <w:r w:rsidR="00C45DC2" w:rsidRPr="00C45DC2">
        <w:rPr>
          <w:bCs/>
          <w:i/>
          <w:noProof/>
        </w:rPr>
        <w:t>et al.</w:t>
      </w:r>
      <w:r w:rsidR="00C45DC2" w:rsidRPr="00C45DC2">
        <w:rPr>
          <w:bCs/>
          <w:noProof/>
        </w:rPr>
        <w:t>, 2021)</w:t>
      </w:r>
      <w:r w:rsidR="00C45DC2">
        <w:rPr>
          <w:bCs/>
        </w:rPr>
        <w:fldChar w:fldCharType="end"/>
      </w:r>
      <w:r w:rsidR="00C45DC2">
        <w:rPr>
          <w:bCs/>
        </w:rPr>
        <w:t>.</w:t>
      </w:r>
      <w:r w:rsidR="00F41342">
        <w:rPr>
          <w:bCs/>
        </w:rPr>
        <w:t xml:space="preserve"> Below, we expand and contextualize these conclusions and suggest their implications for terrestrial biosphere model development.</w:t>
      </w:r>
    </w:p>
    <w:p w14:paraId="2C37CFD1" w14:textId="77777777" w:rsidR="00093B18" w:rsidRDefault="00093B18" w:rsidP="00821D9F">
      <w:pPr>
        <w:spacing w:line="360" w:lineRule="auto"/>
      </w:pPr>
    </w:p>
    <w:p w14:paraId="0A12C03F" w14:textId="6CBBA36C" w:rsidR="00093B18" w:rsidRPr="00D607CC" w:rsidRDefault="00D607CC" w:rsidP="00821D9F">
      <w:pPr>
        <w:spacing w:line="360" w:lineRule="auto"/>
        <w:rPr>
          <w:i/>
          <w:iCs/>
        </w:rPr>
      </w:pPr>
      <w:r>
        <w:rPr>
          <w:i/>
          <w:iCs/>
        </w:rPr>
        <w:t xml:space="preserve">Nitrogen supply and demand regulate leaf and whole-plant responses to </w:t>
      </w:r>
      <w:r w:rsidR="00093B18">
        <w:rPr>
          <w:i/>
          <w:iCs/>
        </w:rPr>
        <w:t>elevated CO</w:t>
      </w:r>
      <w:r w:rsidR="00093B18">
        <w:rPr>
          <w:i/>
          <w:iCs/>
          <w:vertAlign w:val="subscript"/>
        </w:rPr>
        <w:t>2</w:t>
      </w:r>
      <w:r>
        <w:rPr>
          <w:i/>
          <w:iCs/>
        </w:rPr>
        <w:t xml:space="preserve"> at different scales</w:t>
      </w:r>
    </w:p>
    <w:p w14:paraId="728F4DE3" w14:textId="373F1A6B" w:rsidR="005B3634" w:rsidRPr="002D0632" w:rsidRDefault="00F41342" w:rsidP="006E5E37">
      <w:pPr>
        <w:spacing w:line="360" w:lineRule="auto"/>
        <w:rPr>
          <w:bCs/>
        </w:rPr>
      </w:pPr>
      <w:r>
        <w:t>Leaf photosynthetic responses to elevated CO</w:t>
      </w:r>
      <w:r>
        <w:rPr>
          <w:vertAlign w:val="subscript"/>
        </w:rPr>
        <w:t>2</w:t>
      </w:r>
      <w:r w:rsidR="006E5E37">
        <w:rPr>
          <w:bCs/>
        </w:rPr>
        <w:t xml:space="preserve"> </w:t>
      </w:r>
      <w:r>
        <w:rPr>
          <w:bCs/>
        </w:rPr>
        <w:t>we</w:t>
      </w:r>
      <w:r w:rsidR="009D1515">
        <w:rPr>
          <w:bCs/>
        </w:rPr>
        <w:t xml:space="preserve">re consistent with previous studies that have investigated or reviewed leaf responses to </w:t>
      </w:r>
      <w:r w:rsidR="008C7A0B">
        <w:rPr>
          <w:bCs/>
        </w:rPr>
        <w:t xml:space="preserve">elevated </w:t>
      </w:r>
      <w:r w:rsidR="009D1515">
        <w:rPr>
          <w:bCs/>
        </w:rPr>
        <w:t>CO</w:t>
      </w:r>
      <w:r w:rsidR="009D1515">
        <w:rPr>
          <w:bCs/>
          <w:vertAlign w:val="subscript"/>
        </w:rPr>
        <w:t>2</w:t>
      </w:r>
      <w:r w:rsidR="009D1515">
        <w:rPr>
          <w:bCs/>
        </w:rPr>
        <w:t xml:space="preserve"> </w:t>
      </w:r>
      <w:r w:rsidR="009D1515">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Biology","id":"ITEM-2","issue":"8","issued":{"date-parts":[["2002"]]},"note":"Paper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yield","type":"article-journal","volume":"8"},"uris":["http://www.mendeley.com/documents/?uuid=ce631e95-b0ce-4987-95bf-f5a783beed98"]},{"id":"ITEM-3","itemData":{"DOI":"10.1111/j.1469-8137.2004.01224.x","ISSN":"0028646X","PMID":"15720649","abstract":"Free-air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Phytologist","id":"ITEM-3","issue":"2","issued":{"date-parts":[["2005"]]},"page":"351-372","title":"What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CO&lt;sub&gt;2&lt;/sub&gt;","type":"article-journal","volume":"165"},"uris":["http://www.mendeley.com/documents/?uuid=d9063f10-6625-49fe-a00e-810449f2d611"]},{"id":"ITEM-4","itemData":{"DOI":"10.1111/j.1365-3040.2007.01641.x","ISSN":"01407791","abstract":"This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[CO2].","author":[{"dropping-particle":"","family":"Ainsworth","given":"Elizabeth A","non-dropping-particle":"","parse-names":false,"suffix":""},{"dropping-particle":"","family":"Rogers","given":"Alistair","non-dropping-particle":"","parse-names":false,"suffix":""}],"container-title":"Plant, Cell &amp; Environment","id":"ITEM-4","issue":"3","issued":{"date-parts":[["2007","3"]]},"page":"258-270","title":"The response of photosynthesis and stomatal conductance to rising [CO&lt;sub&gt;2&lt;/sub&gt;]: mechanisms and environmental interactions","type":"article-journal","volume":"30"},"uris":["http://www.mendeley.com/documents/?uuid=89486d2e-ad56-4fca-8ee3-ea9d75d594c7"]},{"id":"ITEM-5","itemData":{"DOI":"10.1104/pp.115.1.199","ISSN":"1532-2548","abstract":"The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Physiology","id":"ITEM-5","issue":"1","issued":{"date-parts":[["1997","9","1"]]},"page":"199-203","title":"Growth and N allocation in rice plants under CO&lt;sub&gt;2&lt;/sub&gt; enrichment","type":"article-journal","volume":"115"},"uris":["http://www.mendeley.com/documents/?uuid=7f71e55c-a3c1-48c1-b965-256a097fcbe9"]},{"id":"ITEM-6","itemData":{"DOI":"10.1146/annurev.arplant.48.1.609","ISSN":"15435008","PMID":"15012276","abstract":"The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change.","author":[{"dropping-particle":"","family":"Drake","given":"Bert G","non-dropping-particle":"","parse-names":false,"suffix":""},{"dropping-particle":"","family":"Gonzàlez-Meler","given":"Miquel A","non-dropping-particle":"","parse-names":false,"suffix":""},{"dropping-particle":"","family":"Long","given":"Steve P","non-dropping-particle":"","parse-names":false,"suffix":""}],"container-title":"Annual Review of Plant Biology","id":"ITEM-6","issued":{"date-parts":[["1997"]]},"page":"609-639","title":"More efficient plants: a consequence of rising atmospheric CO&lt;sub&gt;2&lt;/sub&gt;?","type":"article-journal","volume":"48"},"uris":["http://www.mendeley.com/documents/?uuid=757851cb-6769-4e6d-9343-b421d776e208"]},{"id":"ITEM-7","itemData":{"DOI":"10.1111/j.1365-2486.2011.02435.x","ISSN":"13541013","abstract":"If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Biology","id":"ITEM-7","issue":"9","issued":{"date-parts":[["2011"]]},"page":"2893-2904","title":"Photosynthetic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supply","type":"article-journal","volume":"17"},"uris":["http://www.mendeley.com/documents/?uuid=4098b092-5d2e-4292-a04c-020daa3eaa37"]},{"id":"ITEM-8","itemData":{"DOI":"10.1111/j.1365-2486.2009.02058.x","ISSN":"13541013","abstract":"Determining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Biology","id":"ITEM-8","issue":"7","issued":{"date-parts":[["2010"]]},"page":"2076-2088","title":"Maintenance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-9","itemData":{"DOI":"10.1111/j.1365-2486.2012.02797.x","ISSN":"13541013","author":[{"dropping-particle":"","family":"Smith","given":"Nicholas G","non-dropping-particle":"","parse-names":false,"suffix":""},{"dropping-particle":"","family":"Dukes","given":"Jeffrey S","non-dropping-particle":"","parse-names":false,"suffix":""}],"container-title":"Global Change Biology","id":"ITEM-9","issue":"1","issued":{"date-parts":[["2013","1"]]},"page":"45-63","title":"Plant respiration and photosynthesis in global-scale models: incorporating acclimation to temperature and CO&lt;sub&gt;2&lt;/sub&gt;","type":"article-journal","volume":"19"},"uris":["http://www.mendeley.com/documents/?uuid=3d7a4e74-e145-4f5d-8588-5be639c75aca"]}],"mendeley":{"formattedCitation":"(Drake &lt;i&gt;et al.&lt;/i&gt;, 1997; Makino &lt;i&gt;et al.&lt;/i&gt;, 1997; Ainsworth &lt;i&gt;et al.&lt;/i&gt;, 2002; Ainsworth &amp; Long, 2005; Ainsworth &amp; Rogers, 2007; Crous &lt;i&gt;et al.&lt;/i&gt;, 2010; Lee &lt;i&gt;et al.&lt;/i&gt;, 2011; Smith &amp; Dukes, 2013; Poorter &lt;i&gt;et al.&lt;/i&gt;, 2022)","plainTextFormattedCitation":"(Drake et al., 1997; Makino et al., 1997; Ainsworth et al., 2002; Ainsworth &amp; Long, 2005; Ainsworth &amp; Rogers, 2007; Crous et al., 2010; Lee et al., 2011; Smith &amp; Dukes, 2013; Poorter et al., 2022)","previouslyFormattedCitation":"(Drake &lt;i&gt;et al.&lt;/i&gt;, 1997; Makino &lt;i&gt;et al.&lt;/i&gt;, 1997; Ainsworth &lt;i&gt;et al.&lt;/i&gt;, 2002; Ainsworth &amp; Long, 2005; Ainsworth &amp; Rogers, 2007; Crous &lt;i&gt;et al.&lt;/i&gt;, 2010; Lee &lt;i&gt;et al.&lt;/i&gt;, 2011; Smith &amp; Dukes, 2013; Poorter &lt;i&gt;et al.&lt;/i&gt;, 2022)"},"properties":{"noteIndex":0},"schema":"https://github.com/citation-style-language/schema/raw/master/csl-citation.json"}</w:instrText>
      </w:r>
      <w:r w:rsidR="009D1515">
        <w:rPr>
          <w:bCs/>
        </w:rPr>
        <w:fldChar w:fldCharType="separate"/>
      </w:r>
      <w:r w:rsidR="00417E55" w:rsidRPr="00417E55">
        <w:rPr>
          <w:bCs/>
          <w:noProof/>
        </w:rPr>
        <w:t xml:space="preserve">(Drake </w:t>
      </w:r>
      <w:r w:rsidR="00417E55" w:rsidRPr="00417E55">
        <w:rPr>
          <w:bCs/>
          <w:i/>
          <w:noProof/>
        </w:rPr>
        <w:t>et al.</w:t>
      </w:r>
      <w:r w:rsidR="00417E55" w:rsidRPr="00417E55">
        <w:rPr>
          <w:bCs/>
          <w:noProof/>
        </w:rPr>
        <w:t xml:space="preserve">, 1997; Makino </w:t>
      </w:r>
      <w:r w:rsidR="00417E55" w:rsidRPr="00417E55">
        <w:rPr>
          <w:bCs/>
          <w:i/>
          <w:noProof/>
        </w:rPr>
        <w:t>et al.</w:t>
      </w:r>
      <w:r w:rsidR="00417E55" w:rsidRPr="00417E55">
        <w:rPr>
          <w:bCs/>
          <w:noProof/>
        </w:rPr>
        <w:t xml:space="preserve">, 1997; Ainsworth </w:t>
      </w:r>
      <w:r w:rsidR="00417E55" w:rsidRPr="00417E55">
        <w:rPr>
          <w:bCs/>
          <w:i/>
          <w:noProof/>
        </w:rPr>
        <w:t>et al.</w:t>
      </w:r>
      <w:r w:rsidR="00417E55" w:rsidRPr="00417E55">
        <w:rPr>
          <w:bCs/>
          <w:noProof/>
        </w:rPr>
        <w:t xml:space="preserve">, 2002; Ainsworth &amp; Long, 2005; Ainsworth &amp; Rogers, 2007; Crous </w:t>
      </w:r>
      <w:r w:rsidR="00417E55" w:rsidRPr="00417E55">
        <w:rPr>
          <w:bCs/>
          <w:i/>
          <w:noProof/>
        </w:rPr>
        <w:t>et al.</w:t>
      </w:r>
      <w:r w:rsidR="00417E55" w:rsidRPr="00417E55">
        <w:rPr>
          <w:bCs/>
          <w:noProof/>
        </w:rPr>
        <w:t xml:space="preserve">, 2010; Lee </w:t>
      </w:r>
      <w:r w:rsidR="00417E55" w:rsidRPr="00417E55">
        <w:rPr>
          <w:bCs/>
          <w:i/>
          <w:noProof/>
        </w:rPr>
        <w:t>et al.</w:t>
      </w:r>
      <w:r w:rsidR="00417E55" w:rsidRPr="00417E55">
        <w:rPr>
          <w:bCs/>
          <w:noProof/>
        </w:rPr>
        <w:t xml:space="preserve">, 2011; Smith &amp; Dukes, 2013; Poorter </w:t>
      </w:r>
      <w:r w:rsidR="00417E55" w:rsidRPr="00417E55">
        <w:rPr>
          <w:bCs/>
          <w:i/>
          <w:noProof/>
        </w:rPr>
        <w:t>et al.</w:t>
      </w:r>
      <w:r w:rsidR="00417E55" w:rsidRPr="00417E55">
        <w:rPr>
          <w:bCs/>
          <w:noProof/>
        </w:rPr>
        <w:t>, 2022)</w:t>
      </w:r>
      <w:r w:rsidR="009D1515">
        <w:rPr>
          <w:bCs/>
        </w:rPr>
        <w:fldChar w:fldCharType="end"/>
      </w:r>
      <w:r w:rsidR="009D1515">
        <w:rPr>
          <w:bCs/>
        </w:rPr>
        <w:t xml:space="preserve">, and follow patterns expected from </w:t>
      </w:r>
      <w:r>
        <w:rPr>
          <w:bCs/>
        </w:rPr>
        <w:t xml:space="preserve">eco-evolutionary </w:t>
      </w:r>
      <w:r w:rsidR="007A52C3">
        <w:rPr>
          <w:bCs/>
        </w:rPr>
        <w:t xml:space="preserve">optimality theory </w:t>
      </w:r>
      <w:r w:rsidR="00D875B0">
        <w:rPr>
          <w:bCs/>
        </w:rPr>
        <w:fldChar w:fldCharType="begin" w:fldLock="1"/>
      </w:r>
      <w:r w:rsidR="00A97F63">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canopy","type":"article-journal","volume":"93"},"uris":["http://www.mendeley.com/documents/?uuid=e942722a-5ac7-456c-982c-b73a3c56e025"]},{"id":"ITEM-2","itemData":{"DOI":"0003-0147/2003/16101-010387","author":[{"dropping-particle":"","family":"Wright","given":"Ian J","non-dropping-particle":"","parse-names":false,"suffix":""},{"dropping-particle":"","family":"Reich","given":"Peter B","non-dropping-particle":"","parse-names":false,"suffix":""},{"dropping-particle":"","family":"Westoby","given":"Mark","non-dropping-particle":"","parse-names":false,"suffix":""}],"container-title":"The American Naturalist","id":"ITEM-2","issue":"1","issued":{"date-parts":[["2003"]]},"page":"98-111","title":"Least-cost input mixtures of water and nitrogen for photosynthesis","type":"article-journal","volume":"161"},"uris":["http://www.mendeley.com/documents/?uuid=e792122e-1fd1-4c1a-9d09-7bd7a13fee68"]},{"id":"ITEM-3","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ONE","id":"ITEM-3","issue":"6","issued":{"date-parts":[["2012","6","7"]]},"page":"e38345","title":"The coordination of leaf photosynthesis links C and N fluxes in C&lt;sub&gt;3&lt;/sub&gt; plant species","type":"article-journal","volume":"7"},"uris":["http://www.mendeley.com/documents/?uuid=f8d279b4-20c1-439f-93ab-06c92864d12b"]},{"id":"ITEM-4","itemData":{"DOI":"10.1111/ele.12211","ISSN":"1461023X","abstract":"A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aridity","author":[{"dropping-particle":"","family":"Prentice","given":"I Colin","non-dropping-particle":"","parse-names":false,"suffix":""},{"dropping-particle":"","family":"Dong","given":"Ning","non-dropping-particle":"","parse-names":false,"suffix":""},{"dropping-particle":"","family":"Gleason","given":"Sean M","non-dropping-particle":"","parse-names":false,"suffix":""},{"dropping-particle":"","family":"Maire","given":"Vincent","non-dropping-particle":"","parse-names":false,"suffix":""},{"dropping-particle":"","family":"Wright","given":"Ian J","non-dropping-particle":"","parse-names":false,"suffix":""}],"container-title":"Ecology Letters","id":"ITEM-4","issue":"1","issued":{"date-parts":[["2014","1"]]},"page":"82-91","title":"Balancing the costs of carbon gain and water transport: testing a new theoretical framework for plant functional ecology","type":"article-journal","volume":"17"},"uris":["http://www.mendeley.com/documents/?uuid=e847e008-126f-46c3-a215-d3160662c7ab"]},{"id":"ITEM-5","itemData":{"DOI":"10.1038/s41477-017-0006-8","ISSN":"2055-0278","PMID":"29150690","abstract":"Gross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Plants","id":"ITEM-5","issue":"9","issued":{"date-parts":[["2017","9","4"]]},"page":"734-741","title":"Towards a universal model for carbon dioxide uptake by plants","type":"article-journal","volume":"3"},"uris":["http://www.mendeley.com/documents/?uuid=34d29b89-d70d-44db-b913-aa6c18dedf25"]},{"id":"ITEM-6","itemData":{"DOI":"10.1111/ele.13210","ISSN":"1461-023X","abstract":"Earth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ESMs.","author":[{"dropping-particle":"","family":"Smith","given":"Nicholas G","non-dropping-particle":"","parse-names":false,"suffix":""},{"dropping-particle":"","family":"Keenan","given":"Trevor F","non-dropping-particle":"","parse-names":false,"suffix":""},{"dropping-particle":"","family":"Prentice","given":"I C","non-dropping-particle":"","parse-names":false,"suffix":""},{"dropping-particle":"","family":"Wang","given":"Han","non-dropping-particle":"","parse-names":false,"suffix":""},{"dropping-particle":"","family":"Wright","given":"Ian J","non-dropping-particle":"","parse-names":false,"suffix":""},{"dropping-particle":"","family":"Niinemets","given":"Ülo","non-dropping-particle":"","parse-names":false,"suffix":""},{"dropping-particle":"","family":"Crous","given":"Kristine Y","non-dropping-particle":"","parse-names":false,"suffix":""},{"dropping-particle":"","family":"Domingues","given":"Tomas F","non-dropping-particle":"","parse-names":false,"suffix":""},{"dropping-particle":"","family":"Guerrieri","given":"Rossella","non-dropping-particle":"","parse-names":false,"suffix":""},{"dropping-particle":"","family":"Ishida","given":"F Yoko","non-dropping-particle":"","parse-names":false,"suffix":""},{"dropping-particle":"","family":"Kattge","given":"Jens","non-dropping-particle":"","parse-names":false,"suffix":""},{"dropping-particle":"","family":"Kruger","given":"Eric L","non-dropping-particle":"","parse-names":false,"suffix":""},{"dropping-particle":"","family":"Maire","given":"Vincent","non-dropping-particle":"","parse-names":false,"suffix":""},{"dropping-particle":"","family":"Rogers","given":"Alistair","non-dropping-particle":"","parse-names":false,"suffix":""},{"dropping-particle":"","family":"Serbin","given":"Shawn P","non-dropping-particle":"","parse-names":false,"suffix":""},{"dropping-particle":"","family":"Tarvainen","given":"Lasse","non-dropping-particle":"","parse-names":false,"suffix":""},{"dropping-particle":"","family":"Togashi","given":"Henrique F","non-dropping-particle":"","parse-names":false,"suffix":""},{"dropping-particle":"","family":"Townsend","given":"Philip A","non-dropping-particle":"","parse-names":false,"suffix":""},{"dropping-particle":"","family":"Wang","given":"Meng","non-dropping-particle":"","parse-names":false,"suffix":""},{"dropping-particle":"","family":"Weerasinghe","given":"Lasantha K","non-dropping-particle":"","parse-names":false,"suffix":""},{"dropping-particle":"","family":"Zhou","given":"Shuang-Xi","non-dropping-particle":"","parse-names":false,"suffix":""}],"container-title":"Ecology Letters","id":"ITEM-6","issue":"3","issued":{"date-parts":[["2019","3","4"]]},"page":"506-517","title":"Global photosynthetic capacity is optimized to the environment","type":"article-journal","volume":"22"},"uris":["http://www.mendeley.com/documents/?uuid=de810a7b-b01e-4be3-a228-03946531e91d"]},{"id":"ITEM-7","itemData":{"DOI":"10.1111/gcb.15212","ISSN":"1354-1013","abstract":"The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Biology","id":"ITEM-7","issue":"9","issued":{"date-parts":[["2020","9","3"]]},"page":"5202-5216","title":"Mechanisms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theory","type":"article-journal","volume":"26"},"uris":["http://www.mendeley.com/documents/?uuid=bbe0947b-b3f9-4a9e-999f-3f077c3079d4"]},{"id":"ITEM-8","itemData":{"DOI":"10.1111/nph.17558","ISSN":"14698137","PMID":"34131932","abstract":"Global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Phytologist","id":"ITEM-8","issue":"6","issued":{"date-parts":[["2021"]]},"page":"2125-2141","title":"Eco-evolutionary optimality as a means to improve vegetation and land-surface models","type":"article-journal","volume":"231"},"uris":["http://www.mendeley.com/documents/?uuid=2837baf0-53ee-43fe-941a-4c071cdb25c8"]}],"mendeley":{"formattedCitation":"(Chen &lt;i&gt;et al.&lt;/i&gt;, 1993; Wright &lt;i&gt;et al.&lt;/i&gt;, 2003; Maire &lt;i&gt;et al.&lt;/i&gt;, 2012; Prentice &lt;i&gt;et al.&lt;/i&gt;, 2014; Wang &lt;i&gt;et al.&lt;/i&gt;, 2017; Smith &lt;i&gt;et al.&lt;/i&gt;, 2019; Smith &amp; Keenan, 2020; Harrison &lt;i&gt;et al.&lt;/i&gt;, 2021)","plainTextFormattedCitation":"(Chen et al., 1993; Wright et al., 2003; Maire et al., 2012; Prentice et al., 2014; Wang et al., 2017; Smith et al., 2019; Smith &amp; Keenan, 2020; Harrison et al., 2021)","previouslyFormattedCitation":"(Chen &lt;i&gt;et al.&lt;/i&gt;, 1993; Wright &lt;i&gt;et al.&lt;/i&gt;, 2003; Maire &lt;i&gt;et al.&lt;/i&gt;, 2012; Prentice &lt;i&gt;et al.&lt;/i&gt;, 2014; Wang &lt;i&gt;et al.&lt;/i&gt;, 2017; Smith &lt;i&gt;et al.&lt;/i&gt;, 2019; Smith &amp; Keenan, 2020; Harrison &lt;i&gt;et al.&lt;/i&gt;, 2021)"},"properties":{"noteIndex":0},"schema":"https://github.com/citation-style-language/schema/raw/master/csl-citation.json"}</w:instrText>
      </w:r>
      <w:r w:rsidR="00D875B0">
        <w:rPr>
          <w:bCs/>
        </w:rPr>
        <w:fldChar w:fldCharType="separate"/>
      </w:r>
      <w:r w:rsidR="002521FB" w:rsidRPr="002521FB">
        <w:rPr>
          <w:bCs/>
          <w:noProof/>
        </w:rPr>
        <w:t xml:space="preserve">(Chen </w:t>
      </w:r>
      <w:r w:rsidR="002521FB" w:rsidRPr="002521FB">
        <w:rPr>
          <w:bCs/>
          <w:i/>
          <w:noProof/>
        </w:rPr>
        <w:t>et al.</w:t>
      </w:r>
      <w:r w:rsidR="002521FB" w:rsidRPr="002521FB">
        <w:rPr>
          <w:bCs/>
          <w:noProof/>
        </w:rPr>
        <w:t xml:space="preserve">, 1993; Wright </w:t>
      </w:r>
      <w:r w:rsidR="002521FB" w:rsidRPr="002521FB">
        <w:rPr>
          <w:bCs/>
          <w:i/>
          <w:noProof/>
        </w:rPr>
        <w:t>et al.</w:t>
      </w:r>
      <w:r w:rsidR="002521FB" w:rsidRPr="002521FB">
        <w:rPr>
          <w:bCs/>
          <w:noProof/>
        </w:rPr>
        <w:t xml:space="preserve">, 2003; Maire </w:t>
      </w:r>
      <w:r w:rsidR="002521FB" w:rsidRPr="002521FB">
        <w:rPr>
          <w:bCs/>
          <w:i/>
          <w:noProof/>
        </w:rPr>
        <w:t>et al.</w:t>
      </w:r>
      <w:r w:rsidR="002521FB" w:rsidRPr="002521FB">
        <w:rPr>
          <w:bCs/>
          <w:noProof/>
        </w:rPr>
        <w:t xml:space="preserve">, 2012; Prentice </w:t>
      </w:r>
      <w:r w:rsidR="002521FB" w:rsidRPr="002521FB">
        <w:rPr>
          <w:bCs/>
          <w:i/>
          <w:noProof/>
        </w:rPr>
        <w:t>et al.</w:t>
      </w:r>
      <w:r w:rsidR="002521FB" w:rsidRPr="002521FB">
        <w:rPr>
          <w:bCs/>
          <w:noProof/>
        </w:rPr>
        <w:t xml:space="preserve">, 2014; Wang </w:t>
      </w:r>
      <w:r w:rsidR="002521FB" w:rsidRPr="002521FB">
        <w:rPr>
          <w:bCs/>
          <w:i/>
          <w:noProof/>
        </w:rPr>
        <w:t>et al.</w:t>
      </w:r>
      <w:r w:rsidR="002521FB" w:rsidRPr="002521FB">
        <w:rPr>
          <w:bCs/>
          <w:noProof/>
        </w:rPr>
        <w:t xml:space="preserve">, 2017; Smith </w:t>
      </w:r>
      <w:r w:rsidR="002521FB" w:rsidRPr="002521FB">
        <w:rPr>
          <w:bCs/>
          <w:i/>
          <w:noProof/>
        </w:rPr>
        <w:t>et al.</w:t>
      </w:r>
      <w:r w:rsidR="002521FB" w:rsidRPr="002521FB">
        <w:rPr>
          <w:bCs/>
          <w:noProof/>
        </w:rPr>
        <w:t xml:space="preserve">, 2019; Smith &amp; Keenan, 2020; Harrison </w:t>
      </w:r>
      <w:r w:rsidR="002521FB" w:rsidRPr="002521FB">
        <w:rPr>
          <w:bCs/>
          <w:i/>
          <w:noProof/>
        </w:rPr>
        <w:t>et al.</w:t>
      </w:r>
      <w:r w:rsidR="002521FB" w:rsidRPr="002521FB">
        <w:rPr>
          <w:bCs/>
          <w:noProof/>
        </w:rPr>
        <w:t>, 2021)</w:t>
      </w:r>
      <w:r w:rsidR="00D875B0">
        <w:rPr>
          <w:bCs/>
        </w:rPr>
        <w:fldChar w:fldCharType="end"/>
      </w:r>
      <w:r w:rsidR="009D1515">
        <w:rPr>
          <w:bCs/>
        </w:rPr>
        <w:t>.</w:t>
      </w:r>
      <w:r w:rsidR="006E5E37">
        <w:rPr>
          <w:bCs/>
        </w:rPr>
        <w:t xml:space="preserve"> </w:t>
      </w:r>
      <w:r w:rsidR="00A13318">
        <w:rPr>
          <w:bCs/>
        </w:rPr>
        <w:t>Supporting</w:t>
      </w:r>
      <w:r w:rsidR="005879E8">
        <w:rPr>
          <w:bCs/>
        </w:rPr>
        <w:t xml:space="preserve"> </w:t>
      </w:r>
      <w:r w:rsidR="00452313">
        <w:rPr>
          <w:bCs/>
        </w:rPr>
        <w:t>eco-evolutionary optimality theory</w:t>
      </w:r>
      <w:r w:rsidR="005879E8">
        <w:rPr>
          <w:bCs/>
        </w:rPr>
        <w:t>, positive effect</w:t>
      </w:r>
      <w:r w:rsidR="004963E1">
        <w:rPr>
          <w:bCs/>
        </w:rPr>
        <w:t>s</w:t>
      </w:r>
      <w:r w:rsidR="005879E8">
        <w:rPr>
          <w:bCs/>
        </w:rPr>
        <w:t xml:space="preserve"> of elevated CO</w:t>
      </w:r>
      <w:r w:rsidR="005879E8">
        <w:rPr>
          <w:bCs/>
          <w:vertAlign w:val="subscript"/>
        </w:rPr>
        <w:t>2</w:t>
      </w:r>
      <w:r w:rsidR="005879E8">
        <w:rPr>
          <w:bCs/>
        </w:rPr>
        <w:t xml:space="preserve"> on </w:t>
      </w:r>
      <w:proofErr w:type="spellStart"/>
      <w:r w:rsidR="005879E8">
        <w:rPr>
          <w:bCs/>
          <w:i/>
          <w:iCs/>
        </w:rPr>
        <w:t>A</w:t>
      </w:r>
      <w:r w:rsidR="005879E8">
        <w:rPr>
          <w:bCs/>
          <w:vertAlign w:val="subscript"/>
        </w:rPr>
        <w:t>net,growth</w:t>
      </w:r>
      <w:proofErr w:type="spellEnd"/>
      <w:r w:rsidR="005879E8">
        <w:rPr>
          <w:bCs/>
        </w:rPr>
        <w:t xml:space="preserve"> </w:t>
      </w:r>
      <w:r w:rsidR="00A73375">
        <w:rPr>
          <w:bCs/>
        </w:rPr>
        <w:t xml:space="preserve">and </w:t>
      </w:r>
      <w:r w:rsidR="00A73375">
        <w:rPr>
          <w:bCs/>
          <w:i/>
          <w:iCs/>
        </w:rPr>
        <w:t>J</w:t>
      </w:r>
      <w:r w:rsidR="00A73375">
        <w:rPr>
          <w:bCs/>
          <w:vertAlign w:val="subscript"/>
        </w:rPr>
        <w:t>max25</w:t>
      </w:r>
      <w:r w:rsidR="00A73375">
        <w:rPr>
          <w:bCs/>
        </w:rPr>
        <w:t>:</w:t>
      </w:r>
      <w:r w:rsidR="00A73375">
        <w:rPr>
          <w:bCs/>
          <w:i/>
          <w:iCs/>
        </w:rPr>
        <w:t>V</w:t>
      </w:r>
      <w:r w:rsidR="00A73375">
        <w:rPr>
          <w:bCs/>
          <w:vertAlign w:val="subscript"/>
        </w:rPr>
        <w:t>cmax25</w:t>
      </w:r>
      <w:r w:rsidR="00A73375">
        <w:rPr>
          <w:bCs/>
        </w:rPr>
        <w:t xml:space="preserve"> </w:t>
      </w:r>
      <w:r w:rsidR="00D875B0">
        <w:rPr>
          <w:bCs/>
        </w:rPr>
        <w:t xml:space="preserve">and negative effects of </w:t>
      </w:r>
      <w:r w:rsidR="005879E8">
        <w:rPr>
          <w:bCs/>
        </w:rPr>
        <w:t>elevated CO</w:t>
      </w:r>
      <w:r w:rsidR="005879E8">
        <w:rPr>
          <w:bCs/>
          <w:vertAlign w:val="subscript"/>
        </w:rPr>
        <w:t>2</w:t>
      </w:r>
      <w:r w:rsidR="005879E8">
        <w:rPr>
          <w:bCs/>
        </w:rPr>
        <w:t xml:space="preserve"> on </w:t>
      </w:r>
      <w:r w:rsidR="005879E8">
        <w:rPr>
          <w:bCs/>
          <w:i/>
          <w:iCs/>
        </w:rPr>
        <w:t>V</w:t>
      </w:r>
      <w:r w:rsidR="005879E8">
        <w:rPr>
          <w:bCs/>
          <w:vertAlign w:val="subscript"/>
        </w:rPr>
        <w:t>cmax25</w:t>
      </w:r>
      <w:r w:rsidR="00A73375">
        <w:rPr>
          <w:bCs/>
        </w:rPr>
        <w:t xml:space="preserve"> and</w:t>
      </w:r>
      <w:r w:rsidR="005879E8">
        <w:rPr>
          <w:bCs/>
        </w:rPr>
        <w:t xml:space="preserve"> </w:t>
      </w:r>
      <w:r w:rsidR="005879E8">
        <w:rPr>
          <w:bCs/>
          <w:i/>
          <w:iCs/>
        </w:rPr>
        <w:t>J</w:t>
      </w:r>
      <w:r w:rsidR="005879E8">
        <w:rPr>
          <w:bCs/>
          <w:vertAlign w:val="subscript"/>
        </w:rPr>
        <w:t>max25</w:t>
      </w:r>
      <w:r w:rsidR="005879E8">
        <w:rPr>
          <w:bCs/>
        </w:rPr>
        <w:t xml:space="preserve"> were </w:t>
      </w:r>
      <w:r w:rsidR="00A13318">
        <w:rPr>
          <w:bCs/>
        </w:rPr>
        <w:t>similar</w:t>
      </w:r>
      <w:r w:rsidR="00821D9F">
        <w:rPr>
          <w:bCs/>
        </w:rPr>
        <w:t xml:space="preserve"> </w:t>
      </w:r>
      <w:r w:rsidR="00A13318">
        <w:rPr>
          <w:bCs/>
        </w:rPr>
        <w:t xml:space="preserve">across </w:t>
      </w:r>
      <w:r w:rsidR="00D875B0">
        <w:rPr>
          <w:bCs/>
        </w:rPr>
        <w:t>the</w:t>
      </w:r>
      <w:r w:rsidR="007021F4">
        <w:rPr>
          <w:bCs/>
        </w:rPr>
        <w:t xml:space="preserve"> </w:t>
      </w:r>
      <w:r w:rsidR="00FB203E">
        <w:rPr>
          <w:bCs/>
        </w:rPr>
        <w:t>nitrogen</w:t>
      </w:r>
      <w:r w:rsidR="009D476A">
        <w:rPr>
          <w:bCs/>
        </w:rPr>
        <w:t xml:space="preserve"> </w:t>
      </w:r>
      <w:r w:rsidR="00D875B0">
        <w:rPr>
          <w:bCs/>
        </w:rPr>
        <w:t>fertilization gradient</w:t>
      </w:r>
      <w:r w:rsidR="00C71894">
        <w:rPr>
          <w:bCs/>
        </w:rPr>
        <w:t>, suggesting</w:t>
      </w:r>
      <w:r w:rsidR="0068430A">
        <w:rPr>
          <w:bCs/>
        </w:rPr>
        <w:t xml:space="preserve"> that leaf photosynthetic responses to elevated CO</w:t>
      </w:r>
      <w:r w:rsidR="0068430A">
        <w:rPr>
          <w:bCs/>
          <w:vertAlign w:val="subscript"/>
        </w:rPr>
        <w:t>2</w:t>
      </w:r>
      <w:r w:rsidR="0068430A">
        <w:rPr>
          <w:bCs/>
        </w:rPr>
        <w:t xml:space="preserve"> were </w:t>
      </w:r>
      <w:r w:rsidR="002D0632">
        <w:rPr>
          <w:bCs/>
        </w:rPr>
        <w:t xml:space="preserve">decoupled from </w:t>
      </w:r>
      <w:ins w:id="302" w:author="Perkowski, Evan A" w:date="2023-11-27T14:12:00Z">
        <w:r w:rsidR="00C222B2">
          <w:rPr>
            <w:bCs/>
          </w:rPr>
          <w:t xml:space="preserve">changes in </w:t>
        </w:r>
      </w:ins>
      <w:r w:rsidR="002D0632">
        <w:rPr>
          <w:bCs/>
        </w:rPr>
        <w:t xml:space="preserve">nitrogen supply. Instead, increased </w:t>
      </w:r>
      <w:r w:rsidR="005B3634">
        <w:rPr>
          <w:bCs/>
          <w:i/>
          <w:iCs/>
        </w:rPr>
        <w:t>J</w:t>
      </w:r>
      <w:r w:rsidR="005B3634">
        <w:rPr>
          <w:bCs/>
          <w:vertAlign w:val="subscript"/>
        </w:rPr>
        <w:t>max25</w:t>
      </w:r>
      <w:r w:rsidR="005B3634">
        <w:rPr>
          <w:bCs/>
        </w:rPr>
        <w:t>:</w:t>
      </w:r>
      <w:r w:rsidR="005B3634">
        <w:rPr>
          <w:bCs/>
          <w:i/>
          <w:iCs/>
        </w:rPr>
        <w:t>V</w:t>
      </w:r>
      <w:r w:rsidR="005B3634">
        <w:rPr>
          <w:bCs/>
          <w:vertAlign w:val="subscript"/>
        </w:rPr>
        <w:t>cmax25</w:t>
      </w:r>
      <w:r w:rsidR="005B3634">
        <w:rPr>
          <w:bCs/>
        </w:rPr>
        <w:t xml:space="preserve"> and photosynthetic nitrogen-use efficiency under elevated CO</w:t>
      </w:r>
      <w:r w:rsidR="005B3634">
        <w:rPr>
          <w:bCs/>
          <w:vertAlign w:val="subscript"/>
        </w:rPr>
        <w:t>2</w:t>
      </w:r>
      <w:r w:rsidR="005B3634">
        <w:rPr>
          <w:bCs/>
        </w:rPr>
        <w:t xml:space="preserve"> </w:t>
      </w:r>
      <w:r w:rsidR="002D0632">
        <w:rPr>
          <w:bCs/>
        </w:rPr>
        <w:t xml:space="preserve">provide strong support for the idea that leaves </w:t>
      </w:r>
      <w:r w:rsidR="005B3634">
        <w:rPr>
          <w:bCs/>
        </w:rPr>
        <w:t xml:space="preserve">were downregulating </w:t>
      </w:r>
      <w:r w:rsidR="005B3634">
        <w:rPr>
          <w:bCs/>
          <w:i/>
          <w:iCs/>
        </w:rPr>
        <w:t>V</w:t>
      </w:r>
      <w:r w:rsidR="005B3634">
        <w:rPr>
          <w:bCs/>
          <w:vertAlign w:val="subscript"/>
        </w:rPr>
        <w:t>cmax25</w:t>
      </w:r>
      <w:r w:rsidR="005B3634">
        <w:rPr>
          <w:bCs/>
        </w:rPr>
        <w:t xml:space="preserve"> in response to </w:t>
      </w:r>
      <w:r w:rsidR="005B3634">
        <w:t>e</w:t>
      </w:r>
      <w:r w:rsidR="008C7A0B">
        <w:t xml:space="preserve">levated </w:t>
      </w:r>
      <w:r w:rsidR="005B3634">
        <w:t>CO</w:t>
      </w:r>
      <w:r w:rsidR="005B3634">
        <w:rPr>
          <w:vertAlign w:val="subscript"/>
        </w:rPr>
        <w:t>2</w:t>
      </w:r>
      <w:r w:rsidR="005B3634">
        <w:rPr>
          <w:bCs/>
        </w:rPr>
        <w:t xml:space="preserve"> such that </w:t>
      </w:r>
      <w:r w:rsidR="004014B1">
        <w:rPr>
          <w:bCs/>
        </w:rPr>
        <w:t xml:space="preserve">enhanced </w:t>
      </w:r>
      <w:r w:rsidR="005B3634">
        <w:rPr>
          <w:bCs/>
        </w:rPr>
        <w:t xml:space="preserve">net photosynthesis rates approached becoming equally co-limited by Rubisco carboxylation and RuBP regeneration </w:t>
      </w:r>
      <w:r w:rsidR="005B3634">
        <w:rPr>
          <w:bCs/>
        </w:rPr>
        <w:fldChar w:fldCharType="begin" w:fldLock="1"/>
      </w:r>
      <w:r w:rsidR="00210514">
        <w:rPr>
          <w:bCs/>
        </w:rPr>
        <w:instrText>ADDIN CSL_CITATION {"citationItems":[{"id":"ITEM-1","itemData":{"DOI":"10.1007/BF00321192","ISSN":"0029-8549","abstract":"It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theory.","author":[{"dropping-particle":"","family":"Chen","given":"Jia-Lin","non-dropping-particle":"","parse-names":false,"suffix":""},{"dropping-particle":"","family":"Reynolds","given":"James F","non-dropping-particle":"","parse-names":false,"suffix":""},{"dropping-particle":"","family":"Harley","given":"Peter C","non-dropping-particle":"","parse-names":false,"suffix":""},{"dropping-particle":"","family":"Tenhunen","given":"John D","non-dropping-particle":"","parse-names":false,"suffix":""}],"container-title":"Oecologia","id":"ITEM-1","issue":"1","issued":{"date-parts":[["1993","2"]]},"page":"63-69","title":"Coordination theory of leaf nitrogen distribution in a canopy","type":"article-journal","volume":"93"},"uris":["http://www.mendeley.com/documents/?uuid=e942722a-5ac7-456c-982c-b73a3c56e025"]},{"id":"ITEM-2","itemData":{"DOI":"10.1371/journal.pone.0038345","ISSN":"1932-6203","author":[{"dropping-particle":"","family":"Maire","given":"Vincent","non-dropping-particle":"","parse-names":false,"suffix":""},{"dropping-particle":"","family":"Martre","given":"Pierre","non-dropping-particle":"","parse-names":false,"suffix":""},{"dropping-particle":"","family":"Kattge","given":"Jens","non-dropping-particle":"","parse-names":false,"suffix":""},{"dropping-particle":"","family":"Gastal","given":"François","non-dropping-particle":"","parse-names":false,"suffix":""},{"dropping-particle":"","family":"Esser","given":"Gerd","non-dropping-particle":"","parse-names":false,"suffix":""},{"dropping-particle":"","family":"Fontaine","given":"Sébastien","non-dropping-particle":"","parse-names":false,"suffix":""},{"dropping-particle":"","family":"Soussana","given":"Jean-François","non-dropping-particle":"","parse-names":false,"suffix":""}],"container-title":"PLoS ONE","id":"ITEM-2","issue":"6","issued":{"date-parts":[["2012","6","7"]]},"page":"e38345","title":"The coordination of leaf photosynthesis links C and N fluxes in C&lt;sub&gt;3&lt;/sub&gt; plant species","type":"article-journal","volume":"7"},"uris":["http://www.mendeley.com/documents/?uuid=f8d279b4-20c1-439f-93ab-06c92864d12b"]},{"id":"ITEM-3","itemData":{"DOI":"10.1111/gcb.15212","ISSN":"1354-1013","abstract":"The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Biology","id":"ITEM-3","issue":"9","issued":{"date-parts":[["2020","9","3"]]},"page":"5202-5216","title":"Mechanisms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theory","type":"article-journal","volume":"26"},"uris":["http://www.mendeley.com/documents/?uuid=bbe0947b-b3f9-4a9e-999f-3f077c3079d4"]}],"mendeley":{"formattedCitation":"(Chen &lt;i&gt;et al.&lt;/i&gt;, 1993; Maire &lt;i&gt;et al.&lt;/i&gt;, 2012; Smith &amp; Keenan, 2020)","plainTextFormattedCitation":"(Chen et al., 1993; Maire et al., 2012; Smith &amp; Keenan, 2020)","previouslyFormattedCitation":"(Chen &lt;i&gt;et al.&lt;/i&gt;, 1993; Maire &lt;i&gt;et al.&lt;/i&gt;, 2012; Smith &amp; Keenan, 2020)"},"properties":{"noteIndex":0},"schema":"https://github.com/citation-style-language/schema/raw/master/csl-citation.json"}</w:instrText>
      </w:r>
      <w:r w:rsidR="005B3634">
        <w:rPr>
          <w:bCs/>
        </w:rPr>
        <w:fldChar w:fldCharType="separate"/>
      </w:r>
      <w:r w:rsidR="00AE001C" w:rsidRPr="00AE001C">
        <w:rPr>
          <w:bCs/>
          <w:noProof/>
        </w:rPr>
        <w:t xml:space="preserve">(Chen </w:t>
      </w:r>
      <w:r w:rsidR="00AE001C" w:rsidRPr="00AE001C">
        <w:rPr>
          <w:bCs/>
          <w:i/>
          <w:noProof/>
        </w:rPr>
        <w:t>et al.</w:t>
      </w:r>
      <w:r w:rsidR="00AE001C" w:rsidRPr="00AE001C">
        <w:rPr>
          <w:bCs/>
          <w:noProof/>
        </w:rPr>
        <w:t xml:space="preserve">, 1993; Maire </w:t>
      </w:r>
      <w:r w:rsidR="00AE001C" w:rsidRPr="00AE001C">
        <w:rPr>
          <w:bCs/>
          <w:i/>
          <w:noProof/>
        </w:rPr>
        <w:t>et al.</w:t>
      </w:r>
      <w:r w:rsidR="00AE001C" w:rsidRPr="00AE001C">
        <w:rPr>
          <w:bCs/>
          <w:noProof/>
        </w:rPr>
        <w:t>, 2012; Smith &amp; Keenan, 2020)</w:t>
      </w:r>
      <w:r w:rsidR="005B3634">
        <w:rPr>
          <w:bCs/>
        </w:rPr>
        <w:fldChar w:fldCharType="end"/>
      </w:r>
      <w:ins w:id="303" w:author="Perkowski, Evan A [2]" w:date="2023-11-30T11:11:00Z">
        <w:r w:rsidR="00E40723">
          <w:rPr>
            <w:bCs/>
          </w:rPr>
          <w:t xml:space="preserve">. These patterns suggest that </w:t>
        </w:r>
      </w:ins>
      <w:ins w:id="304" w:author="Perkowski, Evan A [2]" w:date="2023-11-30T11:10:00Z">
        <w:r w:rsidR="00E40723">
          <w:rPr>
            <w:bCs/>
          </w:rPr>
          <w:t xml:space="preserve">leaf photosynthetic responses </w:t>
        </w:r>
      </w:ins>
      <w:ins w:id="305" w:author="Perkowski, Evan A [2]" w:date="2023-11-30T11:11:00Z">
        <w:r w:rsidR="00E40723">
          <w:rPr>
            <w:bCs/>
          </w:rPr>
          <w:t>to elevated CO</w:t>
        </w:r>
        <w:r w:rsidR="00E40723">
          <w:rPr>
            <w:bCs/>
            <w:vertAlign w:val="subscript"/>
          </w:rPr>
          <w:t>2</w:t>
        </w:r>
        <w:r w:rsidR="00E40723">
          <w:rPr>
            <w:bCs/>
          </w:rPr>
          <w:t xml:space="preserve"> </w:t>
        </w:r>
      </w:ins>
      <w:ins w:id="306" w:author="Perkowski, Evan A [2]" w:date="2023-11-30T11:10:00Z">
        <w:r w:rsidR="00E40723">
          <w:rPr>
            <w:bCs/>
          </w:rPr>
          <w:t>were the result of reduced demand to build and maintain photosynthetic enzymes</w:t>
        </w:r>
      </w:ins>
      <w:ins w:id="307" w:author="Perkowski, Evan A [2]" w:date="2023-11-30T11:11:00Z">
        <w:r w:rsidR="00E40723">
          <w:rPr>
            <w:bCs/>
          </w:rPr>
          <w:t>,</w:t>
        </w:r>
      </w:ins>
      <w:ins w:id="308" w:author="Perkowski, Evan A [2]" w:date="2023-11-30T11:10:00Z">
        <w:r w:rsidR="00E40723">
          <w:rPr>
            <w:bCs/>
          </w:rPr>
          <w:t xml:space="preserve"> as expected from eco-evolutionary optimality theory</w:t>
        </w:r>
      </w:ins>
      <w:ins w:id="309" w:author="Perkowski, Evan A [2]" w:date="2023-11-30T11:11:00Z">
        <w:r w:rsidR="00E40723">
          <w:rPr>
            <w:bCs/>
          </w:rPr>
          <w:t xml:space="preserve"> </w:t>
        </w:r>
        <w:r w:rsidR="00E40723">
          <w:rPr>
            <w:bCs/>
          </w:rPr>
          <w:fldChar w:fldCharType="begin" w:fldLock="1"/>
        </w:r>
      </w:ins>
      <w:r w:rsidR="005E198F">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models","type":"article-journal","volume":"231"},"uris":["http://www.mendeley.com/documents/?uuid=2837baf0-53ee-43fe-941a-4c071cdb25c8"]}],"mendeley":{"formattedCitation":"(Harrison &lt;i&gt;et al.&lt;/i&gt;, 2021; Dong &lt;i&gt;et al.&lt;/i&gt;, 2022b)","plainTextFormattedCitation":"(Harrison et al., 2021; Dong et al., 2022b)","previouslyFormattedCitation":"(Harrison &lt;i&gt;et al.&lt;/i&gt;, 2021; Dong &lt;i&gt;et al.&lt;/i&gt;, 2022b)"},"properties":{"noteIndex":0},"schema":"https://github.com/citation-style-language/schema/raw/master/csl-citation.json"}</w:instrText>
      </w:r>
      <w:r w:rsidR="00E40723">
        <w:rPr>
          <w:bCs/>
        </w:rPr>
        <w:fldChar w:fldCharType="separate"/>
      </w:r>
      <w:r w:rsidR="00E40723" w:rsidRPr="00E40723">
        <w:rPr>
          <w:bCs/>
          <w:noProof/>
        </w:rPr>
        <w:t xml:space="preserve">(Harrison </w:t>
      </w:r>
      <w:r w:rsidR="00E40723" w:rsidRPr="00E40723">
        <w:rPr>
          <w:bCs/>
          <w:i/>
          <w:noProof/>
        </w:rPr>
        <w:t>et al.</w:t>
      </w:r>
      <w:r w:rsidR="00E40723" w:rsidRPr="00E40723">
        <w:rPr>
          <w:bCs/>
          <w:noProof/>
        </w:rPr>
        <w:t xml:space="preserve">, 2021; Dong </w:t>
      </w:r>
      <w:r w:rsidR="00E40723" w:rsidRPr="00E40723">
        <w:rPr>
          <w:bCs/>
          <w:i/>
          <w:noProof/>
        </w:rPr>
        <w:t>et al.</w:t>
      </w:r>
      <w:r w:rsidR="00E40723" w:rsidRPr="00E40723">
        <w:rPr>
          <w:bCs/>
          <w:noProof/>
        </w:rPr>
        <w:t>, 2022b)</w:t>
      </w:r>
      <w:ins w:id="310" w:author="Perkowski, Evan A [2]" w:date="2023-11-30T11:11:00Z">
        <w:r w:rsidR="00E40723">
          <w:rPr>
            <w:bCs/>
          </w:rPr>
          <w:fldChar w:fldCharType="end"/>
        </w:r>
      </w:ins>
      <w:r w:rsidR="005B3634">
        <w:rPr>
          <w:bCs/>
        </w:rPr>
        <w:t>.</w:t>
      </w:r>
    </w:p>
    <w:p w14:paraId="67E9ADA0" w14:textId="51AA4C97" w:rsidR="00A333A1" w:rsidRDefault="002E28D6" w:rsidP="00FD3BAD">
      <w:pPr>
        <w:spacing w:line="360" w:lineRule="auto"/>
        <w:ind w:firstLine="720"/>
        <w:rPr>
          <w:ins w:id="311" w:author="Perkowski, Evan A [2]" w:date="2023-11-30T11:14:00Z"/>
          <w:bCs/>
        </w:rPr>
      </w:pPr>
      <w:r>
        <w:rPr>
          <w:bCs/>
        </w:rPr>
        <w:t>Whole-plant</w:t>
      </w:r>
      <w:r w:rsidR="00A73375">
        <w:rPr>
          <w:bCs/>
        </w:rPr>
        <w:t xml:space="preserve"> responses </w:t>
      </w:r>
      <w:r>
        <w:rPr>
          <w:bCs/>
        </w:rPr>
        <w:t>were also</w:t>
      </w:r>
      <w:r w:rsidR="00F41342">
        <w:rPr>
          <w:bCs/>
        </w:rPr>
        <w:t xml:space="preserve"> </w:t>
      </w:r>
      <w:r w:rsidR="00F41081">
        <w:rPr>
          <w:bCs/>
        </w:rPr>
        <w:t>consistent with previous studies</w:t>
      </w:r>
      <w:r w:rsidR="00ED7444">
        <w:rPr>
          <w:bCs/>
        </w:rPr>
        <w:t xml:space="preserve"> that </w:t>
      </w:r>
      <w:r w:rsidR="002D0632">
        <w:rPr>
          <w:bCs/>
        </w:rPr>
        <w:t xml:space="preserve">have </w:t>
      </w:r>
      <w:r w:rsidR="00ED7444">
        <w:rPr>
          <w:bCs/>
        </w:rPr>
        <w:t>investigate</w:t>
      </w:r>
      <w:r w:rsidR="002D0632">
        <w:rPr>
          <w:bCs/>
        </w:rPr>
        <w:t>d</w:t>
      </w:r>
      <w:r w:rsidR="00ED7444">
        <w:rPr>
          <w:bCs/>
        </w:rPr>
        <w:t xml:space="preserve"> </w:t>
      </w:r>
      <w:r w:rsidR="00771C72">
        <w:rPr>
          <w:bCs/>
        </w:rPr>
        <w:t>or reviewed whole-</w:t>
      </w:r>
      <w:r w:rsidR="00ED7444">
        <w:rPr>
          <w:bCs/>
        </w:rPr>
        <w:t>plant responses to elevated CO</w:t>
      </w:r>
      <w:r w:rsidR="00ED7444">
        <w:rPr>
          <w:bCs/>
          <w:vertAlign w:val="subscript"/>
        </w:rPr>
        <w:t>2</w:t>
      </w:r>
      <w:r w:rsidR="00F41081">
        <w:rPr>
          <w:bCs/>
        </w:rPr>
        <w:t xml:space="preserve"> </w:t>
      </w:r>
      <w:r w:rsidR="00F41081">
        <w:rPr>
          <w:bCs/>
        </w:rPr>
        <w:fldChar w:fldCharType="begin" w:fldLock="1"/>
      </w:r>
      <w:r w:rsidR="00210514">
        <w:rPr>
          <w:bCs/>
        </w:rPr>
        <w:instrText>ADDIN CSL_CITATION {"citationItems":[{"id":"ITEM-1","itemData":{"DOI":"10.1111/nph.17802","ISSN":"14698137","PMID":"34657301","abstract":"Generalised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author":[{"dropping-particle":"","family":"Poorter","given":"Hendrik","non-dropping-particle":"","parse-names":false,"suffix":""},{"dropping-particle":"","family":"Knopf","given":"Oliver","non-dropping-particle":"","parse-names":false,"suffix":""},{"dropping-particle":"","family":"Wright","given":"Ian J","non-dropping-particle":"","parse-names":false,"suffix":""},{"dropping-particle":"","family":"Temme","given":"Andries A","non-dropping-particle":"","parse-names":false,"suffix":""},{"dropping-particle":"","family":"Hogewoning","given":"Sander W","non-dropping-particle":"","parse-names":false,"suffix":""},{"dropping-particle":"","family":"Graf","given":"Alexander","non-dropping-particle":"","parse-names":false,"suffix":""},{"dropping-particle":"","family":"Cernusak","given":"Lucas A","non-dropping-particle":"","parse-names":false,"suffix":""},{"dropping-particle":"","family":"Pons","given":"Thijs L","non-dropping-particle":"","parse-names":false,"suffix":""}],"container-title":"New Phytologist","id":"ITEM-1","issue":"4","issued":{"date-parts":[["2022"]]},"page":"1560-1596","title":"A meta-analysis of responses of C&lt;sub&gt;3&lt;/sub&gt; plants to atmospheric CO&lt;sub&gt;2&lt;/sub&gt;: dose–response curves for 85 traits ranging from the molecular to the whole-plant level","type":"article-journal","volume":"233"},"uris":["http://www.mendeley.com/documents/?uuid=e206fbac-5f81-4b6c-b009-89d7b2066fdb"]},{"id":"ITEM-2","itemData":{"DOI":"10.1111/j.1469-8137.2004.01224.x","ISSN":"0028646X","PMID":"15720649","abstract":"Free-air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(2004).","author":[{"dropping-particle":"","family":"Ainsworth","given":"Elizabeth A","non-dropping-particle":"","parse-names":false,"suffix":""},{"dropping-particle":"","family":"Long","given":"Stephen P","non-dropping-particle":"","parse-names":false,"suffix":""}],"container-title":"New Phytologist","id":"ITEM-2","issue":"2","issued":{"date-parts":[["2005"]]},"page":"351-372","title":"What have we learned from 15 years of free-air CO&lt;sub&gt;2&lt;/sub&gt; enrichment (FACE)? A meta-analytic review of the responses of photosynthesis, canopy properties and plant production to rising CO&lt;sub&gt;2&lt;/sub&gt;","type":"article-journal","volume":"165"},"uris":["http://www.mendeley.com/documents/?uuid=d9063f10-6625-49fe-a00e-810449f2d611"]},{"id":"ITEM-3","itemData":{"DOI":"10.1104/pp.115.1.199","ISSN":"1532-2548","abstract":"The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author":[{"dropping-particle":"","family":"Makino","given":"Amane","non-dropping-particle":"","parse-names":false,"suffix":""},{"dropping-particle":"","family":"Harada","given":"M","non-dropping-particle":"","parse-names":false,"suffix":""},{"dropping-particle":"","family":"Sato","given":"T","non-dropping-particle":"","parse-names":false,"suffix":""},{"dropping-particle":"","family":"Nakano","given":"H","non-dropping-particle":"","parse-names":false,"suffix":""},{"dropping-particle":"","family":"Mae","given":"T","non-dropping-particle":"","parse-names":false,"suffix":""}],"container-title":"Plant Physiology","id":"ITEM-3","issue":"1","issued":{"date-parts":[["1997","9","1"]]},"page":"199-203","title":"Growth and N allocation in rice plants under CO&lt;sub&gt;2&lt;/sub&gt; enrichment","type":"article-journal","volume":"115"},"uris":["http://www.mendeley.com/documents/?uuid=7f71e55c-a3c1-48c1-b965-256a097fcbe9"]},{"id":"ITEM-4","itemData":{"DOI":"10.1046/j.1365-2486.2002.00498.x","ISSN":"13541013","abstract":"The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Biology","id":"ITEM-4","issue":"8","issued":{"date-parts":[["2002"]]},"note":"Paper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yield","type":"article-journal","volume":"8"},"uris":["http://www.mendeley.com/documents/?uuid=ce631e95-b0ce-4987-95bf-f5a783beed98"]},{"id":"ITEM-5","itemData":{"author":[{"dropping-particle":"","family":"Norby","given":"Richard J","non-dropping-particle":"","parse-names":false,"suffix":""},{"dropping-particle":"","family":"Warren","given":"Jeffrey M","non-dropping-particle":"","parse-names":false,"suffix":""},{"dropping-particle":"","family":"Iversen","given":"Colleen M","non-dropping-particle":"","parse-names":false,"suffix":""},{"dropping-particle":"","family":"Medlyn","given":"Belinda E","non-dropping-particle":"","parse-names":false,"suffix":""},{"dropping-particle":"","family":"McMurtrie","given":"Ross E","non-dropping-particle":"","parse-names":false,"suffix":""}],"container-title":"Proceedings of the National Academy of Sciences","id":"ITEM-5","issue":"45","issued":{"date-parts":[["2010"]]},"page":"19368-19373","title":"CO&lt;sub&gt;2&lt;/sub&gt; enhancement of forest productivity constrained by limited nitrogen availability","type":"article-journal","volume":"107"},"uris":["http://www.mendeley.com/documents/?uuid=e767abd0-6adf-454f-b204-7f6ea57b1637"]},{"id":"ITEM-6","itemData":{"DOI":"10.1111/j.1365-2486.2012.02797.x","ISSN":"13541013","author":[{"dropping-particle":"","family":"Smith","given":"Nicholas G","non-dropping-particle":"","parse-names":false,"suffix":""},{"dropping-particle":"","family":"Dukes","given":"Jeffrey S","non-dropping-particle":"","parse-names":false,"suffix":""}],"container-title":"Global Change Biology","id":"ITEM-6","issue":"1","issued":{"date-parts":[["2013","1"]]},"page":"45-63","title":"Plant respiration and photosynthesis in global-scale models: incorporating acclimation to temperature and CO&lt;sub&gt;2&lt;/sub&gt;","type":"article-journal","volume":"19"},"uris":["http://www.mendeley.com/documents/?uuid=3d7a4e74-e145-4f5d-8588-5be639c75aca"]},{"id":"ITEM-7","itemData":{"DOI":"10.1126/science.1091390","ISSN":"0036-8075","abstract":"To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reserved.","author":[{"dropping-particle":"","family":"Hungate","given":"Bruce A","non-dropping-particle":"","parse-names":false,"suffix":""},{"dropping-particle":"","family":"Dukes","given":"Jeffrey S","non-dropping-particle":"","parse-names":false,"suffix":""},{"dropping-particle":"","family":"Shaw","given":"M Rebecca","non-dropping-particle":"","parse-names":false,"suffix":""},{"dropping-particle":"","family":"Luo","given":"Yiqi","non-dropping-particle":"","parse-names":false,"suffix":""},{"dropping-particle":"","family":"Field","given":"Christopher B","non-dropping-particle":"","parse-names":false,"suffix":""}],"container-title":"Science","id":"ITEM-7","issue":"5650","issued":{"date-parts":[["2003","11","28"]]},"note":"Models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cycling","page":"1512-1513","title":"Nitrogen and climate change","type":"article-journal","volume":"302"},"uris":["http://www.mendeley.com/documents/?uuid=27d5f9a2-ef0f-4622-8624-6b2e99d109bc"]}],"mendeley":{"formattedCitation":"(Makino &lt;i&gt;et al.&lt;/i&gt;, 1997; Ainsworth &lt;i&gt;et al.&lt;/i&gt;, 2002; Hungate &lt;i&gt;et al.&lt;/i&gt;, 2003; Ainsworth &amp; Long, 2005; Norby &lt;i&gt;et al.&lt;/i&gt;, 2010; Smith &amp; Dukes, 2013; Poorter &lt;i&gt;et al.&lt;/i&gt;, 2022)","plainTextFormattedCitation":"(Makino et al., 1997; Ainsworth et al., 2002; Hungate et al., 2003; Ainsworth &amp; Long, 2005; Norby et al., 2010; Smith &amp; Dukes, 2013; Poorter et al., 2022)","previouslyFormattedCitation":"(Makino &lt;i&gt;et al.&lt;/i&gt;, 1997; Ainsworth &lt;i&gt;et al.&lt;/i&gt;, 2002; Hungate &lt;i&gt;et al.&lt;/i&gt;, 2003; Ainsworth &amp; Long, 2005; Norby &lt;i&gt;et al.&lt;/i&gt;, 2010; Smith &amp; Dukes, 2013; Poorter &lt;i&gt;et al.&lt;/i&gt;, 2022)"},"properties":{"noteIndex":0},"schema":"https://github.com/citation-style-language/schema/raw/master/csl-citation.json"}</w:instrText>
      </w:r>
      <w:r w:rsidR="00F41081">
        <w:rPr>
          <w:bCs/>
        </w:rPr>
        <w:fldChar w:fldCharType="separate"/>
      </w:r>
      <w:r w:rsidR="008628D8" w:rsidRPr="008628D8">
        <w:rPr>
          <w:bCs/>
          <w:noProof/>
        </w:rPr>
        <w:t xml:space="preserve">(Makino </w:t>
      </w:r>
      <w:r w:rsidR="008628D8" w:rsidRPr="008628D8">
        <w:rPr>
          <w:bCs/>
          <w:i/>
          <w:noProof/>
        </w:rPr>
        <w:t>et al.</w:t>
      </w:r>
      <w:r w:rsidR="008628D8" w:rsidRPr="008628D8">
        <w:rPr>
          <w:bCs/>
          <w:noProof/>
        </w:rPr>
        <w:t xml:space="preserve">, 1997; Ainsworth </w:t>
      </w:r>
      <w:r w:rsidR="008628D8" w:rsidRPr="008628D8">
        <w:rPr>
          <w:bCs/>
          <w:i/>
          <w:noProof/>
        </w:rPr>
        <w:t>et al.</w:t>
      </w:r>
      <w:r w:rsidR="008628D8" w:rsidRPr="008628D8">
        <w:rPr>
          <w:bCs/>
          <w:noProof/>
        </w:rPr>
        <w:t xml:space="preserve">, 2002; Hungate </w:t>
      </w:r>
      <w:r w:rsidR="008628D8" w:rsidRPr="008628D8">
        <w:rPr>
          <w:bCs/>
          <w:i/>
          <w:noProof/>
        </w:rPr>
        <w:t>et al.</w:t>
      </w:r>
      <w:r w:rsidR="008628D8" w:rsidRPr="008628D8">
        <w:rPr>
          <w:bCs/>
          <w:noProof/>
        </w:rPr>
        <w:t xml:space="preserve">, 2003; Ainsworth &amp; Long, 2005; Norby </w:t>
      </w:r>
      <w:r w:rsidR="008628D8" w:rsidRPr="008628D8">
        <w:rPr>
          <w:bCs/>
          <w:i/>
          <w:noProof/>
        </w:rPr>
        <w:t>et al.</w:t>
      </w:r>
      <w:r w:rsidR="008628D8" w:rsidRPr="008628D8">
        <w:rPr>
          <w:bCs/>
          <w:noProof/>
        </w:rPr>
        <w:t xml:space="preserve">, 2010; Smith &amp; Dukes, 2013; Poorter </w:t>
      </w:r>
      <w:r w:rsidR="008628D8" w:rsidRPr="008628D8">
        <w:rPr>
          <w:bCs/>
          <w:i/>
          <w:noProof/>
        </w:rPr>
        <w:t>et al.</w:t>
      </w:r>
      <w:r w:rsidR="008628D8" w:rsidRPr="008628D8">
        <w:rPr>
          <w:bCs/>
          <w:noProof/>
        </w:rPr>
        <w:t>, 2022)</w:t>
      </w:r>
      <w:r w:rsidR="00F41081">
        <w:rPr>
          <w:bCs/>
        </w:rPr>
        <w:fldChar w:fldCharType="end"/>
      </w:r>
      <w:r w:rsidR="005879E8">
        <w:rPr>
          <w:bCs/>
        </w:rPr>
        <w:t xml:space="preserve">. </w:t>
      </w:r>
      <w:r w:rsidR="00452313">
        <w:rPr>
          <w:bCs/>
        </w:rPr>
        <w:t>Greater</w:t>
      </w:r>
      <w:r w:rsidR="00515E51">
        <w:rPr>
          <w:bCs/>
        </w:rPr>
        <w:t xml:space="preserve"> whole-plant growth under elevated CO</w:t>
      </w:r>
      <w:r w:rsidR="00515E51">
        <w:rPr>
          <w:bCs/>
          <w:vertAlign w:val="subscript"/>
        </w:rPr>
        <w:t>2</w:t>
      </w:r>
      <w:r w:rsidR="00515E51">
        <w:rPr>
          <w:bCs/>
        </w:rPr>
        <w:t xml:space="preserve"> was associated with greater </w:t>
      </w:r>
      <w:r w:rsidR="002D7891">
        <w:rPr>
          <w:bCs/>
        </w:rPr>
        <w:t xml:space="preserve">carbon </w:t>
      </w:r>
      <w:r w:rsidR="00515E51">
        <w:rPr>
          <w:bCs/>
        </w:rPr>
        <w:t xml:space="preserve">costs </w:t>
      </w:r>
      <w:ins w:id="312" w:author="Perkowski, Evan A" w:date="2023-11-28T10:16:00Z">
        <w:r w:rsidR="00B74396">
          <w:rPr>
            <w:bCs/>
          </w:rPr>
          <w:t xml:space="preserve">to </w:t>
        </w:r>
      </w:ins>
      <w:r w:rsidR="00515E51">
        <w:rPr>
          <w:bCs/>
        </w:rPr>
        <w:t>acquir</w:t>
      </w:r>
      <w:r w:rsidR="002D7891">
        <w:rPr>
          <w:bCs/>
        </w:rPr>
        <w:t>e</w:t>
      </w:r>
      <w:r w:rsidR="00515E51">
        <w:rPr>
          <w:bCs/>
        </w:rPr>
        <w:t xml:space="preserve"> nitrogen</w:t>
      </w:r>
      <w:r w:rsidR="00A333A1">
        <w:rPr>
          <w:bCs/>
        </w:rPr>
        <w:t xml:space="preserve"> through stronger increases in belowground carbon allocation than whole-plant nitrogen uptake</w:t>
      </w:r>
      <w:r w:rsidR="00452313">
        <w:rPr>
          <w:bCs/>
        </w:rPr>
        <w:t xml:space="preserve">. These patterns indicate that </w:t>
      </w:r>
      <w:r w:rsidR="00A333A1">
        <w:rPr>
          <w:bCs/>
        </w:rPr>
        <w:t>plants</w:t>
      </w:r>
      <w:r w:rsidR="002521FB">
        <w:rPr>
          <w:bCs/>
        </w:rPr>
        <w:t xml:space="preserve"> grown under elevated CO</w:t>
      </w:r>
      <w:r w:rsidR="002521FB">
        <w:rPr>
          <w:bCs/>
          <w:vertAlign w:val="subscript"/>
        </w:rPr>
        <w:t>2</w:t>
      </w:r>
      <w:r w:rsidR="00A333A1">
        <w:rPr>
          <w:bCs/>
        </w:rPr>
        <w:t xml:space="preserve"> support</w:t>
      </w:r>
      <w:r w:rsidR="00452313">
        <w:rPr>
          <w:bCs/>
        </w:rPr>
        <w:t>ed</w:t>
      </w:r>
      <w:r w:rsidR="00A333A1">
        <w:rPr>
          <w:bCs/>
        </w:rPr>
        <w:t xml:space="preserve"> greater total leaf area and total biomass through </w:t>
      </w:r>
      <w:r w:rsidR="008C7A0B">
        <w:rPr>
          <w:bCs/>
        </w:rPr>
        <w:t>increased</w:t>
      </w:r>
      <w:r w:rsidR="00A333A1">
        <w:rPr>
          <w:bCs/>
        </w:rPr>
        <w:t xml:space="preserve"> plant nitrogen uptake</w:t>
      </w:r>
      <w:r w:rsidR="00452313">
        <w:rPr>
          <w:bCs/>
        </w:rPr>
        <w:t xml:space="preserve">, </w:t>
      </w:r>
      <w:r w:rsidR="004014B1">
        <w:rPr>
          <w:bCs/>
        </w:rPr>
        <w:t>though at</w:t>
      </w:r>
      <w:r w:rsidR="00452313">
        <w:rPr>
          <w:bCs/>
        </w:rPr>
        <w:t xml:space="preserve"> reduced nitrogen uptake efficiency</w:t>
      </w:r>
      <w:r w:rsidR="00D545DE">
        <w:rPr>
          <w:bCs/>
        </w:rPr>
        <w:t xml:space="preserve">. </w:t>
      </w:r>
      <w:r w:rsidR="00BD5F2B">
        <w:rPr>
          <w:bCs/>
        </w:rPr>
        <w:t>Unlike</w:t>
      </w:r>
      <w:r w:rsidR="00F41342">
        <w:rPr>
          <w:bCs/>
        </w:rPr>
        <w:t xml:space="preserve"> leaf photosynthetic responses to elevated CO</w:t>
      </w:r>
      <w:r w:rsidR="00F41342">
        <w:rPr>
          <w:bCs/>
          <w:vertAlign w:val="subscript"/>
        </w:rPr>
        <w:t>2</w:t>
      </w:r>
      <w:r w:rsidR="00A13318">
        <w:rPr>
          <w:bCs/>
        </w:rPr>
        <w:t>,</w:t>
      </w:r>
      <w:r w:rsidR="00F41081">
        <w:rPr>
          <w:bCs/>
        </w:rPr>
        <w:t xml:space="preserve"> </w:t>
      </w:r>
      <w:r w:rsidR="00BD5F2B">
        <w:rPr>
          <w:bCs/>
        </w:rPr>
        <w:t xml:space="preserve">positive </w:t>
      </w:r>
      <w:ins w:id="313" w:author="Perkowski, Evan A [2]" w:date="2023-11-30T11:12:00Z">
        <w:r w:rsidR="00E40723">
          <w:rPr>
            <w:bCs/>
          </w:rPr>
          <w:t>whole-plant responses to</w:t>
        </w:r>
      </w:ins>
      <w:r w:rsidR="00F41081">
        <w:rPr>
          <w:bCs/>
        </w:rPr>
        <w:t xml:space="preserve"> elevated CO</w:t>
      </w:r>
      <w:r w:rsidR="00F41081">
        <w:rPr>
          <w:bCs/>
          <w:vertAlign w:val="subscript"/>
        </w:rPr>
        <w:t>2</w:t>
      </w:r>
      <w:r w:rsidR="00F41081">
        <w:rPr>
          <w:bCs/>
        </w:rPr>
        <w:t xml:space="preserve"> were enhanced with increasing</w:t>
      </w:r>
      <w:r w:rsidR="00FB203E">
        <w:rPr>
          <w:bCs/>
        </w:rPr>
        <w:t xml:space="preserve"> nitrogen</w:t>
      </w:r>
      <w:r w:rsidR="00F41081">
        <w:rPr>
          <w:bCs/>
        </w:rPr>
        <w:t xml:space="preserve"> </w:t>
      </w:r>
      <w:r w:rsidR="00F41081">
        <w:rPr>
          <w:bCs/>
        </w:rPr>
        <w:lastRenderedPageBreak/>
        <w:t>fertilization,</w:t>
      </w:r>
      <w:r w:rsidR="008C7A0B">
        <w:rPr>
          <w:bCs/>
        </w:rPr>
        <w:t xml:space="preserve"> </w:t>
      </w:r>
      <w:r w:rsidR="00A13318">
        <w:rPr>
          <w:bCs/>
        </w:rPr>
        <w:t>supporting</w:t>
      </w:r>
      <w:r w:rsidR="002D0632">
        <w:rPr>
          <w:bCs/>
        </w:rPr>
        <w:t xml:space="preserve"> </w:t>
      </w:r>
      <w:r w:rsidR="00263CE3">
        <w:rPr>
          <w:bCs/>
        </w:rPr>
        <w:t>our hypothesis</w:t>
      </w:r>
      <w:r w:rsidR="002D0632">
        <w:rPr>
          <w:bCs/>
        </w:rPr>
        <w:t xml:space="preserve"> that nitrogen supply </w:t>
      </w:r>
      <w:r w:rsidR="00263CE3">
        <w:rPr>
          <w:bCs/>
        </w:rPr>
        <w:t xml:space="preserve">would </w:t>
      </w:r>
      <w:r w:rsidR="002D0632">
        <w:rPr>
          <w:bCs/>
        </w:rPr>
        <w:t>constrain whole-plant responses to elevated CO</w:t>
      </w:r>
      <w:r w:rsidR="002D0632">
        <w:rPr>
          <w:bCs/>
          <w:vertAlign w:val="subscript"/>
        </w:rPr>
        <w:t>2</w:t>
      </w:r>
      <w:r w:rsidR="00176158" w:rsidRPr="00FD3BAD">
        <w:rPr>
          <w:bCs/>
        </w:rPr>
        <w:t xml:space="preserve"> </w:t>
      </w:r>
      <w:r w:rsidR="00176158">
        <w:rPr>
          <w:bCs/>
        </w:rPr>
        <w:fldChar w:fldCharType="begin" w:fldLock="1"/>
      </w:r>
      <w:r w:rsidR="00FD3BAD">
        <w:rPr>
          <w:bCs/>
        </w:rPr>
        <w:instrText>ADDIN CSL_CITATION {"citationItems":[{"id":"ITEM-1","itemData":{"DOI":"10.1073/pnas.0706518104","ISSN":"0027-8424","author":[{"dropping-particle":"","family":"Finzi","given":"Adrien C","non-dropping-particle":"","parse-names":false,"suffix":""},{"dropping-particle":"","family":"Norby","given":"Richard J","non-dropping-particle":"","parse-names":false,"suffix":""},{"dropping-particle":"","family":"Calfapietra","given":"C","non-dropping-particle":"","parse-names":false,"suffix":""},{"dropping-particle":"","family":"Gallet-Budynek","given":"Anne","non-dropping-particle":"","parse-names":false,"suffix":""},{"dropping-particle":"","family":"Gielen","given":"B","non-dropping-particle":"","parse-names":false,"suffix":""},{"dropping-particle":"","family":"Holmes","given":"W E","non-dropping-particle":"","parse-names":false,"suffix":""},{"dropping-particle":"","family":"Hoosbeek","given":"M R","non-dropping-particle":"","parse-names":false,"suffix":""},{"dropping-particle":"","family":"Iversen","given":"Colleen M","non-dropping-particle":"","parse-names":false,"suffix":""},{"dropping-particle":"","family":"Jackson","given":"Robert B","non-dropping-particle":"","parse-names":false,"suffix":""},{"dropping-particle":"","family":"Kubiske","given":"Mark E","non-dropping-particle":"","parse-names":false,"suffix":""},{"dropping-particle":"","family":"Ledford","given":"J","non-dropping-particle":"","parse-names":false,"suffix":""},{"dropping-particle":"","family":"Liberloo","given":"M","non-dropping-particle":"","parse-names":false,"suffix":""},{"dropping-particle":"","family":"Oren","given":"Ram","non-dropping-particle":"","parse-names":false,"suffix":""},{"dropping-particle":"","family":"Polle","given":"A","non-dropping-particle":"","parse-names":false,"suffix":""},{"dropping-particle":"","family":"Pritchard","given":"S","non-dropping-particle":"","parse-names":false,"suffix":""},{"dropping-particle":"","family":"Zak","given":"Donald R","non-dropping-particle":"","parse-names":false,"suffix":""},{"dropping-particle":"","family":"Schlesinger","given":"William H","non-dropping-particle":"","parse-names":false,"suffix":""},{"dropping-particle":"","family":"Ceulemans","given":"R","non-dropping-particle":"","parse-names":false,"suffix":""}],"container-title":"Proceedings of the National Academy of Sciences","id":"ITEM-1","issue":"35","issued":{"date-parts":[["2007","8","28"]]},"page":"14014-14019","title":"Increases in nitrogen uptake rather than nitrogen-use efficiency support higher rates of temperate forest productivity under elevated CO2","type":"article-journal","volume":"104"},"uris":["http://www.mendeley.com/documents/?uuid=f117785d-f61d-40c3-a746-e3af698889da"]},{"id":"ITEM-2","itemData":{"DOI":"10.1641/0006-3568(2004)054[0731:PNLOER]2.0.CO;2","author":[{"dropping-particle":"","family":"Luo","given":"Yiqi","non-dropping-particle":"","parse-names":false,"suffix":""},{"dropping-particle":"","family":"Currie","given":"William S","non-dropping-particle":"","parse-names":false,"suffix":""},{"dropping-particle":"","family":"Dukes","given":"Jeffrey S","non-dropping-particle":"","parse-names":false,"suffix":""},{"dropping-particle":"","family":"Finzi","given":"Adrien C","non-dropping-particle":"","parse-names":false,"suffix":""},{"dropping-particle":"","family":"Hartwig","given":"Ueli A","non-dropping-particle":"","parse-names":false,"suffix":""},{"dropping-particle":"","family":"Hungate","given":"Bruce A","non-dropping-particle":"","parse-names":false,"suffix":""},{"dropping-particle":"","family":"McMurtrie","given":"Ross E","non-dropping-particle":"","parse-names":false,"suffix":""},{"dropping-particle":"","family":"Oren","given":"Ram","non-dropping-particle":"","parse-names":false,"suffix":""},{"dropping-particle":"","family":"Parton","given":"William J","non-dropping-particle":"","parse-names":false,"suffix":""},{"dropping-particle":"","family":"Pataki","given":"Diane E","non-dropping-particle":"","parse-names":false,"suffix":""},{"dropping-particle":"","family":"Shaw","given":"Rebecca M","non-dropping-particle":"","parse-names":false,"suffix":""},{"dropping-particle":"","family":"Zak","given":"Donald R","non-dropping-particle":"","parse-names":false,"suffix":""},{"dropping-particle":"","family":"Field","given":"Christopher B","non-dropping-particle":"","parse-names":false,"suffix":""}],"container-title":"BioScience","id":"ITEM-2","issue":"8","issued":{"date-parts":[["2004"]]},"page":"731-739","title":"Progressive nitrogen limitation of ecosystem responses to rising atmospheric carbon dioxide","type":"article-journal","volume":"54"},"uris":["http://www.mendeley.com/documents/?uuid=c6cedc9b-b071-48cb-ba7f-d0fe6b794b16"]}],"mendeley":{"formattedCitation":"(Luo &lt;i&gt;et al.&lt;/i&gt;, 2004; Finzi &lt;i&gt;et al.&lt;/i&gt;, 2007)","plainTextFormattedCitation":"(Luo et al., 2004; Finzi et al., 2007)","previouslyFormattedCitation":"(Luo &lt;i&gt;et al.&lt;/i&gt;, 2004; Finzi &lt;i&gt;et al.&lt;/i&gt;, 2007)"},"properties":{"noteIndex":0},"schema":"https://github.com/citation-style-language/schema/raw/master/csl-citation.json"}</w:instrText>
      </w:r>
      <w:r w:rsidR="00176158">
        <w:rPr>
          <w:bCs/>
        </w:rPr>
        <w:fldChar w:fldCharType="separate"/>
      </w:r>
      <w:r w:rsidR="00176158" w:rsidRPr="00176158">
        <w:rPr>
          <w:bCs/>
          <w:noProof/>
        </w:rPr>
        <w:t xml:space="preserve">(Luo </w:t>
      </w:r>
      <w:r w:rsidR="00176158" w:rsidRPr="00176158">
        <w:rPr>
          <w:bCs/>
          <w:i/>
          <w:noProof/>
        </w:rPr>
        <w:t>et al.</w:t>
      </w:r>
      <w:r w:rsidR="00176158" w:rsidRPr="00176158">
        <w:rPr>
          <w:bCs/>
          <w:noProof/>
        </w:rPr>
        <w:t xml:space="preserve">, 2004; Finzi </w:t>
      </w:r>
      <w:r w:rsidR="00176158" w:rsidRPr="00176158">
        <w:rPr>
          <w:bCs/>
          <w:i/>
          <w:noProof/>
        </w:rPr>
        <w:t>et al.</w:t>
      </w:r>
      <w:r w:rsidR="00176158" w:rsidRPr="00176158">
        <w:rPr>
          <w:bCs/>
          <w:noProof/>
        </w:rPr>
        <w:t>, 2007)</w:t>
      </w:r>
      <w:r w:rsidR="00176158">
        <w:rPr>
          <w:bCs/>
        </w:rPr>
        <w:fldChar w:fldCharType="end"/>
      </w:r>
      <w:r w:rsidR="00F41081">
        <w:rPr>
          <w:bCs/>
        </w:rPr>
        <w:t>.</w:t>
      </w:r>
      <w:r w:rsidR="00BD5F2B">
        <w:rPr>
          <w:bCs/>
        </w:rPr>
        <w:t xml:space="preserve"> </w:t>
      </w:r>
      <w:ins w:id="314" w:author="Perkowski, Evan A" w:date="2023-11-27T15:08:00Z">
        <w:r w:rsidR="00FD3BAD">
          <w:rPr>
            <w:bCs/>
          </w:rPr>
          <w:t xml:space="preserve">Positive effects of </w:t>
        </w:r>
      </w:ins>
      <w:r w:rsidR="00AE001C">
        <w:rPr>
          <w:bCs/>
        </w:rPr>
        <w:t>increasing</w:t>
      </w:r>
      <w:r w:rsidR="00FB203E">
        <w:rPr>
          <w:bCs/>
        </w:rPr>
        <w:t xml:space="preserve"> nitrogen</w:t>
      </w:r>
      <w:r w:rsidR="00AE001C">
        <w:rPr>
          <w:bCs/>
        </w:rPr>
        <w:t xml:space="preserve"> fertilization </w:t>
      </w:r>
      <w:ins w:id="315" w:author="Perkowski, Evan A" w:date="2023-11-27T16:19:00Z">
        <w:r w:rsidR="00771C72">
          <w:rPr>
            <w:bCs/>
          </w:rPr>
          <w:t xml:space="preserve">on </w:t>
        </w:r>
      </w:ins>
      <w:ins w:id="316" w:author="Perkowski, Evan A" w:date="2023-11-27T16:20:00Z">
        <w:r w:rsidR="00771C72">
          <w:rPr>
            <w:bCs/>
          </w:rPr>
          <w:t>total leaf area and total biomass</w:t>
        </w:r>
      </w:ins>
      <w:ins w:id="317" w:author="Perkowski, Evan A" w:date="2023-11-27T15:08:00Z">
        <w:r w:rsidR="00FD3BAD">
          <w:rPr>
            <w:bCs/>
          </w:rPr>
          <w:t xml:space="preserve"> </w:t>
        </w:r>
      </w:ins>
      <w:r w:rsidR="00AE001C">
        <w:rPr>
          <w:bCs/>
        </w:rPr>
        <w:t>w</w:t>
      </w:r>
      <w:r w:rsidR="00AC21AF">
        <w:rPr>
          <w:bCs/>
        </w:rPr>
        <w:t>ere</w:t>
      </w:r>
      <w:r w:rsidR="00AE001C">
        <w:rPr>
          <w:bCs/>
        </w:rPr>
        <w:t xml:space="preserve"> associated with reduction</w:t>
      </w:r>
      <w:ins w:id="318" w:author="Perkowski, Evan A" w:date="2023-11-27T15:06:00Z">
        <w:r w:rsidR="00FD3BAD">
          <w:rPr>
            <w:bCs/>
          </w:rPr>
          <w:t>s</w:t>
        </w:r>
      </w:ins>
      <w:r w:rsidR="00AE001C">
        <w:rPr>
          <w:bCs/>
        </w:rPr>
        <w:t xml:space="preserve"> in carbon costs to acquire nitrogen</w:t>
      </w:r>
      <w:ins w:id="319" w:author="Perkowski, Evan A" w:date="2023-11-27T15:07:00Z">
        <w:r w:rsidR="00FD3BAD">
          <w:rPr>
            <w:bCs/>
          </w:rPr>
          <w:t xml:space="preserve">, </w:t>
        </w:r>
      </w:ins>
      <w:ins w:id="320" w:author="Perkowski, Evan A" w:date="2023-11-27T15:08:00Z">
        <w:r w:rsidR="00FD3BAD">
          <w:rPr>
            <w:bCs/>
          </w:rPr>
          <w:t>a pattern that was driven by stronger increase</w:t>
        </w:r>
      </w:ins>
      <w:ins w:id="321" w:author="Perkowski, Evan A" w:date="2023-11-27T16:20:00Z">
        <w:r w:rsidR="00771C72">
          <w:rPr>
            <w:bCs/>
          </w:rPr>
          <w:t>s</w:t>
        </w:r>
      </w:ins>
      <w:ins w:id="322" w:author="Perkowski, Evan A" w:date="2023-11-27T15:08:00Z">
        <w:r w:rsidR="00FD3BAD">
          <w:rPr>
            <w:bCs/>
          </w:rPr>
          <w:t xml:space="preserve"> in whole-plant nitrogen uptake than belowground carbon allocation </w:t>
        </w:r>
      </w:ins>
      <w:ins w:id="323" w:author="Perkowski, Evan A" w:date="2023-11-27T15:09:00Z">
        <w:r w:rsidR="00FD3BAD">
          <w:rPr>
            <w:bCs/>
          </w:rPr>
          <w:fldChar w:fldCharType="begin" w:fldLock="1"/>
        </w:r>
      </w:ins>
      <w:r w:rsidR="001E1F12">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strategies","type":"article-journal","volume":"72"},"uris":["http://www.mendeley.com/documents/?uuid=233b0f00-9a30-4c3a-a2bb-5e67ae9c0e5f"]}],"mendeley":{"formattedCitation":"(Perkowski &lt;i&gt;et al.&lt;/i&gt;, 2021)","plainTextFormattedCitation":"(Perkowski et al., 2021)","previouslyFormattedCitation":"(Perkowski &lt;i&gt;et al.&lt;/i&gt;, 2021)"},"properties":{"noteIndex":0},"schema":"https://github.com/citation-style-language/schema/raw/master/csl-citation.json"}</w:instrText>
      </w:r>
      <w:r w:rsidR="00FD3BAD">
        <w:rPr>
          <w:bCs/>
        </w:rPr>
        <w:fldChar w:fldCharType="separate"/>
      </w:r>
      <w:r w:rsidR="00F442BF" w:rsidRPr="00F442BF">
        <w:rPr>
          <w:bCs/>
          <w:noProof/>
        </w:rPr>
        <w:t xml:space="preserve">(Perkowski </w:t>
      </w:r>
      <w:r w:rsidR="00F442BF" w:rsidRPr="00F442BF">
        <w:rPr>
          <w:bCs/>
          <w:i/>
          <w:noProof/>
        </w:rPr>
        <w:t>et al.</w:t>
      </w:r>
      <w:r w:rsidR="00F442BF" w:rsidRPr="00F442BF">
        <w:rPr>
          <w:bCs/>
          <w:noProof/>
        </w:rPr>
        <w:t>, 2021)</w:t>
      </w:r>
      <w:ins w:id="324" w:author="Perkowski, Evan A" w:date="2023-11-27T15:09:00Z">
        <w:r w:rsidR="00FD3BAD">
          <w:rPr>
            <w:bCs/>
          </w:rPr>
          <w:fldChar w:fldCharType="end"/>
        </w:r>
      </w:ins>
      <w:r w:rsidR="00AE001C">
        <w:rPr>
          <w:bCs/>
        </w:rPr>
        <w:t xml:space="preserve">. </w:t>
      </w:r>
      <w:r w:rsidR="00BD5F2B">
        <w:rPr>
          <w:bCs/>
        </w:rPr>
        <w:t xml:space="preserve">While reductions in </w:t>
      </w:r>
      <w:r w:rsidR="002D7891">
        <w:rPr>
          <w:bCs/>
        </w:rPr>
        <w:t xml:space="preserve">carbon </w:t>
      </w:r>
      <w:r w:rsidR="00BD5F2B">
        <w:rPr>
          <w:bCs/>
        </w:rPr>
        <w:t>costs to acquire nitrogen</w:t>
      </w:r>
      <w:r w:rsidR="00263CE3">
        <w:rPr>
          <w:bCs/>
        </w:rPr>
        <w:t xml:space="preserve"> due to increasing</w:t>
      </w:r>
      <w:r w:rsidR="002C1BAE">
        <w:rPr>
          <w:bCs/>
        </w:rPr>
        <w:t xml:space="preserve"> nitrogen</w:t>
      </w:r>
      <w:r w:rsidR="00263CE3">
        <w:rPr>
          <w:bCs/>
        </w:rPr>
        <w:t xml:space="preserve"> fertilization</w:t>
      </w:r>
      <w:r w:rsidR="00BD5F2B">
        <w:rPr>
          <w:bCs/>
        </w:rPr>
        <w:t xml:space="preserve"> were similar between CO</w:t>
      </w:r>
      <w:r w:rsidR="00BD5F2B">
        <w:rPr>
          <w:bCs/>
          <w:vertAlign w:val="subscript"/>
        </w:rPr>
        <w:t>2</w:t>
      </w:r>
      <w:r w:rsidR="00BD5F2B">
        <w:rPr>
          <w:bCs/>
        </w:rPr>
        <w:t xml:space="preserve"> treatments, </w:t>
      </w:r>
      <w:r w:rsidR="007D015E">
        <w:rPr>
          <w:bCs/>
        </w:rPr>
        <w:t xml:space="preserve">increasing </w:t>
      </w:r>
      <w:r w:rsidR="002C1BAE">
        <w:rPr>
          <w:bCs/>
        </w:rPr>
        <w:t xml:space="preserve">nitrogen </w:t>
      </w:r>
      <w:r w:rsidR="007D015E">
        <w:rPr>
          <w:bCs/>
        </w:rPr>
        <w:t>fertilization increased whole-plant nitrogen uptake more strongly under elevated CO</w:t>
      </w:r>
      <w:r w:rsidR="007D015E">
        <w:rPr>
          <w:bCs/>
          <w:vertAlign w:val="subscript"/>
        </w:rPr>
        <w:t>2</w:t>
      </w:r>
      <w:r w:rsidR="008628D8">
        <w:rPr>
          <w:bCs/>
        </w:rPr>
        <w:t xml:space="preserve">. </w:t>
      </w:r>
      <w:ins w:id="325" w:author="Perkowski, Evan A [2]" w:date="2023-11-14T15:13:00Z">
        <w:r w:rsidR="008628D8">
          <w:rPr>
            <w:bCs/>
          </w:rPr>
          <w:t>This pattern</w:t>
        </w:r>
      </w:ins>
      <w:r w:rsidR="001041A7">
        <w:rPr>
          <w:bCs/>
        </w:rPr>
        <w:t xml:space="preserve">, coupled with </w:t>
      </w:r>
      <w:r w:rsidR="00AC21AF">
        <w:rPr>
          <w:bCs/>
        </w:rPr>
        <w:t>similar effects</w:t>
      </w:r>
      <w:r w:rsidR="001041A7">
        <w:rPr>
          <w:bCs/>
        </w:rPr>
        <w:t xml:space="preserve"> of</w:t>
      </w:r>
      <w:r w:rsidR="002C1BAE">
        <w:rPr>
          <w:bCs/>
        </w:rPr>
        <w:t xml:space="preserve"> nitrogen</w:t>
      </w:r>
      <w:r w:rsidR="001041A7">
        <w:rPr>
          <w:bCs/>
        </w:rPr>
        <w:t xml:space="preserve"> fertilization on belowground carbon allocation responses to elevated CO</w:t>
      </w:r>
      <w:r w:rsidR="001041A7">
        <w:rPr>
          <w:bCs/>
          <w:vertAlign w:val="subscript"/>
        </w:rPr>
        <w:t>2</w:t>
      </w:r>
      <w:r w:rsidR="001041A7">
        <w:rPr>
          <w:bCs/>
        </w:rPr>
        <w:t>, indicat</w:t>
      </w:r>
      <w:r w:rsidR="00263CE3">
        <w:rPr>
          <w:bCs/>
        </w:rPr>
        <w:t>e</w:t>
      </w:r>
      <w:r w:rsidR="00F442BF">
        <w:rPr>
          <w:bCs/>
        </w:rPr>
        <w:t>s</w:t>
      </w:r>
      <w:r w:rsidR="001041A7">
        <w:rPr>
          <w:bCs/>
        </w:rPr>
        <w:t xml:space="preserve"> that stronger growth responses to elevated CO</w:t>
      </w:r>
      <w:r w:rsidR="001041A7">
        <w:rPr>
          <w:bCs/>
          <w:vertAlign w:val="subscript"/>
        </w:rPr>
        <w:t>2</w:t>
      </w:r>
      <w:r w:rsidR="001041A7">
        <w:rPr>
          <w:bCs/>
        </w:rPr>
        <w:t xml:space="preserve"> with increasing </w:t>
      </w:r>
      <w:ins w:id="326" w:author="Perkowski, Evan A" w:date="2023-11-27T14:22:00Z">
        <w:r w:rsidR="00C222B2">
          <w:rPr>
            <w:bCs/>
          </w:rPr>
          <w:t xml:space="preserve">nitrogen </w:t>
        </w:r>
      </w:ins>
      <w:r w:rsidR="001041A7">
        <w:rPr>
          <w:bCs/>
        </w:rPr>
        <w:t>fertilization were</w:t>
      </w:r>
      <w:r w:rsidR="00BD5F2B">
        <w:rPr>
          <w:bCs/>
        </w:rPr>
        <w:t xml:space="preserve"> </w:t>
      </w:r>
      <w:r w:rsidR="00AC21AF">
        <w:rPr>
          <w:bCs/>
        </w:rPr>
        <w:t>likely driven by</w:t>
      </w:r>
      <w:r w:rsidR="001041A7">
        <w:rPr>
          <w:bCs/>
        </w:rPr>
        <w:t xml:space="preserve"> enhanced nitrogen uptake efficiency. </w:t>
      </w:r>
      <w:r w:rsidR="00491BF7">
        <w:rPr>
          <w:bCs/>
        </w:rPr>
        <w:t xml:space="preserve">These findings suggest that positive </w:t>
      </w:r>
      <w:r w:rsidR="00452313">
        <w:rPr>
          <w:bCs/>
        </w:rPr>
        <w:t xml:space="preserve">short-term </w:t>
      </w:r>
      <w:r w:rsidR="00491BF7">
        <w:rPr>
          <w:bCs/>
        </w:rPr>
        <w:t xml:space="preserve">effects of nitrogen supply on </w:t>
      </w:r>
      <w:r w:rsidR="00E40723">
        <w:rPr>
          <w:bCs/>
        </w:rPr>
        <w:t xml:space="preserve">whole-plant </w:t>
      </w:r>
      <w:r w:rsidR="00491BF7">
        <w:rPr>
          <w:bCs/>
        </w:rPr>
        <w:t>responses to elevated CO</w:t>
      </w:r>
      <w:r w:rsidR="00491BF7">
        <w:rPr>
          <w:bCs/>
          <w:vertAlign w:val="subscript"/>
        </w:rPr>
        <w:t>2</w:t>
      </w:r>
      <w:r w:rsidR="00491BF7">
        <w:rPr>
          <w:bCs/>
        </w:rPr>
        <w:t xml:space="preserve"> </w:t>
      </w:r>
      <w:r w:rsidR="00080462">
        <w:rPr>
          <w:bCs/>
        </w:rPr>
        <w:t>are</w:t>
      </w:r>
      <w:r w:rsidR="00491BF7">
        <w:rPr>
          <w:bCs/>
        </w:rPr>
        <w:t xml:space="preserve"> linked to reduced costs </w:t>
      </w:r>
      <w:r w:rsidR="00263CE3">
        <w:rPr>
          <w:bCs/>
        </w:rPr>
        <w:t>of</w:t>
      </w:r>
      <w:r w:rsidR="00491BF7">
        <w:rPr>
          <w:bCs/>
        </w:rPr>
        <w:t xml:space="preserve"> acquiring nitrogen and increased nitrogen uptake efficiency</w:t>
      </w:r>
      <w:ins w:id="327" w:author="Perkowski, Evan A [2]" w:date="2023-11-17T11:08:00Z">
        <w:r w:rsidR="00BB413F">
          <w:rPr>
            <w:bCs/>
          </w:rPr>
          <w:t xml:space="preserve">, supporting conclusions from </w:t>
        </w:r>
        <w:proofErr w:type="spellStart"/>
        <w:r w:rsidR="00BB413F">
          <w:rPr>
            <w:bCs/>
          </w:rPr>
          <w:t>Terrer</w:t>
        </w:r>
        <w:proofErr w:type="spellEnd"/>
        <w:r w:rsidR="00BB413F">
          <w:rPr>
            <w:bCs/>
          </w:rPr>
          <w:t xml:space="preserve"> </w:t>
        </w:r>
        <w:r w:rsidR="00BB413F">
          <w:rPr>
            <w:bCs/>
            <w:i/>
            <w:iCs/>
          </w:rPr>
          <w:t>et al.</w:t>
        </w:r>
        <w:r w:rsidR="00BB413F">
          <w:rPr>
            <w:bCs/>
          </w:rPr>
          <w:t xml:space="preserve"> (2018)</w:t>
        </w:r>
      </w:ins>
      <w:r w:rsidR="00491BF7">
        <w:rPr>
          <w:bCs/>
        </w:rPr>
        <w:t>.</w:t>
      </w:r>
    </w:p>
    <w:p w14:paraId="4F4D130C" w14:textId="45200E1E" w:rsidR="00491BF7" w:rsidRPr="009063DF" w:rsidRDefault="00E40723" w:rsidP="00E40723">
      <w:pPr>
        <w:spacing w:line="360" w:lineRule="auto"/>
        <w:ind w:firstLine="720"/>
        <w:rPr>
          <w:bCs/>
        </w:rPr>
      </w:pPr>
      <w:ins w:id="328" w:author="Perkowski, Evan A [2]" w:date="2023-11-30T11:14:00Z">
        <w:r>
          <w:rPr>
            <w:bCs/>
          </w:rPr>
          <w:t xml:space="preserve">Our findings indicate that nitrogen supply and demand </w:t>
        </w:r>
      </w:ins>
      <w:ins w:id="329" w:author="Perkowski, Evan A [2]" w:date="2023-11-30T11:15:00Z">
        <w:r>
          <w:rPr>
            <w:bCs/>
          </w:rPr>
          <w:t>could each explain</w:t>
        </w:r>
      </w:ins>
      <w:ins w:id="330" w:author="Perkowski, Evan A [2]" w:date="2023-11-30T11:14:00Z">
        <w:r>
          <w:rPr>
            <w:bCs/>
          </w:rPr>
          <w:t xml:space="preserve"> plant responses to elevate</w:t>
        </w:r>
      </w:ins>
      <w:ins w:id="331" w:author="Perkowski, Evan A [2]" w:date="2023-11-30T11:15:00Z">
        <w:r>
          <w:rPr>
            <w:bCs/>
          </w:rPr>
          <w:t>d CO</w:t>
        </w:r>
        <w:r>
          <w:rPr>
            <w:bCs/>
            <w:vertAlign w:val="subscript"/>
          </w:rPr>
          <w:t>2</w:t>
        </w:r>
        <w:r>
          <w:rPr>
            <w:bCs/>
          </w:rPr>
          <w:t>, though</w:t>
        </w:r>
      </w:ins>
      <w:ins w:id="332" w:author="Perkowski, Evan A [2]" w:date="2023-11-30T11:16:00Z">
        <w:r>
          <w:rPr>
            <w:bCs/>
          </w:rPr>
          <w:t xml:space="preserve"> operated</w:t>
        </w:r>
      </w:ins>
      <w:ins w:id="333" w:author="Perkowski, Evan A [2]" w:date="2023-11-30T11:15:00Z">
        <w:r>
          <w:rPr>
            <w:bCs/>
          </w:rPr>
          <w:t xml:space="preserve"> at different scales. </w:t>
        </w:r>
      </w:ins>
      <w:r w:rsidR="00491BF7">
        <w:rPr>
          <w:bCs/>
        </w:rPr>
        <w:t xml:space="preserve">Specifically, </w:t>
      </w:r>
      <w:r w:rsidR="009063DF">
        <w:rPr>
          <w:bCs/>
        </w:rPr>
        <w:t>leaf photosynthetic responses were determined through nitrogen demand to build and maintain photosynthetic enzymes, while whole-plant responses to elevated CO</w:t>
      </w:r>
      <w:r w:rsidR="009063DF">
        <w:rPr>
          <w:bCs/>
          <w:vertAlign w:val="subscript"/>
        </w:rPr>
        <w:t>2</w:t>
      </w:r>
      <w:r w:rsidR="009063DF">
        <w:rPr>
          <w:bCs/>
        </w:rPr>
        <w:t xml:space="preserve"> were driven through changes in </w:t>
      </w:r>
      <w:ins w:id="334" w:author="Perkowski, Evan A" w:date="2023-11-27T14:22:00Z">
        <w:r w:rsidR="00DA5BFD">
          <w:rPr>
            <w:bCs/>
          </w:rPr>
          <w:t xml:space="preserve">soil </w:t>
        </w:r>
      </w:ins>
      <w:r w:rsidR="009063DF">
        <w:rPr>
          <w:bCs/>
        </w:rPr>
        <w:t>nitrogen supply. Interestingly, optimized nitrogen allocation to photosynthetic capacity may have resulted in nitrogen</w:t>
      </w:r>
      <w:r w:rsidR="00B74396">
        <w:rPr>
          <w:bCs/>
        </w:rPr>
        <w:t xml:space="preserve"> </w:t>
      </w:r>
      <w:r w:rsidR="009063DF">
        <w:rPr>
          <w:bCs/>
        </w:rPr>
        <w:t>savings at the leaf</w:t>
      </w:r>
      <w:r w:rsidR="00B74396">
        <w:rPr>
          <w:bCs/>
        </w:rPr>
        <w:t xml:space="preserve"> </w:t>
      </w:r>
      <w:r w:rsidR="009063DF">
        <w:rPr>
          <w:bCs/>
        </w:rPr>
        <w:t xml:space="preserve">level that </w:t>
      </w:r>
      <w:r w:rsidR="004014B1">
        <w:rPr>
          <w:bCs/>
        </w:rPr>
        <w:t>could</w:t>
      </w:r>
      <w:r w:rsidR="00EA2AAD">
        <w:rPr>
          <w:bCs/>
        </w:rPr>
        <w:t xml:space="preserve"> have</w:t>
      </w:r>
      <w:r w:rsidR="009063DF">
        <w:rPr>
          <w:bCs/>
        </w:rPr>
        <w:t xml:space="preserve"> maximize</w:t>
      </w:r>
      <w:r w:rsidR="00EA2AAD">
        <w:rPr>
          <w:bCs/>
        </w:rPr>
        <w:t>d</w:t>
      </w:r>
      <w:r w:rsidR="009063DF">
        <w:rPr>
          <w:bCs/>
        </w:rPr>
        <w:t xml:space="preserve"> nitrogen allocation to growth. </w:t>
      </w:r>
      <w:r w:rsidR="00EA2AAD">
        <w:rPr>
          <w:bCs/>
        </w:rPr>
        <w:t>Overall,</w:t>
      </w:r>
      <w:r w:rsidR="003E1997">
        <w:rPr>
          <w:bCs/>
        </w:rPr>
        <w:t xml:space="preserve"> results suggest that</w:t>
      </w:r>
      <w:r w:rsidR="00EA2AAD">
        <w:rPr>
          <w:bCs/>
        </w:rPr>
        <w:t xml:space="preserve"> </w:t>
      </w:r>
      <w:r w:rsidR="009063DF">
        <w:rPr>
          <w:bCs/>
        </w:rPr>
        <w:t>plants grown under elevated CO</w:t>
      </w:r>
      <w:r w:rsidR="009063DF">
        <w:rPr>
          <w:bCs/>
          <w:vertAlign w:val="subscript"/>
        </w:rPr>
        <w:t>2</w:t>
      </w:r>
      <w:r w:rsidR="009063DF">
        <w:rPr>
          <w:bCs/>
        </w:rPr>
        <w:t xml:space="preserve"> responded to increased nitrogen supply by increasing the number of optimally coordinated leaves and that the downregulation in photosynthetic capacity under elevated CO</w:t>
      </w:r>
      <w:r w:rsidR="009063DF">
        <w:rPr>
          <w:bCs/>
          <w:vertAlign w:val="subscript"/>
        </w:rPr>
        <w:t>2</w:t>
      </w:r>
      <w:r w:rsidR="009063DF">
        <w:rPr>
          <w:bCs/>
        </w:rPr>
        <w:t xml:space="preserve"> is not a direct response to changes in nitrogen supply.</w:t>
      </w:r>
    </w:p>
    <w:p w14:paraId="316A57CC" w14:textId="77777777" w:rsidR="004A7C65" w:rsidRDefault="004A7C65" w:rsidP="004A7C65">
      <w:pPr>
        <w:spacing w:line="360" w:lineRule="auto"/>
        <w:rPr>
          <w:ins w:id="335" w:author="Perkowski, Evan A" w:date="2023-11-29T12:41:00Z"/>
          <w:bCs/>
        </w:rPr>
      </w:pPr>
    </w:p>
    <w:p w14:paraId="4F1C1B4E" w14:textId="5847471B" w:rsidR="001D18D3" w:rsidRPr="00096B86" w:rsidRDefault="001D18D3" w:rsidP="004A7C65">
      <w:pPr>
        <w:spacing w:line="360" w:lineRule="auto"/>
        <w:rPr>
          <w:bCs/>
          <w:i/>
          <w:iCs/>
        </w:rPr>
      </w:pPr>
      <w:ins w:id="336" w:author="Perkowski, Evan A" w:date="2023-11-29T12:41:00Z">
        <w:r>
          <w:rPr>
            <w:bCs/>
            <w:i/>
            <w:iCs/>
          </w:rPr>
          <w:t xml:space="preserve">Inoculation with symbiotic nitrogen-fixing bacteria </w:t>
        </w:r>
      </w:ins>
      <w:ins w:id="337" w:author="Perkowski, Evan A [2]" w:date="2023-11-30T11:35:00Z">
        <w:r w:rsidR="00DD56EA">
          <w:rPr>
            <w:bCs/>
            <w:i/>
            <w:iCs/>
          </w:rPr>
          <w:t>does not modify leaf or</w:t>
        </w:r>
      </w:ins>
      <w:ins w:id="338" w:author="Perkowski, Evan A" w:date="2023-11-29T12:41:00Z">
        <w:r>
          <w:rPr>
            <w:bCs/>
            <w:i/>
            <w:iCs/>
          </w:rPr>
          <w:t xml:space="preserve"> whole-plant responses to elevated CO</w:t>
        </w:r>
        <w:r>
          <w:rPr>
            <w:bCs/>
            <w:i/>
            <w:iCs/>
            <w:vertAlign w:val="subscript"/>
          </w:rPr>
          <w:t>2</w:t>
        </w:r>
      </w:ins>
    </w:p>
    <w:p w14:paraId="3BA6AD2B" w14:textId="30E19D62" w:rsidR="00DD56EA" w:rsidRDefault="001544CC" w:rsidP="00B8224E">
      <w:pPr>
        <w:spacing w:line="360" w:lineRule="auto"/>
        <w:rPr>
          <w:ins w:id="339" w:author="Perkowski, Evan A [2]" w:date="2023-11-30T11:38:00Z"/>
          <w:bCs/>
        </w:rPr>
      </w:pPr>
      <w:ins w:id="340" w:author="Perkowski, Evan A [2]" w:date="2023-11-28T12:57:00Z">
        <w:r>
          <w:rPr>
            <w:bCs/>
          </w:rPr>
          <w:t>Inoculation increased</w:t>
        </w:r>
        <w:r>
          <w:rPr>
            <w:bCs/>
            <w:i/>
            <w:iCs/>
          </w:rPr>
          <w:t xml:space="preserve"> N</w:t>
        </w:r>
        <w:r>
          <w:rPr>
            <w:bCs/>
            <w:vertAlign w:val="subscript"/>
          </w:rPr>
          <w:t>area</w:t>
        </w:r>
        <w:r>
          <w:rPr>
            <w:bCs/>
          </w:rPr>
          <w:t xml:space="preserve">, </w:t>
        </w:r>
        <w:r>
          <w:rPr>
            <w:bCs/>
            <w:i/>
            <w:iCs/>
          </w:rPr>
          <w:t>A</w:t>
        </w:r>
        <w:r>
          <w:rPr>
            <w:bCs/>
            <w:vertAlign w:val="subscript"/>
          </w:rPr>
          <w:t>net</w:t>
        </w:r>
      </w:ins>
      <w:ins w:id="341" w:author="Perkowski, Evan A [2]" w:date="2023-11-28T12:58:00Z">
        <w:r>
          <w:rPr>
            <w:bCs/>
            <w:vertAlign w:val="subscript"/>
          </w:rPr>
          <w:t>,420</w:t>
        </w:r>
        <w:r>
          <w:rPr>
            <w:bCs/>
          </w:rPr>
          <w:t xml:space="preserve">, </w:t>
        </w:r>
        <w:proofErr w:type="spellStart"/>
        <w:r>
          <w:rPr>
            <w:bCs/>
            <w:i/>
            <w:iCs/>
          </w:rPr>
          <w:t>A</w:t>
        </w:r>
        <w:r>
          <w:rPr>
            <w:bCs/>
            <w:vertAlign w:val="subscript"/>
          </w:rPr>
          <w:t>net,growth</w:t>
        </w:r>
        <w:proofErr w:type="spellEnd"/>
        <w:r>
          <w:rPr>
            <w:bCs/>
          </w:rPr>
          <w:t xml:space="preserve">, </w:t>
        </w:r>
        <w:r>
          <w:rPr>
            <w:bCs/>
            <w:i/>
            <w:iCs/>
          </w:rPr>
          <w:t>V</w:t>
        </w:r>
        <w:r>
          <w:rPr>
            <w:bCs/>
            <w:vertAlign w:val="subscript"/>
          </w:rPr>
          <w:t>cmax25</w:t>
        </w:r>
        <w:r>
          <w:rPr>
            <w:bCs/>
          </w:rPr>
          <w:t xml:space="preserve">, </w:t>
        </w:r>
        <w:r>
          <w:rPr>
            <w:bCs/>
            <w:i/>
            <w:iCs/>
          </w:rPr>
          <w:t>J</w:t>
        </w:r>
        <w:r>
          <w:rPr>
            <w:bCs/>
            <w:vertAlign w:val="subscript"/>
          </w:rPr>
          <w:t>max25</w:t>
        </w:r>
        <w:r>
          <w:rPr>
            <w:bCs/>
          </w:rPr>
          <w:t xml:space="preserve">, </w:t>
        </w:r>
      </w:ins>
      <w:ins w:id="342" w:author="Perkowski, Evan A [2]" w:date="2023-11-28T13:00:00Z">
        <w:r>
          <w:rPr>
            <w:bCs/>
          </w:rPr>
          <w:t>photosynthetic nitrogen-use efficiency, total leaf area, and total biomass</w:t>
        </w:r>
      </w:ins>
      <w:ins w:id="343" w:author="Perkowski, Evan A [2]" w:date="2023-11-28T12:59:00Z">
        <w:r>
          <w:rPr>
            <w:bCs/>
          </w:rPr>
          <w:t xml:space="preserve">, and decreased </w:t>
        </w:r>
      </w:ins>
      <w:ins w:id="344" w:author="Perkowski, Evan A [2]" w:date="2023-11-28T12:58:00Z">
        <w:r>
          <w:rPr>
            <w:bCs/>
            <w:i/>
            <w:iCs/>
          </w:rPr>
          <w:t>J</w:t>
        </w:r>
        <w:r>
          <w:rPr>
            <w:bCs/>
            <w:vertAlign w:val="subscript"/>
          </w:rPr>
          <w:t>max25</w:t>
        </w:r>
        <w:r>
          <w:rPr>
            <w:bCs/>
          </w:rPr>
          <w:t>:</w:t>
        </w:r>
        <w:r>
          <w:rPr>
            <w:bCs/>
            <w:i/>
            <w:iCs/>
          </w:rPr>
          <w:t>V</w:t>
        </w:r>
        <w:r>
          <w:rPr>
            <w:bCs/>
            <w:vertAlign w:val="subscript"/>
          </w:rPr>
          <w:t>cmax25</w:t>
        </w:r>
      </w:ins>
      <w:ins w:id="345" w:author="Perkowski, Evan A [2]" w:date="2023-11-28T12:59:00Z">
        <w:r>
          <w:rPr>
            <w:bCs/>
          </w:rPr>
          <w:t xml:space="preserve"> and </w:t>
        </w:r>
        <w:r>
          <w:rPr>
            <w:bCs/>
            <w:i/>
            <w:iCs/>
          </w:rPr>
          <w:t>R</w:t>
        </w:r>
        <w:r>
          <w:rPr>
            <w:bCs/>
            <w:vertAlign w:val="subscript"/>
          </w:rPr>
          <w:t>d25</w:t>
        </w:r>
        <w:r>
          <w:rPr>
            <w:bCs/>
          </w:rPr>
          <w:t>.</w:t>
        </w:r>
      </w:ins>
      <w:ins w:id="346" w:author="Perkowski, Evan A [2]" w:date="2023-11-28T13:00:00Z">
        <w:r>
          <w:rPr>
            <w:bCs/>
          </w:rPr>
          <w:t xml:space="preserve"> These patt</w:t>
        </w:r>
      </w:ins>
      <w:ins w:id="347" w:author="Perkowski, Evan A [2]" w:date="2023-11-28T13:01:00Z">
        <w:r>
          <w:rPr>
            <w:bCs/>
          </w:rPr>
          <w:t xml:space="preserve">erns support previous literature suggesting that species </w:t>
        </w:r>
        <w:del w:id="348" w:author="Nick Smith" w:date="2023-12-01T10:53:00Z">
          <w:r w:rsidDel="00DA6FEA">
            <w:rPr>
              <w:bCs/>
            </w:rPr>
            <w:delText>which</w:delText>
          </w:r>
        </w:del>
      </w:ins>
      <w:ins w:id="349" w:author="Nick Smith" w:date="2023-12-01T10:53:00Z">
        <w:r w:rsidR="00DA6FEA">
          <w:rPr>
            <w:bCs/>
          </w:rPr>
          <w:t>that</w:t>
        </w:r>
      </w:ins>
      <w:ins w:id="350" w:author="Perkowski, Evan A [2]" w:date="2023-11-28T13:01:00Z">
        <w:r>
          <w:rPr>
            <w:bCs/>
          </w:rPr>
          <w:t xml:space="preserve"> form associations with symbiotic nitrogen-fixing bacteria </w:t>
        </w:r>
      </w:ins>
      <w:ins w:id="351" w:author="Perkowski, Evan A" w:date="2023-11-29T12:42:00Z">
        <w:r w:rsidR="001D18D3">
          <w:rPr>
            <w:bCs/>
          </w:rPr>
          <w:t xml:space="preserve">often </w:t>
        </w:r>
      </w:ins>
      <w:ins w:id="352" w:author="Perkowski, Evan A [2]" w:date="2023-11-28T13:01:00Z">
        <w:r>
          <w:rPr>
            <w:bCs/>
          </w:rPr>
          <w:t xml:space="preserve">have increased leaf nitrogen content, photosynthetic capacity, and </w:t>
        </w:r>
        <w:r>
          <w:rPr>
            <w:bCs/>
          </w:rPr>
          <w:lastRenderedPageBreak/>
          <w:t>growth</w:t>
        </w:r>
      </w:ins>
      <w:ins w:id="353" w:author="Perkowski, Evan A [2]" w:date="2023-11-28T13:03:00Z">
        <w:r>
          <w:rPr>
            <w:bCs/>
          </w:rPr>
          <w:t xml:space="preserve"> compared to </w:t>
        </w:r>
      </w:ins>
      <w:ins w:id="354" w:author="Perkowski, Evan A [2]" w:date="2023-11-28T13:01:00Z">
        <w:r>
          <w:rPr>
            <w:bCs/>
          </w:rPr>
          <w:t>species that do not form such associations</w:t>
        </w:r>
      </w:ins>
      <w:ins w:id="355" w:author="Perkowski, Evan A [2]" w:date="2023-11-28T13:02:00Z">
        <w:r>
          <w:rPr>
            <w:bCs/>
          </w:rPr>
          <w:t xml:space="preserve"> </w:t>
        </w:r>
      </w:ins>
      <w:ins w:id="356" w:author="Perkowski, Evan A [2]" w:date="2023-11-28T13:03:00Z">
        <w:r>
          <w:rPr>
            <w:bCs/>
          </w:rPr>
          <w:fldChar w:fldCharType="begin" w:fldLock="1"/>
        </w:r>
      </w:ins>
      <w:r w:rsidR="00581BFF">
        <w:rPr>
          <w:bCs/>
        </w:rPr>
        <w:instrText>ADDIN CSL_CITATION {"citationItems":[{"id":"ITEM-1","itemData":{"DOI":"10.1073/pnas.1523936113","ISSN":"10916490","PMID":"27035971","abstract":"Using robust, pairwise comparisons and a global dataset, we show that nitrogen concentration per unit leaf mass for nitrogen-fixing plants (N2FP; mainly legumes plus some actinorhizal species) in nonagricultural ecosystems is universally greater (43-100%) than that for other plants (OP). This difference is maintained across Koppen climate zones and growth forms and strongest in the wet tropics and within deciduous angiosperms. N2FP mostly show a similar advantage over OP in nitrogen per leaf area (Narea), even in arid climates, despite diazotrophy being sensitive to drought. We also show that, for most N2FP, carbon fixation by photosynthesis (Asat) and stomatal conductance (gs) are not related to Narea-in distinct challenge to current theories that place the leaf nitrogen-Asat relationship at the center of explanations of plant fitness and competitive ability. Among N2FP, only forbs displayed an Narea-gs relationship similar to that for OP, whereas intrinsic water use efficiency (WUEi; Asat/gs) was positively related to Narea for woody N2FP. Enhanced foliar nitrogen (relative to OP) contributes strongly to other evolutionarily advantageous attributes of legumes, such as seed nitrogen and herbivore defense. These alternate explanations of clear differences in leaf N between N2FP and OP have significant implications (e.g., for global models of carbon fluxes based on relationships between leaf N and Asat). Combined, greater WUE and leaf nitrogen-in a variety of forms-enhance fitness and survival of genomes of N2FP, particularly in arid and semiarid climates.","author":[{"dropping-particle":"","family":"Adams","given":"Mark A","non-dropping-particle":"","parse-names":false,"suffix":""},{"dropping-particle":"","family":"Turnbull","given":"Tarryn L","non-dropping-particle":"","parse-names":false,"suffix":""},{"dropping-particle":"","family":"Sprent","given":"Janet I","non-dropping-particle":"","parse-names":false,"suffix":""},{"dropping-particle":"","family":"Buchmann","given":"Nina","non-dropping-particle":"","parse-names":false,"suffix":""}],"container-title":"Proceedings of the National Academy of Sciences of the United States of America","id":"ITEM-1","issue":"15","issued":{"date-parts":[["2016"]]},"page":"4098-4103","title":"Legumes are different: Leaf nitrogen, photosynthesis, and water use efficiency","type":"article-journal","volume":"113"},"uris":["http://www.mendeley.com/documents/?uuid=36b9b0c7-4319-45f2-af24-82bd87cfe79a"]},{"id":"ITEM-2","itemData":{"DOI":"10.1111/1365-2745.14194","ISSN":"13652745","abstract":"Nitrogen (N)-fixing trees are thought to break a basic rule of leaf economics: higher leaf N concentrations do not translate into higher rates of carbon assimilation. Understanding how leaf N affects photosynthesis and water use efficiency (WUE) in this ecologically important group is critical. We grew six N-fixing and four non-fixing tree species for 4–5 years at four fertilization treatments in field experiments in temperate and tropical regions to assess how functional type (N fixer vs. non-fixer) and N limitation affected leaf N and how leaf N affected light-saturated photosynthesis (Asat), stomatal conductance (gsw) and WUE (WUEi and δ13C). Asat, WUEi and δ13C, but not gsw, increased with higher leaf N. Surprisingly, N-fixing and non-fixing trees displayed similar scaling between leaf N and these physiological variables, and this finding was supported by reanalysis of a global dataset. N fixers generally had higher leaf N than non-fixers, even when non-fixers were not N-limited at the leaf level. Leaf-level N limitation did not alter the relationship of Asat, gsw, WUEi and δ13C with leaf N, although it did affect the photosynthetic N use efficiency. Higher WUE was associated with higher productivity, whereas higher Asat was not. Synthesis: The ecological success of N-fixing trees depends on the effect of leaf N on carbon gain and water loss. Using a field fertilization experiment and reanalysis of a global dataset, we show that high leaf-level photosynthesis and WUE in N fixers stems from their higher average leaf N, rather than a difference between N fixers and non-fixers in the scaling of photosynthesis and WUE with leaf N. By clarifying the mechanism by which N fixers achieve and benefit from high WUE, our results further the understanding of global N fixer distributions.","author":[{"dropping-particle":"","family":"Bytnerowicz","given":"Thomas A.","non-dropping-particle":"","parse-names":false,"suffix":""},{"dropping-particle":"","family":"Funk","given":"Jennifer L.","non-dropping-particle":"","parse-names":false,"suffix":""},{"dropping-particle":"","family":"Menge","given":"Duncan N.L.","non-dropping-particle":"","parse-names":false,"suffix":""},{"dropping-particle":"","family":"Perakis","given":"Steven S.","non-dropping-particle":"","parse-names":false,"suffix":""},{"dropping-particle":"","family":"Wolf","given":"Amelia A.","non-dropping-particle":"","parse-names":false,"suffix":""}],"container-title":"Journal of Ecology","id":"ITEM-2","issue":"August","issued":{"date-parts":[["2023"]]},"page":"1-15","title":"Leaf nitrogen affects photosynthesis and water use efficiency similarly in nitrogen-fixing and non-fixing trees","type":"article-journal"},"uris":["http://www.mendeley.com/documents/?uuid=983f9391-5269-4082-a8d3-2f81ff53fcc8"]}],"mendeley":{"formattedCitation":"(Adams &lt;i&gt;et al.&lt;/i&gt;, 2016; Bytnerowicz &lt;i&gt;et al.&lt;/i&gt;, 2023)","plainTextFormattedCitation":"(Adams et al., 2016; Bytnerowicz et al., 2023)","previouslyFormattedCitation":"(Adams &lt;i&gt;et al.&lt;/i&gt;, 2016; Bytnerowicz &lt;i&gt;et al.&lt;/i&gt;, 2023)"},"properties":{"noteIndex":0},"schema":"https://github.com/citation-style-language/schema/raw/master/csl-citation.json"}</w:instrText>
      </w:r>
      <w:r>
        <w:rPr>
          <w:bCs/>
        </w:rPr>
        <w:fldChar w:fldCharType="separate"/>
      </w:r>
      <w:r w:rsidRPr="001544CC">
        <w:rPr>
          <w:bCs/>
          <w:noProof/>
        </w:rPr>
        <w:t xml:space="preserve">(Adams </w:t>
      </w:r>
      <w:r w:rsidRPr="001544CC">
        <w:rPr>
          <w:bCs/>
          <w:i/>
          <w:noProof/>
        </w:rPr>
        <w:t>et al.</w:t>
      </w:r>
      <w:r w:rsidRPr="001544CC">
        <w:rPr>
          <w:bCs/>
          <w:noProof/>
        </w:rPr>
        <w:t xml:space="preserve">, 2016; Bytnerowicz </w:t>
      </w:r>
      <w:r w:rsidRPr="001544CC">
        <w:rPr>
          <w:bCs/>
          <w:i/>
          <w:noProof/>
        </w:rPr>
        <w:t>et al.</w:t>
      </w:r>
      <w:r w:rsidRPr="001544CC">
        <w:rPr>
          <w:bCs/>
          <w:noProof/>
        </w:rPr>
        <w:t>, 2023)</w:t>
      </w:r>
      <w:ins w:id="357" w:author="Perkowski, Evan A [2]" w:date="2023-11-28T13:03:00Z">
        <w:r>
          <w:rPr>
            <w:bCs/>
          </w:rPr>
          <w:fldChar w:fldCharType="end"/>
        </w:r>
      </w:ins>
      <w:ins w:id="358" w:author="Perkowski, Evan A [2]" w:date="2023-11-28T13:01:00Z">
        <w:r>
          <w:rPr>
            <w:bCs/>
          </w:rPr>
          <w:t>.</w:t>
        </w:r>
      </w:ins>
      <w:ins w:id="359" w:author="Perkowski, Evan A" w:date="2023-11-28T13:46:00Z">
        <w:r w:rsidR="00FD096D">
          <w:rPr>
            <w:bCs/>
          </w:rPr>
          <w:t xml:space="preserve"> </w:t>
        </w:r>
      </w:ins>
      <w:ins w:id="360" w:author="Perkowski, Evan A" w:date="2023-11-29T14:51:00Z">
        <w:r w:rsidR="00096B86">
          <w:rPr>
            <w:bCs/>
          </w:rPr>
          <w:t>P</w:t>
        </w:r>
      </w:ins>
      <w:ins w:id="361" w:author="Perkowski, Evan A" w:date="2023-11-29T14:29:00Z">
        <w:r w:rsidR="00D90373">
          <w:rPr>
            <w:bCs/>
          </w:rPr>
          <w:t xml:space="preserve">ositive effects of inoculation on leaf and whole-plant traits </w:t>
        </w:r>
      </w:ins>
      <w:ins w:id="362" w:author="Perkowski, Evan A" w:date="2023-11-29T14:32:00Z">
        <w:r w:rsidR="00D90373">
          <w:rPr>
            <w:bCs/>
          </w:rPr>
          <w:t xml:space="preserve">were strongest under low nitrogen fertilization and </w:t>
        </w:r>
      </w:ins>
      <w:ins w:id="363" w:author="Perkowski, Evan A" w:date="2023-11-30T14:27:00Z">
        <w:r w:rsidR="002B3A43">
          <w:rPr>
            <w:bCs/>
          </w:rPr>
          <w:t>rapid</w:t>
        </w:r>
      </w:ins>
      <w:ins w:id="364" w:author="Perkowski, Evan A" w:date="2023-11-30T14:28:00Z">
        <w:r w:rsidR="002B3A43">
          <w:rPr>
            <w:bCs/>
          </w:rPr>
          <w:t xml:space="preserve">ly </w:t>
        </w:r>
      </w:ins>
      <w:ins w:id="365" w:author="Perkowski, Evan A" w:date="2023-11-29T14:30:00Z">
        <w:r w:rsidR="00D90373">
          <w:rPr>
            <w:bCs/>
          </w:rPr>
          <w:t xml:space="preserve">diminished with increasing nitrogen fertilization as investment in </w:t>
        </w:r>
      </w:ins>
      <w:ins w:id="366" w:author="Perkowski, Evan A" w:date="2023-11-29T14:51:00Z">
        <w:r w:rsidR="00096B86">
          <w:rPr>
            <w:bCs/>
          </w:rPr>
          <w:t xml:space="preserve">symbiotic </w:t>
        </w:r>
      </w:ins>
      <w:ins w:id="367" w:author="Perkowski, Evan A" w:date="2023-11-29T14:30:00Z">
        <w:r w:rsidR="00D90373">
          <w:rPr>
            <w:bCs/>
          </w:rPr>
          <w:t xml:space="preserve">nitrogen fixation decreased </w:t>
        </w:r>
        <w:r w:rsidR="00D90373">
          <w:rPr>
            <w:bCs/>
          </w:rPr>
          <w:fldChar w:fldCharType="begin" w:fldLock="1"/>
        </w:r>
        <w:r w:rsidR="00D90373" w:rsidRPr="00731E18">
          <w:rPr>
            <w:bCs/>
          </w:rPr>
          <w:instrText>ADDIN CSL_CITATION {"citationItems":[{"id":"ITEM-1","itemData":{"DOI":"10.1093/jxb/erab253","ISSN":"0022-0957","abstract":"Plant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bacteria.","author":[{"dropping-particle":"","family":"Perkowski","given":"Evan A","non-dropping-particle":"","parse-names":false,"suffix":""},{"dropping-particle":"","family":"Waring","given":"Elizabeth F","non-dropping-particle":"","parse-names":false,"suffix":""},{"dropping-particle":"","family":"Smith","given":"Nicholas G","non-dropping-particle":"","parse-names":false,"suffix":""}],"container-title":"Journal of Experimental Botany","id":"ITEM-1","issue":"15","issued":{"date-parts":[["2021","7","28"]]},"page":"5766-5776","title":"Root mass carbon costs to acquire nitrogen are determined by nitrogen and light availability in two species with different nitrogen acquisition strategies","type":"article-journal","volume":"72"},"uris":["http://www.mendeley.com/documents/?uuid=233b0f00-9a30-4c3a-a2bb-5e67ae9c0e5f"]},{"id":"ITEM-2","itemData":{"DOI":"10.3389/fpls.2019.01316","ISSN":"1664-462X","author":[{"dropping-particle":"","family":"Friel","given":"Colleen A","non-dropping-particle":"","parse-names":false,"suffix":""},{"dropping-particle":"","family":"Friesen","given":"Maren L","non-dropping-particle":"","parse-names":false,"suffix":""}],"container-title":"Frontiers in Plant Science","id":"ITEM-2","issued":{"date-parts":[["2019","11","5"]]},"page":"1316","title":"Legumes modulate allocation to rhizobial nitrogen fixation in response to factorial light and nitrogen manipulation","type":"article-journal","volume":"10"},"uris":["http://www.mendeley.com/documents/?uuid=d9883d6e-3df1-4942-af66-0da6c24da3c9"]},{"id":"ITEM-3","itemData":{"DOI":"10.1080/17550874.2011.644343","ISSN":"17551668","abstract":"Background: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Francis.","author":[{"dropping-particle":"","family":"Andrews","given":"Mitchell","non-dropping-particle":"","parse-names":false,"suffix":""},{"dropping-particle":"","family":"James","given":"Euan K","non-dropping-particle":"","parse-names":false,"suffix":""},{"dropping-particle":"","family":"Sprent","given":"Janet I","non-dropping-particle":"","parse-names":false,"suffix":""},{"dropping-particle":"","family":"Boddey","given":"Robert M","non-dropping-particle":"","parse-names":false,"suffix":""},{"dropping-particle":"","family":"Gross","given":"Eduardo","non-dropping-particle":"","parse-names":false,"suffix":""},{"dropping-particle":"","family":"Reis","given":"Fabio Bueno","non-dropping-particle":"dos","parse-names":false,"suffix":""}],"container-title":"Plant Ecology and Diversity","id":"ITEM-3","issue":"2-3","issued":{"date-parts":[["2011"]]},"page":"117-130","title":"Nitrogen fixation in legumes and actinorhizal plants in natural ecosystems: Values obtained using &lt;sup&gt;15&lt;/sup&gt;N natural abundance","type":"article-journal","volume":"4"},"uris":["http://www.mendeley.com/documents/?uuid=b28a4f31-9653-4a96-b5f8-75bd088e83d1"]}],"mendeley":{"formattedCitation":"(Andrews &lt;i&gt;et al.&lt;/i&gt;, 2011; Friel &amp; Friesen, 2019; Perkowski &lt;i&gt;et al.&lt;/i&gt;, 2021)","plainTextFormattedCitation":"(Andrews et al., 2011; Friel &amp; Friesen, 2019; Perkowski et al., 2021)","previouslyFormattedCitation":"(Andrews &lt;i&gt;et al.&lt;/i&gt;, 2011; Friel &amp; Friesen, 2019; Perkowski &lt;i&gt;et al.&lt;/i&gt;, 2021)"},"properties":{"noteIndex":0},"schema":"https://github.com/citation-style-language/schema/raw/master/csl-citation.json"}</w:instrText>
        </w:r>
        <w:r w:rsidR="00D90373">
          <w:rPr>
            <w:bCs/>
          </w:rPr>
          <w:fldChar w:fldCharType="separate"/>
        </w:r>
        <w:r w:rsidR="00D90373" w:rsidRPr="00731E18">
          <w:rPr>
            <w:bCs/>
            <w:noProof/>
          </w:rPr>
          <w:t xml:space="preserve">(Andrews </w:t>
        </w:r>
        <w:r w:rsidR="00D90373" w:rsidRPr="00731E18">
          <w:rPr>
            <w:bCs/>
            <w:i/>
            <w:noProof/>
          </w:rPr>
          <w:t>et al.</w:t>
        </w:r>
        <w:r w:rsidR="00D90373" w:rsidRPr="00731E18">
          <w:rPr>
            <w:bCs/>
            <w:noProof/>
          </w:rPr>
          <w:t xml:space="preserve">, 2011; Friel &amp; Friesen, 2019; Perkowski </w:t>
        </w:r>
        <w:r w:rsidR="00D90373" w:rsidRPr="00731E18">
          <w:rPr>
            <w:bCs/>
            <w:i/>
            <w:noProof/>
          </w:rPr>
          <w:t>et al.</w:t>
        </w:r>
        <w:r w:rsidR="00D90373" w:rsidRPr="00731E18">
          <w:rPr>
            <w:bCs/>
            <w:noProof/>
          </w:rPr>
          <w:t>, 2021)</w:t>
        </w:r>
        <w:r w:rsidR="00D90373">
          <w:rPr>
            <w:bCs/>
          </w:rPr>
          <w:fldChar w:fldCharType="end"/>
        </w:r>
      </w:ins>
      <w:ins w:id="368" w:author="Perkowski, Evan A" w:date="2023-11-29T16:32:00Z">
        <w:r w:rsidR="003E1997">
          <w:rPr>
            <w:bCs/>
          </w:rPr>
          <w:t xml:space="preserve">, supporting </w:t>
        </w:r>
      </w:ins>
      <w:ins w:id="369" w:author="Perkowski, Evan A" w:date="2023-11-29T14:31:00Z">
        <w:r w:rsidR="00D90373">
          <w:rPr>
            <w:bCs/>
          </w:rPr>
          <w:t>the</w:t>
        </w:r>
      </w:ins>
      <w:ins w:id="370" w:author="Perkowski, Evan A" w:date="2023-11-29T14:32:00Z">
        <w:r w:rsidR="00D90373">
          <w:rPr>
            <w:bCs/>
          </w:rPr>
          <w:t xml:space="preserve"> longstanding idea tha</w:t>
        </w:r>
      </w:ins>
      <w:ins w:id="371" w:author="Perkowski, Evan A" w:date="2023-11-29T14:33:00Z">
        <w:r w:rsidR="00D90373">
          <w:rPr>
            <w:bCs/>
          </w:rPr>
          <w:t>t nitrogen fixation is a</w:t>
        </w:r>
      </w:ins>
      <w:ins w:id="372" w:author="Perkowski, Evan A" w:date="2023-11-30T14:28:00Z">
        <w:r w:rsidR="002B3A43">
          <w:rPr>
            <w:bCs/>
          </w:rPr>
          <w:t>n increasingly</w:t>
        </w:r>
      </w:ins>
      <w:ins w:id="373" w:author="Perkowski, Evan A" w:date="2023-11-29T14:33:00Z">
        <w:r w:rsidR="00D90373">
          <w:rPr>
            <w:bCs/>
          </w:rPr>
          <w:t xml:space="preserve"> competitive </w:t>
        </w:r>
      </w:ins>
      <w:ins w:id="374" w:author="Perkowski, Evan A" w:date="2023-11-30T14:28:00Z">
        <w:r w:rsidR="002B3A43">
          <w:rPr>
            <w:bCs/>
          </w:rPr>
          <w:t xml:space="preserve">nutrient </w:t>
        </w:r>
      </w:ins>
      <w:ins w:id="375" w:author="Perkowski, Evan A" w:date="2023-11-29T14:33:00Z">
        <w:r w:rsidR="00D90373">
          <w:rPr>
            <w:bCs/>
          </w:rPr>
          <w:t>acquisition strategy under low soil nitrogen environments</w:t>
        </w:r>
      </w:ins>
      <w:ins w:id="376" w:author="Perkowski, Evan A [2]" w:date="2023-11-30T11:21:00Z">
        <w:r w:rsidR="005E198F">
          <w:rPr>
            <w:bCs/>
          </w:rPr>
          <w:t xml:space="preserve"> </w:t>
        </w:r>
        <w:r w:rsidR="005E198F">
          <w:rPr>
            <w:bCs/>
          </w:rPr>
          <w:fldChar w:fldCharType="begin" w:fldLock="1"/>
        </w:r>
      </w:ins>
      <w:r w:rsidR="000B31CD">
        <w:rPr>
          <w:bCs/>
        </w:rPr>
        <w:instrText>ADDIN CSL_CITATION {"citationItems":[{"id":"ITEM-1","itemData":{"DOI":"10.1007/978-94-017-3405-9_1","author":[{"dropping-particle":"","family":"Vitousek","given":"Peter M","non-dropping-particle":"","parse-names":false,"suffix":""},{"dropping-particle":"","family":"Cassman","given":"Ken","non-dropping-particle":"","parse-names":false,"suffix":""},{"dropping-particle":"","family":"Cleveland","given":"Cory C","non-dropping-particle":"","parse-names":false,"suffix":""},{"dropping-particle":"","family":"Crews","given":"Tim","non-dropping-particle":"","parse-names":false,"suffix":""},{"dropping-particle":"","family":"Field","given":"Christopher B","non-dropping-particle":"","parse-names":false,"suffix":""},{"dropping-particle":"","family":"Grimm","given":"Nancy B","non-dropping-particle":"","parse-names":false,"suffix":""},{"dropping-particle":"","family":"Howarth","given":"Robert W","non-dropping-particle":"","parse-names":false,"suffix":""},{"dropping-particle":"","family":"Marino","given":"Roxanne","non-dropping-particle":"","parse-names":false,"suffix":""},{"dropping-particle":"","family":"Martinelli","given":"Luiz","non-dropping-particle":"","parse-names":false,"suffix":""},{"dropping-particle":"","family":"Rastetter","given":"Edward B","non-dropping-particle":"","parse-names":false,"suffix":""},{"dropping-particle":"","family":"Sprent","given":"Janet I","non-dropping-particle":"","parse-names":false,"suffix":""}],"container-title":"The Nitrogen Cycle at Regional to Global Scales","id":"ITEM-1","issued":{"date-parts":[["2002"]]},"page":"1-45","publisher":"Springer Netherlands","publisher-place":"Dordrecht","title":"Towards an ecological understanding of biological nitrogen fixation","type":"chapter"},"uris":["http://www.mendeley.com/documents/?uuid=fe7de330-be35-42fb-8213-a55c2a077457"]},{"id":"ITEM-2","itemData":{"DOI":"10.1007/s10021-001-0018-z","ISSN":"1432-9840","author":[{"dropping-particle":"","family":"Rastetter","given":"E B","non-dropping-particle":"","parse-names":false,"suffix":""},{"dropping-particle":"","family":"Vitousek","given":"Peter M","non-dropping-particle":"","parse-names":false,"suffix":""},{"dropping-particle":"","family":"Field","given":"Christopher B","non-dropping-particle":"","parse-names":false,"suffix":""},{"dropping-particle":"","family":"Shaver","given":"G R","non-dropping-particle":"","parse-names":false,"suffix":""},{"dropping-particle":"","family":"Herbert","given":"D","non-dropping-particle":"","parse-names":false,"suffix":""},{"dropping-particle":"","family":"Ågren","given":"Göran I","non-dropping-particle":"","parse-names":false,"suffix":""}],"container-title":"Ecosystems","id":"ITEM-2","issue":"4","issued":{"date-parts":[["2001","7","1"]]},"page":"369-388","title":"Resource optimization and symbiotic nitrogen fixation","type":"article-journal","volume":"4"},"uris":["http://www.mendeley.com/documents/?uuid=5f7192cc-7244-42a5-a23f-57f5715a703f"]}],"mendeley":{"formattedCitation":"(Rastetter &lt;i&gt;et al.&lt;/i&gt;, 2001; Vitousek &lt;i&gt;et al.&lt;/i&gt;, 2002)","plainTextFormattedCitation":"(Rastetter et al., 2001; Vitousek et al., 2002)","previouslyFormattedCitation":"(Rastetter &lt;i&gt;et al.&lt;/i&gt;, 2001; Vitousek &lt;i&gt;et al.&lt;/i&gt;, 2002)"},"properties":{"noteIndex":0},"schema":"https://github.com/citation-style-language/schema/raw/master/csl-citation.json"}</w:instrText>
      </w:r>
      <w:r w:rsidR="005E198F">
        <w:rPr>
          <w:bCs/>
        </w:rPr>
        <w:fldChar w:fldCharType="separate"/>
      </w:r>
      <w:r w:rsidR="005E198F" w:rsidRPr="005E198F">
        <w:rPr>
          <w:bCs/>
          <w:noProof/>
        </w:rPr>
        <w:t xml:space="preserve">(Rastetter </w:t>
      </w:r>
      <w:r w:rsidR="005E198F" w:rsidRPr="005E198F">
        <w:rPr>
          <w:bCs/>
          <w:i/>
          <w:noProof/>
        </w:rPr>
        <w:t>et al.</w:t>
      </w:r>
      <w:r w:rsidR="005E198F" w:rsidRPr="005E198F">
        <w:rPr>
          <w:bCs/>
          <w:noProof/>
        </w:rPr>
        <w:t xml:space="preserve">, 2001; Vitousek </w:t>
      </w:r>
      <w:r w:rsidR="005E198F" w:rsidRPr="005E198F">
        <w:rPr>
          <w:bCs/>
          <w:i/>
          <w:noProof/>
        </w:rPr>
        <w:t>et al.</w:t>
      </w:r>
      <w:r w:rsidR="005E198F" w:rsidRPr="005E198F">
        <w:rPr>
          <w:bCs/>
          <w:noProof/>
        </w:rPr>
        <w:t>, 2002)</w:t>
      </w:r>
      <w:ins w:id="377" w:author="Perkowski, Evan A [2]" w:date="2023-11-30T11:21:00Z">
        <w:r w:rsidR="005E198F">
          <w:rPr>
            <w:bCs/>
          </w:rPr>
          <w:fldChar w:fldCharType="end"/>
        </w:r>
      </w:ins>
      <w:ins w:id="378" w:author="Perkowski, Evan A" w:date="2023-11-29T14:30:00Z">
        <w:r w:rsidR="00D90373">
          <w:rPr>
            <w:bCs/>
          </w:rPr>
          <w:t>.</w:t>
        </w:r>
      </w:ins>
      <w:ins w:id="379" w:author="Perkowski, Evan A [2]" w:date="2023-11-30T11:16:00Z">
        <w:r w:rsidR="00E40723">
          <w:rPr>
            <w:bCs/>
          </w:rPr>
          <w:t xml:space="preserve"> Despite this, i</w:t>
        </w:r>
      </w:ins>
      <w:r w:rsidR="009063DF">
        <w:rPr>
          <w:bCs/>
        </w:rPr>
        <w:t>noculation did not modify effect</w:t>
      </w:r>
      <w:r w:rsidR="00517BC0">
        <w:rPr>
          <w:bCs/>
        </w:rPr>
        <w:t>s</w:t>
      </w:r>
      <w:r w:rsidR="009063DF">
        <w:rPr>
          <w:bCs/>
        </w:rPr>
        <w:t xml:space="preserve"> of elevated CO</w:t>
      </w:r>
      <w:r w:rsidR="009063DF">
        <w:rPr>
          <w:bCs/>
          <w:vertAlign w:val="subscript"/>
        </w:rPr>
        <w:t>2</w:t>
      </w:r>
      <w:r w:rsidR="009063DF">
        <w:rPr>
          <w:bCs/>
        </w:rPr>
        <w:t xml:space="preserve"> on </w:t>
      </w:r>
      <w:r w:rsidR="007919BE">
        <w:rPr>
          <w:bCs/>
          <w:i/>
          <w:iCs/>
        </w:rPr>
        <w:t>V</w:t>
      </w:r>
      <w:r w:rsidR="007919BE">
        <w:rPr>
          <w:bCs/>
          <w:vertAlign w:val="subscript"/>
        </w:rPr>
        <w:t>cmax25</w:t>
      </w:r>
      <w:r w:rsidR="007919BE">
        <w:rPr>
          <w:bCs/>
        </w:rPr>
        <w:t xml:space="preserve">, </w:t>
      </w:r>
      <w:r w:rsidR="007919BE">
        <w:rPr>
          <w:bCs/>
          <w:i/>
          <w:iCs/>
        </w:rPr>
        <w:t>J</w:t>
      </w:r>
      <w:r w:rsidR="007919BE">
        <w:rPr>
          <w:bCs/>
          <w:vertAlign w:val="subscript"/>
        </w:rPr>
        <w:t>max25</w:t>
      </w:r>
      <w:r w:rsidR="009063DF">
        <w:rPr>
          <w:bCs/>
        </w:rPr>
        <w:t xml:space="preserve">, </w:t>
      </w:r>
      <w:r w:rsidR="007919BE">
        <w:rPr>
          <w:bCs/>
          <w:i/>
          <w:iCs/>
        </w:rPr>
        <w:t>J</w:t>
      </w:r>
      <w:r w:rsidR="007919BE">
        <w:rPr>
          <w:bCs/>
          <w:vertAlign w:val="subscript"/>
        </w:rPr>
        <w:t>max25</w:t>
      </w:r>
      <w:r w:rsidR="007919BE">
        <w:rPr>
          <w:bCs/>
        </w:rPr>
        <w:t>:</w:t>
      </w:r>
      <w:r w:rsidR="007919BE">
        <w:rPr>
          <w:bCs/>
          <w:i/>
          <w:iCs/>
        </w:rPr>
        <w:t>V</w:t>
      </w:r>
      <w:r w:rsidR="007919BE">
        <w:rPr>
          <w:bCs/>
          <w:vertAlign w:val="subscript"/>
        </w:rPr>
        <w:t>cmax25</w:t>
      </w:r>
      <w:r w:rsidR="009063DF">
        <w:rPr>
          <w:bCs/>
        </w:rPr>
        <w:t>,</w:t>
      </w:r>
      <w:r w:rsidR="005C5A5C">
        <w:rPr>
          <w:bCs/>
        </w:rPr>
        <w:t xml:space="preserve"> </w:t>
      </w:r>
      <w:r w:rsidR="00123E1C">
        <w:rPr>
          <w:bCs/>
        </w:rPr>
        <w:t>photosynthetic nitrogen-use efficiency</w:t>
      </w:r>
      <w:ins w:id="380" w:author="Perkowski, Evan A" w:date="2023-11-28T13:49:00Z">
        <w:r w:rsidR="00A117D5">
          <w:rPr>
            <w:bCs/>
          </w:rPr>
          <w:t>, total leaf area, or total biomass</w:t>
        </w:r>
      </w:ins>
      <w:ins w:id="381" w:author="Perkowski, Evan A" w:date="2023-11-29T14:11:00Z">
        <w:r w:rsidR="002E71C6">
          <w:rPr>
            <w:bCs/>
          </w:rPr>
          <w:t xml:space="preserve">. These patterns corresponded with </w:t>
        </w:r>
      </w:ins>
      <w:ins w:id="382" w:author="Perkowski, Evan A" w:date="2023-11-29T14:12:00Z">
        <w:r w:rsidR="002E71C6">
          <w:rPr>
            <w:bCs/>
          </w:rPr>
          <w:t>null effects of elevated CO</w:t>
        </w:r>
        <w:r w:rsidR="002E71C6">
          <w:rPr>
            <w:bCs/>
            <w:vertAlign w:val="subscript"/>
          </w:rPr>
          <w:t>2</w:t>
        </w:r>
        <w:r w:rsidR="002E71C6">
          <w:rPr>
            <w:bCs/>
          </w:rPr>
          <w:t xml:space="preserve"> on %</w:t>
        </w:r>
        <w:proofErr w:type="spellStart"/>
        <w:r w:rsidR="002E71C6">
          <w:rPr>
            <w:bCs/>
            <w:i/>
            <w:iCs/>
          </w:rPr>
          <w:t>N</w:t>
        </w:r>
        <w:r w:rsidR="002E71C6">
          <w:rPr>
            <w:bCs/>
            <w:vertAlign w:val="subscript"/>
          </w:rPr>
          <w:t>dfa</w:t>
        </w:r>
        <w:proofErr w:type="spellEnd"/>
        <w:r w:rsidR="002E71C6">
          <w:rPr>
            <w:bCs/>
          </w:rPr>
          <w:t xml:space="preserve"> and the ratio of root nodule biomass to root biomass, suggesting that</w:t>
        </w:r>
      </w:ins>
      <w:ins w:id="383" w:author="Perkowski, Evan A [2]" w:date="2023-11-30T11:16:00Z">
        <w:r w:rsidR="00E40723">
          <w:rPr>
            <w:bCs/>
          </w:rPr>
          <w:t xml:space="preserve"> null </w:t>
        </w:r>
      </w:ins>
      <w:ins w:id="384" w:author="Perkowski, Evan A [2]" w:date="2023-11-30T11:17:00Z">
        <w:r w:rsidR="00E40723">
          <w:rPr>
            <w:bCs/>
          </w:rPr>
          <w:t xml:space="preserve">effects of inoculation on leaf </w:t>
        </w:r>
      </w:ins>
      <w:ins w:id="385" w:author="Perkowski, Evan A [2]" w:date="2023-11-30T11:23:00Z">
        <w:r w:rsidR="005E198F">
          <w:rPr>
            <w:bCs/>
          </w:rPr>
          <w:t>and</w:t>
        </w:r>
      </w:ins>
      <w:ins w:id="386" w:author="Perkowski, Evan A [2]" w:date="2023-11-30T11:17:00Z">
        <w:r w:rsidR="00E40723">
          <w:rPr>
            <w:bCs/>
          </w:rPr>
          <w:t xml:space="preserve"> whole-plant responses to elevated CO</w:t>
        </w:r>
        <w:r w:rsidR="00E40723">
          <w:rPr>
            <w:bCs/>
            <w:vertAlign w:val="subscript"/>
          </w:rPr>
          <w:t>2</w:t>
        </w:r>
        <w:r w:rsidR="00E40723">
          <w:rPr>
            <w:bCs/>
          </w:rPr>
          <w:t xml:space="preserve"> were primarily due to similar plant investments toward symbiotic nitrogen fixation between CO</w:t>
        </w:r>
        <w:r w:rsidR="00E40723">
          <w:rPr>
            <w:bCs/>
            <w:vertAlign w:val="subscript"/>
          </w:rPr>
          <w:t>2</w:t>
        </w:r>
        <w:r w:rsidR="00E40723">
          <w:rPr>
            <w:bCs/>
          </w:rPr>
          <w:t xml:space="preserve"> treatments. </w:t>
        </w:r>
      </w:ins>
      <w:ins w:id="387" w:author="Perkowski, Evan A [2]" w:date="2023-11-30T12:26:00Z">
        <w:r w:rsidR="001000E6">
          <w:rPr>
            <w:bCs/>
          </w:rPr>
          <w:t>Null inoculation effects on plant responses to elevated CO</w:t>
        </w:r>
        <w:r w:rsidR="001000E6">
          <w:rPr>
            <w:bCs/>
            <w:vertAlign w:val="subscript"/>
          </w:rPr>
          <w:t>2</w:t>
        </w:r>
        <w:r w:rsidR="001000E6">
          <w:rPr>
            <w:bCs/>
          </w:rPr>
          <w:t xml:space="preserve"> were apparent</w:t>
        </w:r>
      </w:ins>
      <w:ins w:id="388" w:author="Perkowski, Evan A [2]" w:date="2023-11-30T11:35:00Z">
        <w:r w:rsidR="00DD56EA">
          <w:rPr>
            <w:bCs/>
          </w:rPr>
          <w:t xml:space="preserve"> across t</w:t>
        </w:r>
      </w:ins>
      <w:ins w:id="389" w:author="Perkowski, Evan A [2]" w:date="2023-11-30T11:36:00Z">
        <w:r w:rsidR="00DD56EA">
          <w:rPr>
            <w:bCs/>
          </w:rPr>
          <w:t>he nitrogen fertilization gradient, contrasting our hypothesis that inoculation would enhance whole-plant responses to elevated CO</w:t>
        </w:r>
        <w:r w:rsidR="00DD56EA">
          <w:rPr>
            <w:bCs/>
            <w:vertAlign w:val="subscript"/>
          </w:rPr>
          <w:t>2</w:t>
        </w:r>
        <w:r w:rsidR="00DD56EA">
          <w:rPr>
            <w:bCs/>
          </w:rPr>
          <w:t xml:space="preserve"> under low nitrogen fertilization where individuals </w:t>
        </w:r>
      </w:ins>
      <w:ins w:id="390" w:author="Perkowski, Evan A [2]" w:date="2023-11-30T12:25:00Z">
        <w:r w:rsidR="001000E6">
          <w:rPr>
            <w:bCs/>
          </w:rPr>
          <w:t>invested more strongly</w:t>
        </w:r>
      </w:ins>
      <w:ins w:id="391" w:author="Perkowski, Evan A [2]" w:date="2023-11-30T11:36:00Z">
        <w:r w:rsidR="00DD56EA">
          <w:rPr>
            <w:bCs/>
          </w:rPr>
          <w:t xml:space="preserve"> in symbiotic nitrogen fixation. These patterns also </w:t>
        </w:r>
      </w:ins>
      <w:ins w:id="392" w:author="Perkowski, Evan A" w:date="2023-11-29T14:15:00Z">
        <w:r w:rsidR="002E71C6">
          <w:rPr>
            <w:bCs/>
          </w:rPr>
          <w:t>contrast</w:t>
        </w:r>
      </w:ins>
      <w:ins w:id="393" w:author="Perkowski, Evan A [2]" w:date="2023-11-30T11:35:00Z">
        <w:r w:rsidR="00DD56EA">
          <w:rPr>
            <w:bCs/>
          </w:rPr>
          <w:t xml:space="preserve"> </w:t>
        </w:r>
      </w:ins>
      <w:ins w:id="394" w:author="Perkowski, Evan A" w:date="2023-11-29T14:15:00Z">
        <w:r w:rsidR="002E71C6">
          <w:rPr>
            <w:bCs/>
          </w:rPr>
          <w:t>previous work showing that</w:t>
        </w:r>
      </w:ins>
      <w:ins w:id="395" w:author="Perkowski, Evan A" w:date="2023-11-29T14:23:00Z">
        <w:r w:rsidR="002442D6">
          <w:rPr>
            <w:bCs/>
          </w:rPr>
          <w:t xml:space="preserve"> </w:t>
        </w:r>
      </w:ins>
      <w:ins w:id="396" w:author="Perkowski, Evan A" w:date="2023-11-29T14:55:00Z">
        <w:r w:rsidR="00096B86">
          <w:rPr>
            <w:bCs/>
          </w:rPr>
          <w:t>inoculated</w:t>
        </w:r>
      </w:ins>
      <w:ins w:id="397" w:author="Perkowski, Evan A" w:date="2023-11-29T14:23:00Z">
        <w:r w:rsidR="002442D6">
          <w:rPr>
            <w:bCs/>
          </w:rPr>
          <w:t xml:space="preserve"> </w:t>
        </w:r>
        <w:r w:rsidR="002442D6">
          <w:rPr>
            <w:bCs/>
            <w:i/>
            <w:iCs/>
          </w:rPr>
          <w:t>G. max</w:t>
        </w:r>
        <w:r w:rsidR="002442D6">
          <w:rPr>
            <w:bCs/>
          </w:rPr>
          <w:t xml:space="preserve"> is more responsive to increasing atmospheric CO</w:t>
        </w:r>
      </w:ins>
      <w:ins w:id="398" w:author="Perkowski, Evan A" w:date="2023-11-29T14:24:00Z">
        <w:r w:rsidR="002442D6">
          <w:rPr>
            <w:bCs/>
            <w:vertAlign w:val="subscript"/>
          </w:rPr>
          <w:t>2</w:t>
        </w:r>
        <w:r w:rsidR="002442D6">
          <w:rPr>
            <w:bCs/>
          </w:rPr>
          <w:t xml:space="preserve"> concentrations </w:t>
        </w:r>
        <w:r w:rsidR="002442D6">
          <w:rPr>
            <w:bCs/>
          </w:rPr>
          <w:fldChar w:fldCharType="begin" w:fldLock="1"/>
        </w:r>
      </w:ins>
      <w:r w:rsidR="002442D6">
        <w:rPr>
          <w:bCs/>
        </w:rPr>
        <w:instrText>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yield","type":"article-journal","volume":"8"},"uris":["http://www.mendeley.com/documents/?uuid=ce631e95-b0ce-4987-95bf-f5a783beed98"]}],"mendeley":{"formattedCitation":"(Ainsworth &lt;i&gt;et al.&lt;/i&gt;, 2002)","plainTextFormattedCitation":"(Ainsworth et al., 2002)","previouslyFormattedCitation":"(Ainsworth &lt;i&gt;et al.&lt;/i&gt;, 2002)"},"properties":{"noteIndex":0},"schema":"https://github.com/citation-style-language/schema/raw/master/csl-citation.json"}</w:instrText>
      </w:r>
      <w:r w:rsidR="002442D6">
        <w:rPr>
          <w:bCs/>
        </w:rPr>
        <w:fldChar w:fldCharType="separate"/>
      </w:r>
      <w:r w:rsidR="002442D6" w:rsidRPr="002442D6">
        <w:rPr>
          <w:bCs/>
          <w:noProof/>
        </w:rPr>
        <w:t xml:space="preserve">(Ainsworth </w:t>
      </w:r>
      <w:r w:rsidR="002442D6" w:rsidRPr="002442D6">
        <w:rPr>
          <w:bCs/>
          <w:i/>
          <w:noProof/>
        </w:rPr>
        <w:t>et al.</w:t>
      </w:r>
      <w:r w:rsidR="002442D6" w:rsidRPr="002442D6">
        <w:rPr>
          <w:bCs/>
          <w:noProof/>
        </w:rPr>
        <w:t>, 2002)</w:t>
      </w:r>
      <w:ins w:id="399" w:author="Perkowski, Evan A" w:date="2023-11-29T14:24:00Z">
        <w:r w:rsidR="002442D6">
          <w:rPr>
            <w:bCs/>
          </w:rPr>
          <w:fldChar w:fldCharType="end"/>
        </w:r>
        <w:r w:rsidR="002442D6">
          <w:rPr>
            <w:bCs/>
          </w:rPr>
          <w:t xml:space="preserve"> and that plant investment to</w:t>
        </w:r>
      </w:ins>
      <w:ins w:id="400" w:author="Perkowski, Evan A" w:date="2023-11-29T14:25:00Z">
        <w:r w:rsidR="002442D6">
          <w:rPr>
            <w:bCs/>
          </w:rPr>
          <w:t>ward</w:t>
        </w:r>
      </w:ins>
      <w:ins w:id="401" w:author="Perkowski, Evan A" w:date="2023-11-29T14:24:00Z">
        <w:r w:rsidR="002442D6">
          <w:rPr>
            <w:bCs/>
          </w:rPr>
          <w:t xml:space="preserve"> s</w:t>
        </w:r>
      </w:ins>
      <w:ins w:id="402" w:author="Perkowski, Evan A" w:date="2023-11-29T14:25:00Z">
        <w:r w:rsidR="002442D6">
          <w:rPr>
            <w:bCs/>
          </w:rPr>
          <w:t>ymbiotic nitrogen fixation</w:t>
        </w:r>
      </w:ins>
      <w:ins w:id="403" w:author="Perkowski, Evan A" w:date="2023-11-29T16:33:00Z">
        <w:r w:rsidR="003E1997">
          <w:rPr>
            <w:bCs/>
          </w:rPr>
          <w:t xml:space="preserve"> tends to be</w:t>
        </w:r>
      </w:ins>
      <w:ins w:id="404" w:author="Perkowski, Evan A" w:date="2023-11-29T14:25:00Z">
        <w:r w:rsidR="002442D6">
          <w:rPr>
            <w:bCs/>
          </w:rPr>
          <w:t xml:space="preserve"> greater under scenarios that increase demand to acquire nitrogen </w:t>
        </w:r>
        <w:r w:rsidR="002442D6">
          <w:rPr>
            <w:bCs/>
          </w:rPr>
          <w:fldChar w:fldCharType="begin" w:fldLock="1"/>
        </w:r>
      </w:ins>
      <w:r w:rsidR="00F442BF">
        <w:rPr>
          <w:bCs/>
        </w:rPr>
        <w:instrText>ADDIN CSL_CITATION {"citationItems":[{"id":"ITEM-1","itemData":{"DOI":"10.3389/fpls.2019.01316","ISSN":"1664-462X","author":[{"dropping-particle":"","family":"Friel","given":"Colleen A","non-dropping-particle":"","parse-names":false,"suffix":""},{"dropping-particle":"","family":"Friesen","given":"Maren L","non-dropping-particle":"","parse-names":false,"suffix":""}],"container-title":"Frontiers in Plant Science","id":"ITEM-1","issued":{"date-parts":[["2019","11","5"]]},"page":"1316","title":"Legumes modulate allocation to rhizobial nitrogen fixation in response to factorial light and nitrogen manipulation","type":"article-journal","volume":"10"},"uris":["http://www.mendeley.com/documents/?uuid=d9883d6e-3df1-4942-af66-0da6c24da3c9"]}],"mendeley":{"formattedCitation":"(Friel &amp; Friesen, 2019)","plainTextFormattedCitation":"(Friel &amp; Friesen, 2019)","previouslyFormattedCitation":"(Friel &amp; Friesen, 2019)"},"properties":{"noteIndex":0},"schema":"https://github.com/citation-style-language/schema/raw/master/csl-citation.json"}</w:instrText>
      </w:r>
      <w:r w:rsidR="002442D6">
        <w:rPr>
          <w:bCs/>
        </w:rPr>
        <w:fldChar w:fldCharType="separate"/>
      </w:r>
      <w:r w:rsidR="002442D6" w:rsidRPr="002442D6">
        <w:rPr>
          <w:bCs/>
          <w:noProof/>
        </w:rPr>
        <w:t>(Friel &amp; Friesen, 2019)</w:t>
      </w:r>
      <w:ins w:id="405" w:author="Perkowski, Evan A" w:date="2023-11-29T14:25:00Z">
        <w:r w:rsidR="002442D6">
          <w:rPr>
            <w:bCs/>
          </w:rPr>
          <w:fldChar w:fldCharType="end"/>
        </w:r>
      </w:ins>
      <w:ins w:id="406" w:author="Perkowski, Evan A" w:date="2023-11-29T14:26:00Z">
        <w:r w:rsidR="002442D6">
          <w:rPr>
            <w:bCs/>
          </w:rPr>
          <w:t>.</w:t>
        </w:r>
      </w:ins>
    </w:p>
    <w:p w14:paraId="3180CBBD" w14:textId="0E6F4519" w:rsidR="00D607CC" w:rsidRDefault="00D607CC" w:rsidP="007D04D7">
      <w:pPr>
        <w:spacing w:line="360" w:lineRule="auto"/>
        <w:rPr>
          <w:bCs/>
        </w:rPr>
      </w:pPr>
    </w:p>
    <w:p w14:paraId="4ABDD205" w14:textId="58587DB5" w:rsidR="007D04D7" w:rsidRDefault="00A8087E" w:rsidP="007D04D7">
      <w:pPr>
        <w:spacing w:line="360" w:lineRule="auto"/>
        <w:rPr>
          <w:bCs/>
          <w:i/>
          <w:iCs/>
        </w:rPr>
      </w:pPr>
      <w:r w:rsidRPr="003609D0">
        <w:rPr>
          <w:bCs/>
          <w:i/>
          <w:iCs/>
        </w:rPr>
        <w:t>Implications for future model development</w:t>
      </w:r>
    </w:p>
    <w:p w14:paraId="67B2F5A2" w14:textId="0F82D325" w:rsidR="001041A7" w:rsidRPr="00D83996" w:rsidRDefault="001041A7" w:rsidP="001041A7">
      <w:pPr>
        <w:spacing w:line="360" w:lineRule="auto"/>
        <w:rPr>
          <w:bCs/>
        </w:rPr>
      </w:pPr>
      <w:r>
        <w:rPr>
          <w:bCs/>
        </w:rPr>
        <w:t xml:space="preserve">Many terrestrial biosphere models predict photosynthetic capacity through </w:t>
      </w:r>
      <w:r w:rsidR="00AC21AF">
        <w:rPr>
          <w:bCs/>
        </w:rPr>
        <w:t xml:space="preserve">parameterized </w:t>
      </w:r>
      <w:r>
        <w:rPr>
          <w:bCs/>
        </w:rPr>
        <w:t xml:space="preserve">relationships between </w:t>
      </w:r>
      <w:r>
        <w:rPr>
          <w:bCs/>
          <w:i/>
          <w:iCs/>
        </w:rPr>
        <w:t>N</w:t>
      </w:r>
      <w:r>
        <w:rPr>
          <w:bCs/>
          <w:vertAlign w:val="subscript"/>
        </w:rPr>
        <w:t>area</w:t>
      </w:r>
      <w:r>
        <w:rPr>
          <w:bCs/>
        </w:rPr>
        <w:t xml:space="preserve"> and </w:t>
      </w:r>
      <w:r>
        <w:rPr>
          <w:bCs/>
          <w:i/>
          <w:iCs/>
        </w:rPr>
        <w:t>V</w:t>
      </w:r>
      <w:r>
        <w:rPr>
          <w:bCs/>
          <w:vertAlign w:val="subscript"/>
        </w:rPr>
        <w:t>cmax</w:t>
      </w:r>
      <w:r>
        <w:rPr>
          <w:bCs/>
        </w:rPr>
        <w:t xml:space="preserve"> </w:t>
      </w:r>
      <w:r>
        <w:rPr>
          <w:bCs/>
        </w:rPr>
        <w:fldChar w:fldCharType="begin" w:fldLock="1"/>
      </w:r>
      <w:r w:rsidR="00A97F63">
        <w:rPr>
          <w:bCs/>
        </w:rPr>
        <w:instrText>ADDIN CSL_CITATION {"citationItems":[{"id":"ITEM-1","itemData":{"DOI":"10.1111/nph.14283","ISSN":"0028-646X","abstract":"Accurate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models.","author":[{"dropping-particle":"","family":"Rogers","given":"Alistair","non-dropping-particle":"","parse-names":false,"suffix":""},{"dropping-particle":"","family":"Medlyn","given":"Belinda E","non-dropping-particle":"","parse-names":false,"suffix":""},{"dropping-particle":"","family":"Dukes","given":"Jeffrey S","non-dropping-particle":"","parse-names":false,"suffix":""},{"dropping-particle":"","family":"Bonan","given":"Gordon B","non-dropping-particle":"","parse-names":false,"suffix":""},{"dropping-particle":"","family":"Caemmerer","given":"Susanne","non-dropping-particle":"","parse-names":false,"suffix":""},{"dropping-particle":"","family":"Dietze","given":"Michael C","non-dropping-particle":"","parse-names":false,"suffix":""},{"dropping-particle":"","family":"Kattge","given":"Jens","non-dropping-particle":"","parse-names":false,"suffix":""},{"dropping-particle":"","family":"Leakey","given":"Andrew D B","non-dropping-particle":"","parse-names":false,"suffix":""},{"dropping-particle":"","family":"Mercado","given":"Lina M","non-dropping-particle":"","parse-names":false,"suffix":""},{"dropping-particle":"","family":"Niinemets","given":"Ülo","non-dropping-particle":"","parse-names":false,"suffix":""},{"dropping-particle":"","family":"Prentice","given":"I Colin","non-dropping-particle":"","parse-names":false,"suffix":""},{"dropping-particle":"","family":"Serbin","given":"Shawn P","non-dropping-particle":"","parse-names":false,"suffix":""},{"dropping-particle":"","family":"Sitch","given":"Stephen","non-dropping-particle":"","parse-names":false,"suffix":""},{"dropping-particle":"","family":"Way","given":"Danielle A","non-dropping-particle":"","parse-names":false,"suffix":""},{"dropping-particle":"","family":"Zaehle","given":"Sönke","non-dropping-particle":"","parse-names":false,"suffix":""}],"container-title":"New Phytologist","id":"ITEM-1","issue":"1","issued":{"date-parts":[["2017","1","28"]]},"page":"22-42","title":"A roadmap for improving the representation of photosynthesis in Earth system models","type":"article-journal","volume":"213"},"uris":["http://www.mendeley.com/documents/?uuid=df30a387-8a01-4303-a74e-32eb89075515"]},{"id":"ITEM-2","itemData":{"DOI":"10.1007/s11120-013-9818-1","ISSN":"0166-8595","author":[{"dropping-particle":"","family":"Rogers","given":"Alistair","non-dropping-particle":"","parse-names":false,"suffix":""}],"container-title":"Photosynthesis Research","id":"ITEM-2","issue":"1-2","issued":{"date-parts":[["2014","2","7"]]},"page":"15-29","title":"The use and misuse of V&lt;sub&gt;c,max&lt;/sub&gt; in Earth System Models","type":"article-journal","volume":"119"},"uris":["http://www.mendeley.com/documents/?uuid=25f28ff1-7c62-46f2-9b1d-60fafb9797ef"]}],"mendeley":{"formattedCitation":"(Rogers, 2014; Rogers &lt;i&gt;et al.&lt;/i&gt;, 2017)","plainTextFormattedCitation":"(Rogers, 2014; Rogers et al., 2017)","previouslyFormattedCitation":"(Rogers, 2014; Rogers &lt;i&gt;et al.&lt;/i&gt;, 2017)"},"properties":{"noteIndex":0},"schema":"https://github.com/citation-style-language/schema/raw/master/csl-citation.json"}</w:instrText>
      </w:r>
      <w:r>
        <w:rPr>
          <w:bCs/>
        </w:rPr>
        <w:fldChar w:fldCharType="separate"/>
      </w:r>
      <w:r w:rsidRPr="007417EA">
        <w:rPr>
          <w:bCs/>
          <w:noProof/>
        </w:rPr>
        <w:t xml:space="preserve">(Rogers, 2014; Rogers </w:t>
      </w:r>
      <w:r w:rsidRPr="007417EA">
        <w:rPr>
          <w:bCs/>
          <w:i/>
          <w:noProof/>
        </w:rPr>
        <w:t>et al.</w:t>
      </w:r>
      <w:r w:rsidRPr="007417EA">
        <w:rPr>
          <w:bCs/>
          <w:noProof/>
        </w:rPr>
        <w:t>, 2017)</w:t>
      </w:r>
      <w:r>
        <w:rPr>
          <w:bCs/>
        </w:rPr>
        <w:fldChar w:fldCharType="end"/>
      </w:r>
      <w:r>
        <w:rPr>
          <w:bCs/>
        </w:rPr>
        <w:t xml:space="preserve">, which assumes that leaf nitrogen-photosynthesis relationships are constant across growing environments. Our results build on previous work suggesting that leaf nitrogen-photosynthesis relationships dynamically change across growing environments </w:t>
      </w:r>
      <w:r>
        <w:rPr>
          <w:bCs/>
        </w:rPr>
        <w:fldChar w:fldCharType="begin" w:fldLock="1"/>
      </w:r>
      <w:r w:rsidR="00A97F63">
        <w:rPr>
          <w:bCs/>
        </w:rPr>
        <w:instrText>ADDIN CSL_CITATION {"citationItems":[{"id":"ITEM-1","itemData":{"DOI":"10.1111/nph.18076","ISSN":"0028-646X","abstract":"Nitrogen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limitation.","author":[{"dropping-particle":"","family":"Dong","given":"Ning","non-dropping-particle":"","parse-names":false,"suffix":""},{"dropping-particle":"","family":"Wright","given":"Ian J","non-dropping-particle":"","parse-names":false,"suffix":""},{"dropping-particle":"","family":"Chen","given":"Jing M","non-dropping-particle":"","parse-names":false,"suffix":""},{"dropping-particle":"","family":"Luo","given":"Xiangzhong","non-dropping-particle":"","parse-names":false,"suffix":""},{"dropping-particle":"","family":"Wang","given":"Han","non-dropping-particle":"","parse-names":false,"suffix":""},{"dropping-particle":"","family":"Keenan","given":"Trevor F","non-dropping-particle":"","parse-names":false,"suffix":""},{"dropping-particle":"","family":"Smith","given":"Nicholas G","non-dropping-particle":"","parse-names":false,"suffix":""},{"dropping-particle":"","family":"Prentice","given":"Iain Colin","non-dropping-particle":"","parse-names":false,"suffix":""}],"container-title":"New Phytologist","id":"ITEM-1","issue":"5","issued":{"date-parts":[["2022","9","22"]]},"page":"1692-1700","title":"Rising CO&lt;sub&gt;2&lt;/sub&gt; and warming reduce global canopy demand for nitrogen","type":"article-journal","volume":"235"},"uris":["http://www.mendeley.com/documents/?uuid=8f26b717-0c63-4a11-b766-e27b90eb396f"]},{"id":"ITEM-2","itemData":{"DOI":"10.1038/s41467-021-25163-9","ISSN":"2041-1723","abstract":"Plants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potential.","author":[{"dropping-particle":"","family":"Luo","given":"Xiangzhong","non-dropping-particle":"","parse-names":false,"suffix":""},{"dropping-particle":"","family":"Keenan","given":"Trevor F","non-dropping-particle":"","parse-names":false,"suffix":""},{"dropping-particle":"","family":"Chen","given":"Jing M","non-dropping-particle":"","parse-names":false,"suffix":""},{"dropping-particle":"","family":"Croft","given":"Holly","non-dropping-particle":"","parse-names":false,"suffix":""},{"dropping-particle":"","family":"Prentice","given":"I Colin","non-dropping-particle":"","parse-names":false,"suffix":""},{"dropping-particle":"","family":"Smith","given":"Nicholas G","non-dropping-particle":"","parse-names":false,"suffix":""},{"dropping-particle":"","family":"Walker","given":"Anthony P","non-dropping-particle":"","parse-names":false,"suffix":""},{"dropping-particle":"","family":"Wang","given":"Han","non-dropping-particle":"","parse-names":false,"suffix":""},{"dropping-particle":"","family":"Wang","given":"Rong","non-dropping-particle":"","parse-names":false,"suffix":""},{"dropping-particle":"","family":"Xu","given":"Chonggang","non-dropping-particle":"","parse-names":false,"suffix":""},{"dropping-particle":"","family":"Zhang","given":"Yao","non-dropping-particle":"","parse-names":false,"suffix":""}],"container-title":"Nature Communications","id":"ITEM-2","issue":"1","issued":{"date-parts":[["2021","12","11"]]},"page":"4866","title":"Global variation in the fraction of leaf nitrogen allocated to photosynthesis","type":"article-journal","volume":"12"},"uris":["http://www.mendeley.com/documents/?uuid=62a830f1-e0ca-44ad-b8d0-98375daf280e"]},{"id":"ITEM-3","itemData":{"DOI":"10.1093/jxb/erad195","ISSN":"0022-0957","abstract":"The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those in G. max, probably due to strong G. max investments in root nodulation under low soil nitrogen. Nonetheless, whole-plant growth was significantly enhanced by increased soil nitrogen in both species. Light availability consistently increased relative leaf nitrogen allocation to leaf photosynthesis and whole-plant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increased.","author":[{"dropping-particle":"","family":"Waring","given":"Elizabeth F","non-dropping-particle":"","parse-names":false,"suffix":""},{"dropping-particle":"","family":"Perkowski","given":"Evan A","non-dropping-particle":"","parse-names":false,"suffix":""},{"dropping-particle":"","family":"Smith","given":"Nicholas G","non-dropping-particle":"","parse-names":false,"suffix":""}],"container-title":"Journal of Experimental Botany","id":"ITEM-3","issue":"17","issued":{"date-parts":[["2023","9","13"]]},"page":"5166-5180","title":"Soil nitrogen fertilization reduces relative leaf nitrogen allocation to photosynthesis","type":"article-journal","volume":"74"},"uris":["http://www.mendeley.com/documents/?uuid=84f9e119-629b-4d40-ad7f-87f747ce2e46"]},{"id":"ITEM-4","itemData":{"DOI":"10.1111/gcb.15212","ISSN":"1354-1013","abstract":"The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theory","type":"article-journal","volume":"26"},"uris":["http://www.mendeley.com/documents/?uuid=bbe0947b-b3f9-4a9e-999f-3f077c3079d4"]}],"mendeley":{"formattedCitation":"(Smith &amp; Keenan, 2020; Luo &lt;i&gt;et al.&lt;/i&gt;, 2021; Dong &lt;i&gt;et al.&lt;/i&gt;, 2022b; Waring &lt;i&gt;et al.&lt;/i&gt;, 2023)","plainTextFormattedCitation":"(Smith &amp; Keenan, 2020; Luo et al., 2021; Dong et al., 2022b; Waring et al., 2023)","previouslyFormattedCitation":"(Smith &amp; Keenan, 2020; Luo &lt;i&gt;et al.&lt;/i&gt;, 2021; Dong &lt;i&gt;et al.&lt;/i&gt;, 2022b; Waring &lt;i&gt;et al.&lt;/i&gt;, 2023)"},"properties":{"noteIndex":0},"schema":"https://github.com/citation-style-language/schema/raw/master/csl-citation.json"}</w:instrText>
      </w:r>
      <w:r>
        <w:rPr>
          <w:bCs/>
        </w:rPr>
        <w:fldChar w:fldCharType="separate"/>
      </w:r>
      <w:r w:rsidR="00AC21AF" w:rsidRPr="00AC21AF">
        <w:rPr>
          <w:bCs/>
          <w:noProof/>
        </w:rPr>
        <w:t xml:space="preserve">(Smith &amp; Keenan, 2020; Luo </w:t>
      </w:r>
      <w:r w:rsidR="00AC21AF" w:rsidRPr="00AC21AF">
        <w:rPr>
          <w:bCs/>
          <w:i/>
          <w:noProof/>
        </w:rPr>
        <w:t>et al.</w:t>
      </w:r>
      <w:r w:rsidR="00AC21AF" w:rsidRPr="00AC21AF">
        <w:rPr>
          <w:bCs/>
          <w:noProof/>
        </w:rPr>
        <w:t xml:space="preserve">, 2021; Dong </w:t>
      </w:r>
      <w:r w:rsidR="00AC21AF" w:rsidRPr="00AC21AF">
        <w:rPr>
          <w:bCs/>
          <w:i/>
          <w:noProof/>
        </w:rPr>
        <w:t>et al.</w:t>
      </w:r>
      <w:r w:rsidR="00AC21AF" w:rsidRPr="00AC21AF">
        <w:rPr>
          <w:bCs/>
          <w:noProof/>
        </w:rPr>
        <w:t xml:space="preserve">, 2022b; Waring </w:t>
      </w:r>
      <w:r w:rsidR="00AC21AF" w:rsidRPr="00AC21AF">
        <w:rPr>
          <w:bCs/>
          <w:i/>
          <w:noProof/>
        </w:rPr>
        <w:t>et al.</w:t>
      </w:r>
      <w:r w:rsidR="00AC21AF" w:rsidRPr="00AC21AF">
        <w:rPr>
          <w:bCs/>
          <w:noProof/>
        </w:rPr>
        <w:t>, 2023)</w:t>
      </w:r>
      <w:r>
        <w:rPr>
          <w:bCs/>
        </w:rPr>
        <w:fldChar w:fldCharType="end"/>
      </w:r>
      <w:r>
        <w:rPr>
          <w:bCs/>
        </w:rPr>
        <w:t xml:space="preserve">, as </w:t>
      </w:r>
      <w:r w:rsidR="00D83996">
        <w:rPr>
          <w:bCs/>
        </w:rPr>
        <w:t>elevated CO</w:t>
      </w:r>
      <w:r w:rsidR="00D83996">
        <w:rPr>
          <w:bCs/>
          <w:vertAlign w:val="subscript"/>
        </w:rPr>
        <w:t>2</w:t>
      </w:r>
      <w:r w:rsidR="00D83996">
        <w:rPr>
          <w:bCs/>
        </w:rPr>
        <w:t xml:space="preserve"> reduced leaf nitrogen content more strongly than it increased </w:t>
      </w:r>
      <w:proofErr w:type="spellStart"/>
      <w:r w:rsidR="00D83996">
        <w:rPr>
          <w:bCs/>
          <w:i/>
          <w:iCs/>
        </w:rPr>
        <w:t>A</w:t>
      </w:r>
      <w:r w:rsidR="00D83996">
        <w:rPr>
          <w:bCs/>
          <w:vertAlign w:val="subscript"/>
        </w:rPr>
        <w:t>net,growth</w:t>
      </w:r>
      <w:proofErr w:type="spellEnd"/>
      <w:r w:rsidR="00D83996">
        <w:rPr>
          <w:bCs/>
        </w:rPr>
        <w:t xml:space="preserve"> and decreased </w:t>
      </w:r>
      <w:r>
        <w:rPr>
          <w:bCs/>
          <w:i/>
          <w:iCs/>
        </w:rPr>
        <w:t>V</w:t>
      </w:r>
      <w:r>
        <w:rPr>
          <w:bCs/>
          <w:vertAlign w:val="subscript"/>
        </w:rPr>
        <w:t>cmax25</w:t>
      </w:r>
      <w:r>
        <w:rPr>
          <w:bCs/>
        </w:rPr>
        <w:t xml:space="preserve"> and </w:t>
      </w:r>
      <w:r>
        <w:rPr>
          <w:bCs/>
          <w:i/>
          <w:iCs/>
        </w:rPr>
        <w:t>J</w:t>
      </w:r>
      <w:r>
        <w:rPr>
          <w:bCs/>
          <w:vertAlign w:val="subscript"/>
        </w:rPr>
        <w:t>max25</w:t>
      </w:r>
      <w:r w:rsidR="00D83996">
        <w:rPr>
          <w:bCs/>
        </w:rPr>
        <w:t xml:space="preserve">. </w:t>
      </w:r>
      <w:r w:rsidR="003609D0">
        <w:rPr>
          <w:bCs/>
        </w:rPr>
        <w:t>Additionally,</w:t>
      </w:r>
      <w:r w:rsidR="00B97BF5">
        <w:rPr>
          <w:bCs/>
        </w:rPr>
        <w:t xml:space="preserve"> </w:t>
      </w:r>
      <w:r w:rsidR="003609D0">
        <w:rPr>
          <w:bCs/>
        </w:rPr>
        <w:t>positive effect</w:t>
      </w:r>
      <w:ins w:id="407" w:author="Perkowski, Evan A" w:date="2023-11-29T16:36:00Z">
        <w:r w:rsidR="003E1997">
          <w:rPr>
            <w:bCs/>
          </w:rPr>
          <w:t>s</w:t>
        </w:r>
      </w:ins>
      <w:r w:rsidR="003609D0">
        <w:rPr>
          <w:bCs/>
        </w:rPr>
        <w:t xml:space="preserve"> of </w:t>
      </w:r>
      <w:ins w:id="408" w:author="Perkowski, Evan A" w:date="2023-11-27T14:23:00Z">
        <w:r w:rsidR="00DA5BFD">
          <w:rPr>
            <w:bCs/>
          </w:rPr>
          <w:t xml:space="preserve">nitrogen </w:t>
        </w:r>
      </w:ins>
      <w:r w:rsidR="003609D0">
        <w:rPr>
          <w:bCs/>
        </w:rPr>
        <w:t xml:space="preserve">fertilization on </w:t>
      </w:r>
      <w:ins w:id="409" w:author="Perkowski, Evan A" w:date="2023-11-29T16:36:00Z">
        <w:r w:rsidR="003E1997">
          <w:rPr>
            <w:bCs/>
          </w:rPr>
          <w:t xml:space="preserve">indices of </w:t>
        </w:r>
      </w:ins>
      <w:r w:rsidR="003609D0">
        <w:rPr>
          <w:bCs/>
        </w:rPr>
        <w:t>photosynthetic capacity w</w:t>
      </w:r>
      <w:r w:rsidR="003E1997">
        <w:rPr>
          <w:bCs/>
        </w:rPr>
        <w:t>ere</w:t>
      </w:r>
      <w:r w:rsidR="003609D0">
        <w:rPr>
          <w:bCs/>
        </w:rPr>
        <w:t xml:space="preserve"> only apparent in uninoculated plants, as there was no effect of </w:t>
      </w:r>
      <w:r w:rsidR="004968DF">
        <w:rPr>
          <w:bCs/>
        </w:rPr>
        <w:t xml:space="preserve">nitrogen </w:t>
      </w:r>
      <w:r w:rsidR="003609D0">
        <w:rPr>
          <w:bCs/>
        </w:rPr>
        <w:t xml:space="preserve">fertilization on </w:t>
      </w:r>
      <w:r w:rsidR="003609D0">
        <w:rPr>
          <w:bCs/>
          <w:i/>
          <w:iCs/>
        </w:rPr>
        <w:t>V</w:t>
      </w:r>
      <w:r w:rsidR="003609D0">
        <w:rPr>
          <w:bCs/>
          <w:vertAlign w:val="subscript"/>
        </w:rPr>
        <w:t>cmax25</w:t>
      </w:r>
      <w:r w:rsidR="003609D0">
        <w:rPr>
          <w:bCs/>
        </w:rPr>
        <w:t xml:space="preserve"> or </w:t>
      </w:r>
      <w:r w:rsidR="003609D0">
        <w:rPr>
          <w:bCs/>
          <w:i/>
          <w:iCs/>
        </w:rPr>
        <w:t>J</w:t>
      </w:r>
      <w:r w:rsidR="003609D0">
        <w:rPr>
          <w:bCs/>
          <w:vertAlign w:val="subscript"/>
        </w:rPr>
        <w:t>max25</w:t>
      </w:r>
      <w:r w:rsidR="003609D0">
        <w:rPr>
          <w:bCs/>
        </w:rPr>
        <w:t xml:space="preserve"> in inoculated plants regardless of CO</w:t>
      </w:r>
      <w:r w:rsidR="003609D0">
        <w:rPr>
          <w:bCs/>
          <w:vertAlign w:val="subscript"/>
        </w:rPr>
        <w:t>2</w:t>
      </w:r>
      <w:r w:rsidR="003609D0">
        <w:rPr>
          <w:bCs/>
        </w:rPr>
        <w:t xml:space="preserve"> treatment. </w:t>
      </w:r>
      <w:r w:rsidR="00B97BF5">
        <w:rPr>
          <w:bCs/>
        </w:rPr>
        <w:t>The p</w:t>
      </w:r>
      <w:r w:rsidR="003609D0">
        <w:rPr>
          <w:bCs/>
        </w:rPr>
        <w:t xml:space="preserve">ositive effect of increasing </w:t>
      </w:r>
      <w:r w:rsidR="004968DF">
        <w:rPr>
          <w:bCs/>
        </w:rPr>
        <w:t xml:space="preserve">nitrogen </w:t>
      </w:r>
      <w:r w:rsidR="003609D0">
        <w:rPr>
          <w:bCs/>
        </w:rPr>
        <w:t xml:space="preserve">fertilization on </w:t>
      </w:r>
      <w:r w:rsidR="003609D0">
        <w:rPr>
          <w:bCs/>
          <w:i/>
          <w:iCs/>
        </w:rPr>
        <w:t>N</w:t>
      </w:r>
      <w:r w:rsidR="003609D0">
        <w:rPr>
          <w:bCs/>
          <w:vertAlign w:val="subscript"/>
        </w:rPr>
        <w:t>area</w:t>
      </w:r>
      <w:r w:rsidR="003609D0">
        <w:rPr>
          <w:bCs/>
        </w:rPr>
        <w:t xml:space="preserve"> and </w:t>
      </w:r>
      <w:proofErr w:type="spellStart"/>
      <w:r w:rsidR="003609D0">
        <w:rPr>
          <w:bCs/>
          <w:i/>
          <w:iCs/>
        </w:rPr>
        <w:t>Chl</w:t>
      </w:r>
      <w:r w:rsidR="003609D0">
        <w:rPr>
          <w:bCs/>
          <w:vertAlign w:val="subscript"/>
        </w:rPr>
        <w:t>area</w:t>
      </w:r>
      <w:proofErr w:type="spellEnd"/>
      <w:r w:rsidR="003609D0">
        <w:rPr>
          <w:bCs/>
        </w:rPr>
        <w:t xml:space="preserve"> w</w:t>
      </w:r>
      <w:r w:rsidR="00B97BF5">
        <w:rPr>
          <w:bCs/>
        </w:rPr>
        <w:t>as</w:t>
      </w:r>
      <w:r w:rsidR="003609D0">
        <w:rPr>
          <w:bCs/>
        </w:rPr>
        <w:t xml:space="preserve"> </w:t>
      </w:r>
      <w:r w:rsidR="003609D0">
        <w:rPr>
          <w:bCs/>
        </w:rPr>
        <w:lastRenderedPageBreak/>
        <w:t xml:space="preserve">also markedly weaker in inoculated plants compared to uninoculated plants. These patterns indicate that </w:t>
      </w:r>
      <w:r w:rsidR="004014B1">
        <w:rPr>
          <w:bCs/>
        </w:rPr>
        <w:t xml:space="preserve">leaf nitrogen-photosynthesis relationships </w:t>
      </w:r>
      <w:r w:rsidR="00A624CA">
        <w:rPr>
          <w:bCs/>
        </w:rPr>
        <w:t>are</w:t>
      </w:r>
      <w:r w:rsidR="004014B1">
        <w:rPr>
          <w:bCs/>
        </w:rPr>
        <w:t xml:space="preserve"> context</w:t>
      </w:r>
      <w:r w:rsidR="00B97BF5">
        <w:rPr>
          <w:bCs/>
        </w:rPr>
        <w:t>-</w:t>
      </w:r>
      <w:r w:rsidR="004014B1">
        <w:rPr>
          <w:bCs/>
        </w:rPr>
        <w:t>dependent on nitrogen acquisition strategy, may only be constant in environments where nitrogen</w:t>
      </w:r>
      <w:r w:rsidR="00AC21AF">
        <w:rPr>
          <w:bCs/>
        </w:rPr>
        <w:t xml:space="preserve"> supply</w:t>
      </w:r>
      <w:r w:rsidR="004014B1">
        <w:rPr>
          <w:bCs/>
        </w:rPr>
        <w:t xml:space="preserve"> limits leaf physiology, and will likely shift in response to increasing atmospheric CO</w:t>
      </w:r>
      <w:r w:rsidR="004014B1">
        <w:rPr>
          <w:bCs/>
          <w:vertAlign w:val="subscript"/>
        </w:rPr>
        <w:t>2</w:t>
      </w:r>
      <w:r w:rsidR="004014B1">
        <w:rPr>
          <w:bCs/>
        </w:rPr>
        <w:t xml:space="preserve"> concentrations. </w:t>
      </w:r>
      <w:r w:rsidR="003609D0">
        <w:rPr>
          <w:bCs/>
        </w:rPr>
        <w:t>Terrestrial biosphere models tha</w:t>
      </w:r>
      <w:r w:rsidR="002D0632">
        <w:rPr>
          <w:bCs/>
        </w:rPr>
        <w:t>t predict</w:t>
      </w:r>
      <w:r w:rsidR="003609D0">
        <w:rPr>
          <w:bCs/>
        </w:rPr>
        <w:t xml:space="preserve"> photosynthetic capacity through parameterized relationships between </w:t>
      </w:r>
      <w:r w:rsidR="003609D0">
        <w:rPr>
          <w:bCs/>
          <w:i/>
          <w:iCs/>
        </w:rPr>
        <w:t>N</w:t>
      </w:r>
      <w:r w:rsidR="003609D0">
        <w:rPr>
          <w:bCs/>
          <w:vertAlign w:val="subscript"/>
        </w:rPr>
        <w:t>area</w:t>
      </w:r>
      <w:r w:rsidR="003609D0">
        <w:rPr>
          <w:bCs/>
        </w:rPr>
        <w:t xml:space="preserve"> and </w:t>
      </w:r>
      <w:r w:rsidR="003609D0">
        <w:rPr>
          <w:bCs/>
          <w:i/>
          <w:iCs/>
        </w:rPr>
        <w:t>V</w:t>
      </w:r>
      <w:r w:rsidR="003609D0">
        <w:rPr>
          <w:bCs/>
          <w:vertAlign w:val="subscript"/>
        </w:rPr>
        <w:t>cmax</w:t>
      </w:r>
      <w:r w:rsidR="003609D0">
        <w:rPr>
          <w:bCs/>
        </w:rPr>
        <w:t xml:space="preserve"> </w:t>
      </w:r>
      <w:r w:rsidR="001E1F12">
        <w:rPr>
          <w:bCs/>
        </w:rPr>
        <w:fldChar w:fldCharType="begin" w:fldLock="1"/>
      </w:r>
      <w:r w:rsidR="00C60422">
        <w:rPr>
          <w:bCs/>
        </w:rPr>
        <w:instrText>ADDIN CSL_CITATION {"citationItems":[{"id":"ITEM-1","itemData":{"DOI":"10.1111/j.1365-2486.2008.01744.x","ISSN":"13541013","abstract":"Photosynthetic capacity and its relationship to leaf nitrogen content are two of the most sensitive parameters of terrestrial biosphere models (TBM) whose representation in global-scale simulations has been severely hampered by a lack of systematic analyses using a sufficiently broad database. Here, we use data of qualitative traits, climate and soil to subdivide the terrestrial vegetation into functional types (PFT), and then assimilate observations of carboxylation capacity, Vmax (723 data points), and maximum photosynthesis rates, Amax (776 data points), into the C3 photosynthesis model proposed by Farquhar et al. to constrain the relationship of Vmax25 (Vmax normalised to 25°C) to leaf nitrogen content per unit leaf area for each PFT. In a second step, the resulting functions are used to predict Vmax25 per PFT from easily measurable values of leaf nitrogen content in natural vegetation (1966 data points). Mean values of Vmax25 thus obtained are implemented into a TBM (BETHY within the coupled climate-vegetation model ECHAM5/JSBACH) and modelled gross primary production (GPP) is compared with independent observations on stand scale. Apart from providing parameter ranges per PFT constrained from much more comprehensive data, the results of this analysis enable several major improvements on previous parameterisations. (1) The range of mean Vmax25 between PFTs is dominated by differences of photosynthetic nitrogen use efficiency (NUE, defined as Vmax25 divided by leaf nitrogen content), while within each PFT, the scatter of Vmax25 values is dominated by the high variability of leaf nitrogen content. (2) We find a systematic depression of NUE on certain tropical soils that are known to be deficient in phosphorous. (3) Vmax25 of tropical trees derived by this study is substantially lower than earlier estimates currently used in TBMs, with an obvious effect on modelled GPP and surface temperature. (4) The root-mean-squared difference between modelled and observed GPP is substantially reduced. © 2009 The Authors Journal compilation © 2009 Blackwell Publishing.","author":[{"dropping-particle":"","family":"Kattge","given":"Jens","non-dropping-particle":"","parse-names":false,"suffix":""},{"dropping-particle":"","family":"Knorr","given":"Wolfgang","non-dropping-particle":"","parse-names":false,"suffix":""},{"dropping-particle":"","family":"Raddatz","given":"Thomas","non-dropping-particle":"","parse-names":false,"suffix":""},{"dropping-particle":"","family":"Wirth","given":"Christian","non-dropping-particle":"","parse-names":false,"suffix":""}],"container-title":"Global Change Biology","id":"ITEM-1","issue":"4","issued":{"date-parts":[["2009"]]},"page":"976-991","title":"Quantifying photosynthetic capacity and its relationship to leaf nitrogen content for global-scale terrestrial biosphere models","type":"article-journal","volume":"15"},"uris":["http://www.mendeley.com/documents/?uuid=c0e3da8f-9fed-4257-bc51-089b780ccaa1"]},{"id":"ITEM-2","itemData":{"DOI":"10.1002/ece3.1173","ISSN":"20457758","author":[{"dropping-particle":"","family":"Walker","given":"Anthony P","non-dropping-particle":"","parse-names":false,"suffix":""},{"dropping-particle":"","family":"Beckerman","given":"Andrew P","non-dropping-particle":"","parse-names":false,"suffix":""},{"dropping-particle":"","family":"Gu","given":"Lianhong","non-dropping-particle":"","parse-names":false,"suffix":""},{"dropping-particle":"","family":"Kattge","given":"Jens","non-dropping-particle":"","parse-names":false,"suffix":""},{"dropping-particle":"","family":"Cernusak","given":"Lucas A","non-dropping-particle":"","parse-names":false,"suffix":""},{"dropping-particle":"","family":"Domingues","given":"Tomas F","non-dropping-particle":"","parse-names":false,"suffix":""},{"dropping-particle":"","family":"Scales","given":"Joanna C","non-dropping-particle":"","parse-names":false,"suffix":""},{"dropping-particle":"","family":"Wohlfahrt","given":"Georg","non-dropping-particle":"","parse-names":false,"suffix":""},{"dropping-particle":"","family":"Wullschleger","given":"Stan D","non-dropping-particle":"","parse-names":false,"suffix":""},{"dropping-particle":"","family":"Woodward","given":"F. Ian","non-dropping-particle":"","parse-names":false,"suffix":""}],"container-title":"Ecology and Evolution","id":"ITEM-2","issue":"16","issued":{"date-parts":[["2014","8"]]},"page":"3218-3235","title":"The relationship of leaf photosynthetic traits - V&lt;sub&gt;cmax&lt;/sub&gt; and J&lt;sub&gt;max&lt;/sub&gt; - to leaf nitrogen, leaf phosphorus, and specific leaf area: a meta-analysis and modeling study","type":"article-journal","volume":"4"},"uris":["http://www.mendeley.com/documents/?uuid=f2d11739-e7fe-4603-a9bb-fc59ddb6a65c"]}],"mendeley":{"formattedCitation":"(Kattge &lt;i&gt;et al.&lt;/i&gt;, 2009; Walker &lt;i&gt;et al.&lt;/i&gt;, 2014)","manualFormatting":"(e.g., Kattge et al., 2009; Walker et al., 2014)","plainTextFormattedCitation":"(Kattge et al., 2009; Walker et al., 2014)","previouslyFormattedCitation":"(Kattge &lt;i&gt;et al.&lt;/i&gt;, 2009; Walker &lt;i&gt;et al.&lt;/i&gt;, 2014)"},"properties":{"noteIndex":0},"schema":"https://github.com/citation-style-language/schema/raw/master/csl-citation.json"}</w:instrText>
      </w:r>
      <w:r w:rsidR="001E1F12">
        <w:rPr>
          <w:bCs/>
        </w:rPr>
        <w:fldChar w:fldCharType="separate"/>
      </w:r>
      <w:r w:rsidR="001E1F12" w:rsidRPr="001E1F12">
        <w:rPr>
          <w:bCs/>
          <w:noProof/>
        </w:rPr>
        <w:t>(</w:t>
      </w:r>
      <w:ins w:id="410" w:author="Perkowski, Evan A" w:date="2023-11-29T16:25:00Z">
        <w:r w:rsidR="001E1F12">
          <w:rPr>
            <w:bCs/>
            <w:noProof/>
          </w:rPr>
          <w:t xml:space="preserve">e.g., </w:t>
        </w:r>
      </w:ins>
      <w:r w:rsidR="001E1F12" w:rsidRPr="001E1F12">
        <w:rPr>
          <w:bCs/>
          <w:noProof/>
        </w:rPr>
        <w:t xml:space="preserve">Kattge </w:t>
      </w:r>
      <w:r w:rsidR="001E1F12" w:rsidRPr="001E1F12">
        <w:rPr>
          <w:bCs/>
          <w:i/>
          <w:noProof/>
        </w:rPr>
        <w:t>et al.</w:t>
      </w:r>
      <w:r w:rsidR="001E1F12" w:rsidRPr="001E1F12">
        <w:rPr>
          <w:bCs/>
          <w:noProof/>
        </w:rPr>
        <w:t xml:space="preserve">, 2009; Walker </w:t>
      </w:r>
      <w:r w:rsidR="001E1F12" w:rsidRPr="001E1F12">
        <w:rPr>
          <w:bCs/>
          <w:i/>
          <w:noProof/>
        </w:rPr>
        <w:t>et al.</w:t>
      </w:r>
      <w:r w:rsidR="001E1F12" w:rsidRPr="001E1F12">
        <w:rPr>
          <w:bCs/>
          <w:noProof/>
        </w:rPr>
        <w:t>, 2014)</w:t>
      </w:r>
      <w:ins w:id="411" w:author="Perkowski, Evan A" w:date="2023-11-29T16:25:00Z">
        <w:r w:rsidR="001E1F12">
          <w:rPr>
            <w:bCs/>
          </w:rPr>
          <w:fldChar w:fldCharType="end"/>
        </w:r>
      </w:ins>
      <w:ins w:id="412" w:author="Perkowski, Evan A" w:date="2023-11-29T16:24:00Z">
        <w:r w:rsidR="001E1F12">
          <w:rPr>
            <w:bCs/>
          </w:rPr>
          <w:t xml:space="preserve"> </w:t>
        </w:r>
      </w:ins>
      <w:r w:rsidR="003609D0">
        <w:rPr>
          <w:bCs/>
        </w:rPr>
        <w:t>may risk overestimating photosynthetic capacity</w:t>
      </w:r>
      <w:r w:rsidR="00263CE3">
        <w:rPr>
          <w:bCs/>
        </w:rPr>
        <w:t>, therefore net primary productivity and the magnitude of the land carbon sink, under future novel growth environments.</w:t>
      </w:r>
    </w:p>
    <w:p w14:paraId="7BBD18D1" w14:textId="1EC6DC8A" w:rsidR="0095073C" w:rsidRDefault="001041A7" w:rsidP="003609D0">
      <w:pPr>
        <w:spacing w:line="360" w:lineRule="auto"/>
        <w:ind w:firstLine="720"/>
        <w:rPr>
          <w:ins w:id="413" w:author="Perkowski, Evan A" w:date="2023-11-29T12:15:00Z"/>
          <w:bCs/>
        </w:rPr>
      </w:pPr>
      <w:r>
        <w:rPr>
          <w:bCs/>
        </w:rPr>
        <w:t xml:space="preserve">Our results demonstrate that optimal resource allocation to photosynthetic capacity defines leaf responses to </w:t>
      </w:r>
      <w:r>
        <w:t>elevated CO</w:t>
      </w:r>
      <w:r>
        <w:rPr>
          <w:vertAlign w:val="subscript"/>
        </w:rPr>
        <w:t>2</w:t>
      </w:r>
      <w:r>
        <w:rPr>
          <w:bCs/>
        </w:rPr>
        <w:t xml:space="preserve"> and that these responses are independent of </w:t>
      </w:r>
      <w:r w:rsidR="00A624CA">
        <w:rPr>
          <w:bCs/>
        </w:rPr>
        <w:t>nitrogen supply</w:t>
      </w:r>
      <w:r>
        <w:rPr>
          <w:bCs/>
        </w:rPr>
        <w:t>. Current approaches for simulating photosynthetic responses to CO</w:t>
      </w:r>
      <w:r>
        <w:rPr>
          <w:bCs/>
          <w:vertAlign w:val="subscript"/>
        </w:rPr>
        <w:t>2</w:t>
      </w:r>
      <w:r>
        <w:rPr>
          <w:bCs/>
        </w:rPr>
        <w:t xml:space="preserve"> </w:t>
      </w:r>
      <w:r w:rsidR="00A32073">
        <w:rPr>
          <w:bCs/>
        </w:rPr>
        <w:t xml:space="preserve">in terrestrial biosphere models that couple carbon and nitrogen cycles often </w:t>
      </w:r>
      <w:r>
        <w:rPr>
          <w:bCs/>
        </w:rPr>
        <w:t>invoke patterns expected from</w:t>
      </w:r>
      <w:r w:rsidR="00D83996">
        <w:rPr>
          <w:bCs/>
        </w:rPr>
        <w:t xml:space="preserve"> </w:t>
      </w:r>
      <w:r w:rsidR="00A32073">
        <w:rPr>
          <w:bCs/>
        </w:rPr>
        <w:t xml:space="preserve">progressive </w:t>
      </w:r>
      <w:r w:rsidRPr="00FE014F">
        <w:rPr>
          <w:bCs/>
        </w:rPr>
        <w:t>n</w:t>
      </w:r>
      <w:r>
        <w:rPr>
          <w:bCs/>
        </w:rPr>
        <w:t>itrogen limitation, where</w:t>
      </w:r>
      <w:r w:rsidR="000019E6">
        <w:rPr>
          <w:bCs/>
        </w:rPr>
        <w:t xml:space="preserve"> </w:t>
      </w:r>
      <w:r>
        <w:rPr>
          <w:bCs/>
        </w:rPr>
        <w:t xml:space="preserve">photosynthetic responses to </w:t>
      </w:r>
      <w:r>
        <w:t>elevated CO</w:t>
      </w:r>
      <w:r>
        <w:rPr>
          <w:vertAlign w:val="subscript"/>
        </w:rPr>
        <w:t>2</w:t>
      </w:r>
      <w:r w:rsidRPr="00890610">
        <w:t xml:space="preserve"> </w:t>
      </w:r>
      <w:r>
        <w:rPr>
          <w:bCs/>
        </w:rPr>
        <w:t xml:space="preserve">are modeled as a function of </w:t>
      </w:r>
      <w:ins w:id="414" w:author="Perkowski, Evan A" w:date="2023-11-29T16:38:00Z">
        <w:r w:rsidR="003E1997">
          <w:rPr>
            <w:bCs/>
          </w:rPr>
          <w:t xml:space="preserve">positive relationships between </w:t>
        </w:r>
      </w:ins>
      <w:r>
        <w:rPr>
          <w:bCs/>
        </w:rPr>
        <w:t>nitrogen availability</w:t>
      </w:r>
      <w:ins w:id="415" w:author="Perkowski, Evan A" w:date="2023-11-29T16:38:00Z">
        <w:r w:rsidR="003E1997">
          <w:rPr>
            <w:bCs/>
          </w:rPr>
          <w:t xml:space="preserve"> and leaf nitrogen content</w:t>
        </w:r>
      </w:ins>
      <w:r>
        <w:rPr>
          <w:bCs/>
        </w:rPr>
        <w:t xml:space="preserve">. Our results contradict this framework, suggesting that </w:t>
      </w:r>
      <w:ins w:id="416" w:author="Perkowski, Evan A" w:date="2023-11-29T16:37:00Z">
        <w:r w:rsidR="003E1997">
          <w:rPr>
            <w:bCs/>
          </w:rPr>
          <w:t xml:space="preserve">photosynthetic </w:t>
        </w:r>
      </w:ins>
      <w:r>
        <w:rPr>
          <w:bCs/>
        </w:rPr>
        <w:t>response</w:t>
      </w:r>
      <w:r w:rsidR="00A32073">
        <w:rPr>
          <w:bCs/>
        </w:rPr>
        <w:t>s to elevated CO</w:t>
      </w:r>
      <w:r w:rsidR="00A32073">
        <w:rPr>
          <w:bCs/>
          <w:vertAlign w:val="subscript"/>
        </w:rPr>
        <w:t>2</w:t>
      </w:r>
      <w:r w:rsidR="00A32073">
        <w:rPr>
          <w:bCs/>
        </w:rPr>
        <w:t xml:space="preserve"> are</w:t>
      </w:r>
      <w:r>
        <w:rPr>
          <w:bCs/>
        </w:rPr>
        <w:t xml:space="preserve"> </w:t>
      </w:r>
      <w:r w:rsidR="003609D0">
        <w:rPr>
          <w:bCs/>
        </w:rPr>
        <w:t xml:space="preserve">driven by optimal nitrogen investment to satisfy leaf nitrogen demand to build and maintain photosynthetic </w:t>
      </w:r>
      <w:r w:rsidR="004014B1">
        <w:rPr>
          <w:bCs/>
        </w:rPr>
        <w:t>enzymes</w:t>
      </w:r>
      <w:r>
        <w:rPr>
          <w:bCs/>
        </w:rPr>
        <w:t xml:space="preserve">. Optimality models </w:t>
      </w:r>
      <w:ins w:id="417" w:author="Perkowski, Evan A" w:date="2023-11-29T16:38:00Z">
        <w:r w:rsidR="003E1997">
          <w:rPr>
            <w:bCs/>
          </w:rPr>
          <w:t>that use</w:t>
        </w:r>
      </w:ins>
      <w:r>
        <w:rPr>
          <w:bCs/>
        </w:rPr>
        <w:t xml:space="preserve"> principles from optimal coordination and photosynthetic least-cost theories</w:t>
      </w:r>
      <w:r w:rsidR="00D83996">
        <w:rPr>
          <w:bCs/>
        </w:rPr>
        <w:t xml:space="preserve"> </w:t>
      </w:r>
      <w:r w:rsidR="00D83996">
        <w:rPr>
          <w:bCs/>
        </w:rPr>
        <w:fldChar w:fldCharType="begin" w:fldLock="1"/>
      </w:r>
      <w:r w:rsidR="00913A0C">
        <w:rPr>
          <w:bCs/>
        </w:rPr>
        <w:instrText>ADDIN CSL_CITATION {"citationItems":[{"id":"ITEM-1","itemData":{"DOI":"10.1029/2021MS002470","ISSN":"19422466","abstract":"Empirical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ESMs.","author":[{"dropping-particle":"","family":"Scott","given":"Helen G","non-dropping-particle":"","parse-names":false,"suffix":""},{"dropping-particle":"","family":"Smith","given":"Nicholas G","non-dropping-particle":"","parse-names":false,"suffix":""}],"container-title":"Journal of Advances in Modeling Earth Systems","id":"ITEM-1","issue":"3","issued":{"date-parts":[["2022"]]},"page":"1-16","title":"A Model of C4 Photosynthetic Acclimation Based on Least-Cost Optimality Theory Suitable for Earth System Model Incorporation","type":"article-journal","volume":"14"},"uris":["http://www.mendeley.com/documents/?uuid=48145d5a-a6b8-4581-9182-4fc9e7a3441b"]},{"id":"ITEM-2","itemData":{"DOI":"10.5194/gmd-13-1545-2020","ISSN":"19919603","abstract":"Terrestrial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(rpmodel).","author":[{"dropping-particle":"","family":"Stocker","given":"Benjamin D","non-dropping-particle":"","parse-names":false,"suffix":""},{"dropping-particle":"","family":"Wang","given":"Han","non-dropping-particle":"","parse-names":false,"suffix":""},{"dropping-particle":"","family":"Smith","given":"Nicholas G","non-dropping-particle":"","parse-names":false,"suffix":""},{"dropping-particle":"","family":"Harrison","given":"Sandy P","non-dropping-particle":"","parse-names":false,"suffix":""},{"dropping-particle":"","family":"Keenan","given":"Trevor F","non-dropping-particle":"","parse-names":false,"suffix":""},{"dropping-particle":"","family":"Sandoval","given":"David","non-dropping-particle":"","parse-names":false,"suffix":""},{"dropping-particle":"","family":"Davis","given":"Tyler","non-dropping-particle":"","parse-names":false,"suffix":""},{"dropping-particle":"","family":"Prentice","given":"I Colin","non-dropping-particle":"","parse-names":false,"suffix":""}],"container-title":"Geoscientific Model Development","id":"ITEM-2","issue":"3","issued":{"date-parts":[["2020"]]},"page":"1545-1581","title":"P-model v1.0: An optimality-based light use efficiency model for simulating ecosystem gross primary production","type":"article-journal","volume":"13"},"uris":["http://www.mendeley.com/documents/?uuid=899eb42b-4c18-45c1-952f-faa966a38412"]},{"id":"ITEM-3","itemData":{"DOI":"10.1038/s41477-017-0006-8","ISSN":"2055-0278","PMID":"29150690","abstract":"Gross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ESMs.","author":[{"dropping-particle":"","family":"Wang","given":"Han","non-dropping-particle":"","parse-names":false,"suffix":""},{"dropping-particle":"","family":"Prentice","given":"I Colin","non-dropping-particle":"","parse-names":false,"suffix":""},{"dropping-particle":"","family":"Keenan","given":"Trevor F","non-dropping-particle":"","parse-names":false,"suffix":""},{"dropping-particle":"","family":"Davis","given":"Tyler W","non-dropping-particle":"","parse-names":false,"suffix":""},{"dropping-particle":"","family":"Wright","given":"Ian J","non-dropping-particle":"","parse-names":false,"suffix":""},{"dropping-particle":"","family":"Cornwell","given":"William K","non-dropping-particle":"","parse-names":false,"suffix":""},{"dropping-particle":"","family":"Evans","given":"Bradley J","non-dropping-particle":"","parse-names":false,"suffix":""},{"dropping-particle":"","family":"Peng","given":"Changhui","non-dropping-particle":"","parse-names":false,"suffix":""}],"container-title":"Nature Plants","id":"ITEM-3","issue":"9","issued":{"date-parts":[["2017","9","4"]]},"page":"734-741","title":"Towards a universal model for carbon dioxide uptake by plants","type":"article-journal","volume":"3"},"uris":["http://www.mendeley.com/documents/?uuid=34d29b89-d70d-44db-b913-aa6c18dedf25"]}],"mendeley":{"formattedCitation":"(Wang &lt;i&gt;et al.&lt;/i&gt;, 2017; Stocker &lt;i&gt;et al.&lt;/i&gt;, 2020; Scott &amp; Smith, 2022)","plainTextFormattedCitation":"(Wang et al., 2017; Stocker et al., 2020; Scott &amp; Smith, 2022)","previouslyFormattedCitation":"(Wang &lt;i&gt;et al.&lt;/i&gt;, 2017; Stocker &lt;i&gt;et al.&lt;/i&gt;, 2020; Scott &amp; Smith, 2022)"},"properties":{"noteIndex":0},"schema":"https://github.com/citation-style-language/schema/raw/master/csl-citation.json"}</w:instrText>
      </w:r>
      <w:r w:rsidR="00D83996">
        <w:rPr>
          <w:bCs/>
        </w:rPr>
        <w:fldChar w:fldCharType="separate"/>
      </w:r>
      <w:r w:rsidR="00913A0C" w:rsidRPr="00913A0C">
        <w:rPr>
          <w:bCs/>
          <w:noProof/>
        </w:rPr>
        <w:t xml:space="preserve">(Wang </w:t>
      </w:r>
      <w:r w:rsidR="00913A0C" w:rsidRPr="00913A0C">
        <w:rPr>
          <w:bCs/>
          <w:i/>
          <w:noProof/>
        </w:rPr>
        <w:t>et al.</w:t>
      </w:r>
      <w:r w:rsidR="00913A0C" w:rsidRPr="00913A0C">
        <w:rPr>
          <w:bCs/>
          <w:noProof/>
        </w:rPr>
        <w:t xml:space="preserve">, 2017; Stocker </w:t>
      </w:r>
      <w:r w:rsidR="00913A0C" w:rsidRPr="00913A0C">
        <w:rPr>
          <w:bCs/>
          <w:i/>
          <w:noProof/>
        </w:rPr>
        <w:t>et al.</w:t>
      </w:r>
      <w:r w:rsidR="00913A0C" w:rsidRPr="00913A0C">
        <w:rPr>
          <w:bCs/>
          <w:noProof/>
        </w:rPr>
        <w:t>, 2020; Scott &amp; Smith, 2022)</w:t>
      </w:r>
      <w:r w:rsidR="00D83996">
        <w:rPr>
          <w:bCs/>
        </w:rPr>
        <w:fldChar w:fldCharType="end"/>
      </w:r>
      <w:r w:rsidR="00D83996">
        <w:rPr>
          <w:bCs/>
        </w:rPr>
        <w:t xml:space="preserve"> </w:t>
      </w:r>
      <w:r>
        <w:rPr>
          <w:bCs/>
        </w:rPr>
        <w:t>are capable of capturing responses to CO</w:t>
      </w:r>
      <w:r>
        <w:rPr>
          <w:bCs/>
          <w:vertAlign w:val="subscript"/>
        </w:rPr>
        <w:t>2</w:t>
      </w:r>
      <w:r>
        <w:rPr>
          <w:bCs/>
        </w:rPr>
        <w:t xml:space="preserve"> independent of </w:t>
      </w:r>
      <w:r w:rsidR="000019E6">
        <w:rPr>
          <w:bCs/>
        </w:rPr>
        <w:t>nitrogen supply</w:t>
      </w:r>
      <w:r w:rsidR="001E1F12">
        <w:rPr>
          <w:bCs/>
        </w:rPr>
        <w:t xml:space="preserve"> </w:t>
      </w:r>
      <w:r w:rsidR="00D83996">
        <w:rPr>
          <w:bCs/>
        </w:rPr>
        <w:fldChar w:fldCharType="begin" w:fldLock="1"/>
      </w:r>
      <w:r w:rsidR="00AD72DC">
        <w:rPr>
          <w:bCs/>
        </w:rPr>
        <w:instrText>ADDIN CSL_CITATION {"citationItems":[{"id":"ITEM-1","itemData":{"DOI":"10.1111/gcb.15212","ISSN":"1354-1013","abstract":"The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Biology","id":"ITEM-1","issue":"9","issued":{"date-parts":[["2020","9","3"]]},"page":"5202-5216","title":"Mechanisms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theory","type":"article-journal","volume":"26"},"uris":["http://www.mendeley.com/documents/?uuid=bbe0947b-b3f9-4a9e-999f-3f077c3079d4"]},{"id":"ITEM-2","itemData":{"DOI":"10.1111/nph.17558","ISSN":"14698137","PMID":"34131932","abstract":"Global vegetation and land-surface models embody interdisciplinary scientific understanding of the behaviour of plants and ecosystems, and are indispensable to project the impacts of environmental change on vegetation and the interactions between vegetation and climate. However, systematic errors and persistently large differences among carbon and water cycle projections by different models highlight the limitations of current process formulations. In this review, focusing on core plant functions in the terrestrial carbon and water cycles, we show how unifying hypotheses derived from eco-evolutionary optimality (EEO) principles can provide novel, parameter-sparse representations of plant and vegetation processes. We present case studies that demonstrate how EEO generates parsimonious representations of core, leaf-level processes that are individually testable and supported by evidence. EEO approaches to photosynthesis and primary production, dark respiration and stomatal behaviour are ripe for implementation in global models. EEO approaches to other important traits, including the leaf economics spectrum and applications of EEO at the community level are active research areas. Independently tested modules emerging from EEO studies could profitably be integrated into modelling frameworks that account for the multiple time scales on which plants and plant communities adjust to environmental change.","author":[{"dropping-particle":"","family":"Harrison","given":"Sandy P","non-dropping-particle":"","parse-names":false,"suffix":""},{"dropping-particle":"","family":"Cramer","given":"Wolfgang","non-dropping-particle":"","parse-names":false,"suffix":""},{"dropping-particle":"","family":"Franklin","given":"Oskar","non-dropping-particle":"","parse-names":false,"suffix":""},{"dropping-particle":"","family":"Prentice","given":"Iain Colin","non-dropping-particle":"","parse-names":false,"suffix":""},{"dropping-particle":"","family":"Wang","given":"Han","non-dropping-particle":"","parse-names":false,"suffix":""},{"dropping-particle":"","family":"Brännström","given":"Åke","non-dropping-particle":"","parse-names":false,"suffix":""},{"dropping-particle":"","family":"Boer","given":"Hugo","non-dropping-particle":"de","parse-names":false,"suffix":""},{"dropping-particle":"","family":"Dieckmann","given":"Ulf","non-dropping-particle":"","parse-names":false,"suffix":""},{"dropping-particle":"","family":"Joshi","given":"Jaideep","non-dropping-particle":"","parse-names":false,"suffix":""},{"dropping-particle":"","family":"Keenan","given":"Trevor F","non-dropping-particle":"","parse-names":false,"suffix":""},{"dropping-particle":"","family":"Lavergne","given":"Aliénor","non-dropping-particle":"","parse-names":false,"suffix":""},{"dropping-particle":"","family":"Manzoni","given":"Stefano","non-dropping-particle":"","parse-names":false,"suffix":""},{"dropping-particle":"","family":"Mengoli","given":"Giulia","non-dropping-particle":"","parse-names":false,"suffix":""},{"dropping-particle":"","family":"Morfopoulos","given":"Catherine","non-dropping-particle":"","parse-names":false,"suffix":""},{"dropping-particle":"","family":"Peñuelas","given":"Josep","non-dropping-particle":"","parse-names":false,"suffix":""},{"dropping-particle":"","family":"Pietsch","given":"Stephan","non-dropping-particle":"","parse-names":false,"suffix":""},{"dropping-particle":"","family":"Rebel","given":"Karin T","non-dropping-particle":"","parse-names":false,"suffix":""},{"dropping-particle":"","family":"Ryu","given":"Youngryel","non-dropping-particle":"","parse-names":false,"suffix":""},{"dropping-particle":"","family":"Smith","given":"Nicholas G","non-dropping-particle":"","parse-names":false,"suffix":""},{"dropping-particle":"","family":"Stocker","given":"Benjamin D","non-dropping-particle":"","parse-names":false,"suffix":""},{"dropping-particle":"","family":"Wright","given":"Ian J","non-dropping-particle":"","parse-names":false,"suffix":""}],"container-title":"New Phytologist","id":"ITEM-2","issue":"6","issued":{"date-parts":[["2021"]]},"page":"2125-2141","title":"Eco-evolutionary optimality as a means to improve vegetation and land-surface models","type":"article-journal","volume":"231"},"uris":["http://www.mendeley.com/documents/?uuid=2837baf0-53ee-43fe-941a-4c071cdb25c8"]}],"mendeley":{"formattedCitation":"(Smith &amp; Keenan, 2020; Harrison &lt;i&gt;et al.&lt;/i&gt;, 2021)","plainTextFormattedCitation":"(Smith &amp; Keenan, 2020; Harrison et al., 2021)","previouslyFormattedCitation":"(Smith &amp; Keenan, 2020; Harrison &lt;i&gt;et al.&lt;/i&gt;, 2021)"},"properties":{"noteIndex":0},"schema":"https://github.com/citation-style-language/schema/raw/master/csl-citation.json"}</w:instrText>
      </w:r>
      <w:r w:rsidR="00D83996">
        <w:rPr>
          <w:bCs/>
        </w:rPr>
        <w:fldChar w:fldCharType="separate"/>
      </w:r>
      <w:r w:rsidR="007E1953" w:rsidRPr="007E1953">
        <w:rPr>
          <w:bCs/>
          <w:noProof/>
        </w:rPr>
        <w:t xml:space="preserve">(Smith &amp; Keenan, 2020; Harrison </w:t>
      </w:r>
      <w:r w:rsidR="007E1953" w:rsidRPr="007E1953">
        <w:rPr>
          <w:bCs/>
          <w:i/>
          <w:noProof/>
        </w:rPr>
        <w:t>et al.</w:t>
      </w:r>
      <w:r w:rsidR="007E1953" w:rsidRPr="007E1953">
        <w:rPr>
          <w:bCs/>
          <w:noProof/>
        </w:rPr>
        <w:t>, 2021)</w:t>
      </w:r>
      <w:r w:rsidR="00D83996">
        <w:rPr>
          <w:bCs/>
        </w:rPr>
        <w:fldChar w:fldCharType="end"/>
      </w:r>
      <w:r w:rsidR="003609D0">
        <w:rPr>
          <w:bCs/>
        </w:rPr>
        <w:t xml:space="preserve">, suggesting that </w:t>
      </w:r>
      <w:r>
        <w:rPr>
          <w:bCs/>
        </w:rPr>
        <w:t xml:space="preserve">the implementation of optimality frameworks in terrestrial biosphere models may improve the </w:t>
      </w:r>
      <w:r w:rsidR="0095073C">
        <w:rPr>
          <w:bCs/>
        </w:rPr>
        <w:t>accuracy by which models simulate photosynthetic processes with increasing atmospheric CO</w:t>
      </w:r>
      <w:r w:rsidR="0095073C">
        <w:rPr>
          <w:bCs/>
          <w:vertAlign w:val="subscript"/>
        </w:rPr>
        <w:t>2</w:t>
      </w:r>
      <w:r w:rsidR="0095073C">
        <w:rPr>
          <w:bCs/>
        </w:rPr>
        <w:t xml:space="preserve"> concentrations.</w:t>
      </w:r>
    </w:p>
    <w:p w14:paraId="56EA8BE4" w14:textId="1011E856" w:rsidR="000B31CD" w:rsidRPr="000B31CD" w:rsidRDefault="00FB61C8" w:rsidP="000B31CD">
      <w:pPr>
        <w:spacing w:line="360" w:lineRule="auto"/>
        <w:ind w:firstLine="720"/>
        <w:rPr>
          <w:ins w:id="418" w:author="Perkowski, Evan A [2]" w:date="2023-11-30T11:46:00Z"/>
          <w:bCs/>
        </w:rPr>
      </w:pPr>
      <w:ins w:id="419" w:author="Perkowski, Evan A" w:date="2023-11-29T12:20:00Z">
        <w:r>
          <w:rPr>
            <w:bCs/>
          </w:rPr>
          <w:t>P</w:t>
        </w:r>
      </w:ins>
      <w:ins w:id="420" w:author="Perkowski, Evan A" w:date="2023-11-29T12:15:00Z">
        <w:r>
          <w:rPr>
            <w:bCs/>
          </w:rPr>
          <w:t xml:space="preserve">revious work has highlighted that pot experiments </w:t>
        </w:r>
      </w:ins>
      <w:commentRangeStart w:id="421"/>
      <w:ins w:id="422" w:author="Perkowski, Evan A" w:date="2023-11-29T12:20:00Z">
        <w:del w:id="423" w:author="Nick Smith" w:date="2023-12-01T10:54:00Z">
          <w:r w:rsidDel="00DA6FEA">
            <w:rPr>
              <w:bCs/>
            </w:rPr>
            <w:delText>which</w:delText>
          </w:r>
        </w:del>
      </w:ins>
      <w:ins w:id="424" w:author="Nick Smith" w:date="2023-12-01T10:54:00Z">
        <w:r w:rsidR="00DA6FEA">
          <w:rPr>
            <w:bCs/>
          </w:rPr>
          <w:t>that</w:t>
        </w:r>
      </w:ins>
      <w:ins w:id="425" w:author="Perkowski, Evan A" w:date="2023-11-29T12:15:00Z">
        <w:r>
          <w:rPr>
            <w:bCs/>
          </w:rPr>
          <w:t xml:space="preserve"> </w:t>
        </w:r>
      </w:ins>
      <w:commentRangeEnd w:id="421"/>
      <w:r w:rsidR="00DA6FEA">
        <w:rPr>
          <w:rStyle w:val="CommentReference"/>
        </w:rPr>
        <w:commentReference w:id="421"/>
      </w:r>
      <w:ins w:id="426" w:author="Perkowski, Evan A" w:date="2023-11-29T12:15:00Z">
        <w:r>
          <w:rPr>
            <w:bCs/>
          </w:rPr>
          <w:t xml:space="preserve">restrict belowground root development may alter plant responses </w:t>
        </w:r>
      </w:ins>
      <w:ins w:id="427" w:author="Perkowski, Evan A" w:date="2023-11-29T12:16:00Z">
        <w:r>
          <w:rPr>
            <w:bCs/>
          </w:rPr>
          <w:t xml:space="preserve">to environmental change </w:t>
        </w:r>
        <w:r>
          <w:rPr>
            <w:bCs/>
          </w:rPr>
          <w:fldChar w:fldCharType="begin" w:fldLock="1"/>
        </w:r>
      </w:ins>
      <w:r w:rsidR="002442D6">
        <w:rPr>
          <w:bCs/>
        </w:rPr>
        <w:instrText xml:space="preserve">ADDIN CSL_CITATION {"citationItems":[{"id":"ITEM-1","itemData":{"DOI":"10.1046/j.1365-2486.2002.00498.x","ISSN":"13541013","abstract":"The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considered.","author":[{"dropping-particle":"","family":"Ainsworth","given":"Elizabeth A","non-dropping-particle":"","parse-names":false,"suffix":""},{"dropping-particle":"","family":"Davey","given":"Phillip A","non-dropping-particle":"","parse-names":false,"suffix":""},{"dropping-particle":"","family":"Bernacchi","given":"Carl J","non-dropping-particle":"","parse-names":false,"suffix":""},{"dropping-particle":"","family":"Dermody","given":"Orla C","non-dropping-particle":"","parse-names":false,"suffix":""},{"dropping-particle":"","family":"Heaton","given":"Emily A","non-dropping-particle":"","parse-names":false,"suffix":""},{"dropping-particle":"","family":"Moore","given":"David J","non-dropping-particle":"","parse-names":false,"suffix":""},{"dropping-particle":"","family":"Morgan","given":"Patrick B","non-dropping-particle":"","parse-names":false,"suffix":""},{"dropping-particle":"","family":"Naidu","given":"Shawna L","non-dropping-particle":"","parse-names":false,"suffix":""},{"dropping-particle":"","family":"Ra","given":"Hyung Shim Yoo","non-dropping-particle":"","parse-names":false,"suffix":""},{"dropping-particle":"","family":"Zhu","given":"Xin Guang","non-dropping-particle":"","parse-names":false,"suffix":""},{"dropping-particle":"","family":"Curtis","given":"Peter S","non-dropping-particle":"","parse-names":false,"suffix":""},{"dropping-particle":"","family":"Long","given":"Stephen P","non-dropping-particle":"","parse-names":false,"suffix":""}],"container-title":"Global Change Biology","id":"ITEM-1","issue":"8","issued":{"date-parts":[["2002"]]},"note":"Paper seems to suggest stronger leaf response to CO2 than whole plant response, which is curious\n\nPaper also hypothesizes that nodulated soybean shouldn't have an acclimation response to CO2 (presumably due to paradigm that Nlimitation drives acclimation responses to increasing CO2)","page":"695-709","title":"A meta-analysis of elevated [CO&lt;sub&gt;2&lt;/sub&gt;] effects on soybean (&lt;i&gt;Glycine max&lt;/i&gt;) physiology, growth and yield","type":"article-journal","volume":"8"},"uris":["http://www.mendeley.com/documents/?uuid=ce631e95-b0ce-4987-95bf-f5a783beed98"]},{"id":"ITEM-2","itemData":{"DOI":"10.1071/FP12049","ISSN":"14454408","abstract":"The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w:instrText>
      </w:r>
      <w:r w:rsidR="002442D6">
        <w:rPr>
          <w:rFonts w:ascii="Cambria Math" w:hAnsi="Cambria Math" w:cs="Cambria Math"/>
          <w:bCs/>
        </w:rPr>
        <w:instrText>∼</w:instrText>
      </w:r>
      <w:r w:rsidR="002442D6">
        <w:rPr>
          <w:bCs/>
        </w:rPr>
        <w:instrText>65% of the experiments exceed that threshold. We suggest that researchers need to carefully consider the pot size in their experiments, as small pots may change experimental results and defy the purpose of the experiment. © 2012 CSIRO.","author":[{"dropping-particle":"","family":"Poorter","given":"Hendrik","non-dropping-particle":"","parse-names":false,"suffix":""},{"dropping-particle":"","family":"Bühler","given":"Jonas","non-dropping-particle":"","parse-names":false,"suffix":""},{"dropping-particle":"","family":"Dusschoten","given":"Dagmar","non-dropping-particle":"Van","parse-names":false,"suffix":""},{"dropping-particle":"","family":"Climent","given":"Joś","non-dropping-particle":"","parse-names":false,"suffix":""},{"dropping-particle":"","family":"Postma","given":"Johannes A.","non-dropping-particle":"","parse-names":false,"suffix":""}],"container-title":"Functional Plant Biology","id":"ITEM-2","issue":"11","issued":{"date-parts":[["2012"]]},"page":"839-850","title":"Pot size matters: A meta-analysis of the effects of rooting volume on plant growth","type":"article-journal","volume":"39"},"uris":["http://www.mendeley.com/documents/?uuid=d2fc7dd0-f985-4014-a0fc-d0bf916ae5a9"]}],"mendeley":{"formattedCitation":"(Ainsworth &lt;i&gt;et al.&lt;/i&gt;, 2002; Poorter &lt;i&gt;et al.&lt;/i&gt;, 2012)","plainTextFormattedCitation":"(Ainsworth et al., 2002; Poorter et al., 2012)","previouslyFormattedCitation":"(Ainsworth &lt;i&gt;et al.&lt;/i&gt;, 2002; Poorter &lt;i&gt;et al.&lt;/i&gt;, 2012)"},"properties":{"noteIndex":0},"schema":"https://github.com/citation-style-language/schema/raw/master/csl-citation.json"}</w:instrText>
      </w:r>
      <w:r>
        <w:rPr>
          <w:bCs/>
        </w:rPr>
        <w:fldChar w:fldCharType="separate"/>
      </w:r>
      <w:r w:rsidRPr="00FB61C8">
        <w:rPr>
          <w:bCs/>
          <w:noProof/>
        </w:rPr>
        <w:t xml:space="preserve">(Ainsworth </w:t>
      </w:r>
      <w:r w:rsidRPr="00FB61C8">
        <w:rPr>
          <w:bCs/>
          <w:i/>
          <w:noProof/>
        </w:rPr>
        <w:t>et al.</w:t>
      </w:r>
      <w:r w:rsidRPr="00FB61C8">
        <w:rPr>
          <w:bCs/>
          <w:noProof/>
        </w:rPr>
        <w:t xml:space="preserve">, 2002; Poorter </w:t>
      </w:r>
      <w:r w:rsidRPr="00FB61C8">
        <w:rPr>
          <w:bCs/>
          <w:i/>
          <w:noProof/>
        </w:rPr>
        <w:t>et al.</w:t>
      </w:r>
      <w:r w:rsidRPr="00FB61C8">
        <w:rPr>
          <w:bCs/>
          <w:noProof/>
        </w:rPr>
        <w:t>, 2012)</w:t>
      </w:r>
      <w:ins w:id="428" w:author="Perkowski, Evan A" w:date="2023-11-29T12:16:00Z">
        <w:r>
          <w:rPr>
            <w:bCs/>
          </w:rPr>
          <w:fldChar w:fldCharType="end"/>
        </w:r>
        <w:r>
          <w:rPr>
            <w:bCs/>
          </w:rPr>
          <w:t xml:space="preserve">. </w:t>
        </w:r>
      </w:ins>
      <w:ins w:id="429" w:author="Perkowski, Evan A" w:date="2023-11-29T14:49:00Z">
        <w:r w:rsidR="00B8224E">
          <w:rPr>
            <w:bCs/>
          </w:rPr>
          <w:t xml:space="preserve">In this study, the </w:t>
        </w:r>
      </w:ins>
      <w:ins w:id="430" w:author="Perkowski, Evan A" w:date="2023-11-29T12:21:00Z">
        <w:r>
          <w:rPr>
            <w:bCs/>
          </w:rPr>
          <w:t>ratio of pot volume to total biomass</w:t>
        </w:r>
      </w:ins>
      <w:ins w:id="431" w:author="Perkowski, Evan A" w:date="2023-11-29T12:24:00Z">
        <w:r>
          <w:rPr>
            <w:bCs/>
          </w:rPr>
          <w:t xml:space="preserve"> </w:t>
        </w:r>
      </w:ins>
      <w:ins w:id="432" w:author="Perkowski, Evan A" w:date="2023-11-29T12:21:00Z">
        <w:r>
          <w:rPr>
            <w:bCs/>
          </w:rPr>
          <w:t>was greater under elevated CO</w:t>
        </w:r>
        <w:r>
          <w:rPr>
            <w:bCs/>
            <w:vertAlign w:val="subscript"/>
          </w:rPr>
          <w:t>2</w:t>
        </w:r>
        <w:r>
          <w:rPr>
            <w:bCs/>
          </w:rPr>
          <w:t xml:space="preserve"> and increased with increasing nitrogen fertilization</w:t>
        </w:r>
      </w:ins>
      <w:ins w:id="433" w:author="Perkowski, Evan A" w:date="2023-11-29T12:24:00Z">
        <w:r>
          <w:rPr>
            <w:bCs/>
          </w:rPr>
          <w:t xml:space="preserve"> such</w:t>
        </w:r>
      </w:ins>
      <w:ins w:id="434" w:author="Perkowski, Evan A" w:date="2023-11-29T12:21:00Z">
        <w:r>
          <w:rPr>
            <w:bCs/>
          </w:rPr>
          <w:t xml:space="preserve"> that several treatment combinations e</w:t>
        </w:r>
      </w:ins>
      <w:ins w:id="435" w:author="Perkowski, Evan A" w:date="2023-11-29T12:22:00Z">
        <w:r>
          <w:rPr>
            <w:bCs/>
          </w:rPr>
          <w:t xml:space="preserve">xceeded the </w:t>
        </w:r>
      </w:ins>
      <w:ins w:id="436" w:author="Perkowski, Evan A" w:date="2023-11-29T12:21:00Z">
        <w:r>
          <w:rPr>
            <w:bCs/>
          </w:rPr>
          <w:t>1 g L</w:t>
        </w:r>
        <w:r>
          <w:rPr>
            <w:bCs/>
            <w:vertAlign w:val="superscript"/>
          </w:rPr>
          <w:t>-1</w:t>
        </w:r>
        <w:r>
          <w:rPr>
            <w:bCs/>
          </w:rPr>
          <w:t xml:space="preserve"> ratio</w:t>
        </w:r>
      </w:ins>
      <w:ins w:id="437" w:author="Nick Smith" w:date="2023-12-01T10:55:00Z">
        <w:r w:rsidR="004A7DEB">
          <w:rPr>
            <w:bCs/>
          </w:rPr>
          <w:t xml:space="preserve"> that was</w:t>
        </w:r>
      </w:ins>
      <w:ins w:id="438" w:author="Perkowski, Evan A" w:date="2023-11-29T12:21:00Z">
        <w:r>
          <w:rPr>
            <w:bCs/>
          </w:rPr>
          <w:t xml:space="preserve"> recommended </w:t>
        </w:r>
      </w:ins>
      <w:ins w:id="439" w:author="Perkowski, Evan A" w:date="2023-11-29T12:17:00Z">
        <w:r>
          <w:rPr>
            <w:bCs/>
          </w:rPr>
          <w:t xml:space="preserve">by Poorter </w:t>
        </w:r>
        <w:r>
          <w:rPr>
            <w:bCs/>
            <w:i/>
            <w:iCs/>
          </w:rPr>
          <w:t>et al</w:t>
        </w:r>
        <w:r>
          <w:rPr>
            <w:bCs/>
          </w:rPr>
          <w:t>. (2012) to avoid</w:t>
        </w:r>
      </w:ins>
      <w:ins w:id="440" w:author="Perkowski, Evan A" w:date="2023-11-29T12:23:00Z">
        <w:r>
          <w:rPr>
            <w:bCs/>
          </w:rPr>
          <w:t xml:space="preserve"> growth limitation imposed by restrict</w:t>
        </w:r>
      </w:ins>
      <w:ins w:id="441" w:author="Perkowski, Evan A" w:date="2023-11-29T16:11:00Z">
        <w:r w:rsidR="00F442BF">
          <w:rPr>
            <w:bCs/>
          </w:rPr>
          <w:t>ed</w:t>
        </w:r>
      </w:ins>
      <w:ins w:id="442" w:author="Perkowski, Evan A" w:date="2023-11-29T12:23:00Z">
        <w:r>
          <w:rPr>
            <w:bCs/>
          </w:rPr>
          <w:t xml:space="preserve"> pot volume</w:t>
        </w:r>
      </w:ins>
      <w:ins w:id="443" w:author="Perkowski, Evan A" w:date="2023-11-29T12:17:00Z">
        <w:r>
          <w:rPr>
            <w:bCs/>
          </w:rPr>
          <w:t xml:space="preserve"> (</w:t>
        </w:r>
      </w:ins>
      <w:ins w:id="444" w:author="Perkowski, Evan A" w:date="2023-11-30T13:20:00Z">
        <w:r w:rsidR="00BE43C5">
          <w:rPr>
            <w:bCs/>
          </w:rPr>
          <w:t xml:space="preserve">Table S6; </w:t>
        </w:r>
      </w:ins>
      <w:ins w:id="445" w:author="Perkowski, Evan A" w:date="2023-11-29T12:17:00Z">
        <w:r>
          <w:rPr>
            <w:bCs/>
          </w:rPr>
          <w:t xml:space="preserve">Fig. </w:t>
        </w:r>
      </w:ins>
      <w:ins w:id="446" w:author="Perkowski, Evan A [2]" w:date="2023-11-30T13:05:00Z">
        <w:r w:rsidR="00852CEC">
          <w:rPr>
            <w:bCs/>
          </w:rPr>
          <w:t>S6</w:t>
        </w:r>
      </w:ins>
      <w:ins w:id="447" w:author="Perkowski, Evan A" w:date="2023-11-29T12:17:00Z">
        <w:r>
          <w:rPr>
            <w:bCs/>
          </w:rPr>
          <w:t>)</w:t>
        </w:r>
      </w:ins>
      <w:ins w:id="448" w:author="Perkowski, Evan A" w:date="2023-11-29T12:22:00Z">
        <w:r>
          <w:rPr>
            <w:bCs/>
          </w:rPr>
          <w:t xml:space="preserve">. </w:t>
        </w:r>
      </w:ins>
      <w:ins w:id="449" w:author="Perkowski, Evan A [2]" w:date="2023-11-30T11:43:00Z">
        <w:r w:rsidR="000B31CD">
          <w:rPr>
            <w:bCs/>
          </w:rPr>
          <w:t xml:space="preserve">While possible that pot size may have limited </w:t>
        </w:r>
      </w:ins>
      <w:ins w:id="450" w:author="Perkowski, Evan A [2]" w:date="2023-11-30T11:44:00Z">
        <w:r w:rsidR="000B31CD">
          <w:rPr>
            <w:bCs/>
          </w:rPr>
          <w:t>plant</w:t>
        </w:r>
      </w:ins>
      <w:ins w:id="451" w:author="Perkowski, Evan A [2]" w:date="2023-11-30T11:43:00Z">
        <w:r w:rsidR="000B31CD">
          <w:rPr>
            <w:bCs/>
          </w:rPr>
          <w:t xml:space="preserve"> responses to elevated CO</w:t>
        </w:r>
        <w:r w:rsidR="000B31CD">
          <w:rPr>
            <w:bCs/>
            <w:vertAlign w:val="subscript"/>
          </w:rPr>
          <w:t>2</w:t>
        </w:r>
        <w:r w:rsidR="000B31CD">
          <w:rPr>
            <w:bCs/>
          </w:rPr>
          <w:t xml:space="preserve">, </w:t>
        </w:r>
      </w:ins>
      <w:ins w:id="452" w:author="Perkowski, Evan A [2]" w:date="2023-11-30T11:44:00Z">
        <w:r w:rsidR="000B31CD">
          <w:rPr>
            <w:bCs/>
          </w:rPr>
          <w:t>similar responses</w:t>
        </w:r>
      </w:ins>
      <w:ins w:id="453" w:author="Perkowski, Evan A [2]" w:date="2023-11-30T13:05:00Z">
        <w:r w:rsidR="00852CEC">
          <w:rPr>
            <w:bCs/>
          </w:rPr>
          <w:t xml:space="preserve"> to elevated CO</w:t>
        </w:r>
        <w:r w:rsidR="00852CEC">
          <w:rPr>
            <w:bCs/>
            <w:vertAlign w:val="subscript"/>
          </w:rPr>
          <w:t>2</w:t>
        </w:r>
      </w:ins>
      <w:ins w:id="454" w:author="Perkowski, Evan A [2]" w:date="2023-11-30T11:44:00Z">
        <w:r w:rsidR="000B31CD">
          <w:rPr>
            <w:bCs/>
          </w:rPr>
          <w:t xml:space="preserve"> have been observed using field measurements</w:t>
        </w:r>
      </w:ins>
      <w:ins w:id="455" w:author="Perkowski, Evan A" w:date="2023-11-30T14:30:00Z">
        <w:r w:rsidR="00E342E7">
          <w:rPr>
            <w:bCs/>
          </w:rPr>
          <w:t xml:space="preserve"> that do not restrict belowground rooting volume</w:t>
        </w:r>
      </w:ins>
      <w:ins w:id="456" w:author="Perkowski, Evan A [2]" w:date="2023-11-30T11:44:00Z">
        <w:r w:rsidR="000B31CD">
          <w:rPr>
            <w:bCs/>
          </w:rPr>
          <w:t xml:space="preserve"> </w:t>
        </w:r>
      </w:ins>
      <w:ins w:id="457" w:author="Perkowski, Evan A [2]" w:date="2023-11-30T11:45:00Z">
        <w:r w:rsidR="000B31CD">
          <w:rPr>
            <w:bCs/>
          </w:rPr>
          <w:fldChar w:fldCharType="begin" w:fldLock="1"/>
        </w:r>
      </w:ins>
      <w:r w:rsidR="000B31CD">
        <w:rPr>
          <w:bCs/>
        </w:rPr>
        <w:instrText>ADDIN CSL_CITATION {"citationItems":[{"id":"ITEM-1","itemData":{"DOI":"10.1111/gcb.14714","ISSN":"13652486","PMID":"31148322","abstract":"Uncertainty about long-term leaf-level responses to atmospheric CO2 rise is a major knowledge gap that exists because of limited empirical data. Thus, it remains unclear how responses of leaf gas exchange to elevated CO2 (eCO2) vary among plant species and functional groups, or across different levels of nutrient supply, and whether they persist over time for long-lived perennials. Here, we report the effects of eCO2 on rates of net photosynthesis and stomatal conductance in 14 perennial grassland species from four functional groups over two decades in a Minnesota Free-Air CO2 Enrichment experiment, BioCON. Monocultures of species belonging to C3 grasses, C4 grasses, forbs, and legumes were exposed to two levels of CO2 and nitrogen supply in factorial combinations over 21 years. eCO2 increased photosynthesis by 12.9% on average in C3 species, substantially less than model predictions of instantaneous responses based on physiological theory and results of other studies, even those spanning multiple years. Acclimation of photosynthesis to eCO2 was observed beginning in the first year and did not strengthen through time. Yet, contrary to expectations, the response of photosynthesis to eCO2 was not enhanced by increased nitrogen supply. Differences in responses among herbaceous plant functional groups were modest, with legumes responding the most and C4 grasses the least as expected, but did not further diverge over time. Leaf-level water-use efficiency increased by 50% under eCO2 primarily because of reduced stomatal conductance. Our results imply that enhanced nitrogen supply will not necessarily diminish photosynthetic acclimation to eCO2 in nitrogen-limited systems, and that significant and consistent declines in stomatal conductance and increases in water-use efficiency under eCO2 may allow plants to better withstand drought.","author":[{"dropping-particle":"","family":"Pastore","given":"Melissa A","non-dropping-particle":"","parse-names":false,"suffix":""},{"dropping-particle":"","family":"Lee","given":"Tali D","non-dropping-particle":"","parse-names":false,"suffix":""},{"dropping-particle":"","family":"Hobbie","given":"Sarah E","non-dropping-particle":"","parse-names":false,"suffix":""},{"dropping-particle":"","family":"Reich","given":"Peter B","non-dropping-particle":"","parse-names":false,"suffix":""}],"container-title":"Global Change Biology","id":"ITEM-1","issue":"9","issued":{"date-parts":[["2019"]]},"page":"3031-3044","title":"Strong photosynthetic acclimation and enhanced water-use efficiency in grassland functional groups persist over 21 years of CO2 enrichment, independent of nitrogen supply","type":"article-journal","volume":"25"},"uris":["http://www.mendeley.com/documents/?uuid=98b85338-74f6-40d4-9296-4bd5d102b420"]},{"id":"ITEM-2","itemData":{"DOI":"10.1111/j.1365-2486.2009.02058.x","ISSN":"13541013","abstract":"Determining underlying physiological patterns governing plant productivity and diversity in grasslands are critical to evaluate species responses to future environmental conditions of elevated CO2 and nitrogen (N) deposition. In a 9-year experiment, N was added to monocultures of seven C3 grassland species exposed to elevated atmospheric CO2 (560 μmol CO2 mol-1) to evaluate how N addition affects CO2 responsiveness in species of contrasting functional groups. Functional groups differed in their responses to elevated CO2 and N treatments. Forb species exhibited strong down-regulation of leaf Nmass concentrations (-26%) and photosynthetic capacity (-28%) in response to elevated CO2, especially at high N supply, whereas C3 grasses did not. Hence, achieved photosynthetic performance was markedly enhanced for C3 grasses (+68%) in elevated CO2, but not significantly for forbs. Differences in access to soil resources between forbs and grasses may distinguish their responses to elevated CO2 and N addition. Forbs had lesser root biomass, a lower distribution of biomass to roots, and lower specific root length than grasses. Maintenance of leaf N, possibly through increased root foraging in this nutrient-poor grassland, was necessary to sustain stimulation of photosynthesis under long-term elevated CO2. Dilution of leaf N and associated photosynthetic down-regulation in forbs under elevated [CO2], relative to the C3 grasses, illustrates the potential for shifts in species composition and diversity in grassland ecosystems that have significant forb and grass components. © 2009 Blackwell Publishing Ltd.","author":[{"dropping-particle":"","family":"Crous","given":"Kristine Y","non-dropping-particle":"","parse-names":false,"suffix":""},{"dropping-particle":"","family":"Reich","given":"Peter B","non-dropping-particle":"","parse-names":false,"suffix":""},{"dropping-particle":"","family":"Hunter","given":"Mark D","non-dropping-particle":"","parse-names":false,"suffix":""},{"dropping-particle":"","family":"Ellsworth","given":"David S","non-dropping-particle":"","parse-names":false,"suffix":""}],"container-title":"Global Change Biology","id":"ITEM-2","issue":"7","issued":{"date-parts":[["2010"]]},"page":"2076-2088","title":"Maintenance of leaf N controls the photosynthetic CO&lt;sub&gt;2&lt;/sub&gt; response of grassland species exposed to 9 years of free-air CO&lt;sub&gt;2&lt;/sub&gt; enrichment","type":"article-journal","volume":"16"},"uris":["http://www.mendeley.com/documents/?uuid=7177dfec-fdb7-4daa-b139-626978c9a02d"]},{"id":"ITEM-3","itemData":{"DOI":"10.1111/j.1365-2486.2011.02435.x","ISSN":"13541013","abstract":"If long-term responses of photosynthesis and leaf diffusive conductance to rising atmospheric carbon dioxide (CO2) levels are similar or predictably different among species, functional types, and ecosystem types, general global models of elevated CO2 effects can effectively be developed. To address this issue we measured gas exchange rates of 13 perennial grassland species from four functional groups across 11 years of long-term free-air CO2 enrichment (eCO2, +180ppm above ambient CO2) in the BioCON experiment in Minnesota, USA. Eleven years of eCO2 produced consistent but modest increases in leaf net photosynthetic rates of 10% on average compared with plants grown at ambient CO2 concentrations across the 13 species. This eCO2-induced enhancement did not depend on soil N treatment, is much less than the average across other longer-term studies, and represents strong acclimation (i.e. downregulation) as it is also much less than the instantaneous response to eCO2. The legume and C3 nonlegume forb species were the most responsive among the functional groups (+13% in each), the C4 grasses the least responsive (+4%), and C3 grasses intermediate in their photosynthetic response to eCO2 across years (+9%). Leaf stomatal conductance and nitrogen content declined comparably across species in eCO2 compared with ambient CO2 and to degrees corresponding to results from other studies. The significant acclimation of photosynthesis is explained in part by those eCO2-induced decreases in leaf N content and stomatal conductance that reduce leaf photosynthetic capacity in plants grown under elevated compared with ambient CO2 concentrations. Results of this study, probably the longest-term with the most species, suggest that carbon cycle models that assume and thereby simulate long-lived strong eCO2 stimulation of photosynthesis (e.g.&gt; 25%) for all of Earth's terrestrial ecosystems should be viewed with a great deal of caution. © 2011 Blackwell Publishing Ltd.","author":[{"dropping-particle":"","family":"Lee","given":"Tali D","non-dropping-particle":"","parse-names":false,"suffix":""},{"dropping-particle":"","family":"Barrott","given":"Susan H","non-dropping-particle":"","parse-names":false,"suffix":""},{"dropping-particle":"","family":"Reich","given":"Peter B","non-dropping-particle":"","parse-names":false,"suffix":""}],"container-title":"Global Change Biology","id":"ITEM-3","issue":"9","issued":{"date-parts":[["2011"]]},"page":"2893-2904","title":"Photosynthetic responses of 13 grassland species across 11 years of free-air CO&lt;sub&gt;2&lt;/sub&gt; enrichment is modest, consistent and independent of N supply","type":"article-journal","volume":"17"},"uris":["http://www.mendeley.com/documents/?uuid=4098b092-5d2e-4292-a04c-020daa3eaa37"]},{"id":"ITEM-4","itemData":{"DOI":"10.1111/gcb.15212","ISSN":"1354-1013","abstract":"The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ture,","author":[{"dropping-particle":"","family":"Smith","given":"Nicholas G","non-dropping-particle":"","parse-names":false,"suffix":""},{"dropping-particle":"","family":"Keenan","given":"Trevor F","non-dropping-particle":"","parse-names":false,"suffix":""}],"container-title":"Global Change Biology","id":"ITEM-4","issue":"9","issued":{"date-parts":[["2020","9","3"]]},"page":"5202-5216","title":"Mechanisms underlying leaf photosynthetic acclimation to warming and elevated CO&lt;sub&gt;2&lt;/sub&gt; as inferred from least‐cost optimality theory","type":"article-journal","volume":"26"},"uris":["http://www.mendeley.com/documents/?uuid=bbe0947b-b3f9-4a9e-999f-3f077c3079d4"]},{"id":"ITEM-5","itemData":{"DOI":"10.1007/s00425-004-1320-8","ISSN":"00320935","PMID":"15252734","abstract":"Down-regulation of light-saturated photosynthesis (A sat) at elevated atmospheric CO2 concentration, [CO2], has been demonstrated for many C3 species and is often associated with inability to utilize additional photosynthate and/or nitrogen limitation. In soybean, a nitrogen-fixing species, both limitations are less likely than in crops lacking an N-fixing symbiont. Prior studies have used controlled environment or field enclosures where the artificial environment can modify responses to [CO2]. A soybean free air [CO2] enrichment (FACE) facility has provided the first opportunity to analyze the effects of elevated [CO2] on photosynthesis under fully open-air conditions. Potential ribulose-1,5-bisphosphate carboxylase/oxygenase (Rubisco) carboxylation (V c,max) and electron transport through photosystem II (J max) were determined from the responses of A sat to intercellular [CO2] (C i) throughout two growing seasons. Mesophyll conductance to CO2 (g m) was determined from the responses of A sat and whole chain electron transport (J) to light. Elevated [CO2] increased A sat by 15-20% even though there was a small, statistically significant, decrease in V c,max. This differs from previous studies in that V c,max/J max decreased, inferring a shift in resource investment away from Rubisco. This raised the C i at which the transition from Rubisco-limited to ribulose-1,5-bisphosphate regeneration-limited photosynthesis occurred. The decrease in V c,max was not the result of a change in g m, which was unchanged by elevated [CO2]. This first analysis of limitations to soybean photosynthesis under fully open-air conditions reveals important differences to prior studies that have used enclosures to elevate [CO2], most significantly a smaller response of A sat and an apparent shift in resources away from Rubisco relative to capacity for electron transport. © Springer-Verlag 2004.","author":[{"dropping-particle":"","family":"Bernacchi","given":"Carl J","non-dropping-particle":"","parse-names":false,"suffix":""},{"dropping-particle":"","family":"Morgan","given":"Patrick B","non-dropping-particle":"","parse-names":false,"suffix":""},{"dropping-particle":"","family":"Ort","given":"Donald R","non-dropping-particle":"","parse-names":false,"suffix":""},{"dropping-particle":"","family":"Long","given":"Stephen P","non-dropping-particle":"","parse-names":false,"suffix":""}],"container-title":"Planta","id":"ITEM-5","issue":"3","issued":{"date-parts":[["2005"]]},"page":"434-446","title":"The growth of soybean under free air [CO&lt;sub&gt;2&lt;/sub&gt;] enrichment (FACE) stimulates photosynthesis while decreasing in vivo Rubisco capacity","type":"article-journal","volume":"220"},"uris":["http://www.mendeley.com/documents/?uuid=b8f5aede-e689-49e7-90c0-fa7f61ef341a"]}],"mendeley":{"formattedCitation":"(Bernacchi &lt;i&gt;et al.&lt;/i&gt;, 2005; Crous &lt;i&gt;et al.&lt;/i&gt;, 2010; Lee &lt;i&gt;et al.&lt;/i&gt;, 2011; Pastore &lt;i&gt;et al.&lt;/i&gt;, 2019; Smith &amp; Keenan, 2020)","plainTextFormattedCitation":"(Bernacchi et al., 2005; Crous et al., 2010; Lee et al., 2011; Pastore et al., 2019; Smith &amp; Keenan, 2020)"},"properties":{"noteIndex":0},"schema":"https://github.com/citation-style-language/schema/raw/master/csl-citation.json"}</w:instrText>
      </w:r>
      <w:r w:rsidR="000B31CD">
        <w:rPr>
          <w:bCs/>
        </w:rPr>
        <w:fldChar w:fldCharType="separate"/>
      </w:r>
      <w:r w:rsidR="000B31CD" w:rsidRPr="000B31CD">
        <w:rPr>
          <w:bCs/>
          <w:noProof/>
        </w:rPr>
        <w:t xml:space="preserve">(Bernacchi </w:t>
      </w:r>
      <w:r w:rsidR="000B31CD" w:rsidRPr="000B31CD">
        <w:rPr>
          <w:bCs/>
          <w:i/>
          <w:noProof/>
        </w:rPr>
        <w:t>et al.</w:t>
      </w:r>
      <w:r w:rsidR="000B31CD" w:rsidRPr="000B31CD">
        <w:rPr>
          <w:bCs/>
          <w:noProof/>
        </w:rPr>
        <w:t xml:space="preserve">, 2005; Crous </w:t>
      </w:r>
      <w:r w:rsidR="000B31CD" w:rsidRPr="000B31CD">
        <w:rPr>
          <w:bCs/>
          <w:i/>
          <w:noProof/>
        </w:rPr>
        <w:t>et al.</w:t>
      </w:r>
      <w:r w:rsidR="000B31CD" w:rsidRPr="000B31CD">
        <w:rPr>
          <w:bCs/>
          <w:noProof/>
        </w:rPr>
        <w:t xml:space="preserve">, 2010; Lee </w:t>
      </w:r>
      <w:r w:rsidR="000B31CD" w:rsidRPr="000B31CD">
        <w:rPr>
          <w:bCs/>
          <w:i/>
          <w:noProof/>
        </w:rPr>
        <w:t>et al.</w:t>
      </w:r>
      <w:r w:rsidR="000B31CD" w:rsidRPr="000B31CD">
        <w:rPr>
          <w:bCs/>
          <w:noProof/>
        </w:rPr>
        <w:t xml:space="preserve">, 2011; Pastore </w:t>
      </w:r>
      <w:r w:rsidR="000B31CD" w:rsidRPr="000B31CD">
        <w:rPr>
          <w:bCs/>
          <w:i/>
          <w:noProof/>
        </w:rPr>
        <w:t>et al.</w:t>
      </w:r>
      <w:r w:rsidR="000B31CD" w:rsidRPr="000B31CD">
        <w:rPr>
          <w:bCs/>
          <w:noProof/>
        </w:rPr>
        <w:t>, 2019; Smith &amp; Keenan, 2020)</w:t>
      </w:r>
      <w:ins w:id="458" w:author="Perkowski, Evan A [2]" w:date="2023-11-30T11:45:00Z">
        <w:r w:rsidR="000B31CD">
          <w:rPr>
            <w:bCs/>
          </w:rPr>
          <w:fldChar w:fldCharType="end"/>
        </w:r>
        <w:r w:rsidR="000B31CD">
          <w:rPr>
            <w:bCs/>
          </w:rPr>
          <w:t xml:space="preserve">. </w:t>
        </w:r>
        <w:r w:rsidR="000B31CD">
          <w:rPr>
            <w:bCs/>
          </w:rPr>
          <w:lastRenderedPageBreak/>
          <w:t xml:space="preserve">Additionally, we did not observe </w:t>
        </w:r>
      </w:ins>
      <w:ins w:id="459" w:author="Perkowski, Evan A [2]" w:date="2023-11-30T13:06:00Z">
        <w:r w:rsidR="00852CEC">
          <w:rPr>
            <w:bCs/>
          </w:rPr>
          <w:t xml:space="preserve">strong </w:t>
        </w:r>
      </w:ins>
      <w:ins w:id="460" w:author="Perkowski, Evan A [2]" w:date="2023-11-30T11:45:00Z">
        <w:r w:rsidR="000B31CD">
          <w:rPr>
            <w:bCs/>
          </w:rPr>
          <w:t xml:space="preserve">evidence for saturating effects of increasing fertilization </w:t>
        </w:r>
      </w:ins>
      <w:ins w:id="461" w:author="Perkowski, Evan A [2]" w:date="2023-11-30T11:47:00Z">
        <w:r w:rsidR="000B31CD">
          <w:rPr>
            <w:bCs/>
          </w:rPr>
          <w:t>on</w:t>
        </w:r>
      </w:ins>
      <w:ins w:id="462" w:author="Perkowski, Evan A [2]" w:date="2023-11-30T13:07:00Z">
        <w:r w:rsidR="00852CEC">
          <w:rPr>
            <w:bCs/>
          </w:rPr>
          <w:t xml:space="preserve"> total biomass,</w:t>
        </w:r>
      </w:ins>
      <w:ins w:id="463" w:author="Perkowski, Evan A [2]" w:date="2023-11-30T11:47:00Z">
        <w:r w:rsidR="000B31CD">
          <w:rPr>
            <w:bCs/>
          </w:rPr>
          <w:t xml:space="preserve"> belowground carbon biomass</w:t>
        </w:r>
      </w:ins>
      <w:ins w:id="464" w:author="Perkowski, Evan A [2]" w:date="2023-11-30T13:07:00Z">
        <w:r w:rsidR="00852CEC">
          <w:rPr>
            <w:bCs/>
          </w:rPr>
          <w:t>,</w:t>
        </w:r>
      </w:ins>
      <w:ins w:id="465" w:author="Perkowski, Evan A [2]" w:date="2023-11-30T11:47:00Z">
        <w:r w:rsidR="000B31CD">
          <w:rPr>
            <w:bCs/>
          </w:rPr>
          <w:t xml:space="preserve"> or root biomass </w:t>
        </w:r>
      </w:ins>
      <w:ins w:id="466" w:author="Perkowski, Evan A [2]" w:date="2023-11-30T11:46:00Z">
        <w:r w:rsidR="000B31CD">
          <w:rPr>
            <w:bCs/>
          </w:rPr>
          <w:t>under conditions where biomass: pot volume ratios exceeded 1 g L</w:t>
        </w:r>
        <w:r w:rsidR="000B31CD">
          <w:rPr>
            <w:bCs/>
            <w:vertAlign w:val="superscript"/>
          </w:rPr>
          <w:t>-1</w:t>
        </w:r>
        <w:r w:rsidR="000B31CD">
          <w:rPr>
            <w:bCs/>
          </w:rPr>
          <w:t xml:space="preserve"> (e.g.,</w:t>
        </w:r>
      </w:ins>
      <w:ins w:id="467" w:author="Perkowski, Evan A [2]" w:date="2023-11-30T11:47:00Z">
        <w:r w:rsidR="000B31CD">
          <w:rPr>
            <w:bCs/>
          </w:rPr>
          <w:t xml:space="preserve"> individuals </w:t>
        </w:r>
      </w:ins>
      <w:ins w:id="468" w:author="Perkowski, Evan A [2]" w:date="2023-11-30T13:08:00Z">
        <w:r w:rsidR="00852CEC">
          <w:rPr>
            <w:bCs/>
          </w:rPr>
          <w:t xml:space="preserve">of either inoculation status </w:t>
        </w:r>
      </w:ins>
      <w:ins w:id="469" w:author="Perkowski, Evan A [2]" w:date="2023-11-30T11:47:00Z">
        <w:r w:rsidR="000B31CD">
          <w:rPr>
            <w:bCs/>
          </w:rPr>
          <w:t xml:space="preserve">grown under </w:t>
        </w:r>
      </w:ins>
      <w:ins w:id="470" w:author="Perkowski, Evan A [2]" w:date="2023-11-30T11:46:00Z">
        <w:r w:rsidR="000B31CD">
          <w:rPr>
            <w:bCs/>
          </w:rPr>
          <w:t>high fertilization</w:t>
        </w:r>
      </w:ins>
      <w:ins w:id="471" w:author="Perkowski, Evan A [2]" w:date="2023-11-30T11:47:00Z">
        <w:r w:rsidR="000B31CD">
          <w:rPr>
            <w:bCs/>
          </w:rPr>
          <w:t xml:space="preserve"> and elevated CO</w:t>
        </w:r>
        <w:r w:rsidR="000B31CD">
          <w:rPr>
            <w:bCs/>
            <w:vertAlign w:val="subscript"/>
          </w:rPr>
          <w:t>2</w:t>
        </w:r>
      </w:ins>
      <w:ins w:id="472" w:author="Perkowski, Evan A [2]" w:date="2023-11-30T13:06:00Z">
        <w:r w:rsidR="00852CEC">
          <w:rPr>
            <w:bCs/>
          </w:rPr>
          <w:t>)</w:t>
        </w:r>
      </w:ins>
      <w:ins w:id="473" w:author="Perkowski, Evan A" w:date="2023-11-30T14:30:00Z">
        <w:r w:rsidR="00E342E7">
          <w:rPr>
            <w:bCs/>
          </w:rPr>
          <w:t xml:space="preserve">, which might be expected if pot volume </w:t>
        </w:r>
      </w:ins>
      <w:ins w:id="474" w:author="Perkowski, Evan A" w:date="2023-11-30T14:31:00Z">
        <w:r w:rsidR="00E342E7">
          <w:rPr>
            <w:bCs/>
          </w:rPr>
          <w:t>had limited plant growth</w:t>
        </w:r>
      </w:ins>
      <w:ins w:id="475" w:author="Perkowski, Evan A [2]" w:date="2023-11-30T11:47:00Z">
        <w:r w:rsidR="000B31CD">
          <w:rPr>
            <w:bCs/>
          </w:rPr>
          <w:t xml:space="preserve">. The lack of such responses indicate that the pot volume used in this study (6 L) was </w:t>
        </w:r>
      </w:ins>
      <w:ins w:id="476" w:author="Perkowski, Evan A [2]" w:date="2023-11-30T13:07:00Z">
        <w:r w:rsidR="00852CEC">
          <w:rPr>
            <w:bCs/>
          </w:rPr>
          <w:t xml:space="preserve">likely </w:t>
        </w:r>
      </w:ins>
      <w:ins w:id="477" w:author="Perkowski, Evan A [2]" w:date="2023-11-30T11:47:00Z">
        <w:r w:rsidR="000B31CD">
          <w:rPr>
            <w:bCs/>
          </w:rPr>
          <w:t xml:space="preserve">sufficient to </w:t>
        </w:r>
      </w:ins>
      <w:ins w:id="478" w:author="Perkowski, Evan A [2]" w:date="2023-11-30T13:07:00Z">
        <w:r w:rsidR="00852CEC">
          <w:rPr>
            <w:bCs/>
          </w:rPr>
          <w:t xml:space="preserve">avoid </w:t>
        </w:r>
      </w:ins>
      <w:ins w:id="479" w:author="Perkowski, Evan A [2]" w:date="2023-11-30T11:48:00Z">
        <w:r w:rsidR="000B31CD">
          <w:rPr>
            <w:bCs/>
          </w:rPr>
          <w:t>growth limitation.</w:t>
        </w:r>
      </w:ins>
    </w:p>
    <w:p w14:paraId="32D7C88A" w14:textId="77777777" w:rsidR="00A8087E" w:rsidRDefault="00A8087E" w:rsidP="007D04D7">
      <w:pPr>
        <w:spacing w:line="360" w:lineRule="auto"/>
        <w:rPr>
          <w:bCs/>
          <w:i/>
          <w:iCs/>
        </w:rPr>
      </w:pPr>
    </w:p>
    <w:p w14:paraId="198B1603" w14:textId="74D468A3" w:rsidR="00A8087E" w:rsidRPr="0095073C" w:rsidRDefault="00A8087E" w:rsidP="007D04D7">
      <w:pPr>
        <w:spacing w:line="360" w:lineRule="auto"/>
        <w:rPr>
          <w:bCs/>
          <w:i/>
          <w:iCs/>
        </w:rPr>
      </w:pPr>
      <w:r w:rsidRPr="0095073C">
        <w:rPr>
          <w:bCs/>
          <w:i/>
          <w:iCs/>
        </w:rPr>
        <w:t>Conclusions</w:t>
      </w:r>
    </w:p>
    <w:p w14:paraId="1232F9BD" w14:textId="3845BAA4" w:rsidR="00B862FE" w:rsidRDefault="00A333A1" w:rsidP="00A333A1">
      <w:pPr>
        <w:spacing w:line="360" w:lineRule="auto"/>
        <w:rPr>
          <w:bCs/>
        </w:rPr>
      </w:pPr>
      <w:r>
        <w:rPr>
          <w:bCs/>
        </w:rPr>
        <w:t>Our results indicate that nitrogen supply and demand each</w:t>
      </w:r>
      <w:r w:rsidR="008E19CC">
        <w:rPr>
          <w:bCs/>
        </w:rPr>
        <w:t xml:space="preserve"> helped to</w:t>
      </w:r>
      <w:r>
        <w:rPr>
          <w:bCs/>
        </w:rPr>
        <w:t xml:space="preserve"> explain plant responses to elevated CO</w:t>
      </w:r>
      <w:r>
        <w:rPr>
          <w:bCs/>
          <w:vertAlign w:val="subscript"/>
        </w:rPr>
        <w:t>2</w:t>
      </w:r>
      <w:r>
        <w:rPr>
          <w:bCs/>
        </w:rPr>
        <w:t xml:space="preserve">, though operated at different scales. Supporting </w:t>
      </w:r>
      <w:r w:rsidR="00DF28B1">
        <w:rPr>
          <w:bCs/>
        </w:rPr>
        <w:t xml:space="preserve">eco-evolutionary </w:t>
      </w:r>
      <w:r>
        <w:rPr>
          <w:bCs/>
        </w:rPr>
        <w:t xml:space="preserve">optimality </w:t>
      </w:r>
      <w:r w:rsidR="00DF28B1">
        <w:rPr>
          <w:bCs/>
        </w:rPr>
        <w:t>theory</w:t>
      </w:r>
      <w:r>
        <w:rPr>
          <w:bCs/>
        </w:rPr>
        <w:t>, leaf photosynthetic responses to elevated CO</w:t>
      </w:r>
      <w:r>
        <w:rPr>
          <w:bCs/>
          <w:vertAlign w:val="subscript"/>
        </w:rPr>
        <w:t>2</w:t>
      </w:r>
      <w:r>
        <w:rPr>
          <w:bCs/>
        </w:rPr>
        <w:t xml:space="preserve"> were independent of </w:t>
      </w:r>
      <w:r w:rsidR="008E19CC">
        <w:rPr>
          <w:bCs/>
        </w:rPr>
        <w:t xml:space="preserve">soil </w:t>
      </w:r>
      <w:r>
        <w:rPr>
          <w:bCs/>
        </w:rPr>
        <w:t xml:space="preserve">nitrogen supply and ability to associate with symbiotic nitrogen-fixing bacteria and were instead driven by leaf nitrogen demand to build and maintain photosynthetic enzymes such that net photosynthesis rates approached optimal coordination. Supporting </w:t>
      </w:r>
      <w:r w:rsidR="00DF28B1">
        <w:rPr>
          <w:bCs/>
        </w:rPr>
        <w:t xml:space="preserve">the progressive </w:t>
      </w:r>
      <w:r>
        <w:rPr>
          <w:bCs/>
        </w:rPr>
        <w:t>nitrogen limitation hypothesis, whole-plant responses to elevated CO</w:t>
      </w:r>
      <w:r>
        <w:rPr>
          <w:bCs/>
          <w:vertAlign w:val="subscript"/>
        </w:rPr>
        <w:t>2</w:t>
      </w:r>
      <w:r>
        <w:rPr>
          <w:bCs/>
        </w:rPr>
        <w:t xml:space="preserve"> were enhanced with increasing </w:t>
      </w:r>
      <w:ins w:id="480" w:author="Perkowski, Evan A" w:date="2023-11-27T14:23:00Z">
        <w:r w:rsidR="00DA5BFD">
          <w:rPr>
            <w:bCs/>
          </w:rPr>
          <w:t xml:space="preserve">nitrogen </w:t>
        </w:r>
      </w:ins>
      <w:ins w:id="481" w:author="Perkowski, Evan A" w:date="2023-11-27T14:50:00Z">
        <w:r w:rsidR="00D545DE">
          <w:rPr>
            <w:bCs/>
          </w:rPr>
          <w:t xml:space="preserve">fertilization </w:t>
        </w:r>
      </w:ins>
      <w:r>
        <w:rPr>
          <w:bCs/>
        </w:rPr>
        <w:t>due to increased plant nitrogen uptake efficiency coupled with possible cascading effects of nitrogen</w:t>
      </w:r>
      <w:r w:rsidR="00B97BF5">
        <w:rPr>
          <w:bCs/>
        </w:rPr>
        <w:t xml:space="preserve"> </w:t>
      </w:r>
      <w:r>
        <w:rPr>
          <w:bCs/>
        </w:rPr>
        <w:t xml:space="preserve">savings at the leaf level that </w:t>
      </w:r>
      <w:r w:rsidR="00A32073">
        <w:rPr>
          <w:bCs/>
        </w:rPr>
        <w:t xml:space="preserve">may have </w:t>
      </w:r>
      <w:r>
        <w:rPr>
          <w:bCs/>
        </w:rPr>
        <w:t>maximized nitrogen allocat</w:t>
      </w:r>
      <w:r w:rsidR="00A32073">
        <w:rPr>
          <w:bCs/>
        </w:rPr>
        <w:t>ion</w:t>
      </w:r>
      <w:r>
        <w:rPr>
          <w:bCs/>
        </w:rPr>
        <w:t xml:space="preserve"> to whole-plant growth.</w:t>
      </w:r>
      <w:ins w:id="482" w:author="Perkowski, Evan A [2]" w:date="2023-11-30T12:27:00Z">
        <w:r w:rsidR="002844AE">
          <w:rPr>
            <w:bCs/>
          </w:rPr>
          <w:t xml:space="preserve"> However, inoculation did not modify whole-plant responses to elevated CO</w:t>
        </w:r>
        <w:r w:rsidR="002844AE">
          <w:rPr>
            <w:bCs/>
            <w:vertAlign w:val="subscript"/>
          </w:rPr>
          <w:t>2</w:t>
        </w:r>
      </w:ins>
      <w:ins w:id="483" w:author="Perkowski, Evan A" w:date="2023-11-30T14:31:00Z">
        <w:r w:rsidR="00E342E7">
          <w:rPr>
            <w:bCs/>
          </w:rPr>
          <w:t>,</w:t>
        </w:r>
      </w:ins>
      <w:ins w:id="484" w:author="Perkowski, Evan A [2]" w:date="2023-11-30T12:27:00Z">
        <w:r w:rsidR="002844AE">
          <w:rPr>
            <w:bCs/>
          </w:rPr>
          <w:t xml:space="preserve"> a</w:t>
        </w:r>
      </w:ins>
      <w:ins w:id="485" w:author="Perkowski, Evan A [2]" w:date="2023-11-30T12:28:00Z">
        <w:r w:rsidR="002844AE">
          <w:rPr>
            <w:bCs/>
          </w:rPr>
          <w:t>s plants invested similarly in symbiotic nitrogen fixation between CO</w:t>
        </w:r>
        <w:r w:rsidR="002844AE">
          <w:rPr>
            <w:bCs/>
            <w:vertAlign w:val="subscript"/>
          </w:rPr>
          <w:t>2</w:t>
        </w:r>
        <w:r w:rsidR="002844AE">
          <w:rPr>
            <w:bCs/>
          </w:rPr>
          <w:t xml:space="preserve"> treatments.</w:t>
        </w:r>
      </w:ins>
      <w:r>
        <w:rPr>
          <w:bCs/>
        </w:rPr>
        <w:t xml:space="preserve"> Our findings suggest that plants grown under elevated CO</w:t>
      </w:r>
      <w:r>
        <w:rPr>
          <w:bCs/>
          <w:vertAlign w:val="subscript"/>
        </w:rPr>
        <w:t>2</w:t>
      </w:r>
      <w:r>
        <w:rPr>
          <w:bCs/>
        </w:rPr>
        <w:t xml:space="preserve"> responded to increased nitrogen supply by increasing the number of optimally coordinated leaves</w:t>
      </w:r>
      <w:r w:rsidR="00B97BF5">
        <w:rPr>
          <w:bCs/>
        </w:rPr>
        <w:t xml:space="preserve"> </w:t>
      </w:r>
      <w:r>
        <w:rPr>
          <w:bCs/>
        </w:rPr>
        <w:t>and that t</w:t>
      </w:r>
      <w:r w:rsidR="000F676D">
        <w:rPr>
          <w:bCs/>
        </w:rPr>
        <w:t>h</w:t>
      </w:r>
      <w:r>
        <w:rPr>
          <w:bCs/>
        </w:rPr>
        <w:t>e downregulation in photosynthetic capacity under elevated CO</w:t>
      </w:r>
      <w:r>
        <w:rPr>
          <w:bCs/>
          <w:vertAlign w:val="subscript"/>
        </w:rPr>
        <w:t>2</w:t>
      </w:r>
      <w:r>
        <w:rPr>
          <w:bCs/>
        </w:rPr>
        <w:t xml:space="preserve"> is not a direct response to changes in nitrogen supply</w:t>
      </w:r>
      <w:r w:rsidR="00C222B2">
        <w:rPr>
          <w:bCs/>
        </w:rPr>
        <w:t xml:space="preserve">. </w:t>
      </w:r>
      <w:r w:rsidR="00B862FE">
        <w:rPr>
          <w:bCs/>
        </w:rPr>
        <w:t xml:space="preserve">The differential role of nitrogen </w:t>
      </w:r>
      <w:r>
        <w:rPr>
          <w:bCs/>
        </w:rPr>
        <w:t>supply</w:t>
      </w:r>
      <w:r w:rsidR="00B862FE">
        <w:rPr>
          <w:bCs/>
        </w:rPr>
        <w:t xml:space="preserve"> on leaf and whole-plant responses to </w:t>
      </w:r>
      <w:r w:rsidR="00B862FE">
        <w:t>elevated CO</w:t>
      </w:r>
      <w:r w:rsidR="00B862FE">
        <w:rPr>
          <w:vertAlign w:val="subscript"/>
        </w:rPr>
        <w:t>2</w:t>
      </w:r>
      <w:r w:rsidR="000F676D">
        <w:t xml:space="preserve"> coupled with dynamic leaf nitrogen-photosynthesis relationships across CO</w:t>
      </w:r>
      <w:r w:rsidR="000F676D">
        <w:rPr>
          <w:vertAlign w:val="subscript"/>
        </w:rPr>
        <w:t>2</w:t>
      </w:r>
      <w:r w:rsidR="000F676D">
        <w:t xml:space="preserve"> and </w:t>
      </w:r>
      <w:ins w:id="486" w:author="Perkowski, Evan A" w:date="2023-11-27T14:23:00Z">
        <w:r w:rsidR="00DA5BFD">
          <w:t xml:space="preserve">nitrogen </w:t>
        </w:r>
      </w:ins>
      <w:r w:rsidR="000F676D">
        <w:t>fertilization treatments</w:t>
      </w:r>
      <w:r w:rsidR="00B862FE">
        <w:rPr>
          <w:bCs/>
        </w:rPr>
        <w:t xml:space="preserve"> suggest</w:t>
      </w:r>
      <w:r w:rsidR="000F676D">
        <w:rPr>
          <w:bCs/>
        </w:rPr>
        <w:t>s</w:t>
      </w:r>
      <w:r w:rsidR="00B862FE">
        <w:rPr>
          <w:bCs/>
        </w:rPr>
        <w:t xml:space="preserve"> that terrestrial biosphere models may improve simulation</w:t>
      </w:r>
      <w:ins w:id="487" w:author="Perkowski, Evan A" w:date="2023-11-29T16:12:00Z">
        <w:r w:rsidR="00F442BF">
          <w:rPr>
            <w:bCs/>
          </w:rPr>
          <w:t>s</w:t>
        </w:r>
      </w:ins>
      <w:r w:rsidR="00B862FE">
        <w:rPr>
          <w:bCs/>
        </w:rPr>
        <w:t xml:space="preserve"> of </w:t>
      </w:r>
      <w:r w:rsidR="00491BF7">
        <w:rPr>
          <w:bCs/>
        </w:rPr>
        <w:t>photosynthetic responses to increasing atmospheric CO</w:t>
      </w:r>
      <w:r w:rsidR="00491BF7">
        <w:rPr>
          <w:bCs/>
          <w:vertAlign w:val="subscript"/>
        </w:rPr>
        <w:t>2</w:t>
      </w:r>
      <w:r w:rsidR="00491BF7">
        <w:rPr>
          <w:bCs/>
        </w:rPr>
        <w:t xml:space="preserve"> concentrations </w:t>
      </w:r>
      <w:r w:rsidR="00B862FE">
        <w:rPr>
          <w:bCs/>
        </w:rPr>
        <w:t>by adopting frameworks that include optimality principles.</w:t>
      </w:r>
    </w:p>
    <w:p w14:paraId="4C12D526" w14:textId="77777777" w:rsidR="005C2C60" w:rsidRDefault="005C2C60" w:rsidP="00A333A1">
      <w:pPr>
        <w:spacing w:line="360" w:lineRule="auto"/>
        <w:rPr>
          <w:bCs/>
        </w:rPr>
      </w:pPr>
    </w:p>
    <w:p w14:paraId="5A694743" w14:textId="413D64CB" w:rsidR="005C2C60" w:rsidRDefault="005C2C60" w:rsidP="00A333A1">
      <w:pPr>
        <w:spacing w:line="360" w:lineRule="auto"/>
        <w:rPr>
          <w:bCs/>
        </w:rPr>
      </w:pPr>
      <w:r>
        <w:rPr>
          <w:b/>
        </w:rPr>
        <w:t>Acknowledgements</w:t>
      </w:r>
    </w:p>
    <w:p w14:paraId="7E54AD73" w14:textId="4F254CB5" w:rsidR="00CB231B" w:rsidRDefault="005C2C60" w:rsidP="005C2C60">
      <w:pPr>
        <w:spacing w:line="360" w:lineRule="auto"/>
        <w:rPr>
          <w:ins w:id="488" w:author="Perkowski, Evan A [2]" w:date="2023-11-21T14:44:00Z"/>
          <w:color w:val="000000" w:themeColor="text1"/>
          <w:lang w:val="en-GB"/>
        </w:rPr>
      </w:pPr>
      <w:r w:rsidRPr="003D0D91">
        <w:rPr>
          <w:color w:val="000000" w:themeColor="text1"/>
          <w:lang w:val="en-GB"/>
        </w:rPr>
        <w:t xml:space="preserve">This </w:t>
      </w:r>
      <w:r w:rsidR="00DB047A">
        <w:rPr>
          <w:color w:val="000000" w:themeColor="text1"/>
          <w:lang w:val="en-GB"/>
        </w:rPr>
        <w:t>study</w:t>
      </w:r>
      <w:r w:rsidRPr="003D0D91">
        <w:rPr>
          <w:color w:val="000000" w:themeColor="text1"/>
          <w:lang w:val="en-GB"/>
        </w:rPr>
        <w:t xml:space="preserve"> is a contribution to the LEMONTREE (Land Ecosystem Models based On New Theory, </w:t>
      </w:r>
      <w:proofErr w:type="spellStart"/>
      <w:r w:rsidRPr="003D0D91">
        <w:rPr>
          <w:color w:val="000000" w:themeColor="text1"/>
          <w:lang w:val="en-GB"/>
        </w:rPr>
        <w:t>obseRvations</w:t>
      </w:r>
      <w:proofErr w:type="spellEnd"/>
      <w:r w:rsidRPr="003D0D91">
        <w:rPr>
          <w:color w:val="000000" w:themeColor="text1"/>
          <w:lang w:val="en-GB"/>
        </w:rPr>
        <w:t xml:space="preserve"> and </w:t>
      </w:r>
      <w:proofErr w:type="spellStart"/>
      <w:r w:rsidRPr="003D0D91">
        <w:rPr>
          <w:color w:val="000000" w:themeColor="text1"/>
          <w:lang w:val="en-GB"/>
        </w:rPr>
        <w:t>ExperimEnts</w:t>
      </w:r>
      <w:proofErr w:type="spellEnd"/>
      <w:r w:rsidRPr="003D0D91">
        <w:rPr>
          <w:color w:val="000000" w:themeColor="text1"/>
          <w:lang w:val="en-GB"/>
        </w:rPr>
        <w:t xml:space="preserve">) project, funded through the generosity of Eric and </w:t>
      </w:r>
      <w:r w:rsidRPr="003D0D91">
        <w:rPr>
          <w:color w:val="000000" w:themeColor="text1"/>
          <w:lang w:val="en-GB"/>
        </w:rPr>
        <w:lastRenderedPageBreak/>
        <w:t>Wendy Schmidt by recommendation of the Schmidt Futures programme</w:t>
      </w:r>
      <w:r>
        <w:rPr>
          <w:color w:val="000000" w:themeColor="text1"/>
          <w:lang w:val="en-GB"/>
        </w:rPr>
        <w:t>. EAP acknowledges support from a Texas Tech University Doctoral Dissertation Completion Fellowship and a Botanical Society of America Graduate Student Research Award.</w:t>
      </w:r>
      <w:r w:rsidR="000F676D">
        <w:rPr>
          <w:color w:val="000000" w:themeColor="text1"/>
          <w:lang w:val="en-GB"/>
        </w:rPr>
        <w:t xml:space="preserve"> </w:t>
      </w:r>
      <w:r>
        <w:rPr>
          <w:color w:val="000000" w:themeColor="text1"/>
          <w:lang w:val="en-GB"/>
        </w:rPr>
        <w:t>This work was also supported by US National Science Foundation</w:t>
      </w:r>
      <w:ins w:id="489" w:author="Perkowski, Evan A" w:date="2023-11-13T15:51:00Z">
        <w:r w:rsidR="006E540D">
          <w:rPr>
            <w:color w:val="000000" w:themeColor="text1"/>
            <w:lang w:val="en-GB"/>
          </w:rPr>
          <w:t xml:space="preserve"> awards to NGS</w:t>
        </w:r>
      </w:ins>
      <w:r>
        <w:rPr>
          <w:color w:val="000000" w:themeColor="text1"/>
          <w:lang w:val="en-GB"/>
        </w:rPr>
        <w:t xml:space="preserve"> (</w:t>
      </w:r>
      <w:r w:rsidRPr="003D0D91">
        <w:rPr>
          <w:color w:val="000000" w:themeColor="text1"/>
          <w:lang w:val="en-GB"/>
        </w:rPr>
        <w:t>DEB-2045968</w:t>
      </w:r>
      <w:r>
        <w:rPr>
          <w:color w:val="000000" w:themeColor="text1"/>
          <w:lang w:val="en-GB"/>
        </w:rPr>
        <w:t xml:space="preserve"> and DEB-2217353).</w:t>
      </w:r>
    </w:p>
    <w:p w14:paraId="60821678" w14:textId="77777777" w:rsidR="00CB231B" w:rsidRDefault="00CB231B" w:rsidP="005C2C60">
      <w:pPr>
        <w:spacing w:line="360" w:lineRule="auto"/>
        <w:rPr>
          <w:ins w:id="490" w:author="Perkowski, Evan A [2]" w:date="2023-11-21T14:44:00Z"/>
          <w:color w:val="000000" w:themeColor="text1"/>
          <w:lang w:val="en-GB"/>
        </w:rPr>
      </w:pPr>
    </w:p>
    <w:p w14:paraId="075C903E" w14:textId="26FAD821" w:rsidR="00CB231B" w:rsidRDefault="00CB231B" w:rsidP="005C2C60">
      <w:pPr>
        <w:spacing w:line="360" w:lineRule="auto"/>
        <w:rPr>
          <w:ins w:id="491" w:author="Perkowski, Evan A [2]" w:date="2023-11-21T14:44:00Z"/>
          <w:b/>
          <w:bCs/>
          <w:color w:val="000000" w:themeColor="text1"/>
          <w:lang w:val="en-GB"/>
        </w:rPr>
      </w:pPr>
      <w:ins w:id="492" w:author="Perkowski, Evan A [2]" w:date="2023-11-21T14:44:00Z">
        <w:r w:rsidRPr="00CB231B">
          <w:rPr>
            <w:b/>
            <w:bCs/>
            <w:color w:val="000000" w:themeColor="text1"/>
            <w:lang w:val="en-GB"/>
          </w:rPr>
          <w:t>Data Availability</w:t>
        </w:r>
      </w:ins>
    </w:p>
    <w:p w14:paraId="0E735BF4" w14:textId="529B6540" w:rsidR="00CB231B" w:rsidRDefault="00CB231B" w:rsidP="00CB231B">
      <w:pPr>
        <w:spacing w:line="480" w:lineRule="auto"/>
        <w:rPr>
          <w:ins w:id="493" w:author="Perkowski, Evan A [2]" w:date="2023-11-21T14:47:00Z"/>
          <w:rStyle w:val="ng-binding"/>
        </w:rPr>
      </w:pPr>
      <w:ins w:id="494" w:author="Perkowski, Evan A [2]" w:date="2023-11-21T14:45:00Z">
        <w:r>
          <w:t xml:space="preserve">All R scripts, data, and metadata are available at </w:t>
        </w:r>
      </w:ins>
      <w:ins w:id="495" w:author="Perkowski, Evan A [2]" w:date="2023-11-21T14:47:00Z">
        <w:r>
          <w:fldChar w:fldCharType="begin"/>
        </w:r>
        <w:r>
          <w:instrText>HYPERLINK "</w:instrText>
        </w:r>
      </w:ins>
      <w:ins w:id="496" w:author="Perkowski, Evan A [2]" w:date="2023-11-21T14:46:00Z">
        <w:r w:rsidRPr="00CB231B">
          <w:instrText>https://doi.org/10.5281/zenodo.10177575</w:instrText>
        </w:r>
      </w:ins>
      <w:ins w:id="497" w:author="Perkowski, Evan A [2]" w:date="2023-11-21T14:47:00Z">
        <w:r>
          <w:instrText>"</w:instrText>
        </w:r>
        <w:r>
          <w:fldChar w:fldCharType="separate"/>
        </w:r>
      </w:ins>
      <w:ins w:id="498" w:author="Perkowski, Evan A [2]" w:date="2023-11-21T14:46:00Z">
        <w:r w:rsidRPr="007E3CB7">
          <w:rPr>
            <w:rStyle w:val="Hyperlink"/>
          </w:rPr>
          <w:t>https://doi.org/10.5281/zenodo.10177575</w:t>
        </w:r>
      </w:ins>
      <w:ins w:id="499" w:author="Perkowski, Evan A [2]" w:date="2023-11-21T14:47:00Z">
        <w:r>
          <w:fldChar w:fldCharType="end"/>
        </w:r>
        <w:r>
          <w:t xml:space="preserve"> </w:t>
        </w:r>
      </w:ins>
      <w:ins w:id="500" w:author="Perkowski, Evan A [2]" w:date="2023-11-21T14:45:00Z">
        <w:r>
          <w:rPr>
            <w:rStyle w:val="ng-binding"/>
          </w:rPr>
          <w:t xml:space="preserve">(or on GitHub at: </w:t>
        </w:r>
      </w:ins>
      <w:ins w:id="501" w:author="Perkowski, Evan A [2]" w:date="2023-11-21T14:47:00Z">
        <w:r>
          <w:rPr>
            <w:rStyle w:val="ng-binding"/>
          </w:rPr>
          <w:fldChar w:fldCharType="begin"/>
        </w:r>
        <w:r>
          <w:rPr>
            <w:rStyle w:val="ng-binding"/>
          </w:rPr>
          <w:instrText>HYPERLINK "</w:instrText>
        </w:r>
        <w:r w:rsidRPr="00CB231B">
          <w:rPr>
            <w:rStyle w:val="ng-binding"/>
          </w:rPr>
          <w:instrText>https://github.com/eaperkowski/NxCO2xI_ms_data</w:instrText>
        </w:r>
        <w:r>
          <w:rPr>
            <w:rStyle w:val="ng-binding"/>
          </w:rPr>
          <w:instrText>"</w:instrText>
        </w:r>
        <w:r>
          <w:rPr>
            <w:rStyle w:val="ng-binding"/>
          </w:rPr>
        </w:r>
        <w:r>
          <w:rPr>
            <w:rStyle w:val="ng-binding"/>
          </w:rPr>
          <w:fldChar w:fldCharType="separate"/>
        </w:r>
        <w:r w:rsidRPr="007E3CB7">
          <w:rPr>
            <w:rStyle w:val="Hyperlink"/>
          </w:rPr>
          <w:t>https://github.com/eaperkowski/NxCO2xI_ms_data</w:t>
        </w:r>
        <w:r>
          <w:rPr>
            <w:rStyle w:val="ng-binding"/>
          </w:rPr>
          <w:fldChar w:fldCharType="end"/>
        </w:r>
        <w:r>
          <w:rPr>
            <w:rStyle w:val="ng-binding"/>
          </w:rPr>
          <w:t>)</w:t>
        </w:r>
      </w:ins>
    </w:p>
    <w:p w14:paraId="6B48F765" w14:textId="77777777" w:rsidR="00A32073" w:rsidRDefault="00A32073" w:rsidP="005C2C60">
      <w:pPr>
        <w:spacing w:line="360" w:lineRule="auto"/>
        <w:rPr>
          <w:color w:val="000000" w:themeColor="text1"/>
        </w:rPr>
      </w:pPr>
    </w:p>
    <w:p w14:paraId="6B357B42" w14:textId="23318D0A" w:rsidR="00A32073" w:rsidRDefault="00A32073" w:rsidP="005C2C60">
      <w:pPr>
        <w:spacing w:line="360" w:lineRule="auto"/>
        <w:rPr>
          <w:color w:val="000000" w:themeColor="text1"/>
        </w:rPr>
      </w:pPr>
      <w:r>
        <w:rPr>
          <w:b/>
          <w:bCs/>
          <w:color w:val="000000" w:themeColor="text1"/>
        </w:rPr>
        <w:t>Author contributions</w:t>
      </w:r>
    </w:p>
    <w:p w14:paraId="6D0D34A7" w14:textId="7827A99A" w:rsidR="00A32073" w:rsidRPr="00A32073" w:rsidRDefault="00A32073" w:rsidP="005C2C60">
      <w:pPr>
        <w:spacing w:line="360" w:lineRule="auto"/>
        <w:rPr>
          <w:color w:val="000000" w:themeColor="text1"/>
        </w:rPr>
      </w:pPr>
      <w:r>
        <w:rPr>
          <w:color w:val="000000" w:themeColor="text1"/>
        </w:rPr>
        <w:t>EAP conceptualized the study objectives</w:t>
      </w:r>
      <w:r w:rsidR="00DF28B1">
        <w:rPr>
          <w:color w:val="000000" w:themeColor="text1"/>
        </w:rPr>
        <w:t xml:space="preserve"> and designed the experiment, collected data, conducted data analysis,</w:t>
      </w:r>
      <w:r>
        <w:rPr>
          <w:color w:val="000000" w:themeColor="text1"/>
        </w:rPr>
        <w:t xml:space="preserve"> and wrote the first manuscript draft. EE assisted with data collection and experiment maintenance. NGS conceptualized study objectives</w:t>
      </w:r>
      <w:ins w:id="502" w:author="Perkowski, Evan A" w:date="2023-11-27T14:19:00Z">
        <w:r w:rsidR="00C222B2">
          <w:rPr>
            <w:color w:val="000000" w:themeColor="text1"/>
          </w:rPr>
          <w:t xml:space="preserve"> and experimental design</w:t>
        </w:r>
      </w:ins>
      <w:r>
        <w:rPr>
          <w:color w:val="000000" w:themeColor="text1"/>
        </w:rPr>
        <w:t xml:space="preserve"> with EAP</w:t>
      </w:r>
      <w:r w:rsidR="00DF28B1">
        <w:rPr>
          <w:color w:val="000000" w:themeColor="text1"/>
        </w:rPr>
        <w:t xml:space="preserve"> and</w:t>
      </w:r>
      <w:r>
        <w:rPr>
          <w:color w:val="000000" w:themeColor="text1"/>
        </w:rPr>
        <w:t xml:space="preserve"> oversaw experiment</w:t>
      </w:r>
      <w:r w:rsidR="00DF28B1">
        <w:rPr>
          <w:color w:val="000000" w:themeColor="text1"/>
        </w:rPr>
        <w:t xml:space="preserve"> progress</w:t>
      </w:r>
      <w:r>
        <w:rPr>
          <w:color w:val="000000" w:themeColor="text1"/>
        </w:rPr>
        <w:t>. All authors</w:t>
      </w:r>
      <w:r w:rsidR="00DF28B1">
        <w:rPr>
          <w:color w:val="000000" w:themeColor="text1"/>
        </w:rPr>
        <w:t xml:space="preserve"> provided manuscript feedback and </w:t>
      </w:r>
      <w:r w:rsidR="008628D8">
        <w:rPr>
          <w:color w:val="000000" w:themeColor="text1"/>
        </w:rPr>
        <w:t>approve</w:t>
      </w:r>
      <w:r w:rsidR="00DF28B1">
        <w:rPr>
          <w:color w:val="000000" w:themeColor="text1"/>
        </w:rPr>
        <w:t xml:space="preserve"> its submission to </w:t>
      </w:r>
      <w:r>
        <w:rPr>
          <w:i/>
          <w:iCs/>
          <w:color w:val="000000" w:themeColor="text1"/>
        </w:rPr>
        <w:t>Global Change Biology</w:t>
      </w:r>
      <w:r>
        <w:rPr>
          <w:color w:val="000000" w:themeColor="text1"/>
        </w:rPr>
        <w:t>.</w:t>
      </w:r>
    </w:p>
    <w:p w14:paraId="4EA51F8B" w14:textId="46BDE324" w:rsidR="009F20B5" w:rsidRDefault="009F20B5" w:rsidP="00E17E57">
      <w:pPr>
        <w:spacing w:line="360" w:lineRule="auto"/>
        <w:rPr>
          <w:bCs/>
        </w:rPr>
      </w:pPr>
      <w:r>
        <w:rPr>
          <w:bCs/>
        </w:rPr>
        <w:br w:type="page"/>
      </w:r>
    </w:p>
    <w:p w14:paraId="49C89C51" w14:textId="32EE06CB" w:rsidR="009F20B5" w:rsidRDefault="009F20B5" w:rsidP="003C1692">
      <w:pPr>
        <w:spacing w:line="360" w:lineRule="auto"/>
        <w:rPr>
          <w:b/>
          <w:bCs/>
        </w:rPr>
      </w:pPr>
      <w:r w:rsidRPr="00E60BAC">
        <w:rPr>
          <w:b/>
          <w:bCs/>
        </w:rPr>
        <w:lastRenderedPageBreak/>
        <w:t>References</w:t>
      </w:r>
    </w:p>
    <w:p w14:paraId="2626313B" w14:textId="566797D4" w:rsidR="000B31CD" w:rsidRPr="000B31CD" w:rsidRDefault="007A3065" w:rsidP="000B31CD">
      <w:pPr>
        <w:widowControl w:val="0"/>
        <w:autoSpaceDE w:val="0"/>
        <w:autoSpaceDN w:val="0"/>
        <w:adjustRightInd w:val="0"/>
        <w:spacing w:line="360" w:lineRule="auto"/>
        <w:rPr>
          <w:noProof/>
        </w:rPr>
      </w:pPr>
      <w:r>
        <w:rPr>
          <w:b/>
          <w:bCs/>
        </w:rPr>
        <w:fldChar w:fldCharType="begin" w:fldLock="1"/>
      </w:r>
      <w:r>
        <w:rPr>
          <w:b/>
          <w:bCs/>
        </w:rPr>
        <w:instrText xml:space="preserve">ADDIN Mendeley Bibliography CSL_BIBLIOGRAPHY </w:instrText>
      </w:r>
      <w:r>
        <w:rPr>
          <w:b/>
          <w:bCs/>
        </w:rPr>
        <w:fldChar w:fldCharType="separate"/>
      </w:r>
      <w:r w:rsidR="000B31CD" w:rsidRPr="000B31CD">
        <w:rPr>
          <w:b/>
          <w:bCs/>
          <w:noProof/>
        </w:rPr>
        <w:t>Adams MA, Turnbull TL, Sprent JI, Buchmann N</w:t>
      </w:r>
      <w:r w:rsidR="000B31CD" w:rsidRPr="000B31CD">
        <w:rPr>
          <w:noProof/>
        </w:rPr>
        <w:t xml:space="preserve">. </w:t>
      </w:r>
      <w:r w:rsidR="000B31CD" w:rsidRPr="000B31CD">
        <w:rPr>
          <w:b/>
          <w:bCs/>
          <w:noProof/>
        </w:rPr>
        <w:t>2016</w:t>
      </w:r>
      <w:r w:rsidR="000B31CD" w:rsidRPr="000B31CD">
        <w:rPr>
          <w:noProof/>
        </w:rPr>
        <w:t xml:space="preserve">. Legumes are different: Leaf nitrogen, photosynthesis, and water use efficiency. </w:t>
      </w:r>
      <w:r w:rsidR="000B31CD" w:rsidRPr="000B31CD">
        <w:rPr>
          <w:i/>
          <w:iCs/>
          <w:noProof/>
        </w:rPr>
        <w:t>Proceedings of the National Academy of Sciences of the United States of America</w:t>
      </w:r>
      <w:r w:rsidR="000B31CD" w:rsidRPr="000B31CD">
        <w:rPr>
          <w:noProof/>
        </w:rPr>
        <w:t xml:space="preserve"> </w:t>
      </w:r>
      <w:r w:rsidR="000B31CD" w:rsidRPr="000B31CD">
        <w:rPr>
          <w:b/>
          <w:bCs/>
          <w:noProof/>
        </w:rPr>
        <w:t>113</w:t>
      </w:r>
      <w:r w:rsidR="000B31CD" w:rsidRPr="000B31CD">
        <w:rPr>
          <w:noProof/>
        </w:rPr>
        <w:t>: 4098–4103.</w:t>
      </w:r>
    </w:p>
    <w:p w14:paraId="223B58BC"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Ainsworth EA, Davey PA, Bernacchi CJ, Dermody OC, Heaton EA, Moore DJ, Morgan PB, Naidu SL, Ra HSY, Zhu XG, </w:t>
      </w:r>
      <w:r w:rsidRPr="000B31CD">
        <w:rPr>
          <w:b/>
          <w:bCs/>
          <w:i/>
          <w:iCs/>
          <w:noProof/>
        </w:rPr>
        <w:t>et al.</w:t>
      </w:r>
      <w:r w:rsidRPr="000B31CD">
        <w:rPr>
          <w:noProof/>
        </w:rPr>
        <w:t xml:space="preserve"> </w:t>
      </w:r>
      <w:r w:rsidRPr="000B31CD">
        <w:rPr>
          <w:b/>
          <w:bCs/>
          <w:noProof/>
        </w:rPr>
        <w:t>2002</w:t>
      </w:r>
      <w:r w:rsidRPr="000B31CD">
        <w:rPr>
          <w:noProof/>
        </w:rPr>
        <w:t>. A meta-analysis of elevated [CO</w:t>
      </w:r>
      <w:r w:rsidRPr="000B31CD">
        <w:rPr>
          <w:noProof/>
          <w:vertAlign w:val="subscript"/>
        </w:rPr>
        <w:t>2</w:t>
      </w:r>
      <w:r w:rsidRPr="000B31CD">
        <w:rPr>
          <w:noProof/>
        </w:rPr>
        <w:t>] effects on soybean (</w:t>
      </w:r>
      <w:r w:rsidRPr="000B31CD">
        <w:rPr>
          <w:i/>
          <w:iCs/>
          <w:noProof/>
        </w:rPr>
        <w:t>Glycine max</w:t>
      </w:r>
      <w:r w:rsidRPr="000B31CD">
        <w:rPr>
          <w:noProof/>
        </w:rPr>
        <w:t xml:space="preserve">) physiology, growth and yield. </w:t>
      </w:r>
      <w:r w:rsidRPr="000B31CD">
        <w:rPr>
          <w:i/>
          <w:iCs/>
          <w:noProof/>
        </w:rPr>
        <w:t>Global Change Biology</w:t>
      </w:r>
      <w:r w:rsidRPr="000B31CD">
        <w:rPr>
          <w:noProof/>
        </w:rPr>
        <w:t xml:space="preserve"> </w:t>
      </w:r>
      <w:r w:rsidRPr="000B31CD">
        <w:rPr>
          <w:b/>
          <w:bCs/>
          <w:noProof/>
        </w:rPr>
        <w:t>8</w:t>
      </w:r>
      <w:r w:rsidRPr="000B31CD">
        <w:rPr>
          <w:noProof/>
        </w:rPr>
        <w:t>: 695–709.</w:t>
      </w:r>
    </w:p>
    <w:p w14:paraId="59C7F5E4" w14:textId="77777777" w:rsidR="000B31CD" w:rsidRPr="000B31CD" w:rsidRDefault="000B31CD" w:rsidP="000B31CD">
      <w:pPr>
        <w:widowControl w:val="0"/>
        <w:autoSpaceDE w:val="0"/>
        <w:autoSpaceDN w:val="0"/>
        <w:adjustRightInd w:val="0"/>
        <w:spacing w:line="360" w:lineRule="auto"/>
        <w:rPr>
          <w:noProof/>
        </w:rPr>
      </w:pPr>
      <w:r w:rsidRPr="000B31CD">
        <w:rPr>
          <w:b/>
          <w:bCs/>
          <w:noProof/>
        </w:rPr>
        <w:t>Ainsworth EA, Long SP</w:t>
      </w:r>
      <w:r w:rsidRPr="000B31CD">
        <w:rPr>
          <w:noProof/>
        </w:rPr>
        <w:t xml:space="preserve">. </w:t>
      </w:r>
      <w:r w:rsidRPr="000B31CD">
        <w:rPr>
          <w:b/>
          <w:bCs/>
          <w:noProof/>
        </w:rPr>
        <w:t>2005</w:t>
      </w:r>
      <w:r w:rsidRPr="000B31CD">
        <w:rPr>
          <w:noProof/>
        </w:rPr>
        <w:t>. What have we learned from 15 years of free-air CO</w:t>
      </w:r>
      <w:r w:rsidRPr="000B31CD">
        <w:rPr>
          <w:noProof/>
          <w:vertAlign w:val="subscript"/>
        </w:rPr>
        <w:t>2</w:t>
      </w:r>
      <w:r w:rsidRPr="000B31CD">
        <w:rPr>
          <w:noProof/>
        </w:rPr>
        <w:t xml:space="preserve"> enrichment (FACE)? A meta-analytic review of the responses of photosynthesis, canopy properties and plant production to rising CO</w:t>
      </w:r>
      <w:r w:rsidRPr="000B31CD">
        <w:rPr>
          <w:noProof/>
          <w:vertAlign w:val="subscript"/>
        </w:rPr>
        <w:t>2</w:t>
      </w:r>
      <w:r w:rsidRPr="000B31CD">
        <w:rPr>
          <w:noProof/>
        </w:rPr>
        <w:t xml:space="preserve">. </w:t>
      </w:r>
      <w:r w:rsidRPr="000B31CD">
        <w:rPr>
          <w:i/>
          <w:iCs/>
          <w:noProof/>
        </w:rPr>
        <w:t>New Phytologist</w:t>
      </w:r>
      <w:r w:rsidRPr="000B31CD">
        <w:rPr>
          <w:noProof/>
        </w:rPr>
        <w:t xml:space="preserve"> </w:t>
      </w:r>
      <w:r w:rsidRPr="000B31CD">
        <w:rPr>
          <w:b/>
          <w:bCs/>
          <w:noProof/>
        </w:rPr>
        <w:t>165</w:t>
      </w:r>
      <w:r w:rsidRPr="000B31CD">
        <w:rPr>
          <w:noProof/>
        </w:rPr>
        <w:t>: 351–372.</w:t>
      </w:r>
    </w:p>
    <w:p w14:paraId="6731249C" w14:textId="77777777" w:rsidR="000B31CD" w:rsidRPr="000B31CD" w:rsidRDefault="000B31CD" w:rsidP="000B31CD">
      <w:pPr>
        <w:widowControl w:val="0"/>
        <w:autoSpaceDE w:val="0"/>
        <w:autoSpaceDN w:val="0"/>
        <w:adjustRightInd w:val="0"/>
        <w:spacing w:line="360" w:lineRule="auto"/>
        <w:rPr>
          <w:noProof/>
        </w:rPr>
      </w:pPr>
      <w:r w:rsidRPr="000B31CD">
        <w:rPr>
          <w:b/>
          <w:bCs/>
          <w:noProof/>
        </w:rPr>
        <w:t>Ainsworth EA, Rogers A</w:t>
      </w:r>
      <w:r w:rsidRPr="000B31CD">
        <w:rPr>
          <w:noProof/>
        </w:rPr>
        <w:t xml:space="preserve">. </w:t>
      </w:r>
      <w:r w:rsidRPr="000B31CD">
        <w:rPr>
          <w:b/>
          <w:bCs/>
          <w:noProof/>
        </w:rPr>
        <w:t>2007</w:t>
      </w:r>
      <w:r w:rsidRPr="000B31CD">
        <w:rPr>
          <w:noProof/>
        </w:rPr>
        <w:t>. The response of photosynthesis and stomatal conductance to rising [CO</w:t>
      </w:r>
      <w:r w:rsidRPr="000B31CD">
        <w:rPr>
          <w:noProof/>
          <w:vertAlign w:val="subscript"/>
        </w:rPr>
        <w:t>2</w:t>
      </w:r>
      <w:r w:rsidRPr="000B31CD">
        <w:rPr>
          <w:noProof/>
        </w:rPr>
        <w:t xml:space="preserve">]: mechanisms and environmental interactions. </w:t>
      </w:r>
      <w:r w:rsidRPr="000B31CD">
        <w:rPr>
          <w:i/>
          <w:iCs/>
          <w:noProof/>
        </w:rPr>
        <w:t>Plant, Cell &amp; Environment</w:t>
      </w:r>
      <w:r w:rsidRPr="000B31CD">
        <w:rPr>
          <w:noProof/>
        </w:rPr>
        <w:t xml:space="preserve"> </w:t>
      </w:r>
      <w:r w:rsidRPr="000B31CD">
        <w:rPr>
          <w:b/>
          <w:bCs/>
          <w:noProof/>
        </w:rPr>
        <w:t>30</w:t>
      </w:r>
      <w:r w:rsidRPr="000B31CD">
        <w:rPr>
          <w:noProof/>
        </w:rPr>
        <w:t>: 258–270.</w:t>
      </w:r>
    </w:p>
    <w:p w14:paraId="63566D61" w14:textId="77777777" w:rsidR="000B31CD" w:rsidRPr="000B31CD" w:rsidRDefault="000B31CD" w:rsidP="000B31CD">
      <w:pPr>
        <w:widowControl w:val="0"/>
        <w:autoSpaceDE w:val="0"/>
        <w:autoSpaceDN w:val="0"/>
        <w:adjustRightInd w:val="0"/>
        <w:spacing w:line="360" w:lineRule="auto"/>
        <w:rPr>
          <w:noProof/>
        </w:rPr>
      </w:pPr>
      <w:r w:rsidRPr="000B31CD">
        <w:rPr>
          <w:b/>
          <w:bCs/>
          <w:noProof/>
        </w:rPr>
        <w:t>Allen K, Fisher JB, Phillips RP, Powers JS, Brzostek ER</w:t>
      </w:r>
      <w:r w:rsidRPr="000B31CD">
        <w:rPr>
          <w:noProof/>
        </w:rPr>
        <w:t xml:space="preserve">. </w:t>
      </w:r>
      <w:r w:rsidRPr="000B31CD">
        <w:rPr>
          <w:b/>
          <w:bCs/>
          <w:noProof/>
        </w:rPr>
        <w:t>2020</w:t>
      </w:r>
      <w:r w:rsidRPr="000B31CD">
        <w:rPr>
          <w:noProof/>
        </w:rPr>
        <w:t xml:space="preserve">. Modeling the carbon cost of plant nitrogen and phosphorus uptake across temperate and tropical forests. </w:t>
      </w:r>
      <w:r w:rsidRPr="000B31CD">
        <w:rPr>
          <w:i/>
          <w:iCs/>
          <w:noProof/>
        </w:rPr>
        <w:t>Frontiers in Forests and Global Change</w:t>
      </w:r>
      <w:r w:rsidRPr="000B31CD">
        <w:rPr>
          <w:noProof/>
        </w:rPr>
        <w:t xml:space="preserve"> </w:t>
      </w:r>
      <w:r w:rsidRPr="000B31CD">
        <w:rPr>
          <w:b/>
          <w:bCs/>
          <w:noProof/>
        </w:rPr>
        <w:t>3</w:t>
      </w:r>
      <w:r w:rsidRPr="000B31CD">
        <w:rPr>
          <w:noProof/>
        </w:rPr>
        <w:t>: 1–12.</w:t>
      </w:r>
    </w:p>
    <w:p w14:paraId="05AF13FC" w14:textId="77777777" w:rsidR="000B31CD" w:rsidRPr="000B31CD" w:rsidRDefault="000B31CD" w:rsidP="000B31CD">
      <w:pPr>
        <w:widowControl w:val="0"/>
        <w:autoSpaceDE w:val="0"/>
        <w:autoSpaceDN w:val="0"/>
        <w:adjustRightInd w:val="0"/>
        <w:spacing w:line="360" w:lineRule="auto"/>
        <w:rPr>
          <w:noProof/>
        </w:rPr>
      </w:pPr>
      <w:r w:rsidRPr="000B31CD">
        <w:rPr>
          <w:b/>
          <w:bCs/>
          <w:noProof/>
        </w:rPr>
        <w:t>Andrews M, James EK, Sprent JI, Boddey RM, Gross E, dos Reis FB</w:t>
      </w:r>
      <w:r w:rsidRPr="000B31CD">
        <w:rPr>
          <w:noProof/>
        </w:rPr>
        <w:t xml:space="preserve">. </w:t>
      </w:r>
      <w:r w:rsidRPr="000B31CD">
        <w:rPr>
          <w:b/>
          <w:bCs/>
          <w:noProof/>
        </w:rPr>
        <w:t>2011</w:t>
      </w:r>
      <w:r w:rsidRPr="000B31CD">
        <w:rPr>
          <w:noProof/>
        </w:rPr>
        <w:t xml:space="preserve">. Nitrogen fixation in legumes and actinorhizal plants in natural ecosystems: Values obtained using </w:t>
      </w:r>
      <w:r w:rsidRPr="000B31CD">
        <w:rPr>
          <w:noProof/>
          <w:vertAlign w:val="superscript"/>
        </w:rPr>
        <w:t>15</w:t>
      </w:r>
      <w:r w:rsidRPr="000B31CD">
        <w:rPr>
          <w:noProof/>
        </w:rPr>
        <w:t xml:space="preserve">N natural abundance. </w:t>
      </w:r>
      <w:r w:rsidRPr="000B31CD">
        <w:rPr>
          <w:i/>
          <w:iCs/>
          <w:noProof/>
        </w:rPr>
        <w:t>Plant Ecology and Diversity</w:t>
      </w:r>
      <w:r w:rsidRPr="000B31CD">
        <w:rPr>
          <w:noProof/>
        </w:rPr>
        <w:t xml:space="preserve"> </w:t>
      </w:r>
      <w:r w:rsidRPr="000B31CD">
        <w:rPr>
          <w:b/>
          <w:bCs/>
          <w:noProof/>
        </w:rPr>
        <w:t>4</w:t>
      </w:r>
      <w:r w:rsidRPr="000B31CD">
        <w:rPr>
          <w:noProof/>
        </w:rPr>
        <w:t>: 117–130.</w:t>
      </w:r>
    </w:p>
    <w:p w14:paraId="289E53AF"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Arora VK, Katavouta A, Williams RG, Jones CD, Brovkin V, Friedlingstein P, Schwinger J, Bopp L, Boucher O, Cadule P, </w:t>
      </w:r>
      <w:r w:rsidRPr="000B31CD">
        <w:rPr>
          <w:b/>
          <w:bCs/>
          <w:i/>
          <w:iCs/>
          <w:noProof/>
        </w:rPr>
        <w:t>et al.</w:t>
      </w:r>
      <w:r w:rsidRPr="000B31CD">
        <w:rPr>
          <w:noProof/>
        </w:rPr>
        <w:t xml:space="preserve"> </w:t>
      </w:r>
      <w:r w:rsidRPr="000B31CD">
        <w:rPr>
          <w:b/>
          <w:bCs/>
          <w:noProof/>
        </w:rPr>
        <w:t>2020</w:t>
      </w:r>
      <w:r w:rsidRPr="000B31CD">
        <w:rPr>
          <w:noProof/>
        </w:rPr>
        <w:t xml:space="preserve">. Carbon-concentration and carbon-climate feedbacks in CMIP6 models and their comparison to CMIP5 models. </w:t>
      </w:r>
      <w:r w:rsidRPr="000B31CD">
        <w:rPr>
          <w:i/>
          <w:iCs/>
          <w:noProof/>
        </w:rPr>
        <w:t>Biogeosciences</w:t>
      </w:r>
      <w:r w:rsidRPr="000B31CD">
        <w:rPr>
          <w:noProof/>
        </w:rPr>
        <w:t xml:space="preserve"> </w:t>
      </w:r>
      <w:r w:rsidRPr="000B31CD">
        <w:rPr>
          <w:b/>
          <w:bCs/>
          <w:noProof/>
        </w:rPr>
        <w:t>17</w:t>
      </w:r>
      <w:r w:rsidRPr="000B31CD">
        <w:rPr>
          <w:noProof/>
        </w:rPr>
        <w:t>: 4173–4222.</w:t>
      </w:r>
    </w:p>
    <w:p w14:paraId="5CFD2FB2" w14:textId="77777777" w:rsidR="000B31CD" w:rsidRPr="000B31CD" w:rsidRDefault="000B31CD" w:rsidP="000B31CD">
      <w:pPr>
        <w:widowControl w:val="0"/>
        <w:autoSpaceDE w:val="0"/>
        <w:autoSpaceDN w:val="0"/>
        <w:adjustRightInd w:val="0"/>
        <w:spacing w:line="360" w:lineRule="auto"/>
        <w:rPr>
          <w:noProof/>
        </w:rPr>
      </w:pPr>
      <w:r w:rsidRPr="000B31CD">
        <w:rPr>
          <w:b/>
          <w:bCs/>
          <w:noProof/>
        </w:rPr>
        <w:t>Barnes JD, Balaguer L, Manrique E, Elvira S, Davison AW</w:t>
      </w:r>
      <w:r w:rsidRPr="000B31CD">
        <w:rPr>
          <w:noProof/>
        </w:rPr>
        <w:t xml:space="preserve">. </w:t>
      </w:r>
      <w:r w:rsidRPr="000B31CD">
        <w:rPr>
          <w:b/>
          <w:bCs/>
          <w:noProof/>
        </w:rPr>
        <w:t>1992</w:t>
      </w:r>
      <w:r w:rsidRPr="000B31CD">
        <w:rPr>
          <w:noProof/>
        </w:rPr>
        <w:t xml:space="preserve">. A reappraisal of the use of DMSO for the extraction and determination of chlorophylls a and b in lichens and higher plants. </w:t>
      </w:r>
      <w:r w:rsidRPr="000B31CD">
        <w:rPr>
          <w:i/>
          <w:iCs/>
          <w:noProof/>
        </w:rPr>
        <w:t>Environmental and Experimental Botany</w:t>
      </w:r>
      <w:r w:rsidRPr="000B31CD">
        <w:rPr>
          <w:noProof/>
        </w:rPr>
        <w:t xml:space="preserve"> </w:t>
      </w:r>
      <w:r w:rsidRPr="000B31CD">
        <w:rPr>
          <w:b/>
          <w:bCs/>
          <w:noProof/>
        </w:rPr>
        <w:t>32</w:t>
      </w:r>
      <w:r w:rsidRPr="000B31CD">
        <w:rPr>
          <w:noProof/>
        </w:rPr>
        <w:t>: 85–100.</w:t>
      </w:r>
    </w:p>
    <w:p w14:paraId="781BB8AC" w14:textId="77777777" w:rsidR="000B31CD" w:rsidRPr="000B31CD" w:rsidRDefault="000B31CD" w:rsidP="000B31CD">
      <w:pPr>
        <w:widowControl w:val="0"/>
        <w:autoSpaceDE w:val="0"/>
        <w:autoSpaceDN w:val="0"/>
        <w:adjustRightInd w:val="0"/>
        <w:spacing w:line="360" w:lineRule="auto"/>
        <w:rPr>
          <w:noProof/>
        </w:rPr>
      </w:pPr>
      <w:r w:rsidRPr="000B31CD">
        <w:rPr>
          <w:b/>
          <w:bCs/>
          <w:noProof/>
        </w:rPr>
        <w:t>Bates D, Mächler M, Bolker B, Walker S</w:t>
      </w:r>
      <w:r w:rsidRPr="000B31CD">
        <w:rPr>
          <w:noProof/>
        </w:rPr>
        <w:t xml:space="preserve">. </w:t>
      </w:r>
      <w:r w:rsidRPr="000B31CD">
        <w:rPr>
          <w:b/>
          <w:bCs/>
          <w:noProof/>
        </w:rPr>
        <w:t>2015</w:t>
      </w:r>
      <w:r w:rsidRPr="000B31CD">
        <w:rPr>
          <w:noProof/>
        </w:rPr>
        <w:t xml:space="preserve">. Fitting linear mixed-effects models using lme4. </w:t>
      </w:r>
      <w:r w:rsidRPr="000B31CD">
        <w:rPr>
          <w:i/>
          <w:iCs/>
          <w:noProof/>
        </w:rPr>
        <w:t>Journal of Statistical Software</w:t>
      </w:r>
      <w:r w:rsidRPr="000B31CD">
        <w:rPr>
          <w:noProof/>
        </w:rPr>
        <w:t xml:space="preserve"> </w:t>
      </w:r>
      <w:r w:rsidRPr="000B31CD">
        <w:rPr>
          <w:b/>
          <w:bCs/>
          <w:noProof/>
        </w:rPr>
        <w:t>67</w:t>
      </w:r>
      <w:r w:rsidRPr="000B31CD">
        <w:rPr>
          <w:noProof/>
        </w:rPr>
        <w:t>: 1–48.</w:t>
      </w:r>
    </w:p>
    <w:p w14:paraId="5A8885BC" w14:textId="77777777" w:rsidR="000B31CD" w:rsidRPr="000B31CD" w:rsidRDefault="000B31CD" w:rsidP="000B31CD">
      <w:pPr>
        <w:widowControl w:val="0"/>
        <w:autoSpaceDE w:val="0"/>
        <w:autoSpaceDN w:val="0"/>
        <w:adjustRightInd w:val="0"/>
        <w:spacing w:line="360" w:lineRule="auto"/>
        <w:rPr>
          <w:noProof/>
        </w:rPr>
      </w:pPr>
      <w:r w:rsidRPr="000B31CD">
        <w:rPr>
          <w:b/>
          <w:bCs/>
          <w:noProof/>
        </w:rPr>
        <w:t>Bernacchi CJ, Morgan PB, Ort DR, Long SP</w:t>
      </w:r>
      <w:r w:rsidRPr="000B31CD">
        <w:rPr>
          <w:noProof/>
        </w:rPr>
        <w:t xml:space="preserve">. </w:t>
      </w:r>
      <w:r w:rsidRPr="000B31CD">
        <w:rPr>
          <w:b/>
          <w:bCs/>
          <w:noProof/>
        </w:rPr>
        <w:t>2005</w:t>
      </w:r>
      <w:r w:rsidRPr="000B31CD">
        <w:rPr>
          <w:noProof/>
        </w:rPr>
        <w:t>. The growth of soybean under free air [CO</w:t>
      </w:r>
      <w:r w:rsidRPr="000B31CD">
        <w:rPr>
          <w:noProof/>
          <w:vertAlign w:val="subscript"/>
        </w:rPr>
        <w:t>2</w:t>
      </w:r>
      <w:r w:rsidRPr="000B31CD">
        <w:rPr>
          <w:noProof/>
        </w:rPr>
        <w:t xml:space="preserve">] enrichment (FACE) stimulates photosynthesis while decreasing in vivo Rubisco capacity. </w:t>
      </w:r>
      <w:r w:rsidRPr="000B31CD">
        <w:rPr>
          <w:i/>
          <w:iCs/>
          <w:noProof/>
        </w:rPr>
        <w:t>Planta</w:t>
      </w:r>
      <w:r w:rsidRPr="000B31CD">
        <w:rPr>
          <w:noProof/>
        </w:rPr>
        <w:t xml:space="preserve"> </w:t>
      </w:r>
      <w:r w:rsidRPr="000B31CD">
        <w:rPr>
          <w:b/>
          <w:bCs/>
          <w:noProof/>
        </w:rPr>
        <w:t>220</w:t>
      </w:r>
      <w:r w:rsidRPr="000B31CD">
        <w:rPr>
          <w:noProof/>
        </w:rPr>
        <w:t>: 434–446.</w:t>
      </w:r>
    </w:p>
    <w:p w14:paraId="427F62D3" w14:textId="77777777" w:rsidR="000B31CD" w:rsidRPr="000B31CD" w:rsidRDefault="000B31CD" w:rsidP="000B31CD">
      <w:pPr>
        <w:widowControl w:val="0"/>
        <w:autoSpaceDE w:val="0"/>
        <w:autoSpaceDN w:val="0"/>
        <w:adjustRightInd w:val="0"/>
        <w:spacing w:line="360" w:lineRule="auto"/>
        <w:rPr>
          <w:noProof/>
        </w:rPr>
      </w:pPr>
      <w:r w:rsidRPr="000B31CD">
        <w:rPr>
          <w:b/>
          <w:bCs/>
          <w:noProof/>
        </w:rPr>
        <w:lastRenderedPageBreak/>
        <w:t>Bernacchi CJ, Singsaas EL, Pimentel C, Portis AR, Long SP</w:t>
      </w:r>
      <w:r w:rsidRPr="000B31CD">
        <w:rPr>
          <w:noProof/>
        </w:rPr>
        <w:t xml:space="preserve">. </w:t>
      </w:r>
      <w:r w:rsidRPr="000B31CD">
        <w:rPr>
          <w:b/>
          <w:bCs/>
          <w:noProof/>
        </w:rPr>
        <w:t>2001</w:t>
      </w:r>
      <w:r w:rsidRPr="000B31CD">
        <w:rPr>
          <w:noProof/>
        </w:rPr>
        <w:t xml:space="preserve">. Improved temperature response functions for models of Rubisco-limited photosynthesis. </w:t>
      </w:r>
      <w:r w:rsidRPr="000B31CD">
        <w:rPr>
          <w:i/>
          <w:iCs/>
          <w:noProof/>
        </w:rPr>
        <w:t>Plant, Cell and Environment</w:t>
      </w:r>
      <w:r w:rsidRPr="000B31CD">
        <w:rPr>
          <w:noProof/>
        </w:rPr>
        <w:t xml:space="preserve"> </w:t>
      </w:r>
      <w:r w:rsidRPr="000B31CD">
        <w:rPr>
          <w:b/>
          <w:bCs/>
          <w:noProof/>
        </w:rPr>
        <w:t>24</w:t>
      </w:r>
      <w:r w:rsidRPr="000B31CD">
        <w:rPr>
          <w:noProof/>
        </w:rPr>
        <w:t>: 253–259.</w:t>
      </w:r>
    </w:p>
    <w:p w14:paraId="2BFF1737" w14:textId="77777777" w:rsidR="000B31CD" w:rsidRPr="000B31CD" w:rsidRDefault="000B31CD" w:rsidP="000B31CD">
      <w:pPr>
        <w:widowControl w:val="0"/>
        <w:autoSpaceDE w:val="0"/>
        <w:autoSpaceDN w:val="0"/>
        <w:adjustRightInd w:val="0"/>
        <w:spacing w:line="360" w:lineRule="auto"/>
        <w:rPr>
          <w:noProof/>
        </w:rPr>
      </w:pPr>
      <w:r w:rsidRPr="000B31CD">
        <w:rPr>
          <w:b/>
          <w:bCs/>
          <w:noProof/>
        </w:rPr>
        <w:t>Braghiere RK, Fisher JB, Allen K, Brzostek ER, Shi M, Yang X, Ricciuto DM, Fisher RA, Zhu Q, Phillips RP</w:t>
      </w:r>
      <w:r w:rsidRPr="000B31CD">
        <w:rPr>
          <w:noProof/>
        </w:rPr>
        <w:t xml:space="preserve">. </w:t>
      </w:r>
      <w:r w:rsidRPr="000B31CD">
        <w:rPr>
          <w:b/>
          <w:bCs/>
          <w:noProof/>
        </w:rPr>
        <w:t>2022</w:t>
      </w:r>
      <w:r w:rsidRPr="000B31CD">
        <w:rPr>
          <w:noProof/>
        </w:rPr>
        <w:t xml:space="preserve">. Modeling global carbon costs of plant nitrogen and phosphorus acquisition. </w:t>
      </w:r>
      <w:r w:rsidRPr="000B31CD">
        <w:rPr>
          <w:i/>
          <w:iCs/>
          <w:noProof/>
        </w:rPr>
        <w:t>Journal of Advances in Modeling Earth Systems</w:t>
      </w:r>
      <w:r w:rsidRPr="000B31CD">
        <w:rPr>
          <w:noProof/>
        </w:rPr>
        <w:t xml:space="preserve"> </w:t>
      </w:r>
      <w:r w:rsidRPr="000B31CD">
        <w:rPr>
          <w:b/>
          <w:bCs/>
          <w:noProof/>
        </w:rPr>
        <w:t>14</w:t>
      </w:r>
      <w:r w:rsidRPr="000B31CD">
        <w:rPr>
          <w:noProof/>
        </w:rPr>
        <w:t>: 1–23.</w:t>
      </w:r>
    </w:p>
    <w:p w14:paraId="742A554B" w14:textId="77777777" w:rsidR="000B31CD" w:rsidRPr="000B31CD" w:rsidRDefault="000B31CD" w:rsidP="000B31CD">
      <w:pPr>
        <w:widowControl w:val="0"/>
        <w:autoSpaceDE w:val="0"/>
        <w:autoSpaceDN w:val="0"/>
        <w:adjustRightInd w:val="0"/>
        <w:spacing w:line="360" w:lineRule="auto"/>
        <w:rPr>
          <w:noProof/>
        </w:rPr>
      </w:pPr>
      <w:r w:rsidRPr="000B31CD">
        <w:rPr>
          <w:b/>
          <w:bCs/>
          <w:noProof/>
        </w:rPr>
        <w:t>Brzostek ER, Fisher JB, Phillips RP</w:t>
      </w:r>
      <w:r w:rsidRPr="000B31CD">
        <w:rPr>
          <w:noProof/>
        </w:rPr>
        <w:t xml:space="preserve">. </w:t>
      </w:r>
      <w:r w:rsidRPr="000B31CD">
        <w:rPr>
          <w:b/>
          <w:bCs/>
          <w:noProof/>
        </w:rPr>
        <w:t>2014</w:t>
      </w:r>
      <w:r w:rsidRPr="000B31CD">
        <w:rPr>
          <w:noProof/>
        </w:rPr>
        <w:t xml:space="preserve">. Modeling the carbon cost of plant nitrogen acquisition: Mycorrhizal trade-offs and multipath resistance uptake improve predictions of retranslocation. </w:t>
      </w:r>
      <w:r w:rsidRPr="000B31CD">
        <w:rPr>
          <w:i/>
          <w:iCs/>
          <w:noProof/>
        </w:rPr>
        <w:t>Journal of Geophysical Research: Biogeosciences</w:t>
      </w:r>
      <w:r w:rsidRPr="000B31CD">
        <w:rPr>
          <w:noProof/>
        </w:rPr>
        <w:t xml:space="preserve"> </w:t>
      </w:r>
      <w:r w:rsidRPr="000B31CD">
        <w:rPr>
          <w:b/>
          <w:bCs/>
          <w:noProof/>
        </w:rPr>
        <w:t>119</w:t>
      </w:r>
      <w:r w:rsidRPr="000B31CD">
        <w:rPr>
          <w:noProof/>
        </w:rPr>
        <w:t>: 1684–1697.</w:t>
      </w:r>
    </w:p>
    <w:p w14:paraId="171726EB" w14:textId="77777777" w:rsidR="000B31CD" w:rsidRPr="000B31CD" w:rsidRDefault="000B31CD" w:rsidP="000B31CD">
      <w:pPr>
        <w:widowControl w:val="0"/>
        <w:autoSpaceDE w:val="0"/>
        <w:autoSpaceDN w:val="0"/>
        <w:adjustRightInd w:val="0"/>
        <w:spacing w:line="360" w:lineRule="auto"/>
        <w:rPr>
          <w:noProof/>
        </w:rPr>
      </w:pPr>
      <w:r w:rsidRPr="000B31CD">
        <w:rPr>
          <w:b/>
          <w:bCs/>
          <w:noProof/>
        </w:rPr>
        <w:t>Bytnerowicz TA, Funk JL, Menge DNL, Perakis SS, Wolf AA</w:t>
      </w:r>
      <w:r w:rsidRPr="000B31CD">
        <w:rPr>
          <w:noProof/>
        </w:rPr>
        <w:t xml:space="preserve">. </w:t>
      </w:r>
      <w:r w:rsidRPr="000B31CD">
        <w:rPr>
          <w:b/>
          <w:bCs/>
          <w:noProof/>
        </w:rPr>
        <w:t>2023</w:t>
      </w:r>
      <w:r w:rsidRPr="000B31CD">
        <w:rPr>
          <w:noProof/>
        </w:rPr>
        <w:t xml:space="preserve">. Leaf nitrogen affects photosynthesis and water use efficiency similarly in nitrogen-fixing and non-fixing trees. </w:t>
      </w:r>
      <w:r w:rsidRPr="000B31CD">
        <w:rPr>
          <w:i/>
          <w:iCs/>
          <w:noProof/>
        </w:rPr>
        <w:t>Journal of Ecology</w:t>
      </w:r>
      <w:r w:rsidRPr="000B31CD">
        <w:rPr>
          <w:noProof/>
        </w:rPr>
        <w:t>: 1–15.</w:t>
      </w:r>
    </w:p>
    <w:p w14:paraId="6E3CC4D5" w14:textId="77777777" w:rsidR="000B31CD" w:rsidRPr="000B31CD" w:rsidRDefault="000B31CD" w:rsidP="000B31CD">
      <w:pPr>
        <w:widowControl w:val="0"/>
        <w:autoSpaceDE w:val="0"/>
        <w:autoSpaceDN w:val="0"/>
        <w:adjustRightInd w:val="0"/>
        <w:spacing w:line="360" w:lineRule="auto"/>
        <w:rPr>
          <w:noProof/>
        </w:rPr>
      </w:pPr>
      <w:r w:rsidRPr="000B31CD">
        <w:rPr>
          <w:b/>
          <w:bCs/>
          <w:noProof/>
        </w:rPr>
        <w:t>Chen J-L, Reynolds JF, Harley PC, Tenhunen JD</w:t>
      </w:r>
      <w:r w:rsidRPr="000B31CD">
        <w:rPr>
          <w:noProof/>
        </w:rPr>
        <w:t xml:space="preserve">. </w:t>
      </w:r>
      <w:r w:rsidRPr="000B31CD">
        <w:rPr>
          <w:b/>
          <w:bCs/>
          <w:noProof/>
        </w:rPr>
        <w:t>1993</w:t>
      </w:r>
      <w:r w:rsidRPr="000B31CD">
        <w:rPr>
          <w:noProof/>
        </w:rPr>
        <w:t xml:space="preserve">. Coordination theory of leaf nitrogen distribution in a canopy. </w:t>
      </w:r>
      <w:r w:rsidRPr="000B31CD">
        <w:rPr>
          <w:i/>
          <w:iCs/>
          <w:noProof/>
        </w:rPr>
        <w:t>Oecologia</w:t>
      </w:r>
      <w:r w:rsidRPr="000B31CD">
        <w:rPr>
          <w:noProof/>
        </w:rPr>
        <w:t xml:space="preserve"> </w:t>
      </w:r>
      <w:r w:rsidRPr="000B31CD">
        <w:rPr>
          <w:b/>
          <w:bCs/>
          <w:noProof/>
        </w:rPr>
        <w:t>93</w:t>
      </w:r>
      <w:r w:rsidRPr="000B31CD">
        <w:rPr>
          <w:noProof/>
        </w:rPr>
        <w:t>: 63–69.</w:t>
      </w:r>
    </w:p>
    <w:p w14:paraId="2C5819D0" w14:textId="77777777" w:rsidR="000B31CD" w:rsidRPr="000B31CD" w:rsidRDefault="000B31CD" w:rsidP="000B31CD">
      <w:pPr>
        <w:widowControl w:val="0"/>
        <w:autoSpaceDE w:val="0"/>
        <w:autoSpaceDN w:val="0"/>
        <w:adjustRightInd w:val="0"/>
        <w:spacing w:line="360" w:lineRule="auto"/>
        <w:rPr>
          <w:noProof/>
        </w:rPr>
      </w:pPr>
      <w:r w:rsidRPr="000B31CD">
        <w:rPr>
          <w:b/>
          <w:bCs/>
          <w:noProof/>
        </w:rPr>
        <w:t>Coleman JS, McConnaughay KDM, Bazzaz FA</w:t>
      </w:r>
      <w:r w:rsidRPr="000B31CD">
        <w:rPr>
          <w:noProof/>
        </w:rPr>
        <w:t xml:space="preserve">. </w:t>
      </w:r>
      <w:r w:rsidRPr="000B31CD">
        <w:rPr>
          <w:b/>
          <w:bCs/>
          <w:noProof/>
        </w:rPr>
        <w:t>1993</w:t>
      </w:r>
      <w:r w:rsidRPr="000B31CD">
        <w:rPr>
          <w:noProof/>
        </w:rPr>
        <w:t>. Elevated CO</w:t>
      </w:r>
      <w:r w:rsidRPr="000B31CD">
        <w:rPr>
          <w:noProof/>
          <w:vertAlign w:val="subscript"/>
        </w:rPr>
        <w:t>2</w:t>
      </w:r>
      <w:r w:rsidRPr="000B31CD">
        <w:rPr>
          <w:noProof/>
        </w:rPr>
        <w:t xml:space="preserve"> and plant nitrogen-use: is reduced tissue nitrogen concentration size-dependent? </w:t>
      </w:r>
      <w:r w:rsidRPr="000B31CD">
        <w:rPr>
          <w:i/>
          <w:iCs/>
          <w:noProof/>
        </w:rPr>
        <w:t>Oecologia</w:t>
      </w:r>
      <w:r w:rsidRPr="000B31CD">
        <w:rPr>
          <w:noProof/>
        </w:rPr>
        <w:t xml:space="preserve"> </w:t>
      </w:r>
      <w:r w:rsidRPr="000B31CD">
        <w:rPr>
          <w:b/>
          <w:bCs/>
          <w:noProof/>
        </w:rPr>
        <w:t>93</w:t>
      </w:r>
      <w:r w:rsidRPr="000B31CD">
        <w:rPr>
          <w:noProof/>
        </w:rPr>
        <w:t>: 195–200.</w:t>
      </w:r>
    </w:p>
    <w:p w14:paraId="4AE312E9" w14:textId="77777777" w:rsidR="000B31CD" w:rsidRPr="000B31CD" w:rsidRDefault="000B31CD" w:rsidP="000B31CD">
      <w:pPr>
        <w:widowControl w:val="0"/>
        <w:autoSpaceDE w:val="0"/>
        <w:autoSpaceDN w:val="0"/>
        <w:adjustRightInd w:val="0"/>
        <w:spacing w:line="360" w:lineRule="auto"/>
        <w:rPr>
          <w:noProof/>
        </w:rPr>
      </w:pPr>
      <w:r w:rsidRPr="000B31CD">
        <w:rPr>
          <w:b/>
          <w:bCs/>
          <w:noProof/>
        </w:rPr>
        <w:t>Crous KY, Reich PB, Hunter MD, Ellsworth DS</w:t>
      </w:r>
      <w:r w:rsidRPr="000B31CD">
        <w:rPr>
          <w:noProof/>
        </w:rPr>
        <w:t xml:space="preserve">. </w:t>
      </w:r>
      <w:r w:rsidRPr="000B31CD">
        <w:rPr>
          <w:b/>
          <w:bCs/>
          <w:noProof/>
        </w:rPr>
        <w:t>2010</w:t>
      </w:r>
      <w:r w:rsidRPr="000B31CD">
        <w:rPr>
          <w:noProof/>
        </w:rPr>
        <w:t>. Maintenance of leaf N controls the photosynthetic CO</w:t>
      </w:r>
      <w:r w:rsidRPr="000B31CD">
        <w:rPr>
          <w:noProof/>
          <w:vertAlign w:val="subscript"/>
        </w:rPr>
        <w:t>2</w:t>
      </w:r>
      <w:r w:rsidRPr="000B31CD">
        <w:rPr>
          <w:noProof/>
        </w:rPr>
        <w:t xml:space="preserve"> response of grassland species exposed to 9 years of free-air CO</w:t>
      </w:r>
      <w:r w:rsidRPr="000B31CD">
        <w:rPr>
          <w:noProof/>
          <w:vertAlign w:val="subscript"/>
        </w:rPr>
        <w:t>2</w:t>
      </w:r>
      <w:r w:rsidRPr="000B31CD">
        <w:rPr>
          <w:noProof/>
        </w:rPr>
        <w:t xml:space="preserve"> enrichment. </w:t>
      </w:r>
      <w:r w:rsidRPr="000B31CD">
        <w:rPr>
          <w:i/>
          <w:iCs/>
          <w:noProof/>
        </w:rPr>
        <w:t>Global Change Biology</w:t>
      </w:r>
      <w:r w:rsidRPr="000B31CD">
        <w:rPr>
          <w:noProof/>
        </w:rPr>
        <w:t xml:space="preserve"> </w:t>
      </w:r>
      <w:r w:rsidRPr="000B31CD">
        <w:rPr>
          <w:b/>
          <w:bCs/>
          <w:noProof/>
        </w:rPr>
        <w:t>16</w:t>
      </w:r>
      <w:r w:rsidRPr="000B31CD">
        <w:rPr>
          <w:noProof/>
        </w:rPr>
        <w:t>: 2076–2088.</w:t>
      </w:r>
    </w:p>
    <w:p w14:paraId="04594007" w14:textId="77777777" w:rsidR="000B31CD" w:rsidRPr="000B31CD" w:rsidRDefault="000B31CD" w:rsidP="000B31CD">
      <w:pPr>
        <w:widowControl w:val="0"/>
        <w:autoSpaceDE w:val="0"/>
        <w:autoSpaceDN w:val="0"/>
        <w:adjustRightInd w:val="0"/>
        <w:spacing w:line="360" w:lineRule="auto"/>
        <w:rPr>
          <w:noProof/>
        </w:rPr>
      </w:pPr>
      <w:r w:rsidRPr="000B31CD">
        <w:rPr>
          <w:b/>
          <w:bCs/>
          <w:noProof/>
        </w:rPr>
        <w:t>Cui E, Xia J, Luo Y</w:t>
      </w:r>
      <w:r w:rsidRPr="000B31CD">
        <w:rPr>
          <w:noProof/>
        </w:rPr>
        <w:t xml:space="preserve">. </w:t>
      </w:r>
      <w:r w:rsidRPr="000B31CD">
        <w:rPr>
          <w:b/>
          <w:bCs/>
          <w:noProof/>
        </w:rPr>
        <w:t>2023</w:t>
      </w:r>
      <w:r w:rsidRPr="000B31CD">
        <w:rPr>
          <w:noProof/>
        </w:rPr>
        <w:t>. Nitrogen use strategy drives interspecific differences in plant photosynthetic CO</w:t>
      </w:r>
      <w:r w:rsidRPr="000B31CD">
        <w:rPr>
          <w:noProof/>
          <w:vertAlign w:val="subscript"/>
        </w:rPr>
        <w:t>2</w:t>
      </w:r>
      <w:r w:rsidRPr="000B31CD">
        <w:rPr>
          <w:noProof/>
        </w:rPr>
        <w:t xml:space="preserve"> acclimation. </w:t>
      </w:r>
      <w:r w:rsidRPr="000B31CD">
        <w:rPr>
          <w:i/>
          <w:iCs/>
          <w:noProof/>
        </w:rPr>
        <w:t>Global Change Biology</w:t>
      </w:r>
      <w:r w:rsidRPr="000B31CD">
        <w:rPr>
          <w:noProof/>
        </w:rPr>
        <w:t xml:space="preserve"> </w:t>
      </w:r>
      <w:r w:rsidRPr="000B31CD">
        <w:rPr>
          <w:b/>
          <w:bCs/>
          <w:noProof/>
        </w:rPr>
        <w:t>29</w:t>
      </w:r>
      <w:r w:rsidRPr="000B31CD">
        <w:rPr>
          <w:noProof/>
        </w:rPr>
        <w:t>: 3667–3677.</w:t>
      </w:r>
    </w:p>
    <w:p w14:paraId="6EF9F5AD" w14:textId="77777777" w:rsidR="000B31CD" w:rsidRPr="000B31CD" w:rsidRDefault="000B31CD" w:rsidP="000B31CD">
      <w:pPr>
        <w:widowControl w:val="0"/>
        <w:autoSpaceDE w:val="0"/>
        <w:autoSpaceDN w:val="0"/>
        <w:adjustRightInd w:val="0"/>
        <w:spacing w:line="360" w:lineRule="auto"/>
        <w:rPr>
          <w:noProof/>
        </w:rPr>
      </w:pPr>
      <w:r w:rsidRPr="000B31CD">
        <w:rPr>
          <w:b/>
          <w:bCs/>
          <w:noProof/>
        </w:rPr>
        <w:t>Curtis PS</w:t>
      </w:r>
      <w:r w:rsidRPr="000B31CD">
        <w:rPr>
          <w:noProof/>
        </w:rPr>
        <w:t xml:space="preserve">. </w:t>
      </w:r>
      <w:r w:rsidRPr="000B31CD">
        <w:rPr>
          <w:b/>
          <w:bCs/>
          <w:noProof/>
        </w:rPr>
        <w:t>1996</w:t>
      </w:r>
      <w:r w:rsidRPr="000B31CD">
        <w:rPr>
          <w:noProof/>
        </w:rPr>
        <w:t xml:space="preserve">. A meta-analysis of leaf gas exchange and nitrogen in trees grown under elevated carbon dioxide. </w:t>
      </w:r>
      <w:r w:rsidRPr="000B31CD">
        <w:rPr>
          <w:i/>
          <w:iCs/>
          <w:noProof/>
        </w:rPr>
        <w:t>Plant, Cell and Environment</w:t>
      </w:r>
      <w:r w:rsidRPr="000B31CD">
        <w:rPr>
          <w:noProof/>
        </w:rPr>
        <w:t xml:space="preserve"> </w:t>
      </w:r>
      <w:r w:rsidRPr="000B31CD">
        <w:rPr>
          <w:b/>
          <w:bCs/>
          <w:noProof/>
        </w:rPr>
        <w:t>19</w:t>
      </w:r>
      <w:r w:rsidRPr="000B31CD">
        <w:rPr>
          <w:noProof/>
        </w:rPr>
        <w:t>: 127–137.</w:t>
      </w:r>
    </w:p>
    <w:p w14:paraId="0652E357"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Davies-Barnard T, Meyerholt J, Zaehle S, Friedlingstein P, Brovkin V, Fan Y, Fisher RA, Jones CD, Lee H, Peano D, </w:t>
      </w:r>
      <w:r w:rsidRPr="000B31CD">
        <w:rPr>
          <w:b/>
          <w:bCs/>
          <w:i/>
          <w:iCs/>
          <w:noProof/>
        </w:rPr>
        <w:t>et al.</w:t>
      </w:r>
      <w:r w:rsidRPr="000B31CD">
        <w:rPr>
          <w:noProof/>
        </w:rPr>
        <w:t xml:space="preserve"> </w:t>
      </w:r>
      <w:r w:rsidRPr="000B31CD">
        <w:rPr>
          <w:b/>
          <w:bCs/>
          <w:noProof/>
        </w:rPr>
        <w:t>2020</w:t>
      </w:r>
      <w:r w:rsidRPr="000B31CD">
        <w:rPr>
          <w:noProof/>
        </w:rPr>
        <w:t xml:space="preserve">. Nitrogen cycling in CMIP6 land surface models: progress and limitations. </w:t>
      </w:r>
      <w:r w:rsidRPr="000B31CD">
        <w:rPr>
          <w:i/>
          <w:iCs/>
          <w:noProof/>
        </w:rPr>
        <w:t>Biogeosciences</w:t>
      </w:r>
      <w:r w:rsidRPr="000B31CD">
        <w:rPr>
          <w:noProof/>
        </w:rPr>
        <w:t xml:space="preserve"> </w:t>
      </w:r>
      <w:r w:rsidRPr="000B31CD">
        <w:rPr>
          <w:b/>
          <w:bCs/>
          <w:noProof/>
        </w:rPr>
        <w:t>17</w:t>
      </w:r>
      <w:r w:rsidRPr="000B31CD">
        <w:rPr>
          <w:noProof/>
        </w:rPr>
        <w:t>: 5129–5148.</w:t>
      </w:r>
    </w:p>
    <w:p w14:paraId="34E82CE4" w14:textId="77777777" w:rsidR="000B31CD" w:rsidRPr="000B31CD" w:rsidRDefault="000B31CD" w:rsidP="000B31CD">
      <w:pPr>
        <w:widowControl w:val="0"/>
        <w:autoSpaceDE w:val="0"/>
        <w:autoSpaceDN w:val="0"/>
        <w:adjustRightInd w:val="0"/>
        <w:spacing w:line="360" w:lineRule="auto"/>
        <w:rPr>
          <w:noProof/>
        </w:rPr>
      </w:pPr>
      <w:r w:rsidRPr="000B31CD">
        <w:rPr>
          <w:b/>
          <w:bCs/>
          <w:noProof/>
        </w:rPr>
        <w:t>Dong N, Prentice IC, Evans BJ, Caddy-Retalic S, Lowe AJ, Wright IJ</w:t>
      </w:r>
      <w:r w:rsidRPr="000B31CD">
        <w:rPr>
          <w:noProof/>
        </w:rPr>
        <w:t xml:space="preserve">. </w:t>
      </w:r>
      <w:r w:rsidRPr="000B31CD">
        <w:rPr>
          <w:b/>
          <w:bCs/>
          <w:noProof/>
        </w:rPr>
        <w:t>2017</w:t>
      </w:r>
      <w:r w:rsidRPr="000B31CD">
        <w:rPr>
          <w:noProof/>
        </w:rPr>
        <w:t xml:space="preserve">. Leaf nitrogen from first principles: field evidence for adaptive variation with climate. </w:t>
      </w:r>
      <w:r w:rsidRPr="000B31CD">
        <w:rPr>
          <w:i/>
          <w:iCs/>
          <w:noProof/>
        </w:rPr>
        <w:t>Biogeosciences</w:t>
      </w:r>
      <w:r w:rsidRPr="000B31CD">
        <w:rPr>
          <w:noProof/>
        </w:rPr>
        <w:t xml:space="preserve"> </w:t>
      </w:r>
      <w:r w:rsidRPr="000B31CD">
        <w:rPr>
          <w:b/>
          <w:bCs/>
          <w:noProof/>
        </w:rPr>
        <w:t>14</w:t>
      </w:r>
      <w:r w:rsidRPr="000B31CD">
        <w:rPr>
          <w:noProof/>
        </w:rPr>
        <w:t>: 481–495.</w:t>
      </w:r>
    </w:p>
    <w:p w14:paraId="4A0EE7B7" w14:textId="77777777" w:rsidR="000B31CD" w:rsidRPr="000B31CD" w:rsidRDefault="000B31CD" w:rsidP="000B31CD">
      <w:pPr>
        <w:widowControl w:val="0"/>
        <w:autoSpaceDE w:val="0"/>
        <w:autoSpaceDN w:val="0"/>
        <w:adjustRightInd w:val="0"/>
        <w:spacing w:line="360" w:lineRule="auto"/>
        <w:rPr>
          <w:noProof/>
        </w:rPr>
      </w:pPr>
      <w:r w:rsidRPr="000B31CD">
        <w:rPr>
          <w:b/>
          <w:bCs/>
          <w:noProof/>
        </w:rPr>
        <w:t>Dong N, Prentice IC, Wright IJ, Evans BJ, Togashi HF, Caddy-Retalic S, McInerney FA, Sparrow B, Leitch E, Lowe AJ</w:t>
      </w:r>
      <w:r w:rsidRPr="000B31CD">
        <w:rPr>
          <w:noProof/>
        </w:rPr>
        <w:t xml:space="preserve">. </w:t>
      </w:r>
      <w:r w:rsidRPr="000B31CD">
        <w:rPr>
          <w:b/>
          <w:bCs/>
          <w:noProof/>
        </w:rPr>
        <w:t>2020</w:t>
      </w:r>
      <w:r w:rsidRPr="000B31CD">
        <w:rPr>
          <w:noProof/>
        </w:rPr>
        <w:t xml:space="preserve">. Components of leaf-trait variation along environmental </w:t>
      </w:r>
      <w:r w:rsidRPr="000B31CD">
        <w:rPr>
          <w:noProof/>
        </w:rPr>
        <w:lastRenderedPageBreak/>
        <w:t xml:space="preserve">gradients. </w:t>
      </w:r>
      <w:r w:rsidRPr="000B31CD">
        <w:rPr>
          <w:i/>
          <w:iCs/>
          <w:noProof/>
        </w:rPr>
        <w:t>New Phytologist</w:t>
      </w:r>
      <w:r w:rsidRPr="000B31CD">
        <w:rPr>
          <w:noProof/>
        </w:rPr>
        <w:t xml:space="preserve"> </w:t>
      </w:r>
      <w:r w:rsidRPr="000B31CD">
        <w:rPr>
          <w:b/>
          <w:bCs/>
          <w:noProof/>
        </w:rPr>
        <w:t>228</w:t>
      </w:r>
      <w:r w:rsidRPr="000B31CD">
        <w:rPr>
          <w:noProof/>
        </w:rPr>
        <w:t>: 82–94.</w:t>
      </w:r>
    </w:p>
    <w:p w14:paraId="38DC3CDC"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Dong N, Prentice IC, Wright IJ, Wang H, Atkin OK, Bloomfield KJ, Domingues TF, Gleason SM, Maire V, Onoda Y, </w:t>
      </w:r>
      <w:r w:rsidRPr="000B31CD">
        <w:rPr>
          <w:b/>
          <w:bCs/>
          <w:i/>
          <w:iCs/>
          <w:noProof/>
        </w:rPr>
        <w:t>et al.</w:t>
      </w:r>
      <w:r w:rsidRPr="000B31CD">
        <w:rPr>
          <w:noProof/>
        </w:rPr>
        <w:t xml:space="preserve"> </w:t>
      </w:r>
      <w:r w:rsidRPr="000B31CD">
        <w:rPr>
          <w:b/>
          <w:bCs/>
          <w:noProof/>
        </w:rPr>
        <w:t>2022a</w:t>
      </w:r>
      <w:r w:rsidRPr="000B31CD">
        <w:rPr>
          <w:noProof/>
        </w:rPr>
        <w:t xml:space="preserve">. Leaf nitrogen from the perspective of optimal plant function. </w:t>
      </w:r>
      <w:r w:rsidRPr="000B31CD">
        <w:rPr>
          <w:i/>
          <w:iCs/>
          <w:noProof/>
        </w:rPr>
        <w:t>Journal of Ecology</w:t>
      </w:r>
      <w:r w:rsidRPr="000B31CD">
        <w:rPr>
          <w:noProof/>
        </w:rPr>
        <w:t xml:space="preserve"> </w:t>
      </w:r>
      <w:r w:rsidRPr="000B31CD">
        <w:rPr>
          <w:b/>
          <w:bCs/>
          <w:noProof/>
        </w:rPr>
        <w:t>110</w:t>
      </w:r>
      <w:r w:rsidRPr="000B31CD">
        <w:rPr>
          <w:noProof/>
        </w:rPr>
        <w:t>: 2585–2602.</w:t>
      </w:r>
    </w:p>
    <w:p w14:paraId="7417948B" w14:textId="77777777" w:rsidR="000B31CD" w:rsidRPr="000B31CD" w:rsidRDefault="000B31CD" w:rsidP="000B31CD">
      <w:pPr>
        <w:widowControl w:val="0"/>
        <w:autoSpaceDE w:val="0"/>
        <w:autoSpaceDN w:val="0"/>
        <w:adjustRightInd w:val="0"/>
        <w:spacing w:line="360" w:lineRule="auto"/>
        <w:rPr>
          <w:noProof/>
        </w:rPr>
      </w:pPr>
      <w:r w:rsidRPr="000B31CD">
        <w:rPr>
          <w:b/>
          <w:bCs/>
          <w:noProof/>
        </w:rPr>
        <w:t>Dong N, Wright IJ, Chen JM, Luo X, Wang H, Keenan TF, Smith NG, Prentice IC</w:t>
      </w:r>
      <w:r w:rsidRPr="000B31CD">
        <w:rPr>
          <w:noProof/>
        </w:rPr>
        <w:t xml:space="preserve">. </w:t>
      </w:r>
      <w:r w:rsidRPr="000B31CD">
        <w:rPr>
          <w:b/>
          <w:bCs/>
          <w:noProof/>
        </w:rPr>
        <w:t>2022b</w:t>
      </w:r>
      <w:r w:rsidRPr="000B31CD">
        <w:rPr>
          <w:noProof/>
        </w:rPr>
        <w:t>. Rising CO</w:t>
      </w:r>
      <w:r w:rsidRPr="000B31CD">
        <w:rPr>
          <w:noProof/>
          <w:vertAlign w:val="subscript"/>
        </w:rPr>
        <w:t>2</w:t>
      </w:r>
      <w:r w:rsidRPr="000B31CD">
        <w:rPr>
          <w:noProof/>
        </w:rPr>
        <w:t xml:space="preserve"> and warming reduce global canopy demand for nitrogen. </w:t>
      </w:r>
      <w:r w:rsidRPr="000B31CD">
        <w:rPr>
          <w:i/>
          <w:iCs/>
          <w:noProof/>
        </w:rPr>
        <w:t>New Phytologist</w:t>
      </w:r>
      <w:r w:rsidRPr="000B31CD">
        <w:rPr>
          <w:noProof/>
        </w:rPr>
        <w:t xml:space="preserve"> </w:t>
      </w:r>
      <w:r w:rsidRPr="000B31CD">
        <w:rPr>
          <w:b/>
          <w:bCs/>
          <w:noProof/>
        </w:rPr>
        <w:t>235</w:t>
      </w:r>
      <w:r w:rsidRPr="000B31CD">
        <w:rPr>
          <w:noProof/>
        </w:rPr>
        <w:t>: 1692–1700.</w:t>
      </w:r>
    </w:p>
    <w:p w14:paraId="47AA836B" w14:textId="77777777" w:rsidR="000B31CD" w:rsidRPr="000B31CD" w:rsidRDefault="000B31CD" w:rsidP="000B31CD">
      <w:pPr>
        <w:widowControl w:val="0"/>
        <w:autoSpaceDE w:val="0"/>
        <w:autoSpaceDN w:val="0"/>
        <w:adjustRightInd w:val="0"/>
        <w:spacing w:line="360" w:lineRule="auto"/>
        <w:rPr>
          <w:noProof/>
        </w:rPr>
      </w:pPr>
      <w:r w:rsidRPr="000B31CD">
        <w:rPr>
          <w:b/>
          <w:bCs/>
          <w:noProof/>
        </w:rPr>
        <w:t>Drake BG, Gonzàlez-Meler MA, Long SP</w:t>
      </w:r>
      <w:r w:rsidRPr="000B31CD">
        <w:rPr>
          <w:noProof/>
        </w:rPr>
        <w:t xml:space="preserve">. </w:t>
      </w:r>
      <w:r w:rsidRPr="000B31CD">
        <w:rPr>
          <w:b/>
          <w:bCs/>
          <w:noProof/>
        </w:rPr>
        <w:t>1997</w:t>
      </w:r>
      <w:r w:rsidRPr="000B31CD">
        <w:rPr>
          <w:noProof/>
        </w:rPr>
        <w:t>. More efficient plants: a consequence of rising atmospheric CO</w:t>
      </w:r>
      <w:r w:rsidRPr="000B31CD">
        <w:rPr>
          <w:noProof/>
          <w:vertAlign w:val="subscript"/>
        </w:rPr>
        <w:t>2</w:t>
      </w:r>
      <w:r w:rsidRPr="000B31CD">
        <w:rPr>
          <w:noProof/>
        </w:rPr>
        <w:t xml:space="preserve">? </w:t>
      </w:r>
      <w:r w:rsidRPr="000B31CD">
        <w:rPr>
          <w:i/>
          <w:iCs/>
          <w:noProof/>
        </w:rPr>
        <w:t>Annual Review of Plant Biology</w:t>
      </w:r>
      <w:r w:rsidRPr="000B31CD">
        <w:rPr>
          <w:noProof/>
        </w:rPr>
        <w:t xml:space="preserve"> </w:t>
      </w:r>
      <w:r w:rsidRPr="000B31CD">
        <w:rPr>
          <w:b/>
          <w:bCs/>
          <w:noProof/>
        </w:rPr>
        <w:t>48</w:t>
      </w:r>
      <w:r w:rsidRPr="000B31CD">
        <w:rPr>
          <w:noProof/>
        </w:rPr>
        <w:t>: 609–639.</w:t>
      </w:r>
    </w:p>
    <w:p w14:paraId="73808180" w14:textId="77777777" w:rsidR="000B31CD" w:rsidRPr="000B31CD" w:rsidRDefault="000B31CD" w:rsidP="000B31CD">
      <w:pPr>
        <w:widowControl w:val="0"/>
        <w:autoSpaceDE w:val="0"/>
        <w:autoSpaceDN w:val="0"/>
        <w:adjustRightInd w:val="0"/>
        <w:spacing w:line="360" w:lineRule="auto"/>
        <w:rPr>
          <w:noProof/>
        </w:rPr>
      </w:pPr>
      <w:r w:rsidRPr="000B31CD">
        <w:rPr>
          <w:b/>
          <w:bCs/>
          <w:noProof/>
        </w:rPr>
        <w:t>Duursma RA</w:t>
      </w:r>
      <w:r w:rsidRPr="000B31CD">
        <w:rPr>
          <w:noProof/>
        </w:rPr>
        <w:t xml:space="preserve">. </w:t>
      </w:r>
      <w:r w:rsidRPr="000B31CD">
        <w:rPr>
          <w:b/>
          <w:bCs/>
          <w:noProof/>
        </w:rPr>
        <w:t>2015</w:t>
      </w:r>
      <w:r w:rsidRPr="000B31CD">
        <w:rPr>
          <w:noProof/>
        </w:rPr>
        <w:t xml:space="preserve">. Plantecophys - an R package for analysing and modelling leaf gas exchange data. </w:t>
      </w:r>
      <w:r w:rsidRPr="000B31CD">
        <w:rPr>
          <w:i/>
          <w:iCs/>
          <w:noProof/>
        </w:rPr>
        <w:t>PLOS ONE</w:t>
      </w:r>
      <w:r w:rsidRPr="000B31CD">
        <w:rPr>
          <w:noProof/>
        </w:rPr>
        <w:t xml:space="preserve"> </w:t>
      </w:r>
      <w:r w:rsidRPr="000B31CD">
        <w:rPr>
          <w:b/>
          <w:bCs/>
          <w:noProof/>
        </w:rPr>
        <w:t>10</w:t>
      </w:r>
      <w:r w:rsidRPr="000B31CD">
        <w:rPr>
          <w:noProof/>
        </w:rPr>
        <w:t>: e0143346.</w:t>
      </w:r>
    </w:p>
    <w:p w14:paraId="23F4FF57" w14:textId="77777777" w:rsidR="000B31CD" w:rsidRPr="000B31CD" w:rsidRDefault="000B31CD" w:rsidP="000B31CD">
      <w:pPr>
        <w:widowControl w:val="0"/>
        <w:autoSpaceDE w:val="0"/>
        <w:autoSpaceDN w:val="0"/>
        <w:adjustRightInd w:val="0"/>
        <w:spacing w:line="360" w:lineRule="auto"/>
        <w:rPr>
          <w:noProof/>
        </w:rPr>
      </w:pPr>
      <w:r w:rsidRPr="000B31CD">
        <w:rPr>
          <w:b/>
          <w:bCs/>
          <w:noProof/>
        </w:rPr>
        <w:t>Evans JR</w:t>
      </w:r>
      <w:r w:rsidRPr="000B31CD">
        <w:rPr>
          <w:noProof/>
        </w:rPr>
        <w:t xml:space="preserve">. </w:t>
      </w:r>
      <w:r w:rsidRPr="000B31CD">
        <w:rPr>
          <w:b/>
          <w:bCs/>
          <w:noProof/>
        </w:rPr>
        <w:t>1989</w:t>
      </w:r>
      <w:r w:rsidRPr="000B31CD">
        <w:rPr>
          <w:noProof/>
        </w:rPr>
        <w:t>. Photosynthesis and nitrogen relationships in leaves of C</w:t>
      </w:r>
      <w:r w:rsidRPr="000B31CD">
        <w:rPr>
          <w:noProof/>
          <w:vertAlign w:val="subscript"/>
        </w:rPr>
        <w:t>3</w:t>
      </w:r>
      <w:r w:rsidRPr="000B31CD">
        <w:rPr>
          <w:noProof/>
        </w:rPr>
        <w:t xml:space="preserve"> plants. </w:t>
      </w:r>
      <w:r w:rsidRPr="000B31CD">
        <w:rPr>
          <w:i/>
          <w:iCs/>
          <w:noProof/>
        </w:rPr>
        <w:t>Oecologia</w:t>
      </w:r>
      <w:r w:rsidRPr="000B31CD">
        <w:rPr>
          <w:noProof/>
        </w:rPr>
        <w:t xml:space="preserve"> </w:t>
      </w:r>
      <w:r w:rsidRPr="000B31CD">
        <w:rPr>
          <w:b/>
          <w:bCs/>
          <w:noProof/>
        </w:rPr>
        <w:t>78</w:t>
      </w:r>
      <w:r w:rsidRPr="000B31CD">
        <w:rPr>
          <w:noProof/>
        </w:rPr>
        <w:t>: 9–19.</w:t>
      </w:r>
    </w:p>
    <w:p w14:paraId="08F47F8E" w14:textId="77777777" w:rsidR="000B31CD" w:rsidRPr="000B31CD" w:rsidRDefault="000B31CD" w:rsidP="000B31CD">
      <w:pPr>
        <w:widowControl w:val="0"/>
        <w:autoSpaceDE w:val="0"/>
        <w:autoSpaceDN w:val="0"/>
        <w:adjustRightInd w:val="0"/>
        <w:spacing w:line="360" w:lineRule="auto"/>
        <w:rPr>
          <w:noProof/>
        </w:rPr>
      </w:pPr>
      <w:r w:rsidRPr="000B31CD">
        <w:rPr>
          <w:b/>
          <w:bCs/>
          <w:noProof/>
        </w:rPr>
        <w:t>Evans JR, Clarke VC</w:t>
      </w:r>
      <w:r w:rsidRPr="000B31CD">
        <w:rPr>
          <w:noProof/>
        </w:rPr>
        <w:t xml:space="preserve">. </w:t>
      </w:r>
      <w:r w:rsidRPr="000B31CD">
        <w:rPr>
          <w:b/>
          <w:bCs/>
          <w:noProof/>
        </w:rPr>
        <w:t>2019</w:t>
      </w:r>
      <w:r w:rsidRPr="000B31CD">
        <w:rPr>
          <w:noProof/>
        </w:rPr>
        <w:t xml:space="preserve">. The nitrogen cost of photosynthesis. </w:t>
      </w:r>
      <w:r w:rsidRPr="000B31CD">
        <w:rPr>
          <w:i/>
          <w:iCs/>
          <w:noProof/>
        </w:rPr>
        <w:t>Journal of Experimental Botany</w:t>
      </w:r>
      <w:r w:rsidRPr="000B31CD">
        <w:rPr>
          <w:noProof/>
        </w:rPr>
        <w:t xml:space="preserve"> </w:t>
      </w:r>
      <w:r w:rsidRPr="000B31CD">
        <w:rPr>
          <w:b/>
          <w:bCs/>
          <w:noProof/>
        </w:rPr>
        <w:t>70</w:t>
      </w:r>
      <w:r w:rsidRPr="000B31CD">
        <w:rPr>
          <w:noProof/>
        </w:rPr>
        <w:t>: 7–15.</w:t>
      </w:r>
    </w:p>
    <w:p w14:paraId="26CE20FC" w14:textId="77777777" w:rsidR="000B31CD" w:rsidRPr="000B31CD" w:rsidRDefault="000B31CD" w:rsidP="000B31CD">
      <w:pPr>
        <w:widowControl w:val="0"/>
        <w:autoSpaceDE w:val="0"/>
        <w:autoSpaceDN w:val="0"/>
        <w:adjustRightInd w:val="0"/>
        <w:spacing w:line="360" w:lineRule="auto"/>
        <w:rPr>
          <w:noProof/>
        </w:rPr>
      </w:pPr>
      <w:r w:rsidRPr="000B31CD">
        <w:rPr>
          <w:b/>
          <w:bCs/>
          <w:noProof/>
        </w:rPr>
        <w:t>Evans JR, Seemann JR</w:t>
      </w:r>
      <w:r w:rsidRPr="000B31CD">
        <w:rPr>
          <w:noProof/>
        </w:rPr>
        <w:t xml:space="preserve">. </w:t>
      </w:r>
      <w:r w:rsidRPr="000B31CD">
        <w:rPr>
          <w:b/>
          <w:bCs/>
          <w:noProof/>
        </w:rPr>
        <w:t>1989</w:t>
      </w:r>
      <w:r w:rsidRPr="000B31CD">
        <w:rPr>
          <w:noProof/>
        </w:rPr>
        <w:t xml:space="preserve">. The allocation of protein nitrogen in the photosynthetic apparatus: costs, consequences, and control. </w:t>
      </w:r>
      <w:r w:rsidRPr="000B31CD">
        <w:rPr>
          <w:i/>
          <w:iCs/>
          <w:noProof/>
        </w:rPr>
        <w:t>Photosynthesis</w:t>
      </w:r>
      <w:r w:rsidRPr="000B31CD">
        <w:rPr>
          <w:noProof/>
        </w:rPr>
        <w:t xml:space="preserve"> </w:t>
      </w:r>
      <w:r w:rsidRPr="000B31CD">
        <w:rPr>
          <w:b/>
          <w:bCs/>
          <w:noProof/>
        </w:rPr>
        <w:t>8</w:t>
      </w:r>
      <w:r w:rsidRPr="000B31CD">
        <w:rPr>
          <w:noProof/>
        </w:rPr>
        <w:t>: 183–205.</w:t>
      </w:r>
    </w:p>
    <w:p w14:paraId="4CD43871" w14:textId="77777777" w:rsidR="000B31CD" w:rsidRPr="000B31CD" w:rsidRDefault="000B31CD" w:rsidP="000B31CD">
      <w:pPr>
        <w:widowControl w:val="0"/>
        <w:autoSpaceDE w:val="0"/>
        <w:autoSpaceDN w:val="0"/>
        <w:adjustRightInd w:val="0"/>
        <w:spacing w:line="360" w:lineRule="auto"/>
        <w:rPr>
          <w:noProof/>
        </w:rPr>
      </w:pPr>
      <w:r w:rsidRPr="000B31CD">
        <w:rPr>
          <w:b/>
          <w:bCs/>
          <w:noProof/>
        </w:rPr>
        <w:t>Farquhar GD, von Caemmerer S, Berry JA</w:t>
      </w:r>
      <w:r w:rsidRPr="000B31CD">
        <w:rPr>
          <w:noProof/>
        </w:rPr>
        <w:t xml:space="preserve">. </w:t>
      </w:r>
      <w:r w:rsidRPr="000B31CD">
        <w:rPr>
          <w:b/>
          <w:bCs/>
          <w:noProof/>
        </w:rPr>
        <w:t>1980</w:t>
      </w:r>
      <w:r w:rsidRPr="000B31CD">
        <w:rPr>
          <w:noProof/>
        </w:rPr>
        <w:t>. A biochemical model of photosynthetic CO</w:t>
      </w:r>
      <w:r w:rsidRPr="000B31CD">
        <w:rPr>
          <w:noProof/>
          <w:vertAlign w:val="subscript"/>
        </w:rPr>
        <w:t>2</w:t>
      </w:r>
      <w:r w:rsidRPr="000B31CD">
        <w:rPr>
          <w:noProof/>
        </w:rPr>
        <w:t xml:space="preserve"> assimilation in leaves of C</w:t>
      </w:r>
      <w:r w:rsidRPr="000B31CD">
        <w:rPr>
          <w:noProof/>
          <w:vertAlign w:val="subscript"/>
        </w:rPr>
        <w:t>3</w:t>
      </w:r>
      <w:r w:rsidRPr="000B31CD">
        <w:rPr>
          <w:noProof/>
        </w:rPr>
        <w:t xml:space="preserve"> species. </w:t>
      </w:r>
      <w:r w:rsidRPr="000B31CD">
        <w:rPr>
          <w:i/>
          <w:iCs/>
          <w:noProof/>
        </w:rPr>
        <w:t>Planta</w:t>
      </w:r>
      <w:r w:rsidRPr="000B31CD">
        <w:rPr>
          <w:noProof/>
        </w:rPr>
        <w:t xml:space="preserve"> </w:t>
      </w:r>
      <w:r w:rsidRPr="000B31CD">
        <w:rPr>
          <w:b/>
          <w:bCs/>
          <w:noProof/>
        </w:rPr>
        <w:t>149</w:t>
      </w:r>
      <w:r w:rsidRPr="000B31CD">
        <w:rPr>
          <w:noProof/>
        </w:rPr>
        <w:t>: 78–90.</w:t>
      </w:r>
    </w:p>
    <w:p w14:paraId="0486192D" w14:textId="77777777" w:rsidR="000B31CD" w:rsidRPr="000B31CD" w:rsidRDefault="000B31CD" w:rsidP="000B31CD">
      <w:pPr>
        <w:widowControl w:val="0"/>
        <w:autoSpaceDE w:val="0"/>
        <w:autoSpaceDN w:val="0"/>
        <w:adjustRightInd w:val="0"/>
        <w:spacing w:line="360" w:lineRule="auto"/>
        <w:rPr>
          <w:noProof/>
        </w:rPr>
      </w:pPr>
      <w:r w:rsidRPr="000B31CD">
        <w:rPr>
          <w:b/>
          <w:bCs/>
          <w:noProof/>
        </w:rPr>
        <w:t>Farquhar GD, Ehleringer JR, Hubick KT</w:t>
      </w:r>
      <w:r w:rsidRPr="000B31CD">
        <w:rPr>
          <w:noProof/>
        </w:rPr>
        <w:t xml:space="preserve">. </w:t>
      </w:r>
      <w:r w:rsidRPr="000B31CD">
        <w:rPr>
          <w:b/>
          <w:bCs/>
          <w:noProof/>
        </w:rPr>
        <w:t>1989</w:t>
      </w:r>
      <w:r w:rsidRPr="000B31CD">
        <w:rPr>
          <w:noProof/>
        </w:rPr>
        <w:t xml:space="preserve">. Carbon isotope discrimination and photosynthesis. </w:t>
      </w:r>
      <w:r w:rsidRPr="000B31CD">
        <w:rPr>
          <w:i/>
          <w:iCs/>
          <w:noProof/>
        </w:rPr>
        <w:t>Annual Review of Plant Physiology and Plant Molecular Biology</w:t>
      </w:r>
      <w:r w:rsidRPr="000B31CD">
        <w:rPr>
          <w:noProof/>
        </w:rPr>
        <w:t xml:space="preserve"> </w:t>
      </w:r>
      <w:r w:rsidRPr="000B31CD">
        <w:rPr>
          <w:b/>
          <w:bCs/>
          <w:noProof/>
        </w:rPr>
        <w:t>40</w:t>
      </w:r>
      <w:r w:rsidRPr="000B31CD">
        <w:rPr>
          <w:noProof/>
        </w:rPr>
        <w:t>: 503–537.</w:t>
      </w:r>
    </w:p>
    <w:p w14:paraId="278089D3"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Fay PA, Prober SM, Harpole WS, Knops JMH, Bakker JD, Borer ET, Lind EM, MacDougall AS, Seabloom EW, Wragg PD, </w:t>
      </w:r>
      <w:r w:rsidRPr="000B31CD">
        <w:rPr>
          <w:b/>
          <w:bCs/>
          <w:i/>
          <w:iCs/>
          <w:noProof/>
        </w:rPr>
        <w:t>et al.</w:t>
      </w:r>
      <w:r w:rsidRPr="000B31CD">
        <w:rPr>
          <w:noProof/>
        </w:rPr>
        <w:t xml:space="preserve"> </w:t>
      </w:r>
      <w:r w:rsidRPr="000B31CD">
        <w:rPr>
          <w:b/>
          <w:bCs/>
          <w:noProof/>
        </w:rPr>
        <w:t>2015</w:t>
      </w:r>
      <w:r w:rsidRPr="000B31CD">
        <w:rPr>
          <w:noProof/>
        </w:rPr>
        <w:t xml:space="preserve">. Grassland productivity limited by multiple nutrients. </w:t>
      </w:r>
      <w:r w:rsidRPr="000B31CD">
        <w:rPr>
          <w:i/>
          <w:iCs/>
          <w:noProof/>
        </w:rPr>
        <w:t>Nature Plants</w:t>
      </w:r>
      <w:r w:rsidRPr="000B31CD">
        <w:rPr>
          <w:noProof/>
        </w:rPr>
        <w:t xml:space="preserve"> </w:t>
      </w:r>
      <w:r w:rsidRPr="000B31CD">
        <w:rPr>
          <w:b/>
          <w:bCs/>
          <w:noProof/>
        </w:rPr>
        <w:t>1</w:t>
      </w:r>
      <w:r w:rsidRPr="000B31CD">
        <w:rPr>
          <w:noProof/>
        </w:rPr>
        <w:t>: 15080.</w:t>
      </w:r>
    </w:p>
    <w:p w14:paraId="09341928" w14:textId="77777777" w:rsidR="000B31CD" w:rsidRPr="000B31CD" w:rsidRDefault="000B31CD" w:rsidP="000B31CD">
      <w:pPr>
        <w:widowControl w:val="0"/>
        <w:autoSpaceDE w:val="0"/>
        <w:autoSpaceDN w:val="0"/>
        <w:adjustRightInd w:val="0"/>
        <w:spacing w:line="360" w:lineRule="auto"/>
        <w:rPr>
          <w:noProof/>
        </w:rPr>
      </w:pPr>
      <w:r w:rsidRPr="000B31CD">
        <w:rPr>
          <w:b/>
          <w:bCs/>
          <w:noProof/>
        </w:rPr>
        <w:t>Field CB, Mooney HA</w:t>
      </w:r>
      <w:r w:rsidRPr="000B31CD">
        <w:rPr>
          <w:noProof/>
        </w:rPr>
        <w:t xml:space="preserve">. </w:t>
      </w:r>
      <w:r w:rsidRPr="000B31CD">
        <w:rPr>
          <w:b/>
          <w:bCs/>
          <w:noProof/>
        </w:rPr>
        <w:t>1986</w:t>
      </w:r>
      <w:r w:rsidRPr="000B31CD">
        <w:rPr>
          <w:noProof/>
        </w:rPr>
        <w:t>. The photosynthesis-nitrogen relationship in wild plants. In: Givnish TJ, ed. On the Economy of Plant Form and Function. Cambridge: Cambridge University Press, 25–55.</w:t>
      </w:r>
    </w:p>
    <w:p w14:paraId="2EB5BB2B"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Finzi AC, Moore DJP, DeLucia EH, Lichter J, Hofmockel KS, Jackson RB, Kim HS, Matamala R, McCarthy HR, Oren R, </w:t>
      </w:r>
      <w:r w:rsidRPr="000B31CD">
        <w:rPr>
          <w:b/>
          <w:bCs/>
          <w:i/>
          <w:iCs/>
          <w:noProof/>
        </w:rPr>
        <w:t>et al.</w:t>
      </w:r>
      <w:r w:rsidRPr="000B31CD">
        <w:rPr>
          <w:noProof/>
        </w:rPr>
        <w:t xml:space="preserve"> </w:t>
      </w:r>
      <w:r w:rsidRPr="000B31CD">
        <w:rPr>
          <w:b/>
          <w:bCs/>
          <w:noProof/>
        </w:rPr>
        <w:t>2006</w:t>
      </w:r>
      <w:r w:rsidRPr="000B31CD">
        <w:rPr>
          <w:noProof/>
        </w:rPr>
        <w:t>. Progressive nitrogen limitation of ecosystem processes under elevated CO</w:t>
      </w:r>
      <w:r w:rsidRPr="000B31CD">
        <w:rPr>
          <w:noProof/>
          <w:vertAlign w:val="subscript"/>
        </w:rPr>
        <w:t>2</w:t>
      </w:r>
      <w:r w:rsidRPr="000B31CD">
        <w:rPr>
          <w:noProof/>
        </w:rPr>
        <w:t xml:space="preserve"> in a warm-temperate forest. </w:t>
      </w:r>
      <w:r w:rsidRPr="000B31CD">
        <w:rPr>
          <w:i/>
          <w:iCs/>
          <w:noProof/>
        </w:rPr>
        <w:t>Ecology</w:t>
      </w:r>
      <w:r w:rsidRPr="000B31CD">
        <w:rPr>
          <w:noProof/>
        </w:rPr>
        <w:t xml:space="preserve"> </w:t>
      </w:r>
      <w:r w:rsidRPr="000B31CD">
        <w:rPr>
          <w:b/>
          <w:bCs/>
          <w:noProof/>
        </w:rPr>
        <w:t>87</w:t>
      </w:r>
      <w:r w:rsidRPr="000B31CD">
        <w:rPr>
          <w:noProof/>
        </w:rPr>
        <w:t>: 15–25.</w:t>
      </w:r>
    </w:p>
    <w:p w14:paraId="0CDA3DD6"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Finzi AC, Norby RJ, Calfapietra C, Gallet-Budynek A, Gielen B, Holmes WE, Hoosbeek </w:t>
      </w:r>
      <w:r w:rsidRPr="000B31CD">
        <w:rPr>
          <w:b/>
          <w:bCs/>
          <w:noProof/>
        </w:rPr>
        <w:lastRenderedPageBreak/>
        <w:t xml:space="preserve">MR, Iversen CM, Jackson RB, Kubiske ME, </w:t>
      </w:r>
      <w:r w:rsidRPr="000B31CD">
        <w:rPr>
          <w:b/>
          <w:bCs/>
          <w:i/>
          <w:iCs/>
          <w:noProof/>
        </w:rPr>
        <w:t>et al.</w:t>
      </w:r>
      <w:r w:rsidRPr="000B31CD">
        <w:rPr>
          <w:noProof/>
        </w:rPr>
        <w:t xml:space="preserve"> </w:t>
      </w:r>
      <w:r w:rsidRPr="000B31CD">
        <w:rPr>
          <w:b/>
          <w:bCs/>
          <w:noProof/>
        </w:rPr>
        <w:t>2007</w:t>
      </w:r>
      <w:r w:rsidRPr="000B31CD">
        <w:rPr>
          <w:noProof/>
        </w:rPr>
        <w:t xml:space="preserve">. Increases in nitrogen uptake rather than nitrogen-use efficiency support higher rates of temperate forest productivity under elevated CO2. </w:t>
      </w:r>
      <w:r w:rsidRPr="000B31CD">
        <w:rPr>
          <w:i/>
          <w:iCs/>
          <w:noProof/>
        </w:rPr>
        <w:t>Proceedings of the National Academy of Sciences</w:t>
      </w:r>
      <w:r w:rsidRPr="000B31CD">
        <w:rPr>
          <w:noProof/>
        </w:rPr>
        <w:t xml:space="preserve"> </w:t>
      </w:r>
      <w:r w:rsidRPr="000B31CD">
        <w:rPr>
          <w:b/>
          <w:bCs/>
          <w:noProof/>
        </w:rPr>
        <w:t>104</w:t>
      </w:r>
      <w:r w:rsidRPr="000B31CD">
        <w:rPr>
          <w:noProof/>
        </w:rPr>
        <w:t>: 14014–14019.</w:t>
      </w:r>
    </w:p>
    <w:p w14:paraId="2B82ECB9"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Firn J, McGree JM, Harvey E, Flores-Moreno H, Schütz M, Buckley YM, Borer ET, Seabloom EW, La Pierre KJ, MacDougall AM, </w:t>
      </w:r>
      <w:r w:rsidRPr="000B31CD">
        <w:rPr>
          <w:b/>
          <w:bCs/>
          <w:i/>
          <w:iCs/>
          <w:noProof/>
        </w:rPr>
        <w:t>et al.</w:t>
      </w:r>
      <w:r w:rsidRPr="000B31CD">
        <w:rPr>
          <w:noProof/>
        </w:rPr>
        <w:t xml:space="preserve"> </w:t>
      </w:r>
      <w:r w:rsidRPr="000B31CD">
        <w:rPr>
          <w:b/>
          <w:bCs/>
          <w:noProof/>
        </w:rPr>
        <w:t>2019</w:t>
      </w:r>
      <w:r w:rsidRPr="000B31CD">
        <w:rPr>
          <w:noProof/>
        </w:rPr>
        <w:t xml:space="preserve">. Leaf nutrients, not specific leaf area, are consistent indicators of elevated nutrient inputs. </w:t>
      </w:r>
      <w:r w:rsidRPr="000B31CD">
        <w:rPr>
          <w:i/>
          <w:iCs/>
          <w:noProof/>
        </w:rPr>
        <w:t>Nature Ecology &amp; Evolution</w:t>
      </w:r>
      <w:r w:rsidRPr="000B31CD">
        <w:rPr>
          <w:noProof/>
        </w:rPr>
        <w:t xml:space="preserve"> </w:t>
      </w:r>
      <w:r w:rsidRPr="000B31CD">
        <w:rPr>
          <w:b/>
          <w:bCs/>
          <w:noProof/>
        </w:rPr>
        <w:t>3</w:t>
      </w:r>
      <w:r w:rsidRPr="000B31CD">
        <w:rPr>
          <w:noProof/>
        </w:rPr>
        <w:t>: 400–406.</w:t>
      </w:r>
    </w:p>
    <w:p w14:paraId="58C02E9A" w14:textId="77777777" w:rsidR="000B31CD" w:rsidRPr="000B31CD" w:rsidRDefault="000B31CD" w:rsidP="000B31CD">
      <w:pPr>
        <w:widowControl w:val="0"/>
        <w:autoSpaceDE w:val="0"/>
        <w:autoSpaceDN w:val="0"/>
        <w:adjustRightInd w:val="0"/>
        <w:spacing w:line="360" w:lineRule="auto"/>
        <w:rPr>
          <w:noProof/>
        </w:rPr>
      </w:pPr>
      <w:r w:rsidRPr="000B31CD">
        <w:rPr>
          <w:b/>
          <w:bCs/>
          <w:noProof/>
        </w:rPr>
        <w:t>Fox J, Weisberg S</w:t>
      </w:r>
      <w:r w:rsidRPr="000B31CD">
        <w:rPr>
          <w:noProof/>
        </w:rPr>
        <w:t xml:space="preserve">. </w:t>
      </w:r>
      <w:r w:rsidRPr="000B31CD">
        <w:rPr>
          <w:b/>
          <w:bCs/>
          <w:noProof/>
        </w:rPr>
        <w:t>2019</w:t>
      </w:r>
      <w:r w:rsidRPr="000B31CD">
        <w:rPr>
          <w:noProof/>
        </w:rPr>
        <w:t xml:space="preserve">. </w:t>
      </w:r>
      <w:r w:rsidRPr="000B31CD">
        <w:rPr>
          <w:i/>
          <w:iCs/>
          <w:noProof/>
        </w:rPr>
        <w:t>An R companion to applied regression</w:t>
      </w:r>
      <w:r w:rsidRPr="000B31CD">
        <w:rPr>
          <w:noProof/>
        </w:rPr>
        <w:t>. Thousand Oaks, California: Sage.</w:t>
      </w:r>
    </w:p>
    <w:p w14:paraId="5FC8A907" w14:textId="77777777" w:rsidR="000B31CD" w:rsidRPr="000B31CD" w:rsidRDefault="000B31CD" w:rsidP="000B31CD">
      <w:pPr>
        <w:widowControl w:val="0"/>
        <w:autoSpaceDE w:val="0"/>
        <w:autoSpaceDN w:val="0"/>
        <w:adjustRightInd w:val="0"/>
        <w:spacing w:line="360" w:lineRule="auto"/>
        <w:rPr>
          <w:noProof/>
        </w:rPr>
      </w:pPr>
      <w:r w:rsidRPr="000B31CD">
        <w:rPr>
          <w:b/>
          <w:bCs/>
          <w:noProof/>
        </w:rPr>
        <w:t>Friedlingstein P, Meinshausen M, Arora VK, Jones CD, Anav A, Liddicoat SK, Knutti R</w:t>
      </w:r>
      <w:r w:rsidRPr="000B31CD">
        <w:rPr>
          <w:noProof/>
        </w:rPr>
        <w:t xml:space="preserve">. </w:t>
      </w:r>
      <w:r w:rsidRPr="000B31CD">
        <w:rPr>
          <w:b/>
          <w:bCs/>
          <w:noProof/>
        </w:rPr>
        <w:t>2014</w:t>
      </w:r>
      <w:r w:rsidRPr="000B31CD">
        <w:rPr>
          <w:noProof/>
        </w:rPr>
        <w:t xml:space="preserve">. Uncertainties in CMIP5 climate projections due to carbon cycle feedbacks. </w:t>
      </w:r>
      <w:r w:rsidRPr="000B31CD">
        <w:rPr>
          <w:i/>
          <w:iCs/>
          <w:noProof/>
        </w:rPr>
        <w:t>Journal of Climate</w:t>
      </w:r>
      <w:r w:rsidRPr="000B31CD">
        <w:rPr>
          <w:noProof/>
        </w:rPr>
        <w:t xml:space="preserve"> </w:t>
      </w:r>
      <w:r w:rsidRPr="000B31CD">
        <w:rPr>
          <w:b/>
          <w:bCs/>
          <w:noProof/>
        </w:rPr>
        <w:t>27</w:t>
      </w:r>
      <w:r w:rsidRPr="000B31CD">
        <w:rPr>
          <w:noProof/>
        </w:rPr>
        <w:t>: 511–526.</w:t>
      </w:r>
    </w:p>
    <w:p w14:paraId="30095EA4" w14:textId="77777777" w:rsidR="000B31CD" w:rsidRPr="000B31CD" w:rsidRDefault="000B31CD" w:rsidP="000B31CD">
      <w:pPr>
        <w:widowControl w:val="0"/>
        <w:autoSpaceDE w:val="0"/>
        <w:autoSpaceDN w:val="0"/>
        <w:adjustRightInd w:val="0"/>
        <w:spacing w:line="360" w:lineRule="auto"/>
        <w:rPr>
          <w:noProof/>
        </w:rPr>
      </w:pPr>
      <w:r w:rsidRPr="000B31CD">
        <w:rPr>
          <w:b/>
          <w:bCs/>
          <w:noProof/>
        </w:rPr>
        <w:t>Friel CA, Friesen ML</w:t>
      </w:r>
      <w:r w:rsidRPr="000B31CD">
        <w:rPr>
          <w:noProof/>
        </w:rPr>
        <w:t xml:space="preserve">. </w:t>
      </w:r>
      <w:r w:rsidRPr="000B31CD">
        <w:rPr>
          <w:b/>
          <w:bCs/>
          <w:noProof/>
        </w:rPr>
        <w:t>2019</w:t>
      </w:r>
      <w:r w:rsidRPr="000B31CD">
        <w:rPr>
          <w:noProof/>
        </w:rPr>
        <w:t xml:space="preserve">. Legumes modulate allocation to rhizobial nitrogen fixation in response to factorial light and nitrogen manipulation. </w:t>
      </w:r>
      <w:r w:rsidRPr="000B31CD">
        <w:rPr>
          <w:i/>
          <w:iCs/>
          <w:noProof/>
        </w:rPr>
        <w:t>Frontiers in Plant Science</w:t>
      </w:r>
      <w:r w:rsidRPr="000B31CD">
        <w:rPr>
          <w:noProof/>
        </w:rPr>
        <w:t xml:space="preserve"> </w:t>
      </w:r>
      <w:r w:rsidRPr="000B31CD">
        <w:rPr>
          <w:b/>
          <w:bCs/>
          <w:noProof/>
        </w:rPr>
        <w:t>10</w:t>
      </w:r>
      <w:r w:rsidRPr="000B31CD">
        <w:rPr>
          <w:noProof/>
        </w:rPr>
        <w:t>: 1316.</w:t>
      </w:r>
    </w:p>
    <w:p w14:paraId="72807F09" w14:textId="77777777" w:rsidR="000B31CD" w:rsidRPr="000B31CD" w:rsidRDefault="000B31CD" w:rsidP="000B31CD">
      <w:pPr>
        <w:widowControl w:val="0"/>
        <w:autoSpaceDE w:val="0"/>
        <w:autoSpaceDN w:val="0"/>
        <w:adjustRightInd w:val="0"/>
        <w:spacing w:line="360" w:lineRule="auto"/>
        <w:rPr>
          <w:noProof/>
        </w:rPr>
      </w:pPr>
      <w:r w:rsidRPr="000B31CD">
        <w:rPr>
          <w:b/>
          <w:bCs/>
          <w:noProof/>
        </w:rPr>
        <w:t>Gutschick VP</w:t>
      </w:r>
      <w:r w:rsidRPr="000B31CD">
        <w:rPr>
          <w:noProof/>
        </w:rPr>
        <w:t xml:space="preserve">. </w:t>
      </w:r>
      <w:r w:rsidRPr="000B31CD">
        <w:rPr>
          <w:b/>
          <w:bCs/>
          <w:noProof/>
        </w:rPr>
        <w:t>1981</w:t>
      </w:r>
      <w:r w:rsidRPr="000B31CD">
        <w:rPr>
          <w:noProof/>
        </w:rPr>
        <w:t xml:space="preserve">. Evolved strategies in nitrogen acquisition by plants. </w:t>
      </w:r>
      <w:r w:rsidRPr="000B31CD">
        <w:rPr>
          <w:i/>
          <w:iCs/>
          <w:noProof/>
        </w:rPr>
        <w:t>The American Naturalist</w:t>
      </w:r>
      <w:r w:rsidRPr="000B31CD">
        <w:rPr>
          <w:noProof/>
        </w:rPr>
        <w:t xml:space="preserve"> </w:t>
      </w:r>
      <w:r w:rsidRPr="000B31CD">
        <w:rPr>
          <w:b/>
          <w:bCs/>
          <w:noProof/>
        </w:rPr>
        <w:t>118</w:t>
      </w:r>
      <w:r w:rsidRPr="000B31CD">
        <w:rPr>
          <w:noProof/>
        </w:rPr>
        <w:t>: 607–637.</w:t>
      </w:r>
    </w:p>
    <w:p w14:paraId="469664B8"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Harrison SP, Cramer W, Franklin O, Prentice IC, Wang H, Brännström Å, de Boer H, Dieckmann U, Joshi J, Keenan TF, </w:t>
      </w:r>
      <w:r w:rsidRPr="000B31CD">
        <w:rPr>
          <w:b/>
          <w:bCs/>
          <w:i/>
          <w:iCs/>
          <w:noProof/>
        </w:rPr>
        <w:t>et al.</w:t>
      </w:r>
      <w:r w:rsidRPr="000B31CD">
        <w:rPr>
          <w:noProof/>
        </w:rPr>
        <w:t xml:space="preserve"> </w:t>
      </w:r>
      <w:r w:rsidRPr="000B31CD">
        <w:rPr>
          <w:b/>
          <w:bCs/>
          <w:noProof/>
        </w:rPr>
        <w:t>2021</w:t>
      </w:r>
      <w:r w:rsidRPr="000B31CD">
        <w:rPr>
          <w:noProof/>
        </w:rPr>
        <w:t xml:space="preserve">. Eco-evolutionary optimality as a means to improve vegetation and land-surface models. </w:t>
      </w:r>
      <w:r w:rsidRPr="000B31CD">
        <w:rPr>
          <w:i/>
          <w:iCs/>
          <w:noProof/>
        </w:rPr>
        <w:t>New Phytologist</w:t>
      </w:r>
      <w:r w:rsidRPr="000B31CD">
        <w:rPr>
          <w:noProof/>
        </w:rPr>
        <w:t xml:space="preserve"> </w:t>
      </w:r>
      <w:r w:rsidRPr="000B31CD">
        <w:rPr>
          <w:b/>
          <w:bCs/>
          <w:noProof/>
        </w:rPr>
        <w:t>231</w:t>
      </w:r>
      <w:r w:rsidRPr="000B31CD">
        <w:rPr>
          <w:noProof/>
        </w:rPr>
        <w:t>: 2125–2141.</w:t>
      </w:r>
    </w:p>
    <w:p w14:paraId="12A2C8C7" w14:textId="77777777" w:rsidR="000B31CD" w:rsidRPr="000B31CD" w:rsidRDefault="000B31CD" w:rsidP="000B31CD">
      <w:pPr>
        <w:widowControl w:val="0"/>
        <w:autoSpaceDE w:val="0"/>
        <w:autoSpaceDN w:val="0"/>
        <w:adjustRightInd w:val="0"/>
        <w:spacing w:line="360" w:lineRule="auto"/>
        <w:rPr>
          <w:noProof/>
        </w:rPr>
      </w:pPr>
      <w:r w:rsidRPr="000B31CD">
        <w:rPr>
          <w:b/>
          <w:bCs/>
          <w:noProof/>
        </w:rPr>
        <w:t>Hoagland DR, Arnon DI</w:t>
      </w:r>
      <w:r w:rsidRPr="000B31CD">
        <w:rPr>
          <w:noProof/>
        </w:rPr>
        <w:t xml:space="preserve">. </w:t>
      </w:r>
      <w:r w:rsidRPr="000B31CD">
        <w:rPr>
          <w:b/>
          <w:bCs/>
          <w:noProof/>
        </w:rPr>
        <w:t>1950</w:t>
      </w:r>
      <w:r w:rsidRPr="000B31CD">
        <w:rPr>
          <w:noProof/>
        </w:rPr>
        <w:t xml:space="preserve">. The water-culture method for growing plants without soil. </w:t>
      </w:r>
      <w:r w:rsidRPr="000B31CD">
        <w:rPr>
          <w:i/>
          <w:iCs/>
          <w:noProof/>
        </w:rPr>
        <w:t>California Agricultural Experiment Station: 347</w:t>
      </w:r>
      <w:r w:rsidRPr="000B31CD">
        <w:rPr>
          <w:noProof/>
        </w:rPr>
        <w:t xml:space="preserve"> </w:t>
      </w:r>
      <w:r w:rsidRPr="000B31CD">
        <w:rPr>
          <w:b/>
          <w:bCs/>
          <w:noProof/>
        </w:rPr>
        <w:t>347</w:t>
      </w:r>
      <w:r w:rsidRPr="000B31CD">
        <w:rPr>
          <w:noProof/>
        </w:rPr>
        <w:t>: 1–32.</w:t>
      </w:r>
    </w:p>
    <w:p w14:paraId="09FD3D48" w14:textId="77777777" w:rsidR="000B31CD" w:rsidRPr="000B31CD" w:rsidRDefault="000B31CD" w:rsidP="000B31CD">
      <w:pPr>
        <w:widowControl w:val="0"/>
        <w:autoSpaceDE w:val="0"/>
        <w:autoSpaceDN w:val="0"/>
        <w:adjustRightInd w:val="0"/>
        <w:spacing w:line="360" w:lineRule="auto"/>
        <w:rPr>
          <w:noProof/>
        </w:rPr>
      </w:pPr>
      <w:r w:rsidRPr="000B31CD">
        <w:rPr>
          <w:b/>
          <w:bCs/>
          <w:noProof/>
        </w:rPr>
        <w:t>Hungate BA, Dukes JS, Shaw MR, Luo Y, Field CB</w:t>
      </w:r>
      <w:r w:rsidRPr="000B31CD">
        <w:rPr>
          <w:noProof/>
        </w:rPr>
        <w:t xml:space="preserve">. </w:t>
      </w:r>
      <w:r w:rsidRPr="000B31CD">
        <w:rPr>
          <w:b/>
          <w:bCs/>
          <w:noProof/>
        </w:rPr>
        <w:t>2003</w:t>
      </w:r>
      <w:r w:rsidRPr="000B31CD">
        <w:rPr>
          <w:noProof/>
        </w:rPr>
        <w:t xml:space="preserve">. Nitrogen and climate change. </w:t>
      </w:r>
      <w:r w:rsidRPr="000B31CD">
        <w:rPr>
          <w:i/>
          <w:iCs/>
          <w:noProof/>
        </w:rPr>
        <w:t>Science</w:t>
      </w:r>
      <w:r w:rsidRPr="000B31CD">
        <w:rPr>
          <w:noProof/>
        </w:rPr>
        <w:t xml:space="preserve"> </w:t>
      </w:r>
      <w:r w:rsidRPr="000B31CD">
        <w:rPr>
          <w:b/>
          <w:bCs/>
          <w:noProof/>
        </w:rPr>
        <w:t>302</w:t>
      </w:r>
      <w:r w:rsidRPr="000B31CD">
        <w:rPr>
          <w:noProof/>
        </w:rPr>
        <w:t>: 1512–1513.</w:t>
      </w:r>
    </w:p>
    <w:p w14:paraId="5324B578" w14:textId="77777777" w:rsidR="000B31CD" w:rsidRPr="000B31CD" w:rsidRDefault="000B31CD" w:rsidP="000B31CD">
      <w:pPr>
        <w:widowControl w:val="0"/>
        <w:autoSpaceDE w:val="0"/>
        <w:autoSpaceDN w:val="0"/>
        <w:adjustRightInd w:val="0"/>
        <w:spacing w:line="360" w:lineRule="auto"/>
        <w:rPr>
          <w:noProof/>
        </w:rPr>
      </w:pPr>
      <w:r w:rsidRPr="000B31CD">
        <w:rPr>
          <w:b/>
          <w:bCs/>
          <w:noProof/>
        </w:rPr>
        <w:t>Katabuchi M</w:t>
      </w:r>
      <w:r w:rsidRPr="000B31CD">
        <w:rPr>
          <w:noProof/>
        </w:rPr>
        <w:t xml:space="preserve">. </w:t>
      </w:r>
      <w:r w:rsidRPr="000B31CD">
        <w:rPr>
          <w:b/>
          <w:bCs/>
          <w:noProof/>
        </w:rPr>
        <w:t>2015</w:t>
      </w:r>
      <w:r w:rsidRPr="000B31CD">
        <w:rPr>
          <w:noProof/>
        </w:rPr>
        <w:t xml:space="preserve">. LeafArea: An R package for rapid digital analysis of leaf area. </w:t>
      </w:r>
      <w:r w:rsidRPr="000B31CD">
        <w:rPr>
          <w:i/>
          <w:iCs/>
          <w:noProof/>
        </w:rPr>
        <w:t>Ecological Research</w:t>
      </w:r>
      <w:r w:rsidRPr="000B31CD">
        <w:rPr>
          <w:noProof/>
        </w:rPr>
        <w:t xml:space="preserve"> </w:t>
      </w:r>
      <w:r w:rsidRPr="000B31CD">
        <w:rPr>
          <w:b/>
          <w:bCs/>
          <w:noProof/>
        </w:rPr>
        <w:t>30</w:t>
      </w:r>
      <w:r w:rsidRPr="000B31CD">
        <w:rPr>
          <w:noProof/>
        </w:rPr>
        <w:t>: 1073–1077.</w:t>
      </w:r>
    </w:p>
    <w:p w14:paraId="42528CEB" w14:textId="77777777" w:rsidR="000B31CD" w:rsidRPr="000B31CD" w:rsidRDefault="000B31CD" w:rsidP="000B31CD">
      <w:pPr>
        <w:widowControl w:val="0"/>
        <w:autoSpaceDE w:val="0"/>
        <w:autoSpaceDN w:val="0"/>
        <w:adjustRightInd w:val="0"/>
        <w:spacing w:line="360" w:lineRule="auto"/>
        <w:rPr>
          <w:noProof/>
        </w:rPr>
      </w:pPr>
      <w:r w:rsidRPr="000B31CD">
        <w:rPr>
          <w:b/>
          <w:bCs/>
          <w:noProof/>
        </w:rPr>
        <w:t>Kattge J, Knorr W, Raddatz T, Wirth C</w:t>
      </w:r>
      <w:r w:rsidRPr="000B31CD">
        <w:rPr>
          <w:noProof/>
        </w:rPr>
        <w:t xml:space="preserve">. </w:t>
      </w:r>
      <w:r w:rsidRPr="000B31CD">
        <w:rPr>
          <w:b/>
          <w:bCs/>
          <w:noProof/>
        </w:rPr>
        <w:t>2009</w:t>
      </w:r>
      <w:r w:rsidRPr="000B31CD">
        <w:rPr>
          <w:noProof/>
        </w:rPr>
        <w:t xml:space="preserve">. Quantifying photosynthetic capacity and its relationship to leaf nitrogen content for global-scale terrestrial biosphere models. </w:t>
      </w:r>
      <w:r w:rsidRPr="000B31CD">
        <w:rPr>
          <w:i/>
          <w:iCs/>
          <w:noProof/>
        </w:rPr>
        <w:t>Global Change Biology</w:t>
      </w:r>
      <w:r w:rsidRPr="000B31CD">
        <w:rPr>
          <w:noProof/>
        </w:rPr>
        <w:t xml:space="preserve"> </w:t>
      </w:r>
      <w:r w:rsidRPr="000B31CD">
        <w:rPr>
          <w:b/>
          <w:bCs/>
          <w:noProof/>
        </w:rPr>
        <w:t>15</w:t>
      </w:r>
      <w:r w:rsidRPr="000B31CD">
        <w:rPr>
          <w:noProof/>
        </w:rPr>
        <w:t>: 976–991.</w:t>
      </w:r>
    </w:p>
    <w:p w14:paraId="73F4E26B" w14:textId="77777777" w:rsidR="000B31CD" w:rsidRPr="000B31CD" w:rsidRDefault="000B31CD" w:rsidP="000B31CD">
      <w:pPr>
        <w:widowControl w:val="0"/>
        <w:autoSpaceDE w:val="0"/>
        <w:autoSpaceDN w:val="0"/>
        <w:adjustRightInd w:val="0"/>
        <w:spacing w:line="360" w:lineRule="auto"/>
        <w:rPr>
          <w:noProof/>
        </w:rPr>
      </w:pPr>
      <w:r w:rsidRPr="000B31CD">
        <w:rPr>
          <w:b/>
          <w:bCs/>
          <w:noProof/>
        </w:rPr>
        <w:t>Kenward MG, Roger JH</w:t>
      </w:r>
      <w:r w:rsidRPr="000B31CD">
        <w:rPr>
          <w:noProof/>
        </w:rPr>
        <w:t xml:space="preserve">. </w:t>
      </w:r>
      <w:r w:rsidRPr="000B31CD">
        <w:rPr>
          <w:b/>
          <w:bCs/>
          <w:noProof/>
        </w:rPr>
        <w:t>1997</w:t>
      </w:r>
      <w:r w:rsidRPr="000B31CD">
        <w:rPr>
          <w:noProof/>
        </w:rPr>
        <w:t xml:space="preserve">. Small sample inference for fixed effects from restricted maximum likelihood. </w:t>
      </w:r>
      <w:r w:rsidRPr="000B31CD">
        <w:rPr>
          <w:i/>
          <w:iCs/>
          <w:noProof/>
        </w:rPr>
        <w:t>Biometrics</w:t>
      </w:r>
      <w:r w:rsidRPr="000B31CD">
        <w:rPr>
          <w:noProof/>
        </w:rPr>
        <w:t xml:space="preserve"> </w:t>
      </w:r>
      <w:r w:rsidRPr="000B31CD">
        <w:rPr>
          <w:b/>
          <w:bCs/>
          <w:noProof/>
        </w:rPr>
        <w:t>53</w:t>
      </w:r>
      <w:r w:rsidRPr="000B31CD">
        <w:rPr>
          <w:noProof/>
        </w:rPr>
        <w:t>: 983.</w:t>
      </w:r>
    </w:p>
    <w:p w14:paraId="149F14EA"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Kou-Giesbrecht S, Arora VK, Seiler C, Arneth A, Falk S, Jain AK, Joos F, Kennedy D, </w:t>
      </w:r>
      <w:r w:rsidRPr="000B31CD">
        <w:rPr>
          <w:b/>
          <w:bCs/>
          <w:noProof/>
        </w:rPr>
        <w:lastRenderedPageBreak/>
        <w:t xml:space="preserve">Knauer J, Sitch S, </w:t>
      </w:r>
      <w:r w:rsidRPr="000B31CD">
        <w:rPr>
          <w:b/>
          <w:bCs/>
          <w:i/>
          <w:iCs/>
          <w:noProof/>
        </w:rPr>
        <w:t>et al.</w:t>
      </w:r>
      <w:r w:rsidRPr="000B31CD">
        <w:rPr>
          <w:noProof/>
        </w:rPr>
        <w:t xml:space="preserve"> </w:t>
      </w:r>
      <w:r w:rsidRPr="000B31CD">
        <w:rPr>
          <w:b/>
          <w:bCs/>
          <w:noProof/>
        </w:rPr>
        <w:t>2023</w:t>
      </w:r>
      <w:r w:rsidRPr="000B31CD">
        <w:rPr>
          <w:noProof/>
        </w:rPr>
        <w:t xml:space="preserve">. Evaluating nitrogen cycling in terrestrial biosphere models: a disconnect between the carbon and nitrogen cycles. </w:t>
      </w:r>
      <w:r w:rsidRPr="000B31CD">
        <w:rPr>
          <w:i/>
          <w:iCs/>
          <w:noProof/>
        </w:rPr>
        <w:t>Earth System Dynamics</w:t>
      </w:r>
      <w:r w:rsidRPr="000B31CD">
        <w:rPr>
          <w:noProof/>
        </w:rPr>
        <w:t xml:space="preserve"> </w:t>
      </w:r>
      <w:r w:rsidRPr="000B31CD">
        <w:rPr>
          <w:b/>
          <w:bCs/>
          <w:noProof/>
        </w:rPr>
        <w:t>14</w:t>
      </w:r>
      <w:r w:rsidRPr="000B31CD">
        <w:rPr>
          <w:noProof/>
        </w:rPr>
        <w:t>: 767–795.</w:t>
      </w:r>
    </w:p>
    <w:p w14:paraId="35F21A2B" w14:textId="77777777" w:rsidR="000B31CD" w:rsidRPr="000B31CD" w:rsidRDefault="000B31CD" w:rsidP="000B31CD">
      <w:pPr>
        <w:widowControl w:val="0"/>
        <w:autoSpaceDE w:val="0"/>
        <w:autoSpaceDN w:val="0"/>
        <w:adjustRightInd w:val="0"/>
        <w:spacing w:line="360" w:lineRule="auto"/>
        <w:rPr>
          <w:noProof/>
        </w:rPr>
      </w:pPr>
      <w:r w:rsidRPr="000B31CD">
        <w:rPr>
          <w:b/>
          <w:bCs/>
          <w:noProof/>
        </w:rPr>
        <w:t>LeBauer DS, Treseder K</w:t>
      </w:r>
      <w:r w:rsidRPr="000B31CD">
        <w:rPr>
          <w:noProof/>
        </w:rPr>
        <w:t xml:space="preserve">. </w:t>
      </w:r>
      <w:r w:rsidRPr="000B31CD">
        <w:rPr>
          <w:b/>
          <w:bCs/>
          <w:noProof/>
        </w:rPr>
        <w:t>2008</w:t>
      </w:r>
      <w:r w:rsidRPr="000B31CD">
        <w:rPr>
          <w:noProof/>
        </w:rPr>
        <w:t xml:space="preserve">. Nitrogen limitation of net primary productivity in terrestrial ecosystems is globally distributed. </w:t>
      </w:r>
      <w:r w:rsidRPr="000B31CD">
        <w:rPr>
          <w:i/>
          <w:iCs/>
          <w:noProof/>
        </w:rPr>
        <w:t>Ecology</w:t>
      </w:r>
      <w:r w:rsidRPr="000B31CD">
        <w:rPr>
          <w:noProof/>
        </w:rPr>
        <w:t xml:space="preserve"> </w:t>
      </w:r>
      <w:r w:rsidRPr="000B31CD">
        <w:rPr>
          <w:b/>
          <w:bCs/>
          <w:noProof/>
        </w:rPr>
        <w:t>89</w:t>
      </w:r>
      <w:r w:rsidRPr="000B31CD">
        <w:rPr>
          <w:noProof/>
        </w:rPr>
        <w:t>: 371–379.</w:t>
      </w:r>
    </w:p>
    <w:p w14:paraId="23E2B033" w14:textId="77777777" w:rsidR="000B31CD" w:rsidRPr="000B31CD" w:rsidRDefault="000B31CD" w:rsidP="000B31CD">
      <w:pPr>
        <w:widowControl w:val="0"/>
        <w:autoSpaceDE w:val="0"/>
        <w:autoSpaceDN w:val="0"/>
        <w:adjustRightInd w:val="0"/>
        <w:spacing w:line="360" w:lineRule="auto"/>
        <w:rPr>
          <w:noProof/>
        </w:rPr>
      </w:pPr>
      <w:r w:rsidRPr="000B31CD">
        <w:rPr>
          <w:b/>
          <w:bCs/>
          <w:noProof/>
        </w:rPr>
        <w:t>Lee TD, Barrott SH, Reich PB</w:t>
      </w:r>
      <w:r w:rsidRPr="000B31CD">
        <w:rPr>
          <w:noProof/>
        </w:rPr>
        <w:t xml:space="preserve">. </w:t>
      </w:r>
      <w:r w:rsidRPr="000B31CD">
        <w:rPr>
          <w:b/>
          <w:bCs/>
          <w:noProof/>
        </w:rPr>
        <w:t>2011</w:t>
      </w:r>
      <w:r w:rsidRPr="000B31CD">
        <w:rPr>
          <w:noProof/>
        </w:rPr>
        <w:t>. Photosynthetic responses of 13 grassland species across 11 years of free-air CO</w:t>
      </w:r>
      <w:r w:rsidRPr="000B31CD">
        <w:rPr>
          <w:noProof/>
          <w:vertAlign w:val="subscript"/>
        </w:rPr>
        <w:t>2</w:t>
      </w:r>
      <w:r w:rsidRPr="000B31CD">
        <w:rPr>
          <w:noProof/>
        </w:rPr>
        <w:t xml:space="preserve"> enrichment is modest, consistent and independent of N supply. </w:t>
      </w:r>
      <w:r w:rsidRPr="000B31CD">
        <w:rPr>
          <w:i/>
          <w:iCs/>
          <w:noProof/>
        </w:rPr>
        <w:t>Global Change Biology</w:t>
      </w:r>
      <w:r w:rsidRPr="000B31CD">
        <w:rPr>
          <w:noProof/>
        </w:rPr>
        <w:t xml:space="preserve"> </w:t>
      </w:r>
      <w:r w:rsidRPr="000B31CD">
        <w:rPr>
          <w:b/>
          <w:bCs/>
          <w:noProof/>
        </w:rPr>
        <w:t>17</w:t>
      </w:r>
      <w:r w:rsidRPr="000B31CD">
        <w:rPr>
          <w:noProof/>
        </w:rPr>
        <w:t>: 2893–2904.</w:t>
      </w:r>
    </w:p>
    <w:p w14:paraId="4A8E606E" w14:textId="77777777" w:rsidR="000B31CD" w:rsidRPr="000B31CD" w:rsidRDefault="000B31CD" w:rsidP="000B31CD">
      <w:pPr>
        <w:widowControl w:val="0"/>
        <w:autoSpaceDE w:val="0"/>
        <w:autoSpaceDN w:val="0"/>
        <w:adjustRightInd w:val="0"/>
        <w:spacing w:line="360" w:lineRule="auto"/>
        <w:rPr>
          <w:noProof/>
        </w:rPr>
      </w:pPr>
      <w:r w:rsidRPr="000B31CD">
        <w:rPr>
          <w:b/>
          <w:bCs/>
          <w:noProof/>
        </w:rPr>
        <w:t>Lenth R</w:t>
      </w:r>
      <w:r w:rsidRPr="000B31CD">
        <w:rPr>
          <w:noProof/>
        </w:rPr>
        <w:t xml:space="preserve">. </w:t>
      </w:r>
      <w:r w:rsidRPr="000B31CD">
        <w:rPr>
          <w:b/>
          <w:bCs/>
          <w:noProof/>
        </w:rPr>
        <w:t>2019</w:t>
      </w:r>
      <w:r w:rsidRPr="000B31CD">
        <w:rPr>
          <w:noProof/>
        </w:rPr>
        <w:t>. emmeans: estimated marginal means, aka least-squares means.</w:t>
      </w:r>
    </w:p>
    <w:p w14:paraId="531635E0" w14:textId="77777777" w:rsidR="000B31CD" w:rsidRPr="000B31CD" w:rsidRDefault="000B31CD" w:rsidP="000B31CD">
      <w:pPr>
        <w:widowControl w:val="0"/>
        <w:autoSpaceDE w:val="0"/>
        <w:autoSpaceDN w:val="0"/>
        <w:adjustRightInd w:val="0"/>
        <w:spacing w:line="360" w:lineRule="auto"/>
        <w:rPr>
          <w:noProof/>
        </w:rPr>
      </w:pPr>
      <w:r w:rsidRPr="000B31CD">
        <w:rPr>
          <w:b/>
          <w:bCs/>
          <w:noProof/>
        </w:rPr>
        <w:t>Liang J, Qi X, Souza L, Luo Y</w:t>
      </w:r>
      <w:r w:rsidRPr="000B31CD">
        <w:rPr>
          <w:noProof/>
        </w:rPr>
        <w:t xml:space="preserve">. </w:t>
      </w:r>
      <w:r w:rsidRPr="000B31CD">
        <w:rPr>
          <w:b/>
          <w:bCs/>
          <w:noProof/>
        </w:rPr>
        <w:t>2016</w:t>
      </w:r>
      <w:r w:rsidRPr="000B31CD">
        <w:rPr>
          <w:noProof/>
        </w:rPr>
        <w:t xml:space="preserve">. Processes regulating progressive nitrogen limitation under elevated carbon dioxide: a meta-analysis. </w:t>
      </w:r>
      <w:r w:rsidRPr="000B31CD">
        <w:rPr>
          <w:i/>
          <w:iCs/>
          <w:noProof/>
        </w:rPr>
        <w:t>Biogeosciences</w:t>
      </w:r>
      <w:r w:rsidRPr="000B31CD">
        <w:rPr>
          <w:noProof/>
        </w:rPr>
        <w:t xml:space="preserve"> </w:t>
      </w:r>
      <w:r w:rsidRPr="000B31CD">
        <w:rPr>
          <w:b/>
          <w:bCs/>
          <w:noProof/>
        </w:rPr>
        <w:t>13</w:t>
      </w:r>
      <w:r w:rsidRPr="000B31CD">
        <w:rPr>
          <w:noProof/>
        </w:rPr>
        <w:t>: 2689–2699.</w:t>
      </w:r>
    </w:p>
    <w:p w14:paraId="161DAB05"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Liang X, Zhang T, Lu X, Ellsworth DS, BassiriRad H, You C, Wang D, He P, Deng Q, Liu H, </w:t>
      </w:r>
      <w:r w:rsidRPr="000B31CD">
        <w:rPr>
          <w:b/>
          <w:bCs/>
          <w:i/>
          <w:iCs/>
          <w:noProof/>
        </w:rPr>
        <w:t>et al.</w:t>
      </w:r>
      <w:r w:rsidRPr="000B31CD">
        <w:rPr>
          <w:noProof/>
        </w:rPr>
        <w:t xml:space="preserve"> </w:t>
      </w:r>
      <w:r w:rsidRPr="000B31CD">
        <w:rPr>
          <w:b/>
          <w:bCs/>
          <w:noProof/>
        </w:rPr>
        <w:t>2020</w:t>
      </w:r>
      <w:r w:rsidRPr="000B31CD">
        <w:rPr>
          <w:noProof/>
        </w:rPr>
        <w:t xml:space="preserve">. Global response patterns of plant photosynthesis to nitrogen addition: A meta‐analysis. </w:t>
      </w:r>
      <w:r w:rsidRPr="000B31CD">
        <w:rPr>
          <w:i/>
          <w:iCs/>
          <w:noProof/>
        </w:rPr>
        <w:t>Global Change Biology</w:t>
      </w:r>
      <w:r w:rsidRPr="000B31CD">
        <w:rPr>
          <w:noProof/>
        </w:rPr>
        <w:t xml:space="preserve"> </w:t>
      </w:r>
      <w:r w:rsidRPr="000B31CD">
        <w:rPr>
          <w:b/>
          <w:bCs/>
          <w:noProof/>
        </w:rPr>
        <w:t>26</w:t>
      </w:r>
      <w:r w:rsidRPr="000B31CD">
        <w:rPr>
          <w:noProof/>
        </w:rPr>
        <w:t>: 3585–3600.</w:t>
      </w:r>
    </w:p>
    <w:p w14:paraId="0B368DBA"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Luo Y, Currie WS, Dukes JS, Finzi AC, Hartwig UA, Hungate BA, McMurtrie RE, Oren R, Parton WJ, Pataki DE, </w:t>
      </w:r>
      <w:r w:rsidRPr="000B31CD">
        <w:rPr>
          <w:b/>
          <w:bCs/>
          <w:i/>
          <w:iCs/>
          <w:noProof/>
        </w:rPr>
        <w:t>et al.</w:t>
      </w:r>
      <w:r w:rsidRPr="000B31CD">
        <w:rPr>
          <w:noProof/>
        </w:rPr>
        <w:t xml:space="preserve"> </w:t>
      </w:r>
      <w:r w:rsidRPr="000B31CD">
        <w:rPr>
          <w:b/>
          <w:bCs/>
          <w:noProof/>
        </w:rPr>
        <w:t>2004</w:t>
      </w:r>
      <w:r w:rsidRPr="000B31CD">
        <w:rPr>
          <w:noProof/>
        </w:rPr>
        <w:t xml:space="preserve">. Progressive nitrogen limitation of ecosystem responses to rising atmospheric carbon dioxide. </w:t>
      </w:r>
      <w:r w:rsidRPr="000B31CD">
        <w:rPr>
          <w:i/>
          <w:iCs/>
          <w:noProof/>
        </w:rPr>
        <w:t>BioScience</w:t>
      </w:r>
      <w:r w:rsidRPr="000B31CD">
        <w:rPr>
          <w:noProof/>
        </w:rPr>
        <w:t xml:space="preserve"> </w:t>
      </w:r>
      <w:r w:rsidRPr="000B31CD">
        <w:rPr>
          <w:b/>
          <w:bCs/>
          <w:noProof/>
        </w:rPr>
        <w:t>54</w:t>
      </w:r>
      <w:r w:rsidRPr="000B31CD">
        <w:rPr>
          <w:noProof/>
        </w:rPr>
        <w:t>: 731–739.</w:t>
      </w:r>
    </w:p>
    <w:p w14:paraId="46E7C0CF" w14:textId="77777777" w:rsidR="000B31CD" w:rsidRPr="000B31CD" w:rsidRDefault="000B31CD" w:rsidP="000B31CD">
      <w:pPr>
        <w:widowControl w:val="0"/>
        <w:autoSpaceDE w:val="0"/>
        <w:autoSpaceDN w:val="0"/>
        <w:adjustRightInd w:val="0"/>
        <w:spacing w:line="360" w:lineRule="auto"/>
        <w:rPr>
          <w:noProof/>
        </w:rPr>
      </w:pPr>
      <w:r w:rsidRPr="000B31CD">
        <w:rPr>
          <w:b/>
          <w:bCs/>
          <w:noProof/>
        </w:rPr>
        <w:t>Luo Y, Field CB, Mooney HA</w:t>
      </w:r>
      <w:r w:rsidRPr="000B31CD">
        <w:rPr>
          <w:noProof/>
        </w:rPr>
        <w:t xml:space="preserve">. </w:t>
      </w:r>
      <w:r w:rsidRPr="000B31CD">
        <w:rPr>
          <w:b/>
          <w:bCs/>
          <w:noProof/>
        </w:rPr>
        <w:t>1994</w:t>
      </w:r>
      <w:r w:rsidRPr="000B31CD">
        <w:rPr>
          <w:noProof/>
        </w:rPr>
        <w:t>. Predicting responses of photosynthesis and root fraction to elevated [CO</w:t>
      </w:r>
      <w:r w:rsidRPr="000B31CD">
        <w:rPr>
          <w:noProof/>
          <w:vertAlign w:val="subscript"/>
        </w:rPr>
        <w:t>2</w:t>
      </w:r>
      <w:r w:rsidRPr="000B31CD">
        <w:rPr>
          <w:noProof/>
        </w:rPr>
        <w:t xml:space="preserve">]: interactions among carbon, nitrogen, and growth. </w:t>
      </w:r>
      <w:r w:rsidRPr="000B31CD">
        <w:rPr>
          <w:i/>
          <w:iCs/>
          <w:noProof/>
        </w:rPr>
        <w:t>Plant, Cell &amp; Environment</w:t>
      </w:r>
      <w:r w:rsidRPr="000B31CD">
        <w:rPr>
          <w:noProof/>
        </w:rPr>
        <w:t xml:space="preserve"> </w:t>
      </w:r>
      <w:r w:rsidRPr="000B31CD">
        <w:rPr>
          <w:b/>
          <w:bCs/>
          <w:noProof/>
        </w:rPr>
        <w:t>17</w:t>
      </w:r>
      <w:r w:rsidRPr="000B31CD">
        <w:rPr>
          <w:noProof/>
        </w:rPr>
        <w:t>: 1195–1204.</w:t>
      </w:r>
    </w:p>
    <w:p w14:paraId="43DC8D6E"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Luo X, Keenan TF, Chen JM, Croft H, Prentice IC, Smith NG, Walker AP, Wang H, Wang R, Xu C, </w:t>
      </w:r>
      <w:r w:rsidRPr="000B31CD">
        <w:rPr>
          <w:b/>
          <w:bCs/>
          <w:i/>
          <w:iCs/>
          <w:noProof/>
        </w:rPr>
        <w:t>et al.</w:t>
      </w:r>
      <w:r w:rsidRPr="000B31CD">
        <w:rPr>
          <w:noProof/>
        </w:rPr>
        <w:t xml:space="preserve"> </w:t>
      </w:r>
      <w:r w:rsidRPr="000B31CD">
        <w:rPr>
          <w:b/>
          <w:bCs/>
          <w:noProof/>
        </w:rPr>
        <w:t>2021</w:t>
      </w:r>
      <w:r w:rsidRPr="000B31CD">
        <w:rPr>
          <w:noProof/>
        </w:rPr>
        <w:t xml:space="preserve">. Global variation in the fraction of leaf nitrogen allocated to photosynthesis. </w:t>
      </w:r>
      <w:r w:rsidRPr="000B31CD">
        <w:rPr>
          <w:i/>
          <w:iCs/>
          <w:noProof/>
        </w:rPr>
        <w:t>Nature Communications</w:t>
      </w:r>
      <w:r w:rsidRPr="000B31CD">
        <w:rPr>
          <w:noProof/>
        </w:rPr>
        <w:t xml:space="preserve"> </w:t>
      </w:r>
      <w:r w:rsidRPr="000B31CD">
        <w:rPr>
          <w:b/>
          <w:bCs/>
          <w:noProof/>
        </w:rPr>
        <w:t>12</w:t>
      </w:r>
      <w:r w:rsidRPr="000B31CD">
        <w:rPr>
          <w:noProof/>
        </w:rPr>
        <w:t>: 4866.</w:t>
      </w:r>
    </w:p>
    <w:p w14:paraId="7F2A92B1" w14:textId="77777777" w:rsidR="000B31CD" w:rsidRPr="000B31CD" w:rsidRDefault="000B31CD" w:rsidP="000B31CD">
      <w:pPr>
        <w:widowControl w:val="0"/>
        <w:autoSpaceDE w:val="0"/>
        <w:autoSpaceDN w:val="0"/>
        <w:adjustRightInd w:val="0"/>
        <w:spacing w:line="360" w:lineRule="auto"/>
        <w:rPr>
          <w:noProof/>
        </w:rPr>
      </w:pPr>
      <w:r w:rsidRPr="000B31CD">
        <w:rPr>
          <w:b/>
          <w:bCs/>
          <w:noProof/>
        </w:rPr>
        <w:t>Maire V, Martre P, Kattge J, Gastal F, Esser G, Fontaine S, Soussana J-F</w:t>
      </w:r>
      <w:r w:rsidRPr="000B31CD">
        <w:rPr>
          <w:noProof/>
        </w:rPr>
        <w:t xml:space="preserve">. </w:t>
      </w:r>
      <w:r w:rsidRPr="000B31CD">
        <w:rPr>
          <w:b/>
          <w:bCs/>
          <w:noProof/>
        </w:rPr>
        <w:t>2012</w:t>
      </w:r>
      <w:r w:rsidRPr="000B31CD">
        <w:rPr>
          <w:noProof/>
        </w:rPr>
        <w:t>. The coordination of leaf photosynthesis links C and N fluxes in C</w:t>
      </w:r>
      <w:r w:rsidRPr="000B31CD">
        <w:rPr>
          <w:noProof/>
          <w:vertAlign w:val="subscript"/>
        </w:rPr>
        <w:t>3</w:t>
      </w:r>
      <w:r w:rsidRPr="000B31CD">
        <w:rPr>
          <w:noProof/>
        </w:rPr>
        <w:t xml:space="preserve"> plant species. </w:t>
      </w:r>
      <w:r w:rsidRPr="000B31CD">
        <w:rPr>
          <w:i/>
          <w:iCs/>
          <w:noProof/>
        </w:rPr>
        <w:t>PLoS ONE</w:t>
      </w:r>
      <w:r w:rsidRPr="000B31CD">
        <w:rPr>
          <w:noProof/>
        </w:rPr>
        <w:t xml:space="preserve"> </w:t>
      </w:r>
      <w:r w:rsidRPr="000B31CD">
        <w:rPr>
          <w:b/>
          <w:bCs/>
          <w:noProof/>
        </w:rPr>
        <w:t>7</w:t>
      </w:r>
      <w:r w:rsidRPr="000B31CD">
        <w:rPr>
          <w:noProof/>
        </w:rPr>
        <w:t>: e38345.</w:t>
      </w:r>
    </w:p>
    <w:p w14:paraId="1F4A996C" w14:textId="77777777" w:rsidR="000B31CD" w:rsidRPr="000B31CD" w:rsidRDefault="000B31CD" w:rsidP="000B31CD">
      <w:pPr>
        <w:widowControl w:val="0"/>
        <w:autoSpaceDE w:val="0"/>
        <w:autoSpaceDN w:val="0"/>
        <w:adjustRightInd w:val="0"/>
        <w:spacing w:line="360" w:lineRule="auto"/>
        <w:rPr>
          <w:noProof/>
        </w:rPr>
      </w:pPr>
      <w:r w:rsidRPr="000B31CD">
        <w:rPr>
          <w:b/>
          <w:bCs/>
          <w:noProof/>
        </w:rPr>
        <w:t>Makino A, Harada M, Sato T, Nakano H, Mae T</w:t>
      </w:r>
      <w:r w:rsidRPr="000B31CD">
        <w:rPr>
          <w:noProof/>
        </w:rPr>
        <w:t xml:space="preserve">. </w:t>
      </w:r>
      <w:r w:rsidRPr="000B31CD">
        <w:rPr>
          <w:b/>
          <w:bCs/>
          <w:noProof/>
        </w:rPr>
        <w:t>1997</w:t>
      </w:r>
      <w:r w:rsidRPr="000B31CD">
        <w:rPr>
          <w:noProof/>
        </w:rPr>
        <w:t>. Growth and N allocation in rice plants under CO</w:t>
      </w:r>
      <w:r w:rsidRPr="000B31CD">
        <w:rPr>
          <w:noProof/>
          <w:vertAlign w:val="subscript"/>
        </w:rPr>
        <w:t>2</w:t>
      </w:r>
      <w:r w:rsidRPr="000B31CD">
        <w:rPr>
          <w:noProof/>
        </w:rPr>
        <w:t xml:space="preserve"> enrichment. </w:t>
      </w:r>
      <w:r w:rsidRPr="000B31CD">
        <w:rPr>
          <w:i/>
          <w:iCs/>
          <w:noProof/>
        </w:rPr>
        <w:t>Plant Physiology</w:t>
      </w:r>
      <w:r w:rsidRPr="000B31CD">
        <w:rPr>
          <w:noProof/>
        </w:rPr>
        <w:t xml:space="preserve"> </w:t>
      </w:r>
      <w:r w:rsidRPr="000B31CD">
        <w:rPr>
          <w:b/>
          <w:bCs/>
          <w:noProof/>
        </w:rPr>
        <w:t>115</w:t>
      </w:r>
      <w:r w:rsidRPr="000B31CD">
        <w:rPr>
          <w:noProof/>
        </w:rPr>
        <w:t>: 199–203.</w:t>
      </w:r>
    </w:p>
    <w:p w14:paraId="0BEC874C"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Medlyn BE, Badeck FW, De Pury DGG, Barton CVM, Broadmeadow M, Ceulemans R, De Angelis P, Forstreuter M, Jach ME, Kellomäki S, </w:t>
      </w:r>
      <w:r w:rsidRPr="000B31CD">
        <w:rPr>
          <w:b/>
          <w:bCs/>
          <w:i/>
          <w:iCs/>
          <w:noProof/>
        </w:rPr>
        <w:t>et al.</w:t>
      </w:r>
      <w:r w:rsidRPr="000B31CD">
        <w:rPr>
          <w:noProof/>
        </w:rPr>
        <w:t xml:space="preserve"> </w:t>
      </w:r>
      <w:r w:rsidRPr="000B31CD">
        <w:rPr>
          <w:b/>
          <w:bCs/>
          <w:noProof/>
        </w:rPr>
        <w:t>1999</w:t>
      </w:r>
      <w:r w:rsidRPr="000B31CD">
        <w:rPr>
          <w:noProof/>
        </w:rPr>
        <w:t>. Effects of elevated [CO</w:t>
      </w:r>
      <w:r w:rsidRPr="000B31CD">
        <w:rPr>
          <w:noProof/>
          <w:vertAlign w:val="subscript"/>
        </w:rPr>
        <w:t>2</w:t>
      </w:r>
      <w:r w:rsidRPr="000B31CD">
        <w:rPr>
          <w:noProof/>
        </w:rPr>
        <w:t xml:space="preserve">] on photosynthesis in European forest species: A meta-analysis of model parameters. </w:t>
      </w:r>
      <w:r w:rsidRPr="000B31CD">
        <w:rPr>
          <w:i/>
          <w:iCs/>
          <w:noProof/>
        </w:rPr>
        <w:t>Plant, Cell and Environment</w:t>
      </w:r>
      <w:r w:rsidRPr="000B31CD">
        <w:rPr>
          <w:noProof/>
        </w:rPr>
        <w:t xml:space="preserve"> </w:t>
      </w:r>
      <w:r w:rsidRPr="000B31CD">
        <w:rPr>
          <w:b/>
          <w:bCs/>
          <w:noProof/>
        </w:rPr>
        <w:t>22</w:t>
      </w:r>
      <w:r w:rsidRPr="000B31CD">
        <w:rPr>
          <w:noProof/>
        </w:rPr>
        <w:t>: 1475–1495.</w:t>
      </w:r>
    </w:p>
    <w:p w14:paraId="0C0F37E5" w14:textId="77777777" w:rsidR="000B31CD" w:rsidRPr="000B31CD" w:rsidRDefault="000B31CD" w:rsidP="000B31CD">
      <w:pPr>
        <w:widowControl w:val="0"/>
        <w:autoSpaceDE w:val="0"/>
        <w:autoSpaceDN w:val="0"/>
        <w:adjustRightInd w:val="0"/>
        <w:spacing w:line="360" w:lineRule="auto"/>
        <w:rPr>
          <w:noProof/>
        </w:rPr>
      </w:pPr>
      <w:r w:rsidRPr="000B31CD">
        <w:rPr>
          <w:b/>
          <w:bCs/>
          <w:noProof/>
        </w:rPr>
        <w:lastRenderedPageBreak/>
        <w:t>Meyerholt J, Sickel K, Zaehle S</w:t>
      </w:r>
      <w:r w:rsidRPr="000B31CD">
        <w:rPr>
          <w:noProof/>
        </w:rPr>
        <w:t xml:space="preserve">. </w:t>
      </w:r>
      <w:r w:rsidRPr="000B31CD">
        <w:rPr>
          <w:b/>
          <w:bCs/>
          <w:noProof/>
        </w:rPr>
        <w:t>2020</w:t>
      </w:r>
      <w:r w:rsidRPr="000B31CD">
        <w:rPr>
          <w:noProof/>
        </w:rPr>
        <w:t xml:space="preserve">. Ensemble projections elucidate effects of uncertainty in terrestrial nitrogen limitation on future carbon uptake. </w:t>
      </w:r>
      <w:r w:rsidRPr="000B31CD">
        <w:rPr>
          <w:i/>
          <w:iCs/>
          <w:noProof/>
        </w:rPr>
        <w:t>Global Change Biology</w:t>
      </w:r>
      <w:r w:rsidRPr="000B31CD">
        <w:rPr>
          <w:noProof/>
        </w:rPr>
        <w:t xml:space="preserve"> </w:t>
      </w:r>
      <w:r w:rsidRPr="000B31CD">
        <w:rPr>
          <w:b/>
          <w:bCs/>
          <w:noProof/>
        </w:rPr>
        <w:t>26</w:t>
      </w:r>
      <w:r w:rsidRPr="000B31CD">
        <w:rPr>
          <w:noProof/>
        </w:rPr>
        <w:t>: 3978–3996.</w:t>
      </w:r>
    </w:p>
    <w:p w14:paraId="3EDFF208" w14:textId="77777777" w:rsidR="000B31CD" w:rsidRPr="000B31CD" w:rsidRDefault="000B31CD" w:rsidP="000B31CD">
      <w:pPr>
        <w:widowControl w:val="0"/>
        <w:autoSpaceDE w:val="0"/>
        <w:autoSpaceDN w:val="0"/>
        <w:adjustRightInd w:val="0"/>
        <w:spacing w:line="360" w:lineRule="auto"/>
        <w:rPr>
          <w:noProof/>
        </w:rPr>
      </w:pPr>
      <w:r w:rsidRPr="000B31CD">
        <w:rPr>
          <w:b/>
          <w:bCs/>
          <w:noProof/>
        </w:rPr>
        <w:t>Moore DJP, Aref S, Ho RM, Pippen JS, Hamilton JG, De Lucia EH</w:t>
      </w:r>
      <w:r w:rsidRPr="000B31CD">
        <w:rPr>
          <w:noProof/>
        </w:rPr>
        <w:t xml:space="preserve">. </w:t>
      </w:r>
      <w:r w:rsidRPr="000B31CD">
        <w:rPr>
          <w:b/>
          <w:bCs/>
          <w:noProof/>
        </w:rPr>
        <w:t>2006</w:t>
      </w:r>
      <w:r w:rsidRPr="000B31CD">
        <w:rPr>
          <w:noProof/>
        </w:rPr>
        <w:t xml:space="preserve">. Annual basal area increment and growth duration of </w:t>
      </w:r>
      <w:r w:rsidRPr="000B31CD">
        <w:rPr>
          <w:i/>
          <w:iCs/>
          <w:noProof/>
        </w:rPr>
        <w:t>Pinus taeda</w:t>
      </w:r>
      <w:r w:rsidRPr="000B31CD">
        <w:rPr>
          <w:noProof/>
        </w:rPr>
        <w:t xml:space="preserve"> in response to eight years of free-air carbon dioxide enrichment. </w:t>
      </w:r>
      <w:r w:rsidRPr="000B31CD">
        <w:rPr>
          <w:i/>
          <w:iCs/>
          <w:noProof/>
        </w:rPr>
        <w:t>Global Change Biology</w:t>
      </w:r>
      <w:r w:rsidRPr="000B31CD">
        <w:rPr>
          <w:noProof/>
        </w:rPr>
        <w:t xml:space="preserve"> </w:t>
      </w:r>
      <w:r w:rsidRPr="000B31CD">
        <w:rPr>
          <w:b/>
          <w:bCs/>
          <w:noProof/>
        </w:rPr>
        <w:t>12</w:t>
      </w:r>
      <w:r w:rsidRPr="000B31CD">
        <w:rPr>
          <w:noProof/>
        </w:rPr>
        <w:t>: 1367–1377.</w:t>
      </w:r>
    </w:p>
    <w:p w14:paraId="3054EC55" w14:textId="77777777" w:rsidR="000B31CD" w:rsidRPr="000B31CD" w:rsidRDefault="000B31CD" w:rsidP="000B31CD">
      <w:pPr>
        <w:widowControl w:val="0"/>
        <w:autoSpaceDE w:val="0"/>
        <w:autoSpaceDN w:val="0"/>
        <w:adjustRightInd w:val="0"/>
        <w:spacing w:line="360" w:lineRule="auto"/>
        <w:rPr>
          <w:noProof/>
        </w:rPr>
      </w:pPr>
      <w:r w:rsidRPr="000B31CD">
        <w:rPr>
          <w:b/>
          <w:bCs/>
          <w:noProof/>
        </w:rPr>
        <w:t>Nie M, Lu M, Bell J, Raut S, Pendall E</w:t>
      </w:r>
      <w:r w:rsidRPr="000B31CD">
        <w:rPr>
          <w:noProof/>
        </w:rPr>
        <w:t xml:space="preserve">. </w:t>
      </w:r>
      <w:r w:rsidRPr="000B31CD">
        <w:rPr>
          <w:b/>
          <w:bCs/>
          <w:noProof/>
        </w:rPr>
        <w:t>2013</w:t>
      </w:r>
      <w:r w:rsidRPr="000B31CD">
        <w:rPr>
          <w:noProof/>
        </w:rPr>
        <w:t>. Altered root traits due to elevated CO</w:t>
      </w:r>
      <w:r w:rsidRPr="000B31CD">
        <w:rPr>
          <w:noProof/>
          <w:vertAlign w:val="subscript"/>
        </w:rPr>
        <w:t>2</w:t>
      </w:r>
      <w:r w:rsidRPr="000B31CD">
        <w:rPr>
          <w:noProof/>
        </w:rPr>
        <w:t xml:space="preserve">: A meta-analysis. </w:t>
      </w:r>
      <w:r w:rsidRPr="000B31CD">
        <w:rPr>
          <w:i/>
          <w:iCs/>
          <w:noProof/>
        </w:rPr>
        <w:t>Global Ecology and Biogeography</w:t>
      </w:r>
      <w:r w:rsidRPr="000B31CD">
        <w:rPr>
          <w:noProof/>
        </w:rPr>
        <w:t xml:space="preserve"> </w:t>
      </w:r>
      <w:r w:rsidRPr="000B31CD">
        <w:rPr>
          <w:b/>
          <w:bCs/>
          <w:noProof/>
        </w:rPr>
        <w:t>22</w:t>
      </w:r>
      <w:r w:rsidRPr="000B31CD">
        <w:rPr>
          <w:noProof/>
        </w:rPr>
        <w:t>: 1095–1105.</w:t>
      </w:r>
    </w:p>
    <w:p w14:paraId="44FB4109" w14:textId="77777777" w:rsidR="000B31CD" w:rsidRPr="000B31CD" w:rsidRDefault="000B31CD" w:rsidP="000B31CD">
      <w:pPr>
        <w:widowControl w:val="0"/>
        <w:autoSpaceDE w:val="0"/>
        <w:autoSpaceDN w:val="0"/>
        <w:adjustRightInd w:val="0"/>
        <w:spacing w:line="360" w:lineRule="auto"/>
        <w:rPr>
          <w:noProof/>
        </w:rPr>
      </w:pPr>
      <w:r w:rsidRPr="000B31CD">
        <w:rPr>
          <w:b/>
          <w:bCs/>
          <w:noProof/>
        </w:rPr>
        <w:t>Norby RJ, Warren JM, Iversen CM, Medlyn BE, McMurtrie RE</w:t>
      </w:r>
      <w:r w:rsidRPr="000B31CD">
        <w:rPr>
          <w:noProof/>
        </w:rPr>
        <w:t xml:space="preserve">. </w:t>
      </w:r>
      <w:r w:rsidRPr="000B31CD">
        <w:rPr>
          <w:b/>
          <w:bCs/>
          <w:noProof/>
        </w:rPr>
        <w:t>2010</w:t>
      </w:r>
      <w:r w:rsidRPr="000B31CD">
        <w:rPr>
          <w:noProof/>
        </w:rPr>
        <w:t>. CO</w:t>
      </w:r>
      <w:r w:rsidRPr="000B31CD">
        <w:rPr>
          <w:noProof/>
          <w:vertAlign w:val="subscript"/>
        </w:rPr>
        <w:t>2</w:t>
      </w:r>
      <w:r w:rsidRPr="000B31CD">
        <w:rPr>
          <w:noProof/>
        </w:rPr>
        <w:t xml:space="preserve"> enhancement of forest productivity constrained by limited nitrogen availability. </w:t>
      </w:r>
      <w:r w:rsidRPr="000B31CD">
        <w:rPr>
          <w:i/>
          <w:iCs/>
          <w:noProof/>
        </w:rPr>
        <w:t>Proceedings of the National Academy of Sciences</w:t>
      </w:r>
      <w:r w:rsidRPr="000B31CD">
        <w:rPr>
          <w:noProof/>
        </w:rPr>
        <w:t xml:space="preserve"> </w:t>
      </w:r>
      <w:r w:rsidRPr="000B31CD">
        <w:rPr>
          <w:b/>
          <w:bCs/>
          <w:noProof/>
        </w:rPr>
        <w:t>107</w:t>
      </w:r>
      <w:r w:rsidRPr="000B31CD">
        <w:rPr>
          <w:noProof/>
        </w:rPr>
        <w:t>: 19368–19373.</w:t>
      </w:r>
    </w:p>
    <w:p w14:paraId="75FACD09" w14:textId="77777777" w:rsidR="000B31CD" w:rsidRPr="000B31CD" w:rsidRDefault="000B31CD" w:rsidP="000B31CD">
      <w:pPr>
        <w:widowControl w:val="0"/>
        <w:autoSpaceDE w:val="0"/>
        <w:autoSpaceDN w:val="0"/>
        <w:adjustRightInd w:val="0"/>
        <w:spacing w:line="360" w:lineRule="auto"/>
        <w:rPr>
          <w:noProof/>
        </w:rPr>
      </w:pPr>
      <w:r w:rsidRPr="000B31CD">
        <w:rPr>
          <w:b/>
          <w:bCs/>
          <w:noProof/>
        </w:rPr>
        <w:t>Oreskes N, Shrader-Frechette K, Belitz K</w:t>
      </w:r>
      <w:r w:rsidRPr="000B31CD">
        <w:rPr>
          <w:noProof/>
        </w:rPr>
        <w:t xml:space="preserve">. </w:t>
      </w:r>
      <w:r w:rsidRPr="000B31CD">
        <w:rPr>
          <w:b/>
          <w:bCs/>
          <w:noProof/>
        </w:rPr>
        <w:t>1994</w:t>
      </w:r>
      <w:r w:rsidRPr="000B31CD">
        <w:rPr>
          <w:noProof/>
        </w:rPr>
        <w:t xml:space="preserve">. Verification, validation, and confirmation of numerical models in the Earth sciences. </w:t>
      </w:r>
      <w:r w:rsidRPr="000B31CD">
        <w:rPr>
          <w:i/>
          <w:iCs/>
          <w:noProof/>
        </w:rPr>
        <w:t>Science</w:t>
      </w:r>
      <w:r w:rsidRPr="000B31CD">
        <w:rPr>
          <w:noProof/>
        </w:rPr>
        <w:t xml:space="preserve"> </w:t>
      </w:r>
      <w:r w:rsidRPr="000B31CD">
        <w:rPr>
          <w:b/>
          <w:bCs/>
          <w:noProof/>
        </w:rPr>
        <w:t>263</w:t>
      </w:r>
      <w:r w:rsidRPr="000B31CD">
        <w:rPr>
          <w:noProof/>
        </w:rPr>
        <w:t>: 641–646.</w:t>
      </w:r>
    </w:p>
    <w:p w14:paraId="3198B926"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Paillassa J, Wright IJ, Prentice IC, Pepin S, Smith NG, Ethier G, Westerband AC, Lamarque LJ, Wang H, Cornwell WK, </w:t>
      </w:r>
      <w:r w:rsidRPr="000B31CD">
        <w:rPr>
          <w:b/>
          <w:bCs/>
          <w:i/>
          <w:iCs/>
          <w:noProof/>
        </w:rPr>
        <w:t>et al.</w:t>
      </w:r>
      <w:r w:rsidRPr="000B31CD">
        <w:rPr>
          <w:noProof/>
        </w:rPr>
        <w:t xml:space="preserve"> </w:t>
      </w:r>
      <w:r w:rsidRPr="000B31CD">
        <w:rPr>
          <w:b/>
          <w:bCs/>
          <w:noProof/>
        </w:rPr>
        <w:t>2020</w:t>
      </w:r>
      <w:r w:rsidRPr="000B31CD">
        <w:rPr>
          <w:noProof/>
        </w:rPr>
        <w:t xml:space="preserve">. When and where soil is important to modify the carbon and water economy of leaves. </w:t>
      </w:r>
      <w:r w:rsidRPr="000B31CD">
        <w:rPr>
          <w:i/>
          <w:iCs/>
          <w:noProof/>
        </w:rPr>
        <w:t>New Phytologist</w:t>
      </w:r>
      <w:r w:rsidRPr="000B31CD">
        <w:rPr>
          <w:noProof/>
        </w:rPr>
        <w:t xml:space="preserve"> </w:t>
      </w:r>
      <w:r w:rsidRPr="000B31CD">
        <w:rPr>
          <w:b/>
          <w:bCs/>
          <w:noProof/>
        </w:rPr>
        <w:t>228</w:t>
      </w:r>
      <w:r w:rsidRPr="000B31CD">
        <w:rPr>
          <w:noProof/>
        </w:rPr>
        <w:t>: 121–135.</w:t>
      </w:r>
    </w:p>
    <w:p w14:paraId="4B03A96A" w14:textId="77777777" w:rsidR="000B31CD" w:rsidRPr="000B31CD" w:rsidRDefault="000B31CD" w:rsidP="000B31CD">
      <w:pPr>
        <w:widowControl w:val="0"/>
        <w:autoSpaceDE w:val="0"/>
        <w:autoSpaceDN w:val="0"/>
        <w:adjustRightInd w:val="0"/>
        <w:spacing w:line="360" w:lineRule="auto"/>
        <w:rPr>
          <w:noProof/>
        </w:rPr>
      </w:pPr>
      <w:r w:rsidRPr="000B31CD">
        <w:rPr>
          <w:b/>
          <w:bCs/>
          <w:noProof/>
        </w:rPr>
        <w:t>Pastore MA, Lee TD, Hobbie SE, Reich PB</w:t>
      </w:r>
      <w:r w:rsidRPr="000B31CD">
        <w:rPr>
          <w:noProof/>
        </w:rPr>
        <w:t xml:space="preserve">. </w:t>
      </w:r>
      <w:r w:rsidRPr="000B31CD">
        <w:rPr>
          <w:b/>
          <w:bCs/>
          <w:noProof/>
        </w:rPr>
        <w:t>2019</w:t>
      </w:r>
      <w:r w:rsidRPr="000B31CD">
        <w:rPr>
          <w:noProof/>
        </w:rPr>
        <w:t xml:space="preserve">. Strong photosynthetic acclimation and enhanced water-use efficiency in grassland functional groups persist over 21 years of CO2 enrichment, independent of nitrogen supply. </w:t>
      </w:r>
      <w:r w:rsidRPr="000B31CD">
        <w:rPr>
          <w:i/>
          <w:iCs/>
          <w:noProof/>
        </w:rPr>
        <w:t>Global Change Biology</w:t>
      </w:r>
      <w:r w:rsidRPr="000B31CD">
        <w:rPr>
          <w:noProof/>
        </w:rPr>
        <w:t xml:space="preserve"> </w:t>
      </w:r>
      <w:r w:rsidRPr="000B31CD">
        <w:rPr>
          <w:b/>
          <w:bCs/>
          <w:noProof/>
        </w:rPr>
        <w:t>25</w:t>
      </w:r>
      <w:r w:rsidRPr="000B31CD">
        <w:rPr>
          <w:noProof/>
        </w:rPr>
        <w:t>: 3031–3044.</w:t>
      </w:r>
    </w:p>
    <w:p w14:paraId="668733B4" w14:textId="77777777" w:rsidR="000B31CD" w:rsidRPr="000B31CD" w:rsidRDefault="000B31CD" w:rsidP="000B31CD">
      <w:pPr>
        <w:widowControl w:val="0"/>
        <w:autoSpaceDE w:val="0"/>
        <w:autoSpaceDN w:val="0"/>
        <w:adjustRightInd w:val="0"/>
        <w:spacing w:line="360" w:lineRule="auto"/>
        <w:rPr>
          <w:noProof/>
        </w:rPr>
      </w:pPr>
      <w:r w:rsidRPr="000B31CD">
        <w:rPr>
          <w:b/>
          <w:bCs/>
          <w:noProof/>
        </w:rPr>
        <w:t>Peng Y, Bloomfield KJ, Cernusak LA, Domingues TF, Prentice IC</w:t>
      </w:r>
      <w:r w:rsidRPr="000B31CD">
        <w:rPr>
          <w:noProof/>
        </w:rPr>
        <w:t xml:space="preserve">. </w:t>
      </w:r>
      <w:r w:rsidRPr="000B31CD">
        <w:rPr>
          <w:b/>
          <w:bCs/>
          <w:noProof/>
        </w:rPr>
        <w:t>2021</w:t>
      </w:r>
      <w:r w:rsidRPr="000B31CD">
        <w:rPr>
          <w:noProof/>
        </w:rPr>
        <w:t xml:space="preserve">. Global climate and nutrient controls of photosynthetic capacity. </w:t>
      </w:r>
      <w:r w:rsidRPr="000B31CD">
        <w:rPr>
          <w:i/>
          <w:iCs/>
          <w:noProof/>
        </w:rPr>
        <w:t>Communications Biology</w:t>
      </w:r>
      <w:r w:rsidRPr="000B31CD">
        <w:rPr>
          <w:noProof/>
        </w:rPr>
        <w:t xml:space="preserve"> </w:t>
      </w:r>
      <w:r w:rsidRPr="000B31CD">
        <w:rPr>
          <w:b/>
          <w:bCs/>
          <w:noProof/>
        </w:rPr>
        <w:t>4</w:t>
      </w:r>
      <w:r w:rsidRPr="000B31CD">
        <w:rPr>
          <w:noProof/>
        </w:rPr>
        <w:t>: 462.</w:t>
      </w:r>
    </w:p>
    <w:p w14:paraId="6BD76551" w14:textId="77777777" w:rsidR="000B31CD" w:rsidRPr="000B31CD" w:rsidRDefault="000B31CD" w:rsidP="000B31CD">
      <w:pPr>
        <w:widowControl w:val="0"/>
        <w:autoSpaceDE w:val="0"/>
        <w:autoSpaceDN w:val="0"/>
        <w:adjustRightInd w:val="0"/>
        <w:spacing w:line="360" w:lineRule="auto"/>
        <w:rPr>
          <w:noProof/>
        </w:rPr>
      </w:pPr>
      <w:r w:rsidRPr="000B31CD">
        <w:rPr>
          <w:b/>
          <w:bCs/>
          <w:noProof/>
        </w:rPr>
        <w:t>Peng Y, Prentice IC, Bloomfield KJ, Campioli M, Guo Z, Sun Y, Tian D, Wang X, Vicca S, Stocker BD</w:t>
      </w:r>
      <w:r w:rsidRPr="000B31CD">
        <w:rPr>
          <w:noProof/>
        </w:rPr>
        <w:t xml:space="preserve">. </w:t>
      </w:r>
      <w:r w:rsidRPr="000B31CD">
        <w:rPr>
          <w:b/>
          <w:bCs/>
          <w:noProof/>
        </w:rPr>
        <w:t>2023</w:t>
      </w:r>
      <w:r w:rsidRPr="000B31CD">
        <w:rPr>
          <w:noProof/>
        </w:rPr>
        <w:t xml:space="preserve">. Global terrestrial nitrogen uptake and nitrogen use efficiency. </w:t>
      </w:r>
      <w:r w:rsidRPr="000B31CD">
        <w:rPr>
          <w:i/>
          <w:iCs/>
          <w:noProof/>
        </w:rPr>
        <w:t>Journal of Ecology</w:t>
      </w:r>
      <w:r w:rsidRPr="000B31CD">
        <w:rPr>
          <w:noProof/>
        </w:rPr>
        <w:t>: 1–18.</w:t>
      </w:r>
    </w:p>
    <w:p w14:paraId="4156C7F7" w14:textId="77777777" w:rsidR="000B31CD" w:rsidRPr="000B31CD" w:rsidRDefault="000B31CD" w:rsidP="000B31CD">
      <w:pPr>
        <w:widowControl w:val="0"/>
        <w:autoSpaceDE w:val="0"/>
        <w:autoSpaceDN w:val="0"/>
        <w:adjustRightInd w:val="0"/>
        <w:spacing w:line="360" w:lineRule="auto"/>
        <w:rPr>
          <w:noProof/>
        </w:rPr>
      </w:pPr>
      <w:r w:rsidRPr="000B31CD">
        <w:rPr>
          <w:b/>
          <w:bCs/>
          <w:noProof/>
        </w:rPr>
        <w:t>Perkowski EA, Waring EF, Smith NG</w:t>
      </w:r>
      <w:r w:rsidRPr="000B31CD">
        <w:rPr>
          <w:noProof/>
        </w:rPr>
        <w:t xml:space="preserve">. </w:t>
      </w:r>
      <w:r w:rsidRPr="000B31CD">
        <w:rPr>
          <w:b/>
          <w:bCs/>
          <w:noProof/>
        </w:rPr>
        <w:t>2021</w:t>
      </w:r>
      <w:r w:rsidRPr="000B31CD">
        <w:rPr>
          <w:noProof/>
        </w:rPr>
        <w:t xml:space="preserve">. Root mass carbon costs to acquire nitrogen are determined by nitrogen and light availability in two species with different nitrogen acquisition strategies. </w:t>
      </w:r>
      <w:r w:rsidRPr="000B31CD">
        <w:rPr>
          <w:i/>
          <w:iCs/>
          <w:noProof/>
        </w:rPr>
        <w:t>Journal of Experimental Botany</w:t>
      </w:r>
      <w:r w:rsidRPr="000B31CD">
        <w:rPr>
          <w:noProof/>
        </w:rPr>
        <w:t xml:space="preserve"> </w:t>
      </w:r>
      <w:r w:rsidRPr="000B31CD">
        <w:rPr>
          <w:b/>
          <w:bCs/>
          <w:noProof/>
        </w:rPr>
        <w:t>72</w:t>
      </w:r>
      <w:r w:rsidRPr="000B31CD">
        <w:rPr>
          <w:noProof/>
        </w:rPr>
        <w:t>: 5766–5776.</w:t>
      </w:r>
    </w:p>
    <w:p w14:paraId="39422C2B" w14:textId="77777777" w:rsidR="000B31CD" w:rsidRPr="000B31CD" w:rsidRDefault="000B31CD" w:rsidP="000B31CD">
      <w:pPr>
        <w:widowControl w:val="0"/>
        <w:autoSpaceDE w:val="0"/>
        <w:autoSpaceDN w:val="0"/>
        <w:adjustRightInd w:val="0"/>
        <w:spacing w:line="360" w:lineRule="auto"/>
        <w:rPr>
          <w:noProof/>
        </w:rPr>
      </w:pPr>
      <w:r w:rsidRPr="000B31CD">
        <w:rPr>
          <w:b/>
          <w:bCs/>
          <w:noProof/>
        </w:rPr>
        <w:t>Poorter H, Bühler J, Van Dusschoten D, Climent J, Postma JA</w:t>
      </w:r>
      <w:r w:rsidRPr="000B31CD">
        <w:rPr>
          <w:noProof/>
        </w:rPr>
        <w:t xml:space="preserve">. </w:t>
      </w:r>
      <w:r w:rsidRPr="000B31CD">
        <w:rPr>
          <w:b/>
          <w:bCs/>
          <w:noProof/>
        </w:rPr>
        <w:t>2012</w:t>
      </w:r>
      <w:r w:rsidRPr="000B31CD">
        <w:rPr>
          <w:noProof/>
        </w:rPr>
        <w:t xml:space="preserve">. Pot size matters: A meta-analysis of the effects of rooting volume on plant growth. </w:t>
      </w:r>
      <w:r w:rsidRPr="000B31CD">
        <w:rPr>
          <w:i/>
          <w:iCs/>
          <w:noProof/>
        </w:rPr>
        <w:t>Functional Plant Biology</w:t>
      </w:r>
      <w:r w:rsidRPr="000B31CD">
        <w:rPr>
          <w:noProof/>
        </w:rPr>
        <w:t xml:space="preserve"> </w:t>
      </w:r>
      <w:r w:rsidRPr="000B31CD">
        <w:rPr>
          <w:b/>
          <w:bCs/>
          <w:noProof/>
        </w:rPr>
        <w:t>39</w:t>
      </w:r>
      <w:r w:rsidRPr="000B31CD">
        <w:rPr>
          <w:noProof/>
        </w:rPr>
        <w:t>: 839–850.</w:t>
      </w:r>
    </w:p>
    <w:p w14:paraId="3AA53481" w14:textId="77777777" w:rsidR="000B31CD" w:rsidRPr="000B31CD" w:rsidRDefault="000B31CD" w:rsidP="000B31CD">
      <w:pPr>
        <w:widowControl w:val="0"/>
        <w:autoSpaceDE w:val="0"/>
        <w:autoSpaceDN w:val="0"/>
        <w:adjustRightInd w:val="0"/>
        <w:spacing w:line="360" w:lineRule="auto"/>
        <w:rPr>
          <w:noProof/>
        </w:rPr>
      </w:pPr>
      <w:r w:rsidRPr="000B31CD">
        <w:rPr>
          <w:b/>
          <w:bCs/>
          <w:noProof/>
        </w:rPr>
        <w:t>Poorter H, Knopf O, Wright IJ, Temme AA, Hogewoning SW, Graf A, Cernusak LA, Pons TL</w:t>
      </w:r>
      <w:r w:rsidRPr="000B31CD">
        <w:rPr>
          <w:noProof/>
        </w:rPr>
        <w:t xml:space="preserve">. </w:t>
      </w:r>
      <w:r w:rsidRPr="000B31CD">
        <w:rPr>
          <w:b/>
          <w:bCs/>
          <w:noProof/>
        </w:rPr>
        <w:t>2022</w:t>
      </w:r>
      <w:r w:rsidRPr="000B31CD">
        <w:rPr>
          <w:noProof/>
        </w:rPr>
        <w:t>. A meta-analysis of responses of C</w:t>
      </w:r>
      <w:r w:rsidRPr="000B31CD">
        <w:rPr>
          <w:noProof/>
          <w:vertAlign w:val="subscript"/>
        </w:rPr>
        <w:t>3</w:t>
      </w:r>
      <w:r w:rsidRPr="000B31CD">
        <w:rPr>
          <w:noProof/>
        </w:rPr>
        <w:t xml:space="preserve"> plants to atmospheric CO</w:t>
      </w:r>
      <w:r w:rsidRPr="000B31CD">
        <w:rPr>
          <w:noProof/>
          <w:vertAlign w:val="subscript"/>
        </w:rPr>
        <w:t>2</w:t>
      </w:r>
      <w:r w:rsidRPr="000B31CD">
        <w:rPr>
          <w:noProof/>
        </w:rPr>
        <w:t xml:space="preserve">: dose–response curves </w:t>
      </w:r>
      <w:r w:rsidRPr="000B31CD">
        <w:rPr>
          <w:noProof/>
        </w:rPr>
        <w:lastRenderedPageBreak/>
        <w:t xml:space="preserve">for 85 traits ranging from the molecular to the whole-plant level. </w:t>
      </w:r>
      <w:r w:rsidRPr="000B31CD">
        <w:rPr>
          <w:i/>
          <w:iCs/>
          <w:noProof/>
        </w:rPr>
        <w:t>New Phytologist</w:t>
      </w:r>
      <w:r w:rsidRPr="000B31CD">
        <w:rPr>
          <w:noProof/>
        </w:rPr>
        <w:t xml:space="preserve"> </w:t>
      </w:r>
      <w:r w:rsidRPr="000B31CD">
        <w:rPr>
          <w:b/>
          <w:bCs/>
          <w:noProof/>
        </w:rPr>
        <w:t>233</w:t>
      </w:r>
      <w:r w:rsidRPr="000B31CD">
        <w:rPr>
          <w:noProof/>
        </w:rPr>
        <w:t>: 1560–1596.</w:t>
      </w:r>
    </w:p>
    <w:p w14:paraId="6EDC0C42" w14:textId="77777777" w:rsidR="000B31CD" w:rsidRPr="000B31CD" w:rsidRDefault="000B31CD" w:rsidP="000B31CD">
      <w:pPr>
        <w:widowControl w:val="0"/>
        <w:autoSpaceDE w:val="0"/>
        <w:autoSpaceDN w:val="0"/>
        <w:adjustRightInd w:val="0"/>
        <w:spacing w:line="360" w:lineRule="auto"/>
        <w:rPr>
          <w:noProof/>
        </w:rPr>
      </w:pPr>
      <w:r w:rsidRPr="000B31CD">
        <w:rPr>
          <w:b/>
          <w:bCs/>
          <w:noProof/>
        </w:rPr>
        <w:t>Prentice IC, Dong N, Gleason SM, Maire V, Wright IJ</w:t>
      </w:r>
      <w:r w:rsidRPr="000B31CD">
        <w:rPr>
          <w:noProof/>
        </w:rPr>
        <w:t xml:space="preserve">. </w:t>
      </w:r>
      <w:r w:rsidRPr="000B31CD">
        <w:rPr>
          <w:b/>
          <w:bCs/>
          <w:noProof/>
        </w:rPr>
        <w:t>2014</w:t>
      </w:r>
      <w:r w:rsidRPr="000B31CD">
        <w:rPr>
          <w:noProof/>
        </w:rPr>
        <w:t xml:space="preserve">. Balancing the costs of carbon gain and water transport: testing a new theoretical framework for plant functional ecology. </w:t>
      </w:r>
      <w:r w:rsidRPr="000B31CD">
        <w:rPr>
          <w:i/>
          <w:iCs/>
          <w:noProof/>
        </w:rPr>
        <w:t>Ecology Letters</w:t>
      </w:r>
      <w:r w:rsidRPr="000B31CD">
        <w:rPr>
          <w:noProof/>
        </w:rPr>
        <w:t xml:space="preserve"> </w:t>
      </w:r>
      <w:r w:rsidRPr="000B31CD">
        <w:rPr>
          <w:b/>
          <w:bCs/>
          <w:noProof/>
        </w:rPr>
        <w:t>17</w:t>
      </w:r>
      <w:r w:rsidRPr="000B31CD">
        <w:rPr>
          <w:noProof/>
        </w:rPr>
        <w:t>: 82–91.</w:t>
      </w:r>
    </w:p>
    <w:p w14:paraId="0ACF2030" w14:textId="77777777" w:rsidR="000B31CD" w:rsidRPr="000B31CD" w:rsidRDefault="000B31CD" w:rsidP="000B31CD">
      <w:pPr>
        <w:widowControl w:val="0"/>
        <w:autoSpaceDE w:val="0"/>
        <w:autoSpaceDN w:val="0"/>
        <w:adjustRightInd w:val="0"/>
        <w:spacing w:line="360" w:lineRule="auto"/>
        <w:rPr>
          <w:noProof/>
        </w:rPr>
      </w:pPr>
      <w:r w:rsidRPr="000B31CD">
        <w:rPr>
          <w:b/>
          <w:bCs/>
          <w:noProof/>
        </w:rPr>
        <w:t>Prentice IC, Liang X, Medlyn BE, Wang Y-P</w:t>
      </w:r>
      <w:r w:rsidRPr="000B31CD">
        <w:rPr>
          <w:noProof/>
        </w:rPr>
        <w:t xml:space="preserve">. </w:t>
      </w:r>
      <w:r w:rsidRPr="000B31CD">
        <w:rPr>
          <w:b/>
          <w:bCs/>
          <w:noProof/>
        </w:rPr>
        <w:t>2015</w:t>
      </w:r>
      <w:r w:rsidRPr="000B31CD">
        <w:rPr>
          <w:noProof/>
        </w:rPr>
        <w:t xml:space="preserve">. Reliable, robust and realistic: The three R’s of next-generation land-surface modelling. </w:t>
      </w:r>
      <w:r w:rsidRPr="000B31CD">
        <w:rPr>
          <w:i/>
          <w:iCs/>
          <w:noProof/>
        </w:rPr>
        <w:t>Atmospheric Chemistry and Physics</w:t>
      </w:r>
      <w:r w:rsidRPr="000B31CD">
        <w:rPr>
          <w:noProof/>
        </w:rPr>
        <w:t xml:space="preserve"> </w:t>
      </w:r>
      <w:r w:rsidRPr="000B31CD">
        <w:rPr>
          <w:b/>
          <w:bCs/>
          <w:noProof/>
        </w:rPr>
        <w:t>15</w:t>
      </w:r>
      <w:r w:rsidRPr="000B31CD">
        <w:rPr>
          <w:noProof/>
        </w:rPr>
        <w:t>: 5987–6005.</w:t>
      </w:r>
    </w:p>
    <w:p w14:paraId="47128D9B" w14:textId="77777777" w:rsidR="000B31CD" w:rsidRPr="000B31CD" w:rsidRDefault="000B31CD" w:rsidP="000B31CD">
      <w:pPr>
        <w:widowControl w:val="0"/>
        <w:autoSpaceDE w:val="0"/>
        <w:autoSpaceDN w:val="0"/>
        <w:adjustRightInd w:val="0"/>
        <w:spacing w:line="360" w:lineRule="auto"/>
        <w:rPr>
          <w:noProof/>
        </w:rPr>
      </w:pPr>
      <w:r w:rsidRPr="000B31CD">
        <w:rPr>
          <w:b/>
          <w:bCs/>
          <w:noProof/>
        </w:rPr>
        <w:t>Querejeta JI, Prieto I, Armas C, Casanoves F, Diémé JS, Diouf M, Yossi H, Kaya B, Pugnaire FI, Rusch GM</w:t>
      </w:r>
      <w:r w:rsidRPr="000B31CD">
        <w:rPr>
          <w:noProof/>
        </w:rPr>
        <w:t xml:space="preserve">. </w:t>
      </w:r>
      <w:r w:rsidRPr="000B31CD">
        <w:rPr>
          <w:b/>
          <w:bCs/>
          <w:noProof/>
        </w:rPr>
        <w:t>2022</w:t>
      </w:r>
      <w:r w:rsidRPr="000B31CD">
        <w:rPr>
          <w:noProof/>
        </w:rPr>
        <w:t xml:space="preserve">. Higher leaf nitrogen content is linked to tighter stomatal regulation of transpiration and more efficient water use across dryland trees. </w:t>
      </w:r>
      <w:r w:rsidRPr="000B31CD">
        <w:rPr>
          <w:i/>
          <w:iCs/>
          <w:noProof/>
        </w:rPr>
        <w:t>New Phytologist</w:t>
      </w:r>
      <w:r w:rsidRPr="000B31CD">
        <w:rPr>
          <w:noProof/>
        </w:rPr>
        <w:t xml:space="preserve"> </w:t>
      </w:r>
      <w:r w:rsidRPr="000B31CD">
        <w:rPr>
          <w:b/>
          <w:bCs/>
          <w:noProof/>
        </w:rPr>
        <w:t>235</w:t>
      </w:r>
      <w:r w:rsidRPr="000B31CD">
        <w:rPr>
          <w:noProof/>
        </w:rPr>
        <w:t>: 1351–1364.</w:t>
      </w:r>
    </w:p>
    <w:p w14:paraId="2DCF47AE" w14:textId="77777777" w:rsidR="000B31CD" w:rsidRPr="000B31CD" w:rsidRDefault="000B31CD" w:rsidP="000B31CD">
      <w:pPr>
        <w:widowControl w:val="0"/>
        <w:autoSpaceDE w:val="0"/>
        <w:autoSpaceDN w:val="0"/>
        <w:adjustRightInd w:val="0"/>
        <w:spacing w:line="360" w:lineRule="auto"/>
        <w:rPr>
          <w:noProof/>
        </w:rPr>
      </w:pPr>
      <w:r w:rsidRPr="000B31CD">
        <w:rPr>
          <w:b/>
          <w:bCs/>
          <w:noProof/>
        </w:rPr>
        <w:t>R Core Team</w:t>
      </w:r>
      <w:r w:rsidRPr="000B31CD">
        <w:rPr>
          <w:noProof/>
        </w:rPr>
        <w:t xml:space="preserve">. </w:t>
      </w:r>
      <w:r w:rsidRPr="000B31CD">
        <w:rPr>
          <w:b/>
          <w:bCs/>
          <w:noProof/>
        </w:rPr>
        <w:t>2021</w:t>
      </w:r>
      <w:r w:rsidRPr="000B31CD">
        <w:rPr>
          <w:noProof/>
        </w:rPr>
        <w:t>. R: A language and environment for statistical computing.</w:t>
      </w:r>
    </w:p>
    <w:p w14:paraId="03FDA5EC" w14:textId="77777777" w:rsidR="000B31CD" w:rsidRPr="000B31CD" w:rsidRDefault="000B31CD" w:rsidP="000B31CD">
      <w:pPr>
        <w:widowControl w:val="0"/>
        <w:autoSpaceDE w:val="0"/>
        <w:autoSpaceDN w:val="0"/>
        <w:adjustRightInd w:val="0"/>
        <w:spacing w:line="360" w:lineRule="auto"/>
        <w:rPr>
          <w:noProof/>
        </w:rPr>
      </w:pPr>
      <w:r w:rsidRPr="000B31CD">
        <w:rPr>
          <w:b/>
          <w:bCs/>
          <w:noProof/>
        </w:rPr>
        <w:t>Rastetter EB, Vitousek PM, Field CB, Shaver GR, Herbert D, Ågren GI</w:t>
      </w:r>
      <w:r w:rsidRPr="000B31CD">
        <w:rPr>
          <w:noProof/>
        </w:rPr>
        <w:t xml:space="preserve">. </w:t>
      </w:r>
      <w:r w:rsidRPr="000B31CD">
        <w:rPr>
          <w:b/>
          <w:bCs/>
          <w:noProof/>
        </w:rPr>
        <w:t>2001</w:t>
      </w:r>
      <w:r w:rsidRPr="000B31CD">
        <w:rPr>
          <w:noProof/>
        </w:rPr>
        <w:t xml:space="preserve">. Resource optimization and symbiotic nitrogen fixation. </w:t>
      </w:r>
      <w:r w:rsidRPr="000B31CD">
        <w:rPr>
          <w:i/>
          <w:iCs/>
          <w:noProof/>
        </w:rPr>
        <w:t>Ecosystems</w:t>
      </w:r>
      <w:r w:rsidRPr="000B31CD">
        <w:rPr>
          <w:noProof/>
        </w:rPr>
        <w:t xml:space="preserve"> </w:t>
      </w:r>
      <w:r w:rsidRPr="000B31CD">
        <w:rPr>
          <w:b/>
          <w:bCs/>
          <w:noProof/>
        </w:rPr>
        <w:t>4</w:t>
      </w:r>
      <w:r w:rsidRPr="000B31CD">
        <w:rPr>
          <w:noProof/>
        </w:rPr>
        <w:t>: 369–388.</w:t>
      </w:r>
    </w:p>
    <w:p w14:paraId="34D2FBB1" w14:textId="77777777" w:rsidR="000B31CD" w:rsidRPr="000B31CD" w:rsidRDefault="000B31CD" w:rsidP="000B31CD">
      <w:pPr>
        <w:widowControl w:val="0"/>
        <w:autoSpaceDE w:val="0"/>
        <w:autoSpaceDN w:val="0"/>
        <w:adjustRightInd w:val="0"/>
        <w:spacing w:line="360" w:lineRule="auto"/>
        <w:rPr>
          <w:noProof/>
        </w:rPr>
      </w:pPr>
      <w:r w:rsidRPr="000B31CD">
        <w:rPr>
          <w:b/>
          <w:bCs/>
          <w:noProof/>
        </w:rPr>
        <w:t>Reich PB, Hobbie SE, Lee T, Ellsworth DS, West JB, Tilman D, Knops JMH, Naeem S, Trost J</w:t>
      </w:r>
      <w:r w:rsidRPr="000B31CD">
        <w:rPr>
          <w:noProof/>
        </w:rPr>
        <w:t xml:space="preserve">. </w:t>
      </w:r>
      <w:r w:rsidRPr="000B31CD">
        <w:rPr>
          <w:b/>
          <w:bCs/>
          <w:noProof/>
        </w:rPr>
        <w:t>2006</w:t>
      </w:r>
      <w:r w:rsidRPr="000B31CD">
        <w:rPr>
          <w:noProof/>
        </w:rPr>
        <w:t>. Nitrogen limitation constrains sustainability of ecosystem response to CO</w:t>
      </w:r>
      <w:r w:rsidRPr="000B31CD">
        <w:rPr>
          <w:noProof/>
          <w:vertAlign w:val="subscript"/>
        </w:rPr>
        <w:t>2</w:t>
      </w:r>
      <w:r w:rsidRPr="000B31CD">
        <w:rPr>
          <w:noProof/>
        </w:rPr>
        <w:t xml:space="preserve">. </w:t>
      </w:r>
      <w:r w:rsidRPr="000B31CD">
        <w:rPr>
          <w:i/>
          <w:iCs/>
          <w:noProof/>
        </w:rPr>
        <w:t>Nature</w:t>
      </w:r>
      <w:r w:rsidRPr="000B31CD">
        <w:rPr>
          <w:noProof/>
        </w:rPr>
        <w:t xml:space="preserve"> </w:t>
      </w:r>
      <w:r w:rsidRPr="000B31CD">
        <w:rPr>
          <w:b/>
          <w:bCs/>
          <w:noProof/>
        </w:rPr>
        <w:t>440</w:t>
      </w:r>
      <w:r w:rsidRPr="000B31CD">
        <w:rPr>
          <w:noProof/>
        </w:rPr>
        <w:t>: 922–925.</w:t>
      </w:r>
    </w:p>
    <w:p w14:paraId="1D0E8E8B" w14:textId="77777777" w:rsidR="000B31CD" w:rsidRPr="000B31CD" w:rsidRDefault="000B31CD" w:rsidP="000B31CD">
      <w:pPr>
        <w:widowControl w:val="0"/>
        <w:autoSpaceDE w:val="0"/>
        <w:autoSpaceDN w:val="0"/>
        <w:adjustRightInd w:val="0"/>
        <w:spacing w:line="360" w:lineRule="auto"/>
        <w:rPr>
          <w:noProof/>
        </w:rPr>
      </w:pPr>
      <w:r w:rsidRPr="000B31CD">
        <w:rPr>
          <w:b/>
          <w:bCs/>
          <w:noProof/>
        </w:rPr>
        <w:t>Rogers A</w:t>
      </w:r>
      <w:r w:rsidRPr="000B31CD">
        <w:rPr>
          <w:noProof/>
        </w:rPr>
        <w:t xml:space="preserve">. </w:t>
      </w:r>
      <w:r w:rsidRPr="000B31CD">
        <w:rPr>
          <w:b/>
          <w:bCs/>
          <w:noProof/>
        </w:rPr>
        <w:t>2014</w:t>
      </w:r>
      <w:r w:rsidRPr="000B31CD">
        <w:rPr>
          <w:noProof/>
        </w:rPr>
        <w:t>. The use and misuse of V</w:t>
      </w:r>
      <w:r w:rsidRPr="000B31CD">
        <w:rPr>
          <w:noProof/>
          <w:vertAlign w:val="subscript"/>
        </w:rPr>
        <w:t>c,max</w:t>
      </w:r>
      <w:r w:rsidRPr="000B31CD">
        <w:rPr>
          <w:noProof/>
        </w:rPr>
        <w:t xml:space="preserve"> in Earth System Models. </w:t>
      </w:r>
      <w:r w:rsidRPr="000B31CD">
        <w:rPr>
          <w:i/>
          <w:iCs/>
          <w:noProof/>
        </w:rPr>
        <w:t>Photosynthesis Research</w:t>
      </w:r>
      <w:r w:rsidRPr="000B31CD">
        <w:rPr>
          <w:noProof/>
        </w:rPr>
        <w:t xml:space="preserve"> </w:t>
      </w:r>
      <w:r w:rsidRPr="000B31CD">
        <w:rPr>
          <w:b/>
          <w:bCs/>
          <w:noProof/>
        </w:rPr>
        <w:t>119</w:t>
      </w:r>
      <w:r w:rsidRPr="000B31CD">
        <w:rPr>
          <w:noProof/>
        </w:rPr>
        <w:t>: 15–29.</w:t>
      </w:r>
    </w:p>
    <w:p w14:paraId="527F2AC9"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Rogers A, Medlyn BE, Dukes JS, Bonan GB, Caemmerer S, Dietze MC, Kattge J, Leakey ADB, Mercado LM, Niinemets Ü, </w:t>
      </w:r>
      <w:r w:rsidRPr="000B31CD">
        <w:rPr>
          <w:b/>
          <w:bCs/>
          <w:i/>
          <w:iCs/>
          <w:noProof/>
        </w:rPr>
        <w:t>et al.</w:t>
      </w:r>
      <w:r w:rsidRPr="000B31CD">
        <w:rPr>
          <w:noProof/>
        </w:rPr>
        <w:t xml:space="preserve"> </w:t>
      </w:r>
      <w:r w:rsidRPr="000B31CD">
        <w:rPr>
          <w:b/>
          <w:bCs/>
          <w:noProof/>
        </w:rPr>
        <w:t>2017</w:t>
      </w:r>
      <w:r w:rsidRPr="000B31CD">
        <w:rPr>
          <w:noProof/>
        </w:rPr>
        <w:t xml:space="preserve">. A roadmap for improving the representation of photosynthesis in Earth system models. </w:t>
      </w:r>
      <w:r w:rsidRPr="000B31CD">
        <w:rPr>
          <w:i/>
          <w:iCs/>
          <w:noProof/>
        </w:rPr>
        <w:t>New Phytologist</w:t>
      </w:r>
      <w:r w:rsidRPr="000B31CD">
        <w:rPr>
          <w:noProof/>
        </w:rPr>
        <w:t xml:space="preserve"> </w:t>
      </w:r>
      <w:r w:rsidRPr="000B31CD">
        <w:rPr>
          <w:b/>
          <w:bCs/>
          <w:noProof/>
        </w:rPr>
        <w:t>213</w:t>
      </w:r>
      <w:r w:rsidRPr="000B31CD">
        <w:rPr>
          <w:noProof/>
        </w:rPr>
        <w:t>: 22–42.</w:t>
      </w:r>
    </w:p>
    <w:p w14:paraId="73993503" w14:textId="77777777" w:rsidR="000B31CD" w:rsidRPr="000B31CD" w:rsidRDefault="000B31CD" w:rsidP="000B31CD">
      <w:pPr>
        <w:widowControl w:val="0"/>
        <w:autoSpaceDE w:val="0"/>
        <w:autoSpaceDN w:val="0"/>
        <w:adjustRightInd w:val="0"/>
        <w:spacing w:line="360" w:lineRule="auto"/>
        <w:rPr>
          <w:noProof/>
        </w:rPr>
      </w:pPr>
      <w:r w:rsidRPr="000B31CD">
        <w:rPr>
          <w:b/>
          <w:bCs/>
          <w:noProof/>
        </w:rPr>
        <w:t>Saathoff AJ, Welles J</w:t>
      </w:r>
      <w:r w:rsidRPr="000B31CD">
        <w:rPr>
          <w:noProof/>
        </w:rPr>
        <w:t xml:space="preserve">. </w:t>
      </w:r>
      <w:r w:rsidRPr="000B31CD">
        <w:rPr>
          <w:b/>
          <w:bCs/>
          <w:noProof/>
        </w:rPr>
        <w:t>2021</w:t>
      </w:r>
      <w:r w:rsidRPr="000B31CD">
        <w:rPr>
          <w:noProof/>
        </w:rPr>
        <w:t xml:space="preserve">. Gas exchange measurements in the unsteady state. </w:t>
      </w:r>
      <w:r w:rsidRPr="000B31CD">
        <w:rPr>
          <w:i/>
          <w:iCs/>
          <w:noProof/>
        </w:rPr>
        <w:t>Plant Cell and Environment</w:t>
      </w:r>
      <w:r w:rsidRPr="000B31CD">
        <w:rPr>
          <w:noProof/>
        </w:rPr>
        <w:t xml:space="preserve"> </w:t>
      </w:r>
      <w:r w:rsidRPr="000B31CD">
        <w:rPr>
          <w:b/>
          <w:bCs/>
          <w:noProof/>
        </w:rPr>
        <w:t>44</w:t>
      </w:r>
      <w:r w:rsidRPr="000B31CD">
        <w:rPr>
          <w:noProof/>
        </w:rPr>
        <w:t>: 3509–3523.</w:t>
      </w:r>
    </w:p>
    <w:p w14:paraId="5793A5AE" w14:textId="77777777" w:rsidR="000B31CD" w:rsidRPr="000B31CD" w:rsidRDefault="000B31CD" w:rsidP="000B31CD">
      <w:pPr>
        <w:widowControl w:val="0"/>
        <w:autoSpaceDE w:val="0"/>
        <w:autoSpaceDN w:val="0"/>
        <w:adjustRightInd w:val="0"/>
        <w:spacing w:line="360" w:lineRule="auto"/>
        <w:rPr>
          <w:noProof/>
        </w:rPr>
      </w:pPr>
      <w:r w:rsidRPr="000B31CD">
        <w:rPr>
          <w:b/>
          <w:bCs/>
          <w:noProof/>
        </w:rPr>
        <w:t>Sage RF</w:t>
      </w:r>
      <w:r w:rsidRPr="000B31CD">
        <w:rPr>
          <w:noProof/>
        </w:rPr>
        <w:t xml:space="preserve">. </w:t>
      </w:r>
      <w:r w:rsidRPr="000B31CD">
        <w:rPr>
          <w:b/>
          <w:bCs/>
          <w:noProof/>
        </w:rPr>
        <w:t>1994</w:t>
      </w:r>
      <w:r w:rsidRPr="000B31CD">
        <w:rPr>
          <w:noProof/>
        </w:rPr>
        <w:t>. Acclimation of photosynthesis to increasing atmospheric CO</w:t>
      </w:r>
      <w:r w:rsidRPr="000B31CD">
        <w:rPr>
          <w:noProof/>
          <w:vertAlign w:val="subscript"/>
        </w:rPr>
        <w:t>2</w:t>
      </w:r>
      <w:r w:rsidRPr="000B31CD">
        <w:rPr>
          <w:noProof/>
        </w:rPr>
        <w:t xml:space="preserve">: The gas exchange perspective. </w:t>
      </w:r>
      <w:r w:rsidRPr="000B31CD">
        <w:rPr>
          <w:i/>
          <w:iCs/>
          <w:noProof/>
        </w:rPr>
        <w:t>Photosynthesis Research</w:t>
      </w:r>
      <w:r w:rsidRPr="000B31CD">
        <w:rPr>
          <w:noProof/>
        </w:rPr>
        <w:t xml:space="preserve"> </w:t>
      </w:r>
      <w:r w:rsidRPr="000B31CD">
        <w:rPr>
          <w:b/>
          <w:bCs/>
          <w:noProof/>
        </w:rPr>
        <w:t>39</w:t>
      </w:r>
      <w:r w:rsidRPr="000B31CD">
        <w:rPr>
          <w:noProof/>
        </w:rPr>
        <w:t>: 351–368.</w:t>
      </w:r>
    </w:p>
    <w:p w14:paraId="5647EC23" w14:textId="77777777" w:rsidR="000B31CD" w:rsidRPr="000B31CD" w:rsidRDefault="000B31CD" w:rsidP="000B31CD">
      <w:pPr>
        <w:widowControl w:val="0"/>
        <w:autoSpaceDE w:val="0"/>
        <w:autoSpaceDN w:val="0"/>
        <w:adjustRightInd w:val="0"/>
        <w:spacing w:line="360" w:lineRule="auto"/>
        <w:rPr>
          <w:noProof/>
        </w:rPr>
      </w:pPr>
      <w:r w:rsidRPr="000B31CD">
        <w:rPr>
          <w:b/>
          <w:bCs/>
          <w:noProof/>
        </w:rPr>
        <w:t>Schneider CA, Rasband WS, Eliceiri KW</w:t>
      </w:r>
      <w:r w:rsidRPr="000B31CD">
        <w:rPr>
          <w:noProof/>
        </w:rPr>
        <w:t xml:space="preserve">. </w:t>
      </w:r>
      <w:r w:rsidRPr="000B31CD">
        <w:rPr>
          <w:b/>
          <w:bCs/>
          <w:noProof/>
        </w:rPr>
        <w:t>2012</w:t>
      </w:r>
      <w:r w:rsidRPr="000B31CD">
        <w:rPr>
          <w:noProof/>
        </w:rPr>
        <w:t xml:space="preserve">. NIH Image to ImageJ: 25 years of image analysis. </w:t>
      </w:r>
      <w:r w:rsidRPr="000B31CD">
        <w:rPr>
          <w:i/>
          <w:iCs/>
          <w:noProof/>
        </w:rPr>
        <w:t>Nature methods</w:t>
      </w:r>
      <w:r w:rsidRPr="000B31CD">
        <w:rPr>
          <w:noProof/>
        </w:rPr>
        <w:t xml:space="preserve"> </w:t>
      </w:r>
      <w:r w:rsidRPr="000B31CD">
        <w:rPr>
          <w:b/>
          <w:bCs/>
          <w:noProof/>
        </w:rPr>
        <w:t>9</w:t>
      </w:r>
      <w:r w:rsidRPr="000B31CD">
        <w:rPr>
          <w:noProof/>
        </w:rPr>
        <w:t>: 671–675.</w:t>
      </w:r>
    </w:p>
    <w:p w14:paraId="203AD215" w14:textId="77777777" w:rsidR="000B31CD" w:rsidRPr="000B31CD" w:rsidRDefault="000B31CD" w:rsidP="000B31CD">
      <w:pPr>
        <w:widowControl w:val="0"/>
        <w:autoSpaceDE w:val="0"/>
        <w:autoSpaceDN w:val="0"/>
        <w:adjustRightInd w:val="0"/>
        <w:spacing w:line="360" w:lineRule="auto"/>
        <w:rPr>
          <w:noProof/>
        </w:rPr>
      </w:pPr>
      <w:r w:rsidRPr="000B31CD">
        <w:rPr>
          <w:b/>
          <w:bCs/>
          <w:noProof/>
        </w:rPr>
        <w:t>Scott HG, Smith NG</w:t>
      </w:r>
      <w:r w:rsidRPr="000B31CD">
        <w:rPr>
          <w:noProof/>
        </w:rPr>
        <w:t xml:space="preserve">. </w:t>
      </w:r>
      <w:r w:rsidRPr="000B31CD">
        <w:rPr>
          <w:b/>
          <w:bCs/>
          <w:noProof/>
        </w:rPr>
        <w:t>2022</w:t>
      </w:r>
      <w:r w:rsidRPr="000B31CD">
        <w:rPr>
          <w:noProof/>
        </w:rPr>
        <w:t xml:space="preserve">. A Model of C4 Photosynthetic Acclimation Based on Least-Cost Optimality Theory Suitable for Earth System Model Incorporation. </w:t>
      </w:r>
      <w:r w:rsidRPr="000B31CD">
        <w:rPr>
          <w:i/>
          <w:iCs/>
          <w:noProof/>
        </w:rPr>
        <w:t xml:space="preserve">Journal of Advances in </w:t>
      </w:r>
      <w:r w:rsidRPr="000B31CD">
        <w:rPr>
          <w:i/>
          <w:iCs/>
          <w:noProof/>
        </w:rPr>
        <w:lastRenderedPageBreak/>
        <w:t>Modeling Earth Systems</w:t>
      </w:r>
      <w:r w:rsidRPr="000B31CD">
        <w:rPr>
          <w:noProof/>
        </w:rPr>
        <w:t xml:space="preserve"> </w:t>
      </w:r>
      <w:r w:rsidRPr="000B31CD">
        <w:rPr>
          <w:b/>
          <w:bCs/>
          <w:noProof/>
        </w:rPr>
        <w:t>14</w:t>
      </w:r>
      <w:r w:rsidRPr="000B31CD">
        <w:rPr>
          <w:noProof/>
        </w:rPr>
        <w:t>: 1–16.</w:t>
      </w:r>
    </w:p>
    <w:p w14:paraId="0B9A4187" w14:textId="77777777" w:rsidR="000B31CD" w:rsidRPr="000B31CD" w:rsidRDefault="000B31CD" w:rsidP="000B31CD">
      <w:pPr>
        <w:widowControl w:val="0"/>
        <w:autoSpaceDE w:val="0"/>
        <w:autoSpaceDN w:val="0"/>
        <w:adjustRightInd w:val="0"/>
        <w:spacing w:line="360" w:lineRule="auto"/>
        <w:rPr>
          <w:noProof/>
        </w:rPr>
      </w:pPr>
      <w:r w:rsidRPr="000B31CD">
        <w:rPr>
          <w:b/>
          <w:bCs/>
          <w:noProof/>
        </w:rPr>
        <w:t>Shi M, Fisher JB, Brzostek ER, Phillips RP</w:t>
      </w:r>
      <w:r w:rsidRPr="000B31CD">
        <w:rPr>
          <w:noProof/>
        </w:rPr>
        <w:t xml:space="preserve">. </w:t>
      </w:r>
      <w:r w:rsidRPr="000B31CD">
        <w:rPr>
          <w:b/>
          <w:bCs/>
          <w:noProof/>
        </w:rPr>
        <w:t>2016</w:t>
      </w:r>
      <w:r w:rsidRPr="000B31CD">
        <w:rPr>
          <w:noProof/>
        </w:rPr>
        <w:t xml:space="preserve">. Carbon cost of plant nitrogen acquisition: Global carbon cycle impact from an improved plant nitrogen cycle in the Community Land Model. </w:t>
      </w:r>
      <w:r w:rsidRPr="000B31CD">
        <w:rPr>
          <w:i/>
          <w:iCs/>
          <w:noProof/>
        </w:rPr>
        <w:t>Global Change Biology</w:t>
      </w:r>
      <w:r w:rsidRPr="000B31CD">
        <w:rPr>
          <w:noProof/>
        </w:rPr>
        <w:t xml:space="preserve"> </w:t>
      </w:r>
      <w:r w:rsidRPr="000B31CD">
        <w:rPr>
          <w:b/>
          <w:bCs/>
          <w:noProof/>
        </w:rPr>
        <w:t>22</w:t>
      </w:r>
      <w:r w:rsidRPr="000B31CD">
        <w:rPr>
          <w:noProof/>
        </w:rPr>
        <w:t>: 1299–1314.</w:t>
      </w:r>
    </w:p>
    <w:p w14:paraId="37D09FFA" w14:textId="77777777" w:rsidR="000B31CD" w:rsidRPr="000B31CD" w:rsidRDefault="000B31CD" w:rsidP="000B31CD">
      <w:pPr>
        <w:widowControl w:val="0"/>
        <w:autoSpaceDE w:val="0"/>
        <w:autoSpaceDN w:val="0"/>
        <w:adjustRightInd w:val="0"/>
        <w:spacing w:line="360" w:lineRule="auto"/>
        <w:rPr>
          <w:noProof/>
        </w:rPr>
      </w:pPr>
      <w:r w:rsidRPr="000B31CD">
        <w:rPr>
          <w:b/>
          <w:bCs/>
          <w:noProof/>
        </w:rPr>
        <w:t>Smith NG, Dukes JS</w:t>
      </w:r>
      <w:r w:rsidRPr="000B31CD">
        <w:rPr>
          <w:noProof/>
        </w:rPr>
        <w:t xml:space="preserve">. </w:t>
      </w:r>
      <w:r w:rsidRPr="000B31CD">
        <w:rPr>
          <w:b/>
          <w:bCs/>
          <w:noProof/>
        </w:rPr>
        <w:t>2013</w:t>
      </w:r>
      <w:r w:rsidRPr="000B31CD">
        <w:rPr>
          <w:noProof/>
        </w:rPr>
        <w:t>. Plant respiration and photosynthesis in global-scale models: incorporating acclimation to temperature and CO</w:t>
      </w:r>
      <w:r w:rsidRPr="000B31CD">
        <w:rPr>
          <w:noProof/>
          <w:vertAlign w:val="subscript"/>
        </w:rPr>
        <w:t>2</w:t>
      </w:r>
      <w:r w:rsidRPr="000B31CD">
        <w:rPr>
          <w:noProof/>
        </w:rPr>
        <w:t xml:space="preserve">. </w:t>
      </w:r>
      <w:r w:rsidRPr="000B31CD">
        <w:rPr>
          <w:i/>
          <w:iCs/>
          <w:noProof/>
        </w:rPr>
        <w:t>Global Change Biology</w:t>
      </w:r>
      <w:r w:rsidRPr="000B31CD">
        <w:rPr>
          <w:noProof/>
        </w:rPr>
        <w:t xml:space="preserve"> </w:t>
      </w:r>
      <w:r w:rsidRPr="000B31CD">
        <w:rPr>
          <w:b/>
          <w:bCs/>
          <w:noProof/>
        </w:rPr>
        <w:t>19</w:t>
      </w:r>
      <w:r w:rsidRPr="000B31CD">
        <w:rPr>
          <w:noProof/>
        </w:rPr>
        <w:t>: 45–63.</w:t>
      </w:r>
    </w:p>
    <w:p w14:paraId="5995FBAE" w14:textId="77777777" w:rsidR="000B31CD" w:rsidRPr="000B31CD" w:rsidRDefault="000B31CD" w:rsidP="000B31CD">
      <w:pPr>
        <w:widowControl w:val="0"/>
        <w:autoSpaceDE w:val="0"/>
        <w:autoSpaceDN w:val="0"/>
        <w:adjustRightInd w:val="0"/>
        <w:spacing w:line="360" w:lineRule="auto"/>
        <w:rPr>
          <w:noProof/>
        </w:rPr>
      </w:pPr>
      <w:r w:rsidRPr="000B31CD">
        <w:rPr>
          <w:b/>
          <w:bCs/>
          <w:noProof/>
        </w:rPr>
        <w:t>Smith NG, Keenan TF</w:t>
      </w:r>
      <w:r w:rsidRPr="000B31CD">
        <w:rPr>
          <w:noProof/>
        </w:rPr>
        <w:t xml:space="preserve">. </w:t>
      </w:r>
      <w:r w:rsidRPr="000B31CD">
        <w:rPr>
          <w:b/>
          <w:bCs/>
          <w:noProof/>
        </w:rPr>
        <w:t>2020</w:t>
      </w:r>
      <w:r w:rsidRPr="000B31CD">
        <w:rPr>
          <w:noProof/>
        </w:rPr>
        <w:t>. Mechanisms underlying leaf photosynthetic acclimation to warming and elevated CO</w:t>
      </w:r>
      <w:r w:rsidRPr="000B31CD">
        <w:rPr>
          <w:noProof/>
          <w:vertAlign w:val="subscript"/>
        </w:rPr>
        <w:t>2</w:t>
      </w:r>
      <w:r w:rsidRPr="000B31CD">
        <w:rPr>
          <w:noProof/>
        </w:rPr>
        <w:t xml:space="preserve"> as inferred from least‐cost optimality theory. </w:t>
      </w:r>
      <w:r w:rsidRPr="000B31CD">
        <w:rPr>
          <w:i/>
          <w:iCs/>
          <w:noProof/>
        </w:rPr>
        <w:t>Global Change Biology</w:t>
      </w:r>
      <w:r w:rsidRPr="000B31CD">
        <w:rPr>
          <w:noProof/>
        </w:rPr>
        <w:t xml:space="preserve"> </w:t>
      </w:r>
      <w:r w:rsidRPr="000B31CD">
        <w:rPr>
          <w:b/>
          <w:bCs/>
          <w:noProof/>
        </w:rPr>
        <w:t>26</w:t>
      </w:r>
      <w:r w:rsidRPr="000B31CD">
        <w:rPr>
          <w:noProof/>
        </w:rPr>
        <w:t>: 5202–5216.</w:t>
      </w:r>
    </w:p>
    <w:p w14:paraId="69E53573"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Smith NG, Keenan TF, Prentice IC, Wang H, Wright IJ, Niinemets Ü, Crous KY, Domingues TF, Guerrieri R, Ishida FY, </w:t>
      </w:r>
      <w:r w:rsidRPr="000B31CD">
        <w:rPr>
          <w:b/>
          <w:bCs/>
          <w:i/>
          <w:iCs/>
          <w:noProof/>
        </w:rPr>
        <w:t>et al.</w:t>
      </w:r>
      <w:r w:rsidRPr="000B31CD">
        <w:rPr>
          <w:noProof/>
        </w:rPr>
        <w:t xml:space="preserve"> </w:t>
      </w:r>
      <w:r w:rsidRPr="000B31CD">
        <w:rPr>
          <w:b/>
          <w:bCs/>
          <w:noProof/>
        </w:rPr>
        <w:t>2019</w:t>
      </w:r>
      <w:r w:rsidRPr="000B31CD">
        <w:rPr>
          <w:noProof/>
        </w:rPr>
        <w:t xml:space="preserve">. Global photosynthetic capacity is optimized to the environment. </w:t>
      </w:r>
      <w:r w:rsidRPr="000B31CD">
        <w:rPr>
          <w:i/>
          <w:iCs/>
          <w:noProof/>
        </w:rPr>
        <w:t>Ecology Letters</w:t>
      </w:r>
      <w:r w:rsidRPr="000B31CD">
        <w:rPr>
          <w:noProof/>
        </w:rPr>
        <w:t xml:space="preserve"> </w:t>
      </w:r>
      <w:r w:rsidRPr="000B31CD">
        <w:rPr>
          <w:b/>
          <w:bCs/>
          <w:noProof/>
        </w:rPr>
        <w:t>22</w:t>
      </w:r>
      <w:r w:rsidRPr="000B31CD">
        <w:rPr>
          <w:noProof/>
        </w:rPr>
        <w:t>: 506–517.</w:t>
      </w:r>
    </w:p>
    <w:p w14:paraId="1940648E" w14:textId="77777777" w:rsidR="000B31CD" w:rsidRPr="000B31CD" w:rsidRDefault="000B31CD" w:rsidP="000B31CD">
      <w:pPr>
        <w:widowControl w:val="0"/>
        <w:autoSpaceDE w:val="0"/>
        <w:autoSpaceDN w:val="0"/>
        <w:adjustRightInd w:val="0"/>
        <w:spacing w:line="360" w:lineRule="auto"/>
        <w:rPr>
          <w:noProof/>
        </w:rPr>
      </w:pPr>
      <w:r w:rsidRPr="000B31CD">
        <w:rPr>
          <w:b/>
          <w:bCs/>
          <w:noProof/>
        </w:rPr>
        <w:t>Smith SE, Read DJ</w:t>
      </w:r>
      <w:r w:rsidRPr="000B31CD">
        <w:rPr>
          <w:noProof/>
        </w:rPr>
        <w:t xml:space="preserve">. </w:t>
      </w:r>
      <w:r w:rsidRPr="000B31CD">
        <w:rPr>
          <w:b/>
          <w:bCs/>
          <w:noProof/>
        </w:rPr>
        <w:t>2008</w:t>
      </w:r>
      <w:r w:rsidRPr="000B31CD">
        <w:rPr>
          <w:noProof/>
        </w:rPr>
        <w:t xml:space="preserve">. </w:t>
      </w:r>
      <w:r w:rsidRPr="000B31CD">
        <w:rPr>
          <w:i/>
          <w:iCs/>
          <w:noProof/>
        </w:rPr>
        <w:t>Mycorrhizal Symbiosis</w:t>
      </w:r>
      <w:r w:rsidRPr="000B31CD">
        <w:rPr>
          <w:noProof/>
        </w:rPr>
        <w:t>.</w:t>
      </w:r>
    </w:p>
    <w:p w14:paraId="565E6504" w14:textId="77777777" w:rsidR="000B31CD" w:rsidRPr="000B31CD" w:rsidRDefault="000B31CD" w:rsidP="000B31CD">
      <w:pPr>
        <w:widowControl w:val="0"/>
        <w:autoSpaceDE w:val="0"/>
        <w:autoSpaceDN w:val="0"/>
        <w:adjustRightInd w:val="0"/>
        <w:spacing w:line="360" w:lineRule="auto"/>
        <w:rPr>
          <w:noProof/>
        </w:rPr>
      </w:pPr>
      <w:r w:rsidRPr="000B31CD">
        <w:rPr>
          <w:b/>
          <w:bCs/>
          <w:noProof/>
        </w:rPr>
        <w:t>Stocker BD, Wang H, Smith NG, Harrison SP, Keenan TF, Sandoval D, Davis T, Prentice IC</w:t>
      </w:r>
      <w:r w:rsidRPr="000B31CD">
        <w:rPr>
          <w:noProof/>
        </w:rPr>
        <w:t xml:space="preserve">. </w:t>
      </w:r>
      <w:r w:rsidRPr="000B31CD">
        <w:rPr>
          <w:b/>
          <w:bCs/>
          <w:noProof/>
        </w:rPr>
        <w:t>2020</w:t>
      </w:r>
      <w:r w:rsidRPr="000B31CD">
        <w:rPr>
          <w:noProof/>
        </w:rPr>
        <w:t xml:space="preserve">. P-model v1.0: An optimality-based light use efficiency model for simulating ecosystem gross primary production. </w:t>
      </w:r>
      <w:r w:rsidRPr="000B31CD">
        <w:rPr>
          <w:i/>
          <w:iCs/>
          <w:noProof/>
        </w:rPr>
        <w:t>Geoscientific Model Development</w:t>
      </w:r>
      <w:r w:rsidRPr="000B31CD">
        <w:rPr>
          <w:noProof/>
        </w:rPr>
        <w:t xml:space="preserve"> </w:t>
      </w:r>
      <w:r w:rsidRPr="000B31CD">
        <w:rPr>
          <w:b/>
          <w:bCs/>
          <w:noProof/>
        </w:rPr>
        <w:t>13</w:t>
      </w:r>
      <w:r w:rsidRPr="000B31CD">
        <w:rPr>
          <w:noProof/>
        </w:rPr>
        <w:t>: 1545–1581.</w:t>
      </w:r>
    </w:p>
    <w:p w14:paraId="7E562497" w14:textId="77777777" w:rsidR="000B31CD" w:rsidRPr="000B31CD" w:rsidRDefault="000B31CD" w:rsidP="000B31CD">
      <w:pPr>
        <w:widowControl w:val="0"/>
        <w:autoSpaceDE w:val="0"/>
        <w:autoSpaceDN w:val="0"/>
        <w:adjustRightInd w:val="0"/>
        <w:spacing w:line="360" w:lineRule="auto"/>
        <w:rPr>
          <w:noProof/>
        </w:rPr>
      </w:pPr>
      <w:r w:rsidRPr="000B31CD">
        <w:rPr>
          <w:b/>
          <w:bCs/>
          <w:noProof/>
        </w:rPr>
        <w:t>Terrer C, Vicca S, Hungate BA, Phillips RP, Prentice IC</w:t>
      </w:r>
      <w:r w:rsidRPr="000B31CD">
        <w:rPr>
          <w:noProof/>
        </w:rPr>
        <w:t xml:space="preserve">. </w:t>
      </w:r>
      <w:r w:rsidRPr="000B31CD">
        <w:rPr>
          <w:b/>
          <w:bCs/>
          <w:noProof/>
        </w:rPr>
        <w:t>2016</w:t>
      </w:r>
      <w:r w:rsidRPr="000B31CD">
        <w:rPr>
          <w:noProof/>
        </w:rPr>
        <w:t>. Mycorrhizal association as a primary control of the CO</w:t>
      </w:r>
      <w:r w:rsidRPr="000B31CD">
        <w:rPr>
          <w:noProof/>
          <w:vertAlign w:val="subscript"/>
        </w:rPr>
        <w:t>2</w:t>
      </w:r>
      <w:r w:rsidRPr="000B31CD">
        <w:rPr>
          <w:noProof/>
        </w:rPr>
        <w:t xml:space="preserve"> fertilization effect. </w:t>
      </w:r>
      <w:r w:rsidRPr="000B31CD">
        <w:rPr>
          <w:i/>
          <w:iCs/>
          <w:noProof/>
        </w:rPr>
        <w:t>Science</w:t>
      </w:r>
      <w:r w:rsidRPr="000B31CD">
        <w:rPr>
          <w:noProof/>
        </w:rPr>
        <w:t xml:space="preserve"> </w:t>
      </w:r>
      <w:r w:rsidRPr="000B31CD">
        <w:rPr>
          <w:b/>
          <w:bCs/>
          <w:noProof/>
        </w:rPr>
        <w:t>353</w:t>
      </w:r>
      <w:r w:rsidRPr="000B31CD">
        <w:rPr>
          <w:noProof/>
        </w:rPr>
        <w:t>: 72–74.</w:t>
      </w:r>
    </w:p>
    <w:p w14:paraId="49C6A266" w14:textId="77777777" w:rsidR="000B31CD" w:rsidRPr="000B31CD" w:rsidRDefault="000B31CD" w:rsidP="000B31CD">
      <w:pPr>
        <w:widowControl w:val="0"/>
        <w:autoSpaceDE w:val="0"/>
        <w:autoSpaceDN w:val="0"/>
        <w:adjustRightInd w:val="0"/>
        <w:spacing w:line="360" w:lineRule="auto"/>
        <w:rPr>
          <w:noProof/>
        </w:rPr>
      </w:pPr>
      <w:r w:rsidRPr="000B31CD">
        <w:rPr>
          <w:b/>
          <w:bCs/>
          <w:noProof/>
        </w:rPr>
        <w:t>Terrer C, Vicca S, Stocker BD, Hungate BA, Phillips RP, Reich PB, Finzi AC, Prentice IC</w:t>
      </w:r>
      <w:r w:rsidRPr="000B31CD">
        <w:rPr>
          <w:noProof/>
        </w:rPr>
        <w:t xml:space="preserve">. </w:t>
      </w:r>
      <w:r w:rsidRPr="000B31CD">
        <w:rPr>
          <w:b/>
          <w:bCs/>
          <w:noProof/>
        </w:rPr>
        <w:t>2018</w:t>
      </w:r>
      <w:r w:rsidRPr="000B31CD">
        <w:rPr>
          <w:noProof/>
        </w:rPr>
        <w:t>. Ecosystem responses to elevated CO</w:t>
      </w:r>
      <w:r w:rsidRPr="000B31CD">
        <w:rPr>
          <w:noProof/>
          <w:vertAlign w:val="subscript"/>
        </w:rPr>
        <w:t>2</w:t>
      </w:r>
      <w:r w:rsidRPr="000B31CD">
        <w:rPr>
          <w:noProof/>
        </w:rPr>
        <w:t xml:space="preserve"> governed by plant–soil interactions and the cost of nitrogen acquisition. </w:t>
      </w:r>
      <w:r w:rsidRPr="000B31CD">
        <w:rPr>
          <w:i/>
          <w:iCs/>
          <w:noProof/>
        </w:rPr>
        <w:t>New Phytologist</w:t>
      </w:r>
      <w:r w:rsidRPr="000B31CD">
        <w:rPr>
          <w:noProof/>
        </w:rPr>
        <w:t xml:space="preserve"> </w:t>
      </w:r>
      <w:r w:rsidRPr="000B31CD">
        <w:rPr>
          <w:b/>
          <w:bCs/>
          <w:noProof/>
        </w:rPr>
        <w:t>217</w:t>
      </w:r>
      <w:r w:rsidRPr="000B31CD">
        <w:rPr>
          <w:noProof/>
        </w:rPr>
        <w:t>: 507–522.</w:t>
      </w:r>
    </w:p>
    <w:p w14:paraId="64511279"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Vitousek PM, Cassman K, Cleveland CC, Crews T, Field CB, Grimm NB, Howarth RW, Marino R, Martinelli L, Rastetter EB, </w:t>
      </w:r>
      <w:r w:rsidRPr="000B31CD">
        <w:rPr>
          <w:b/>
          <w:bCs/>
          <w:i/>
          <w:iCs/>
          <w:noProof/>
        </w:rPr>
        <w:t>et al.</w:t>
      </w:r>
      <w:r w:rsidRPr="000B31CD">
        <w:rPr>
          <w:noProof/>
        </w:rPr>
        <w:t xml:space="preserve"> </w:t>
      </w:r>
      <w:r w:rsidRPr="000B31CD">
        <w:rPr>
          <w:b/>
          <w:bCs/>
          <w:noProof/>
        </w:rPr>
        <w:t>2002</w:t>
      </w:r>
      <w:r w:rsidRPr="000B31CD">
        <w:rPr>
          <w:noProof/>
        </w:rPr>
        <w:t>. Towards an ecological understanding of biological nitrogen fixation. In: The Nitrogen Cycle at Regional to Global Scales. Dordrecht: Springer Netherlands, 1–45.</w:t>
      </w:r>
    </w:p>
    <w:p w14:paraId="153E899F" w14:textId="77777777" w:rsidR="000B31CD" w:rsidRPr="000B31CD" w:rsidRDefault="000B31CD" w:rsidP="000B31CD">
      <w:pPr>
        <w:widowControl w:val="0"/>
        <w:autoSpaceDE w:val="0"/>
        <w:autoSpaceDN w:val="0"/>
        <w:adjustRightInd w:val="0"/>
        <w:spacing w:line="360" w:lineRule="auto"/>
        <w:rPr>
          <w:noProof/>
        </w:rPr>
      </w:pPr>
      <w:r w:rsidRPr="000B31CD">
        <w:rPr>
          <w:b/>
          <w:bCs/>
          <w:noProof/>
        </w:rPr>
        <w:t>Vitousek PM, Howarth RW</w:t>
      </w:r>
      <w:r w:rsidRPr="000B31CD">
        <w:rPr>
          <w:noProof/>
        </w:rPr>
        <w:t xml:space="preserve">. </w:t>
      </w:r>
      <w:r w:rsidRPr="000B31CD">
        <w:rPr>
          <w:b/>
          <w:bCs/>
          <w:noProof/>
        </w:rPr>
        <w:t>1991</w:t>
      </w:r>
      <w:r w:rsidRPr="000B31CD">
        <w:rPr>
          <w:noProof/>
        </w:rPr>
        <w:t xml:space="preserve">. Nitrogen limitation on land and in the sea: How can it occur? </w:t>
      </w:r>
      <w:r w:rsidRPr="000B31CD">
        <w:rPr>
          <w:i/>
          <w:iCs/>
          <w:noProof/>
        </w:rPr>
        <w:t>Biogeochemistry</w:t>
      </w:r>
      <w:r w:rsidRPr="000B31CD">
        <w:rPr>
          <w:noProof/>
        </w:rPr>
        <w:t xml:space="preserve"> </w:t>
      </w:r>
      <w:r w:rsidRPr="000B31CD">
        <w:rPr>
          <w:b/>
          <w:bCs/>
          <w:noProof/>
        </w:rPr>
        <w:t>13</w:t>
      </w:r>
      <w:r w:rsidRPr="000B31CD">
        <w:rPr>
          <w:noProof/>
        </w:rPr>
        <w:t>: 87–115.</w:t>
      </w:r>
    </w:p>
    <w:p w14:paraId="1B324E30" w14:textId="77777777" w:rsidR="000B31CD" w:rsidRPr="000B31CD" w:rsidRDefault="000B31CD" w:rsidP="000B31CD">
      <w:pPr>
        <w:widowControl w:val="0"/>
        <w:autoSpaceDE w:val="0"/>
        <w:autoSpaceDN w:val="0"/>
        <w:adjustRightInd w:val="0"/>
        <w:spacing w:line="360" w:lineRule="auto"/>
        <w:rPr>
          <w:noProof/>
        </w:rPr>
      </w:pPr>
      <w:r w:rsidRPr="000B31CD">
        <w:rPr>
          <w:b/>
          <w:bCs/>
          <w:noProof/>
        </w:rPr>
        <w:t>Walker AP, Beckerman AP, Gu L, Kattge J, Cernusak LA, Domingues TF, Scales JC, Wohlfahrt G, Wullschleger SD, Woodward FI</w:t>
      </w:r>
      <w:r w:rsidRPr="000B31CD">
        <w:rPr>
          <w:noProof/>
        </w:rPr>
        <w:t xml:space="preserve">. </w:t>
      </w:r>
      <w:r w:rsidRPr="000B31CD">
        <w:rPr>
          <w:b/>
          <w:bCs/>
          <w:noProof/>
        </w:rPr>
        <w:t>2014</w:t>
      </w:r>
      <w:r w:rsidRPr="000B31CD">
        <w:rPr>
          <w:noProof/>
        </w:rPr>
        <w:t>. The relationship of leaf photosynthetic traits - V</w:t>
      </w:r>
      <w:r w:rsidRPr="000B31CD">
        <w:rPr>
          <w:noProof/>
          <w:vertAlign w:val="subscript"/>
        </w:rPr>
        <w:t>cmax</w:t>
      </w:r>
      <w:r w:rsidRPr="000B31CD">
        <w:rPr>
          <w:noProof/>
        </w:rPr>
        <w:t xml:space="preserve"> and J</w:t>
      </w:r>
      <w:r w:rsidRPr="000B31CD">
        <w:rPr>
          <w:noProof/>
          <w:vertAlign w:val="subscript"/>
        </w:rPr>
        <w:t>max</w:t>
      </w:r>
      <w:r w:rsidRPr="000B31CD">
        <w:rPr>
          <w:noProof/>
        </w:rPr>
        <w:t xml:space="preserve"> - to leaf nitrogen, leaf phosphorus, and specific leaf area: a meta-analysis and modeling study. </w:t>
      </w:r>
      <w:r w:rsidRPr="000B31CD">
        <w:rPr>
          <w:i/>
          <w:iCs/>
          <w:noProof/>
        </w:rPr>
        <w:t>Ecology and Evolution</w:t>
      </w:r>
      <w:r w:rsidRPr="000B31CD">
        <w:rPr>
          <w:noProof/>
        </w:rPr>
        <w:t xml:space="preserve"> </w:t>
      </w:r>
      <w:r w:rsidRPr="000B31CD">
        <w:rPr>
          <w:b/>
          <w:bCs/>
          <w:noProof/>
        </w:rPr>
        <w:t>4</w:t>
      </w:r>
      <w:r w:rsidRPr="000B31CD">
        <w:rPr>
          <w:noProof/>
        </w:rPr>
        <w:t>: 3218–3235.</w:t>
      </w:r>
    </w:p>
    <w:p w14:paraId="73EE4E77" w14:textId="77777777" w:rsidR="000B31CD" w:rsidRPr="000B31CD" w:rsidRDefault="000B31CD" w:rsidP="000B31CD">
      <w:pPr>
        <w:widowControl w:val="0"/>
        <w:autoSpaceDE w:val="0"/>
        <w:autoSpaceDN w:val="0"/>
        <w:adjustRightInd w:val="0"/>
        <w:spacing w:line="360" w:lineRule="auto"/>
        <w:rPr>
          <w:noProof/>
        </w:rPr>
      </w:pPr>
      <w:r w:rsidRPr="000B31CD">
        <w:rPr>
          <w:b/>
          <w:bCs/>
          <w:noProof/>
        </w:rPr>
        <w:lastRenderedPageBreak/>
        <w:t>Wang H, Prentice IC, Keenan TF, Davis TW, Wright IJ, Cornwell WK, Evans BJ, Peng C</w:t>
      </w:r>
      <w:r w:rsidRPr="000B31CD">
        <w:rPr>
          <w:noProof/>
        </w:rPr>
        <w:t xml:space="preserve">. </w:t>
      </w:r>
      <w:r w:rsidRPr="000B31CD">
        <w:rPr>
          <w:b/>
          <w:bCs/>
          <w:noProof/>
        </w:rPr>
        <w:t>2017</w:t>
      </w:r>
      <w:r w:rsidRPr="000B31CD">
        <w:rPr>
          <w:noProof/>
        </w:rPr>
        <w:t xml:space="preserve">. Towards a universal model for carbon dioxide uptake by plants. </w:t>
      </w:r>
      <w:r w:rsidRPr="000B31CD">
        <w:rPr>
          <w:i/>
          <w:iCs/>
          <w:noProof/>
        </w:rPr>
        <w:t>Nature Plants</w:t>
      </w:r>
      <w:r w:rsidRPr="000B31CD">
        <w:rPr>
          <w:noProof/>
        </w:rPr>
        <w:t xml:space="preserve"> </w:t>
      </w:r>
      <w:r w:rsidRPr="000B31CD">
        <w:rPr>
          <w:b/>
          <w:bCs/>
          <w:noProof/>
        </w:rPr>
        <w:t>3</w:t>
      </w:r>
      <w:r w:rsidRPr="000B31CD">
        <w:rPr>
          <w:noProof/>
        </w:rPr>
        <w:t>: 734–741.</w:t>
      </w:r>
    </w:p>
    <w:p w14:paraId="184532EE" w14:textId="77777777" w:rsidR="000B31CD" w:rsidRPr="000B31CD" w:rsidRDefault="000B31CD" w:rsidP="000B31CD">
      <w:pPr>
        <w:widowControl w:val="0"/>
        <w:autoSpaceDE w:val="0"/>
        <w:autoSpaceDN w:val="0"/>
        <w:adjustRightInd w:val="0"/>
        <w:spacing w:line="360" w:lineRule="auto"/>
        <w:rPr>
          <w:noProof/>
        </w:rPr>
      </w:pPr>
      <w:r w:rsidRPr="000B31CD">
        <w:rPr>
          <w:b/>
          <w:bCs/>
          <w:noProof/>
        </w:rPr>
        <w:t>Waring EF, Perkowski EA, Smith NG</w:t>
      </w:r>
      <w:r w:rsidRPr="000B31CD">
        <w:rPr>
          <w:noProof/>
        </w:rPr>
        <w:t xml:space="preserve">. </w:t>
      </w:r>
      <w:r w:rsidRPr="000B31CD">
        <w:rPr>
          <w:b/>
          <w:bCs/>
          <w:noProof/>
        </w:rPr>
        <w:t>2023</w:t>
      </w:r>
      <w:r w:rsidRPr="000B31CD">
        <w:rPr>
          <w:noProof/>
        </w:rPr>
        <w:t xml:space="preserve">. Soil nitrogen fertilization reduces relative leaf nitrogen allocation to photosynthesis. </w:t>
      </w:r>
      <w:r w:rsidRPr="000B31CD">
        <w:rPr>
          <w:i/>
          <w:iCs/>
          <w:noProof/>
        </w:rPr>
        <w:t>Journal of Experimental Botany</w:t>
      </w:r>
      <w:r w:rsidRPr="000B31CD">
        <w:rPr>
          <w:noProof/>
        </w:rPr>
        <w:t xml:space="preserve"> </w:t>
      </w:r>
      <w:r w:rsidRPr="000B31CD">
        <w:rPr>
          <w:b/>
          <w:bCs/>
          <w:noProof/>
        </w:rPr>
        <w:t>74</w:t>
      </w:r>
      <w:r w:rsidRPr="000B31CD">
        <w:rPr>
          <w:noProof/>
        </w:rPr>
        <w:t>: 5166–5180.</w:t>
      </w:r>
    </w:p>
    <w:p w14:paraId="31BF8624" w14:textId="77777777" w:rsidR="000B31CD" w:rsidRPr="000B31CD" w:rsidRDefault="000B31CD" w:rsidP="000B31CD">
      <w:pPr>
        <w:widowControl w:val="0"/>
        <w:autoSpaceDE w:val="0"/>
        <w:autoSpaceDN w:val="0"/>
        <w:adjustRightInd w:val="0"/>
        <w:spacing w:line="360" w:lineRule="auto"/>
        <w:rPr>
          <w:noProof/>
        </w:rPr>
      </w:pPr>
      <w:r w:rsidRPr="000B31CD">
        <w:rPr>
          <w:b/>
          <w:bCs/>
          <w:noProof/>
        </w:rPr>
        <w:t>Wellburn AR</w:t>
      </w:r>
      <w:r w:rsidRPr="000B31CD">
        <w:rPr>
          <w:noProof/>
        </w:rPr>
        <w:t xml:space="preserve">. </w:t>
      </w:r>
      <w:r w:rsidRPr="000B31CD">
        <w:rPr>
          <w:b/>
          <w:bCs/>
          <w:noProof/>
        </w:rPr>
        <w:t>1994</w:t>
      </w:r>
      <w:r w:rsidRPr="000B31CD">
        <w:rPr>
          <w:noProof/>
        </w:rPr>
        <w:t xml:space="preserve">. The spectral determination of chlorophylls a and b, as well as total carotenoids, using various solvents with spectrophotometers of different resolution. </w:t>
      </w:r>
      <w:r w:rsidRPr="000B31CD">
        <w:rPr>
          <w:i/>
          <w:iCs/>
          <w:noProof/>
        </w:rPr>
        <w:t>Journal of Plant Physiology</w:t>
      </w:r>
      <w:r w:rsidRPr="000B31CD">
        <w:rPr>
          <w:noProof/>
        </w:rPr>
        <w:t xml:space="preserve"> </w:t>
      </w:r>
      <w:r w:rsidRPr="000B31CD">
        <w:rPr>
          <w:b/>
          <w:bCs/>
          <w:noProof/>
        </w:rPr>
        <w:t>144</w:t>
      </w:r>
      <w:r w:rsidRPr="000B31CD">
        <w:rPr>
          <w:noProof/>
        </w:rPr>
        <w:t>: 307–313.</w:t>
      </w:r>
    </w:p>
    <w:p w14:paraId="1B89D6F7"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Westerband AC, Wright IJ, Maire V, Paillassa J, Prentice IC, Atkin OK, Bloomfield KJ, Cernusak LA, Dong N, Gleason SM, </w:t>
      </w:r>
      <w:r w:rsidRPr="000B31CD">
        <w:rPr>
          <w:b/>
          <w:bCs/>
          <w:i/>
          <w:iCs/>
          <w:noProof/>
        </w:rPr>
        <w:t>et al.</w:t>
      </w:r>
      <w:r w:rsidRPr="000B31CD">
        <w:rPr>
          <w:noProof/>
        </w:rPr>
        <w:t xml:space="preserve"> </w:t>
      </w:r>
      <w:r w:rsidRPr="000B31CD">
        <w:rPr>
          <w:b/>
          <w:bCs/>
          <w:noProof/>
        </w:rPr>
        <w:t>2023</w:t>
      </w:r>
      <w:r w:rsidRPr="000B31CD">
        <w:rPr>
          <w:noProof/>
        </w:rPr>
        <w:t xml:space="preserve">. Coordination of photosynthetic traits across soil and climate gradients. </w:t>
      </w:r>
      <w:r w:rsidRPr="000B31CD">
        <w:rPr>
          <w:i/>
          <w:iCs/>
          <w:noProof/>
        </w:rPr>
        <w:t>Global Change Biology</w:t>
      </w:r>
      <w:r w:rsidRPr="000B31CD">
        <w:rPr>
          <w:noProof/>
        </w:rPr>
        <w:t xml:space="preserve"> </w:t>
      </w:r>
      <w:r w:rsidRPr="000B31CD">
        <w:rPr>
          <w:b/>
          <w:bCs/>
          <w:noProof/>
        </w:rPr>
        <w:t>29</w:t>
      </w:r>
      <w:r w:rsidRPr="000B31CD">
        <w:rPr>
          <w:noProof/>
        </w:rPr>
        <w:t>: 856–873.</w:t>
      </w:r>
    </w:p>
    <w:p w14:paraId="12088AF0" w14:textId="77777777" w:rsidR="000B31CD" w:rsidRPr="000B31CD" w:rsidRDefault="000B31CD" w:rsidP="000B31CD">
      <w:pPr>
        <w:widowControl w:val="0"/>
        <w:autoSpaceDE w:val="0"/>
        <w:autoSpaceDN w:val="0"/>
        <w:adjustRightInd w:val="0"/>
        <w:spacing w:line="360" w:lineRule="auto"/>
        <w:rPr>
          <w:noProof/>
        </w:rPr>
      </w:pPr>
      <w:r w:rsidRPr="000B31CD">
        <w:rPr>
          <w:b/>
          <w:bCs/>
          <w:noProof/>
        </w:rPr>
        <w:t>Wieder WR, Cleveland CC, Smith WK, Todd-Brown K</w:t>
      </w:r>
      <w:r w:rsidRPr="000B31CD">
        <w:rPr>
          <w:noProof/>
        </w:rPr>
        <w:t xml:space="preserve">. </w:t>
      </w:r>
      <w:r w:rsidRPr="000B31CD">
        <w:rPr>
          <w:b/>
          <w:bCs/>
          <w:noProof/>
        </w:rPr>
        <w:t>2015</w:t>
      </w:r>
      <w:r w:rsidRPr="000B31CD">
        <w:rPr>
          <w:noProof/>
        </w:rPr>
        <w:t xml:space="preserve">. Future productivity and carbon storage limited by terrestrial nutrient availability. </w:t>
      </w:r>
      <w:r w:rsidRPr="000B31CD">
        <w:rPr>
          <w:i/>
          <w:iCs/>
          <w:noProof/>
        </w:rPr>
        <w:t>Nature Geoscience</w:t>
      </w:r>
      <w:r w:rsidRPr="000B31CD">
        <w:rPr>
          <w:noProof/>
        </w:rPr>
        <w:t xml:space="preserve"> </w:t>
      </w:r>
      <w:r w:rsidRPr="000B31CD">
        <w:rPr>
          <w:b/>
          <w:bCs/>
          <w:noProof/>
        </w:rPr>
        <w:t>8</w:t>
      </w:r>
      <w:r w:rsidRPr="000B31CD">
        <w:rPr>
          <w:noProof/>
        </w:rPr>
        <w:t>: 441–444.</w:t>
      </w:r>
    </w:p>
    <w:p w14:paraId="6CC6DE6B" w14:textId="77777777" w:rsidR="000B31CD" w:rsidRPr="000B31CD" w:rsidRDefault="000B31CD" w:rsidP="000B31CD">
      <w:pPr>
        <w:widowControl w:val="0"/>
        <w:autoSpaceDE w:val="0"/>
        <w:autoSpaceDN w:val="0"/>
        <w:adjustRightInd w:val="0"/>
        <w:spacing w:line="360" w:lineRule="auto"/>
        <w:rPr>
          <w:noProof/>
        </w:rPr>
      </w:pPr>
      <w:r w:rsidRPr="000B31CD">
        <w:rPr>
          <w:b/>
          <w:bCs/>
          <w:noProof/>
        </w:rPr>
        <w:t>Wright IJ, Reich PB, Westoby M</w:t>
      </w:r>
      <w:r w:rsidRPr="000B31CD">
        <w:rPr>
          <w:noProof/>
        </w:rPr>
        <w:t xml:space="preserve">. </w:t>
      </w:r>
      <w:r w:rsidRPr="000B31CD">
        <w:rPr>
          <w:b/>
          <w:bCs/>
          <w:noProof/>
        </w:rPr>
        <w:t>2003</w:t>
      </w:r>
      <w:r w:rsidRPr="000B31CD">
        <w:rPr>
          <w:noProof/>
        </w:rPr>
        <w:t xml:space="preserve">. Least-cost input mixtures of water and nitrogen for photosynthesis. </w:t>
      </w:r>
      <w:r w:rsidRPr="000B31CD">
        <w:rPr>
          <w:i/>
          <w:iCs/>
          <w:noProof/>
        </w:rPr>
        <w:t>The American Naturalist</w:t>
      </w:r>
      <w:r w:rsidRPr="000B31CD">
        <w:rPr>
          <w:noProof/>
        </w:rPr>
        <w:t xml:space="preserve"> </w:t>
      </w:r>
      <w:r w:rsidRPr="000B31CD">
        <w:rPr>
          <w:b/>
          <w:bCs/>
          <w:noProof/>
        </w:rPr>
        <w:t>161</w:t>
      </w:r>
      <w:r w:rsidRPr="000B31CD">
        <w:rPr>
          <w:noProof/>
        </w:rPr>
        <w:t>: 98–111.</w:t>
      </w:r>
    </w:p>
    <w:p w14:paraId="244FA8C8" w14:textId="77777777" w:rsidR="000B31CD" w:rsidRPr="000B31CD" w:rsidRDefault="000B31CD" w:rsidP="000B31CD">
      <w:pPr>
        <w:widowControl w:val="0"/>
        <w:autoSpaceDE w:val="0"/>
        <w:autoSpaceDN w:val="0"/>
        <w:adjustRightInd w:val="0"/>
        <w:spacing w:line="360" w:lineRule="auto"/>
        <w:rPr>
          <w:noProof/>
        </w:rPr>
      </w:pPr>
      <w:r w:rsidRPr="000B31CD">
        <w:rPr>
          <w:b/>
          <w:bCs/>
          <w:noProof/>
        </w:rPr>
        <w:t xml:space="preserve">Zaehle S, Medlyn BE, De Kauwe MG, Walker AP, Dietze MC, Hickler T, Luo Y, Wang YP, El-Masri B, Thornton P, </w:t>
      </w:r>
      <w:r w:rsidRPr="000B31CD">
        <w:rPr>
          <w:b/>
          <w:bCs/>
          <w:i/>
          <w:iCs/>
          <w:noProof/>
        </w:rPr>
        <w:t>et al.</w:t>
      </w:r>
      <w:r w:rsidRPr="000B31CD">
        <w:rPr>
          <w:noProof/>
        </w:rPr>
        <w:t xml:space="preserve"> </w:t>
      </w:r>
      <w:r w:rsidRPr="000B31CD">
        <w:rPr>
          <w:b/>
          <w:bCs/>
          <w:noProof/>
        </w:rPr>
        <w:t>2014</w:t>
      </w:r>
      <w:r w:rsidRPr="000B31CD">
        <w:rPr>
          <w:noProof/>
        </w:rPr>
        <w:t>. Evaluation of 11 terrestrial carbon-nitrogen cycle models against observations from two temperate Free-Air CO</w:t>
      </w:r>
      <w:r w:rsidRPr="000B31CD">
        <w:rPr>
          <w:noProof/>
          <w:vertAlign w:val="subscript"/>
        </w:rPr>
        <w:t>2</w:t>
      </w:r>
      <w:r w:rsidRPr="000B31CD">
        <w:rPr>
          <w:noProof/>
        </w:rPr>
        <w:t xml:space="preserve"> Enrichment studies. </w:t>
      </w:r>
      <w:r w:rsidRPr="000B31CD">
        <w:rPr>
          <w:i/>
          <w:iCs/>
          <w:noProof/>
        </w:rPr>
        <w:t>New Phytologist</w:t>
      </w:r>
      <w:r w:rsidRPr="000B31CD">
        <w:rPr>
          <w:noProof/>
        </w:rPr>
        <w:t xml:space="preserve"> </w:t>
      </w:r>
      <w:r w:rsidRPr="000B31CD">
        <w:rPr>
          <w:b/>
          <w:bCs/>
          <w:noProof/>
        </w:rPr>
        <w:t>202</w:t>
      </w:r>
      <w:r w:rsidRPr="000B31CD">
        <w:rPr>
          <w:noProof/>
        </w:rPr>
        <w:t>: 803–822.</w:t>
      </w:r>
    </w:p>
    <w:p w14:paraId="59680A8D" w14:textId="1F0AC884" w:rsidR="007A3065" w:rsidRPr="007A3065" w:rsidRDefault="007A3065" w:rsidP="000B31CD">
      <w:pPr>
        <w:widowControl w:val="0"/>
        <w:autoSpaceDE w:val="0"/>
        <w:autoSpaceDN w:val="0"/>
        <w:adjustRightInd w:val="0"/>
        <w:spacing w:line="360" w:lineRule="auto"/>
        <w:rPr>
          <w:b/>
          <w:bCs/>
        </w:rPr>
      </w:pPr>
      <w:r>
        <w:rPr>
          <w:b/>
          <w:bCs/>
        </w:rPr>
        <w:fldChar w:fldCharType="end"/>
      </w:r>
    </w:p>
    <w:sectPr w:rsidR="007A3065" w:rsidRPr="007A3065" w:rsidSect="00E4124F">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5" w:author="Perkowski, Evan A" w:date="2023-11-29T11:16:00Z" w:initials="EP">
    <w:p w14:paraId="072F25E4" w14:textId="77777777" w:rsidR="008A7666" w:rsidRDefault="008A7666" w:rsidP="000660A8">
      <w:r>
        <w:rPr>
          <w:rStyle w:val="CommentReference"/>
        </w:rPr>
        <w:annotationRef/>
      </w:r>
      <w:r>
        <w:rPr>
          <w:color w:val="000000"/>
          <w:sz w:val="20"/>
          <w:szCs w:val="20"/>
        </w:rPr>
        <w:t>Note: removing to clear some word space and because this hypothesis is encompassed in two remaining hypotheses</w:t>
      </w:r>
    </w:p>
  </w:comment>
  <w:comment w:id="421" w:author="Nick Smith" w:date="2023-12-01T10:54:00Z" w:initials="NGS">
    <w:p w14:paraId="382C241E" w14:textId="07EC1AC8" w:rsidR="00DA6FEA" w:rsidRDefault="00DA6FEA">
      <w:pPr>
        <w:pStyle w:val="CommentText"/>
      </w:pPr>
      <w:r>
        <w:rPr>
          <w:rStyle w:val="CommentReference"/>
        </w:rPr>
        <w:annotationRef/>
      </w:r>
      <w:r>
        <w:t>General rule I learned is to use “that” if there is no preceding comma and “which” if there is a preceding comma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2F25E4" w15:done="0"/>
  <w15:commentEx w15:paraId="382C24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399D82F" w16cex:dateUtc="2023-11-29T1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2F25E4" w16cid:durableId="1399D82F"/>
  <w16cid:commentId w16cid:paraId="382C241E" w16cid:durableId="291439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0E134" w14:textId="77777777" w:rsidR="00A30B5F" w:rsidRDefault="00A30B5F" w:rsidP="00BE0B5B">
      <w:r>
        <w:separator/>
      </w:r>
    </w:p>
  </w:endnote>
  <w:endnote w:type="continuationSeparator" w:id="0">
    <w:p w14:paraId="7206697F" w14:textId="77777777" w:rsidR="00A30B5F" w:rsidRDefault="00A30B5F" w:rsidP="00BE0B5B">
      <w:r>
        <w:continuationSeparator/>
      </w:r>
    </w:p>
  </w:endnote>
  <w:endnote w:type="continuationNotice" w:id="1">
    <w:p w14:paraId="500A1952" w14:textId="77777777" w:rsidR="00A30B5F" w:rsidRDefault="00A30B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5703158"/>
      <w:docPartObj>
        <w:docPartGallery w:val="Page Numbers (Bottom of Page)"/>
        <w:docPartUnique/>
      </w:docPartObj>
    </w:sdtPr>
    <w:sdtContent>
      <w:p w14:paraId="3A73DB8D" w14:textId="77777777" w:rsidR="008A7666" w:rsidRDefault="008A7666"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09BA7CA7" w14:textId="77777777" w:rsidR="008A7666" w:rsidRDefault="008A7666" w:rsidP="00BE0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2270523"/>
      <w:docPartObj>
        <w:docPartGallery w:val="Page Numbers (Bottom of Page)"/>
        <w:docPartUnique/>
      </w:docPartObj>
    </w:sdtPr>
    <w:sdtContent>
      <w:p w14:paraId="67ECB901" w14:textId="77777777" w:rsidR="008A7666" w:rsidRDefault="008A7666"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7F82599D" w14:textId="77777777" w:rsidR="008A7666" w:rsidRDefault="008A7666" w:rsidP="00BE0B5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1897271"/>
      <w:docPartObj>
        <w:docPartGallery w:val="Page Numbers (Bottom of Page)"/>
        <w:docPartUnique/>
      </w:docPartObj>
    </w:sdtPr>
    <w:sdtContent>
      <w:p w14:paraId="5713DEFE" w14:textId="7F0BAE10" w:rsidR="008A7666" w:rsidRDefault="008A7666"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14:paraId="2790772C" w14:textId="77777777" w:rsidR="008A7666" w:rsidRDefault="008A7666" w:rsidP="00BE0B5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5925014"/>
      <w:docPartObj>
        <w:docPartGallery w:val="Page Numbers (Bottom of Page)"/>
        <w:docPartUnique/>
      </w:docPartObj>
    </w:sdtPr>
    <w:sdtContent>
      <w:p w14:paraId="283990ED" w14:textId="1A688B6D" w:rsidR="008A7666" w:rsidRDefault="008A7666" w:rsidP="005165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526B0D6E" w14:textId="77777777" w:rsidR="008A7666" w:rsidRDefault="008A7666" w:rsidP="00BE0B5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85AB5" w14:textId="77777777" w:rsidR="00A30B5F" w:rsidRDefault="00A30B5F" w:rsidP="00BE0B5B">
      <w:r>
        <w:separator/>
      </w:r>
    </w:p>
  </w:footnote>
  <w:footnote w:type="continuationSeparator" w:id="0">
    <w:p w14:paraId="31C4682C" w14:textId="77777777" w:rsidR="00A30B5F" w:rsidRDefault="00A30B5F" w:rsidP="00BE0B5B">
      <w:r>
        <w:continuationSeparator/>
      </w:r>
    </w:p>
  </w:footnote>
  <w:footnote w:type="continuationNotice" w:id="1">
    <w:p w14:paraId="7C42F063" w14:textId="77777777" w:rsidR="00A30B5F" w:rsidRDefault="00A30B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387"/>
    <w:multiLevelType w:val="hybridMultilevel"/>
    <w:tmpl w:val="55EE0DBE"/>
    <w:lvl w:ilvl="0" w:tplc="312A8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F6655"/>
    <w:multiLevelType w:val="hybridMultilevel"/>
    <w:tmpl w:val="7AC45882"/>
    <w:lvl w:ilvl="0" w:tplc="47F6011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A552CC"/>
    <w:multiLevelType w:val="hybridMultilevel"/>
    <w:tmpl w:val="F254295A"/>
    <w:lvl w:ilvl="0" w:tplc="F8405E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7BEC4F4C"/>
    <w:multiLevelType w:val="hybridMultilevel"/>
    <w:tmpl w:val="6D0A73EC"/>
    <w:lvl w:ilvl="0" w:tplc="64B86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67713">
    <w:abstractNumId w:val="1"/>
  </w:num>
  <w:num w:numId="2" w16cid:durableId="1736509744">
    <w:abstractNumId w:val="2"/>
  </w:num>
  <w:num w:numId="3" w16cid:durableId="563027222">
    <w:abstractNumId w:val="0"/>
  </w:num>
  <w:num w:numId="4" w16cid:durableId="60427249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kowski, Evan A">
    <w15:presenceInfo w15:providerId="AD" w15:userId="S::Evan.A.Perkowski@ttu.edu::60f99932-1f8b-47fd-ae71-548bdb6d48d3"/>
  </w15:person>
  <w15:person w15:author="Nick Smith">
    <w15:presenceInfo w15:providerId="None" w15:userId="Nick Smith"/>
  </w15:person>
  <w15:person w15:author="Perkowski, Evan A [2]">
    <w15:presenceInfo w15:providerId="AD" w15:userId="S::evan.a.perkowski@ttu.edu::60f99932-1f8b-47fd-ae71-548bdb6d48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BAC"/>
    <w:rsid w:val="00001696"/>
    <w:rsid w:val="000019E6"/>
    <w:rsid w:val="00002D87"/>
    <w:rsid w:val="0000566D"/>
    <w:rsid w:val="00006317"/>
    <w:rsid w:val="00010153"/>
    <w:rsid w:val="0001120C"/>
    <w:rsid w:val="00012BE0"/>
    <w:rsid w:val="00015825"/>
    <w:rsid w:val="00020C30"/>
    <w:rsid w:val="000211B3"/>
    <w:rsid w:val="000219AB"/>
    <w:rsid w:val="00026C8C"/>
    <w:rsid w:val="00031209"/>
    <w:rsid w:val="000332A3"/>
    <w:rsid w:val="0003383C"/>
    <w:rsid w:val="00034BE9"/>
    <w:rsid w:val="00036C09"/>
    <w:rsid w:val="00037368"/>
    <w:rsid w:val="000400F5"/>
    <w:rsid w:val="000417F2"/>
    <w:rsid w:val="0004189D"/>
    <w:rsid w:val="00041C72"/>
    <w:rsid w:val="000423CB"/>
    <w:rsid w:val="0004272F"/>
    <w:rsid w:val="00044D53"/>
    <w:rsid w:val="00045972"/>
    <w:rsid w:val="00045A3C"/>
    <w:rsid w:val="00046738"/>
    <w:rsid w:val="00050001"/>
    <w:rsid w:val="0005043C"/>
    <w:rsid w:val="000512E4"/>
    <w:rsid w:val="00051881"/>
    <w:rsid w:val="000524D2"/>
    <w:rsid w:val="000547B6"/>
    <w:rsid w:val="00054CA3"/>
    <w:rsid w:val="00055330"/>
    <w:rsid w:val="00055883"/>
    <w:rsid w:val="00056C75"/>
    <w:rsid w:val="0005753A"/>
    <w:rsid w:val="00057A94"/>
    <w:rsid w:val="0006395A"/>
    <w:rsid w:val="000660A8"/>
    <w:rsid w:val="00066136"/>
    <w:rsid w:val="000662B7"/>
    <w:rsid w:val="000669D2"/>
    <w:rsid w:val="00075638"/>
    <w:rsid w:val="00080052"/>
    <w:rsid w:val="00080462"/>
    <w:rsid w:val="00080815"/>
    <w:rsid w:val="0008081D"/>
    <w:rsid w:val="00080DA4"/>
    <w:rsid w:val="000818A4"/>
    <w:rsid w:val="000820D8"/>
    <w:rsid w:val="00082C95"/>
    <w:rsid w:val="00084BF6"/>
    <w:rsid w:val="00085CE6"/>
    <w:rsid w:val="00086BD0"/>
    <w:rsid w:val="00087855"/>
    <w:rsid w:val="00091C08"/>
    <w:rsid w:val="00093B18"/>
    <w:rsid w:val="00094296"/>
    <w:rsid w:val="0009584F"/>
    <w:rsid w:val="00096B86"/>
    <w:rsid w:val="000978B2"/>
    <w:rsid w:val="000A0799"/>
    <w:rsid w:val="000A0C47"/>
    <w:rsid w:val="000A41E5"/>
    <w:rsid w:val="000A594C"/>
    <w:rsid w:val="000A6A68"/>
    <w:rsid w:val="000B0379"/>
    <w:rsid w:val="000B115A"/>
    <w:rsid w:val="000B123A"/>
    <w:rsid w:val="000B2094"/>
    <w:rsid w:val="000B31CD"/>
    <w:rsid w:val="000B36E1"/>
    <w:rsid w:val="000B5223"/>
    <w:rsid w:val="000C1924"/>
    <w:rsid w:val="000C327A"/>
    <w:rsid w:val="000C589C"/>
    <w:rsid w:val="000D7431"/>
    <w:rsid w:val="000E230D"/>
    <w:rsid w:val="000E2550"/>
    <w:rsid w:val="000E361E"/>
    <w:rsid w:val="000E3820"/>
    <w:rsid w:val="000E3911"/>
    <w:rsid w:val="000E4E85"/>
    <w:rsid w:val="000E596A"/>
    <w:rsid w:val="000E5AA1"/>
    <w:rsid w:val="000E7383"/>
    <w:rsid w:val="000F10BF"/>
    <w:rsid w:val="000F1776"/>
    <w:rsid w:val="000F676D"/>
    <w:rsid w:val="000F7B4F"/>
    <w:rsid w:val="001000E6"/>
    <w:rsid w:val="0010020A"/>
    <w:rsid w:val="0010020B"/>
    <w:rsid w:val="00100670"/>
    <w:rsid w:val="001011B9"/>
    <w:rsid w:val="001041A7"/>
    <w:rsid w:val="001055F3"/>
    <w:rsid w:val="00106DB4"/>
    <w:rsid w:val="001074C6"/>
    <w:rsid w:val="00121C8E"/>
    <w:rsid w:val="00121E9D"/>
    <w:rsid w:val="00122838"/>
    <w:rsid w:val="00122B78"/>
    <w:rsid w:val="00123221"/>
    <w:rsid w:val="001234AF"/>
    <w:rsid w:val="0012364D"/>
    <w:rsid w:val="00123E1C"/>
    <w:rsid w:val="0012440D"/>
    <w:rsid w:val="00124B3D"/>
    <w:rsid w:val="00124EC9"/>
    <w:rsid w:val="00125923"/>
    <w:rsid w:val="001262D1"/>
    <w:rsid w:val="00127F5D"/>
    <w:rsid w:val="001306A2"/>
    <w:rsid w:val="00131D02"/>
    <w:rsid w:val="001333E6"/>
    <w:rsid w:val="00133763"/>
    <w:rsid w:val="001339A7"/>
    <w:rsid w:val="00136839"/>
    <w:rsid w:val="00142602"/>
    <w:rsid w:val="0014361B"/>
    <w:rsid w:val="00145DC4"/>
    <w:rsid w:val="00147425"/>
    <w:rsid w:val="00151116"/>
    <w:rsid w:val="00153CB5"/>
    <w:rsid w:val="001544CC"/>
    <w:rsid w:val="001548CA"/>
    <w:rsid w:val="00154EF2"/>
    <w:rsid w:val="00156B55"/>
    <w:rsid w:val="00156E39"/>
    <w:rsid w:val="001574F8"/>
    <w:rsid w:val="00157D71"/>
    <w:rsid w:val="0016059D"/>
    <w:rsid w:val="00163151"/>
    <w:rsid w:val="00165C21"/>
    <w:rsid w:val="00172DAF"/>
    <w:rsid w:val="0017359D"/>
    <w:rsid w:val="00174799"/>
    <w:rsid w:val="00175025"/>
    <w:rsid w:val="00176158"/>
    <w:rsid w:val="00176591"/>
    <w:rsid w:val="00181DB0"/>
    <w:rsid w:val="00183498"/>
    <w:rsid w:val="001842B5"/>
    <w:rsid w:val="00184366"/>
    <w:rsid w:val="001861D2"/>
    <w:rsid w:val="001901C7"/>
    <w:rsid w:val="00190698"/>
    <w:rsid w:val="00190790"/>
    <w:rsid w:val="001910D3"/>
    <w:rsid w:val="00195444"/>
    <w:rsid w:val="0019627D"/>
    <w:rsid w:val="001A172F"/>
    <w:rsid w:val="001A2E18"/>
    <w:rsid w:val="001A48E2"/>
    <w:rsid w:val="001A5315"/>
    <w:rsid w:val="001B30C4"/>
    <w:rsid w:val="001B39C3"/>
    <w:rsid w:val="001B6725"/>
    <w:rsid w:val="001C077E"/>
    <w:rsid w:val="001C0D32"/>
    <w:rsid w:val="001C2AA3"/>
    <w:rsid w:val="001D18D3"/>
    <w:rsid w:val="001D2389"/>
    <w:rsid w:val="001D42A7"/>
    <w:rsid w:val="001D456F"/>
    <w:rsid w:val="001D4A26"/>
    <w:rsid w:val="001D4D48"/>
    <w:rsid w:val="001D7D17"/>
    <w:rsid w:val="001D7FCE"/>
    <w:rsid w:val="001E026E"/>
    <w:rsid w:val="001E1033"/>
    <w:rsid w:val="001E1F12"/>
    <w:rsid w:val="001E2ECB"/>
    <w:rsid w:val="001E5EF9"/>
    <w:rsid w:val="001F25D4"/>
    <w:rsid w:val="001F5181"/>
    <w:rsid w:val="001F5239"/>
    <w:rsid w:val="001F5AAB"/>
    <w:rsid w:val="00202601"/>
    <w:rsid w:val="002034D4"/>
    <w:rsid w:val="002058B5"/>
    <w:rsid w:val="00205A6B"/>
    <w:rsid w:val="0020690A"/>
    <w:rsid w:val="00210514"/>
    <w:rsid w:val="002109ED"/>
    <w:rsid w:val="0021170C"/>
    <w:rsid w:val="002141C8"/>
    <w:rsid w:val="00215BF0"/>
    <w:rsid w:val="00216795"/>
    <w:rsid w:val="002167E7"/>
    <w:rsid w:val="002228AE"/>
    <w:rsid w:val="002249B6"/>
    <w:rsid w:val="002251B8"/>
    <w:rsid w:val="00230B95"/>
    <w:rsid w:val="002315F9"/>
    <w:rsid w:val="00232D38"/>
    <w:rsid w:val="0023654B"/>
    <w:rsid w:val="00236A53"/>
    <w:rsid w:val="002400DF"/>
    <w:rsid w:val="002412E3"/>
    <w:rsid w:val="00242D25"/>
    <w:rsid w:val="00243B3D"/>
    <w:rsid w:val="002442D6"/>
    <w:rsid w:val="00245011"/>
    <w:rsid w:val="0024558A"/>
    <w:rsid w:val="00246A88"/>
    <w:rsid w:val="00247CFD"/>
    <w:rsid w:val="00250F92"/>
    <w:rsid w:val="00251593"/>
    <w:rsid w:val="002521FB"/>
    <w:rsid w:val="0025296B"/>
    <w:rsid w:val="00256F75"/>
    <w:rsid w:val="0026196D"/>
    <w:rsid w:val="00261FAA"/>
    <w:rsid w:val="002635B5"/>
    <w:rsid w:val="00263CE3"/>
    <w:rsid w:val="0026406F"/>
    <w:rsid w:val="00265007"/>
    <w:rsid w:val="00267A0A"/>
    <w:rsid w:val="002717C4"/>
    <w:rsid w:val="00272CBE"/>
    <w:rsid w:val="00272DCA"/>
    <w:rsid w:val="00273F0F"/>
    <w:rsid w:val="00275063"/>
    <w:rsid w:val="0027665D"/>
    <w:rsid w:val="00280679"/>
    <w:rsid w:val="00281071"/>
    <w:rsid w:val="00281236"/>
    <w:rsid w:val="002812F5"/>
    <w:rsid w:val="002832C4"/>
    <w:rsid w:val="00283988"/>
    <w:rsid w:val="002844AE"/>
    <w:rsid w:val="00284815"/>
    <w:rsid w:val="00285915"/>
    <w:rsid w:val="002861E9"/>
    <w:rsid w:val="00287136"/>
    <w:rsid w:val="00287B75"/>
    <w:rsid w:val="00290BBE"/>
    <w:rsid w:val="002910D2"/>
    <w:rsid w:val="00292428"/>
    <w:rsid w:val="00292DF1"/>
    <w:rsid w:val="00294559"/>
    <w:rsid w:val="002948B1"/>
    <w:rsid w:val="002970B1"/>
    <w:rsid w:val="00297869"/>
    <w:rsid w:val="002A1426"/>
    <w:rsid w:val="002A3A1F"/>
    <w:rsid w:val="002A3C9A"/>
    <w:rsid w:val="002A7A28"/>
    <w:rsid w:val="002B07ED"/>
    <w:rsid w:val="002B2015"/>
    <w:rsid w:val="002B2280"/>
    <w:rsid w:val="002B3A43"/>
    <w:rsid w:val="002B426A"/>
    <w:rsid w:val="002B4483"/>
    <w:rsid w:val="002B4DBF"/>
    <w:rsid w:val="002B64B2"/>
    <w:rsid w:val="002B6575"/>
    <w:rsid w:val="002B78C1"/>
    <w:rsid w:val="002C0F1F"/>
    <w:rsid w:val="002C1BAE"/>
    <w:rsid w:val="002C30A0"/>
    <w:rsid w:val="002C360E"/>
    <w:rsid w:val="002C3997"/>
    <w:rsid w:val="002C409B"/>
    <w:rsid w:val="002C5D8F"/>
    <w:rsid w:val="002C5F8C"/>
    <w:rsid w:val="002C6004"/>
    <w:rsid w:val="002C6B27"/>
    <w:rsid w:val="002C7F94"/>
    <w:rsid w:val="002D0632"/>
    <w:rsid w:val="002D30AB"/>
    <w:rsid w:val="002D4F74"/>
    <w:rsid w:val="002D71CB"/>
    <w:rsid w:val="002D7891"/>
    <w:rsid w:val="002D7CDA"/>
    <w:rsid w:val="002D7E7F"/>
    <w:rsid w:val="002E00E5"/>
    <w:rsid w:val="002E018C"/>
    <w:rsid w:val="002E1766"/>
    <w:rsid w:val="002E199F"/>
    <w:rsid w:val="002E2834"/>
    <w:rsid w:val="002E28D6"/>
    <w:rsid w:val="002E464E"/>
    <w:rsid w:val="002E71C6"/>
    <w:rsid w:val="002F20C3"/>
    <w:rsid w:val="002F24E0"/>
    <w:rsid w:val="002F2DC4"/>
    <w:rsid w:val="002F4382"/>
    <w:rsid w:val="002F469E"/>
    <w:rsid w:val="002F63B5"/>
    <w:rsid w:val="00300B3B"/>
    <w:rsid w:val="00301A93"/>
    <w:rsid w:val="0030200F"/>
    <w:rsid w:val="00302C3B"/>
    <w:rsid w:val="00303961"/>
    <w:rsid w:val="00305ABA"/>
    <w:rsid w:val="00314876"/>
    <w:rsid w:val="00316D11"/>
    <w:rsid w:val="00317070"/>
    <w:rsid w:val="00320015"/>
    <w:rsid w:val="00320878"/>
    <w:rsid w:val="0032204D"/>
    <w:rsid w:val="0032333E"/>
    <w:rsid w:val="00325067"/>
    <w:rsid w:val="0033090F"/>
    <w:rsid w:val="00331CD4"/>
    <w:rsid w:val="00332B6F"/>
    <w:rsid w:val="003350A2"/>
    <w:rsid w:val="00336994"/>
    <w:rsid w:val="0033783A"/>
    <w:rsid w:val="00337C49"/>
    <w:rsid w:val="00337D70"/>
    <w:rsid w:val="00340628"/>
    <w:rsid w:val="003413F5"/>
    <w:rsid w:val="00341F10"/>
    <w:rsid w:val="0034311D"/>
    <w:rsid w:val="00344907"/>
    <w:rsid w:val="00346EE6"/>
    <w:rsid w:val="0034779A"/>
    <w:rsid w:val="003519F7"/>
    <w:rsid w:val="00351A3C"/>
    <w:rsid w:val="00351DA7"/>
    <w:rsid w:val="00355F99"/>
    <w:rsid w:val="00356F52"/>
    <w:rsid w:val="00357D8C"/>
    <w:rsid w:val="003609D0"/>
    <w:rsid w:val="003620C0"/>
    <w:rsid w:val="003703E2"/>
    <w:rsid w:val="00370533"/>
    <w:rsid w:val="0037141F"/>
    <w:rsid w:val="00371536"/>
    <w:rsid w:val="00372843"/>
    <w:rsid w:val="00373E72"/>
    <w:rsid w:val="00375E1D"/>
    <w:rsid w:val="00376836"/>
    <w:rsid w:val="00376F21"/>
    <w:rsid w:val="00377A13"/>
    <w:rsid w:val="00377D70"/>
    <w:rsid w:val="003810C5"/>
    <w:rsid w:val="003816DF"/>
    <w:rsid w:val="00381E31"/>
    <w:rsid w:val="00382296"/>
    <w:rsid w:val="00385BDF"/>
    <w:rsid w:val="003866F7"/>
    <w:rsid w:val="00387225"/>
    <w:rsid w:val="0039000C"/>
    <w:rsid w:val="003904E2"/>
    <w:rsid w:val="00391BFD"/>
    <w:rsid w:val="0039373C"/>
    <w:rsid w:val="00394108"/>
    <w:rsid w:val="00394A41"/>
    <w:rsid w:val="00394DD5"/>
    <w:rsid w:val="003A0A21"/>
    <w:rsid w:val="003A20C6"/>
    <w:rsid w:val="003A28AA"/>
    <w:rsid w:val="003A66AF"/>
    <w:rsid w:val="003B0521"/>
    <w:rsid w:val="003B1E1A"/>
    <w:rsid w:val="003B419C"/>
    <w:rsid w:val="003B4535"/>
    <w:rsid w:val="003B50BD"/>
    <w:rsid w:val="003B540C"/>
    <w:rsid w:val="003B55BE"/>
    <w:rsid w:val="003B790E"/>
    <w:rsid w:val="003C0382"/>
    <w:rsid w:val="003C1692"/>
    <w:rsid w:val="003C181F"/>
    <w:rsid w:val="003C1A57"/>
    <w:rsid w:val="003C1F67"/>
    <w:rsid w:val="003C6CE0"/>
    <w:rsid w:val="003D0A1E"/>
    <w:rsid w:val="003D4E39"/>
    <w:rsid w:val="003D5934"/>
    <w:rsid w:val="003E1997"/>
    <w:rsid w:val="003E241B"/>
    <w:rsid w:val="003E505B"/>
    <w:rsid w:val="003E5E1E"/>
    <w:rsid w:val="003F07DD"/>
    <w:rsid w:val="003F0E69"/>
    <w:rsid w:val="003F1DED"/>
    <w:rsid w:val="003F3B22"/>
    <w:rsid w:val="003F462B"/>
    <w:rsid w:val="003F48ED"/>
    <w:rsid w:val="003F5359"/>
    <w:rsid w:val="004014B1"/>
    <w:rsid w:val="0040360C"/>
    <w:rsid w:val="00405D03"/>
    <w:rsid w:val="00405D41"/>
    <w:rsid w:val="0040672C"/>
    <w:rsid w:val="00406F0B"/>
    <w:rsid w:val="00407E89"/>
    <w:rsid w:val="00410300"/>
    <w:rsid w:val="004177E2"/>
    <w:rsid w:val="00417DED"/>
    <w:rsid w:val="00417E55"/>
    <w:rsid w:val="00421518"/>
    <w:rsid w:val="004303BB"/>
    <w:rsid w:val="0043306A"/>
    <w:rsid w:val="00434188"/>
    <w:rsid w:val="00434316"/>
    <w:rsid w:val="00444BB3"/>
    <w:rsid w:val="00445043"/>
    <w:rsid w:val="004453B9"/>
    <w:rsid w:val="00451F94"/>
    <w:rsid w:val="00452144"/>
    <w:rsid w:val="00452313"/>
    <w:rsid w:val="00454C35"/>
    <w:rsid w:val="00460B65"/>
    <w:rsid w:val="00461CE8"/>
    <w:rsid w:val="00461D5E"/>
    <w:rsid w:val="004651F5"/>
    <w:rsid w:val="004669F0"/>
    <w:rsid w:val="00467857"/>
    <w:rsid w:val="00467CC6"/>
    <w:rsid w:val="00470A8B"/>
    <w:rsid w:val="00470E54"/>
    <w:rsid w:val="004722BD"/>
    <w:rsid w:val="00473A0B"/>
    <w:rsid w:val="00475A2D"/>
    <w:rsid w:val="004770DE"/>
    <w:rsid w:val="00477DA9"/>
    <w:rsid w:val="004834AB"/>
    <w:rsid w:val="0048595F"/>
    <w:rsid w:val="004859F9"/>
    <w:rsid w:val="00486308"/>
    <w:rsid w:val="00487452"/>
    <w:rsid w:val="004903FB"/>
    <w:rsid w:val="00491376"/>
    <w:rsid w:val="00491BF7"/>
    <w:rsid w:val="00494087"/>
    <w:rsid w:val="004963E1"/>
    <w:rsid w:val="0049650C"/>
    <w:rsid w:val="004968DF"/>
    <w:rsid w:val="00496C09"/>
    <w:rsid w:val="00497794"/>
    <w:rsid w:val="004A090D"/>
    <w:rsid w:val="004A1014"/>
    <w:rsid w:val="004A246A"/>
    <w:rsid w:val="004A3596"/>
    <w:rsid w:val="004A3AB0"/>
    <w:rsid w:val="004A5405"/>
    <w:rsid w:val="004A672D"/>
    <w:rsid w:val="004A7C65"/>
    <w:rsid w:val="004A7DEB"/>
    <w:rsid w:val="004B00C5"/>
    <w:rsid w:val="004B1A9B"/>
    <w:rsid w:val="004B2C0F"/>
    <w:rsid w:val="004B3806"/>
    <w:rsid w:val="004B430E"/>
    <w:rsid w:val="004B70BE"/>
    <w:rsid w:val="004C2086"/>
    <w:rsid w:val="004C2592"/>
    <w:rsid w:val="004C51F0"/>
    <w:rsid w:val="004D0A75"/>
    <w:rsid w:val="004D2EA7"/>
    <w:rsid w:val="004D6870"/>
    <w:rsid w:val="004D6B48"/>
    <w:rsid w:val="004D6B5F"/>
    <w:rsid w:val="004D7035"/>
    <w:rsid w:val="004D7455"/>
    <w:rsid w:val="004D7D18"/>
    <w:rsid w:val="004E1107"/>
    <w:rsid w:val="004E14A4"/>
    <w:rsid w:val="004E18EF"/>
    <w:rsid w:val="004E480B"/>
    <w:rsid w:val="004F317C"/>
    <w:rsid w:val="004F5BC3"/>
    <w:rsid w:val="004F6BB5"/>
    <w:rsid w:val="004F6F25"/>
    <w:rsid w:val="00500DA3"/>
    <w:rsid w:val="00501525"/>
    <w:rsid w:val="00501794"/>
    <w:rsid w:val="00502333"/>
    <w:rsid w:val="00503895"/>
    <w:rsid w:val="00505254"/>
    <w:rsid w:val="00505C0F"/>
    <w:rsid w:val="005066B8"/>
    <w:rsid w:val="00507F9F"/>
    <w:rsid w:val="0051167C"/>
    <w:rsid w:val="00515179"/>
    <w:rsid w:val="00515251"/>
    <w:rsid w:val="00515E51"/>
    <w:rsid w:val="005165DF"/>
    <w:rsid w:val="00516C72"/>
    <w:rsid w:val="005174AF"/>
    <w:rsid w:val="00517BC0"/>
    <w:rsid w:val="00520239"/>
    <w:rsid w:val="0052089E"/>
    <w:rsid w:val="00521148"/>
    <w:rsid w:val="00521356"/>
    <w:rsid w:val="005214B3"/>
    <w:rsid w:val="00522989"/>
    <w:rsid w:val="005265AD"/>
    <w:rsid w:val="00526A21"/>
    <w:rsid w:val="00526FCA"/>
    <w:rsid w:val="00527403"/>
    <w:rsid w:val="005303D8"/>
    <w:rsid w:val="00530F50"/>
    <w:rsid w:val="005353CC"/>
    <w:rsid w:val="0053755A"/>
    <w:rsid w:val="005404BC"/>
    <w:rsid w:val="0054191E"/>
    <w:rsid w:val="00542E86"/>
    <w:rsid w:val="005459FB"/>
    <w:rsid w:val="005507AE"/>
    <w:rsid w:val="00550C18"/>
    <w:rsid w:val="00550E69"/>
    <w:rsid w:val="00552979"/>
    <w:rsid w:val="00553024"/>
    <w:rsid w:val="00553450"/>
    <w:rsid w:val="0055374C"/>
    <w:rsid w:val="00553FA0"/>
    <w:rsid w:val="00555B50"/>
    <w:rsid w:val="00557DC7"/>
    <w:rsid w:val="00561C30"/>
    <w:rsid w:val="00566D07"/>
    <w:rsid w:val="00566E7E"/>
    <w:rsid w:val="00571302"/>
    <w:rsid w:val="00571DB4"/>
    <w:rsid w:val="005740D3"/>
    <w:rsid w:val="00580565"/>
    <w:rsid w:val="00581BFF"/>
    <w:rsid w:val="00581F5B"/>
    <w:rsid w:val="0058238C"/>
    <w:rsid w:val="005826E7"/>
    <w:rsid w:val="00585F07"/>
    <w:rsid w:val="00585FD9"/>
    <w:rsid w:val="0058618A"/>
    <w:rsid w:val="00586385"/>
    <w:rsid w:val="00586C46"/>
    <w:rsid w:val="00586DCC"/>
    <w:rsid w:val="00586DDB"/>
    <w:rsid w:val="005879E8"/>
    <w:rsid w:val="00597DA5"/>
    <w:rsid w:val="005A0CF6"/>
    <w:rsid w:val="005A31EF"/>
    <w:rsid w:val="005A3AD9"/>
    <w:rsid w:val="005A4720"/>
    <w:rsid w:val="005A5181"/>
    <w:rsid w:val="005A591B"/>
    <w:rsid w:val="005A7F37"/>
    <w:rsid w:val="005B0115"/>
    <w:rsid w:val="005B13AA"/>
    <w:rsid w:val="005B2A43"/>
    <w:rsid w:val="005B353A"/>
    <w:rsid w:val="005B3634"/>
    <w:rsid w:val="005B6D76"/>
    <w:rsid w:val="005C2C60"/>
    <w:rsid w:val="005C3139"/>
    <w:rsid w:val="005C33F1"/>
    <w:rsid w:val="005C59EC"/>
    <w:rsid w:val="005C5A5C"/>
    <w:rsid w:val="005C770D"/>
    <w:rsid w:val="005D0370"/>
    <w:rsid w:val="005D0864"/>
    <w:rsid w:val="005D1684"/>
    <w:rsid w:val="005D1A23"/>
    <w:rsid w:val="005D1ED2"/>
    <w:rsid w:val="005D26A1"/>
    <w:rsid w:val="005D4DBE"/>
    <w:rsid w:val="005D5416"/>
    <w:rsid w:val="005D7DFD"/>
    <w:rsid w:val="005E067B"/>
    <w:rsid w:val="005E1806"/>
    <w:rsid w:val="005E198F"/>
    <w:rsid w:val="005E2D78"/>
    <w:rsid w:val="005E71A8"/>
    <w:rsid w:val="005F3A28"/>
    <w:rsid w:val="005F5CD8"/>
    <w:rsid w:val="005F6310"/>
    <w:rsid w:val="00604604"/>
    <w:rsid w:val="00604DE5"/>
    <w:rsid w:val="00605B35"/>
    <w:rsid w:val="00607093"/>
    <w:rsid w:val="00613BC3"/>
    <w:rsid w:val="00613F7E"/>
    <w:rsid w:val="0061578C"/>
    <w:rsid w:val="00615C40"/>
    <w:rsid w:val="00616ADB"/>
    <w:rsid w:val="006223F4"/>
    <w:rsid w:val="006233E6"/>
    <w:rsid w:val="006235F7"/>
    <w:rsid w:val="00623A54"/>
    <w:rsid w:val="0062409B"/>
    <w:rsid w:val="0062783E"/>
    <w:rsid w:val="00633A9D"/>
    <w:rsid w:val="00634F94"/>
    <w:rsid w:val="00635A97"/>
    <w:rsid w:val="006368CD"/>
    <w:rsid w:val="006371F3"/>
    <w:rsid w:val="0063735F"/>
    <w:rsid w:val="006415D1"/>
    <w:rsid w:val="00642488"/>
    <w:rsid w:val="00642CD7"/>
    <w:rsid w:val="00644F08"/>
    <w:rsid w:val="006460A8"/>
    <w:rsid w:val="006541FE"/>
    <w:rsid w:val="006564D7"/>
    <w:rsid w:val="006568EB"/>
    <w:rsid w:val="0065690A"/>
    <w:rsid w:val="006615BE"/>
    <w:rsid w:val="00661657"/>
    <w:rsid w:val="00661F5E"/>
    <w:rsid w:val="00664286"/>
    <w:rsid w:val="00664380"/>
    <w:rsid w:val="0066572C"/>
    <w:rsid w:val="00665887"/>
    <w:rsid w:val="006662C1"/>
    <w:rsid w:val="006664D7"/>
    <w:rsid w:val="006675DB"/>
    <w:rsid w:val="00670974"/>
    <w:rsid w:val="006721AE"/>
    <w:rsid w:val="00672FC5"/>
    <w:rsid w:val="00672FFC"/>
    <w:rsid w:val="006738D3"/>
    <w:rsid w:val="0067614B"/>
    <w:rsid w:val="0067746E"/>
    <w:rsid w:val="00677713"/>
    <w:rsid w:val="00680137"/>
    <w:rsid w:val="0068205E"/>
    <w:rsid w:val="00683E3B"/>
    <w:rsid w:val="0068430A"/>
    <w:rsid w:val="00687193"/>
    <w:rsid w:val="0068792E"/>
    <w:rsid w:val="006938AD"/>
    <w:rsid w:val="00693B51"/>
    <w:rsid w:val="0069616B"/>
    <w:rsid w:val="006969E8"/>
    <w:rsid w:val="00696F95"/>
    <w:rsid w:val="006A5D69"/>
    <w:rsid w:val="006B0B80"/>
    <w:rsid w:val="006B2378"/>
    <w:rsid w:val="006B2DB0"/>
    <w:rsid w:val="006B355B"/>
    <w:rsid w:val="006B3850"/>
    <w:rsid w:val="006B69F0"/>
    <w:rsid w:val="006B6A57"/>
    <w:rsid w:val="006B6C39"/>
    <w:rsid w:val="006B7362"/>
    <w:rsid w:val="006C0B91"/>
    <w:rsid w:val="006C1C54"/>
    <w:rsid w:val="006C797A"/>
    <w:rsid w:val="006C7FA6"/>
    <w:rsid w:val="006D1D6B"/>
    <w:rsid w:val="006D612A"/>
    <w:rsid w:val="006D749C"/>
    <w:rsid w:val="006E540D"/>
    <w:rsid w:val="006E5E37"/>
    <w:rsid w:val="006E5F23"/>
    <w:rsid w:val="006E6BE9"/>
    <w:rsid w:val="006E6FC2"/>
    <w:rsid w:val="006E79CE"/>
    <w:rsid w:val="006F27A7"/>
    <w:rsid w:val="006F3920"/>
    <w:rsid w:val="006F48E3"/>
    <w:rsid w:val="006F60E2"/>
    <w:rsid w:val="006F6132"/>
    <w:rsid w:val="006F7C46"/>
    <w:rsid w:val="007021F4"/>
    <w:rsid w:val="0070331F"/>
    <w:rsid w:val="00703991"/>
    <w:rsid w:val="00703E4B"/>
    <w:rsid w:val="00704074"/>
    <w:rsid w:val="007041ED"/>
    <w:rsid w:val="00705318"/>
    <w:rsid w:val="007072E7"/>
    <w:rsid w:val="007076C3"/>
    <w:rsid w:val="00707A3E"/>
    <w:rsid w:val="00713D98"/>
    <w:rsid w:val="007151C8"/>
    <w:rsid w:val="00715811"/>
    <w:rsid w:val="007234EF"/>
    <w:rsid w:val="00723D95"/>
    <w:rsid w:val="00724561"/>
    <w:rsid w:val="00725F33"/>
    <w:rsid w:val="007267BF"/>
    <w:rsid w:val="00731E18"/>
    <w:rsid w:val="007355FD"/>
    <w:rsid w:val="00735D27"/>
    <w:rsid w:val="00737D2B"/>
    <w:rsid w:val="00740198"/>
    <w:rsid w:val="007417EA"/>
    <w:rsid w:val="00743689"/>
    <w:rsid w:val="00747204"/>
    <w:rsid w:val="00747F6E"/>
    <w:rsid w:val="00755ED5"/>
    <w:rsid w:val="00755EEE"/>
    <w:rsid w:val="0075744C"/>
    <w:rsid w:val="00760E6C"/>
    <w:rsid w:val="00760E9F"/>
    <w:rsid w:val="00761635"/>
    <w:rsid w:val="00766769"/>
    <w:rsid w:val="00770577"/>
    <w:rsid w:val="00771388"/>
    <w:rsid w:val="00771C72"/>
    <w:rsid w:val="00776971"/>
    <w:rsid w:val="00780902"/>
    <w:rsid w:val="007838B4"/>
    <w:rsid w:val="00785CB0"/>
    <w:rsid w:val="007910E7"/>
    <w:rsid w:val="007919BE"/>
    <w:rsid w:val="00792211"/>
    <w:rsid w:val="0079452B"/>
    <w:rsid w:val="0079506B"/>
    <w:rsid w:val="007954B2"/>
    <w:rsid w:val="00796C8A"/>
    <w:rsid w:val="007A1589"/>
    <w:rsid w:val="007A3065"/>
    <w:rsid w:val="007A39EE"/>
    <w:rsid w:val="007A4021"/>
    <w:rsid w:val="007A42CA"/>
    <w:rsid w:val="007A4FD5"/>
    <w:rsid w:val="007A52C3"/>
    <w:rsid w:val="007A539F"/>
    <w:rsid w:val="007A63A2"/>
    <w:rsid w:val="007B230F"/>
    <w:rsid w:val="007B4C3C"/>
    <w:rsid w:val="007B5D9F"/>
    <w:rsid w:val="007B67A6"/>
    <w:rsid w:val="007B7012"/>
    <w:rsid w:val="007C320B"/>
    <w:rsid w:val="007C399D"/>
    <w:rsid w:val="007D015E"/>
    <w:rsid w:val="007D04D7"/>
    <w:rsid w:val="007D21EF"/>
    <w:rsid w:val="007D61F4"/>
    <w:rsid w:val="007D627F"/>
    <w:rsid w:val="007E1953"/>
    <w:rsid w:val="007F2EA3"/>
    <w:rsid w:val="007F325C"/>
    <w:rsid w:val="007F4D5E"/>
    <w:rsid w:val="007F5545"/>
    <w:rsid w:val="007F6722"/>
    <w:rsid w:val="007F75AE"/>
    <w:rsid w:val="007F7A3D"/>
    <w:rsid w:val="0080067D"/>
    <w:rsid w:val="00800EAC"/>
    <w:rsid w:val="008033B1"/>
    <w:rsid w:val="00803997"/>
    <w:rsid w:val="0080450B"/>
    <w:rsid w:val="00806FBC"/>
    <w:rsid w:val="0080702B"/>
    <w:rsid w:val="008073FA"/>
    <w:rsid w:val="008100A4"/>
    <w:rsid w:val="0081198C"/>
    <w:rsid w:val="00812F1B"/>
    <w:rsid w:val="0081474A"/>
    <w:rsid w:val="00816C54"/>
    <w:rsid w:val="00816CB1"/>
    <w:rsid w:val="00816D9F"/>
    <w:rsid w:val="008200C1"/>
    <w:rsid w:val="008201B4"/>
    <w:rsid w:val="00820422"/>
    <w:rsid w:val="008207A4"/>
    <w:rsid w:val="00820E42"/>
    <w:rsid w:val="00821138"/>
    <w:rsid w:val="00821781"/>
    <w:rsid w:val="00821D9F"/>
    <w:rsid w:val="00823CBA"/>
    <w:rsid w:val="00823D51"/>
    <w:rsid w:val="0083016C"/>
    <w:rsid w:val="00833876"/>
    <w:rsid w:val="008352DC"/>
    <w:rsid w:val="00835DAF"/>
    <w:rsid w:val="00842356"/>
    <w:rsid w:val="008439F1"/>
    <w:rsid w:val="008447A3"/>
    <w:rsid w:val="00844BAC"/>
    <w:rsid w:val="00845B96"/>
    <w:rsid w:val="008475A3"/>
    <w:rsid w:val="00852399"/>
    <w:rsid w:val="00852873"/>
    <w:rsid w:val="008528B4"/>
    <w:rsid w:val="00852CEC"/>
    <w:rsid w:val="00853C83"/>
    <w:rsid w:val="00855CCA"/>
    <w:rsid w:val="008577F9"/>
    <w:rsid w:val="008628D8"/>
    <w:rsid w:val="0086376C"/>
    <w:rsid w:val="0086387E"/>
    <w:rsid w:val="00863C2A"/>
    <w:rsid w:val="008659BC"/>
    <w:rsid w:val="00865A1C"/>
    <w:rsid w:val="00865D14"/>
    <w:rsid w:val="00867DE7"/>
    <w:rsid w:val="00870551"/>
    <w:rsid w:val="008729A7"/>
    <w:rsid w:val="00872C16"/>
    <w:rsid w:val="00872C47"/>
    <w:rsid w:val="00875F70"/>
    <w:rsid w:val="00877DC9"/>
    <w:rsid w:val="008815D6"/>
    <w:rsid w:val="00887B00"/>
    <w:rsid w:val="00890610"/>
    <w:rsid w:val="00897146"/>
    <w:rsid w:val="008A112A"/>
    <w:rsid w:val="008A144F"/>
    <w:rsid w:val="008A30D2"/>
    <w:rsid w:val="008A40EC"/>
    <w:rsid w:val="008A4617"/>
    <w:rsid w:val="008A55D4"/>
    <w:rsid w:val="008A6F85"/>
    <w:rsid w:val="008A72C3"/>
    <w:rsid w:val="008A7666"/>
    <w:rsid w:val="008B067B"/>
    <w:rsid w:val="008B25D5"/>
    <w:rsid w:val="008B2EC1"/>
    <w:rsid w:val="008B5D7E"/>
    <w:rsid w:val="008B6132"/>
    <w:rsid w:val="008B66B5"/>
    <w:rsid w:val="008C07F6"/>
    <w:rsid w:val="008C30BF"/>
    <w:rsid w:val="008C5417"/>
    <w:rsid w:val="008C7A0B"/>
    <w:rsid w:val="008D0949"/>
    <w:rsid w:val="008D0AFB"/>
    <w:rsid w:val="008D224C"/>
    <w:rsid w:val="008D4ED6"/>
    <w:rsid w:val="008E01D4"/>
    <w:rsid w:val="008E19CC"/>
    <w:rsid w:val="008E2093"/>
    <w:rsid w:val="008E306E"/>
    <w:rsid w:val="008E6ED4"/>
    <w:rsid w:val="008F1A48"/>
    <w:rsid w:val="008F3B5E"/>
    <w:rsid w:val="008F3F02"/>
    <w:rsid w:val="008F3FB9"/>
    <w:rsid w:val="008F475B"/>
    <w:rsid w:val="00901166"/>
    <w:rsid w:val="00902118"/>
    <w:rsid w:val="0090281E"/>
    <w:rsid w:val="00905FE5"/>
    <w:rsid w:val="009063DF"/>
    <w:rsid w:val="0091040E"/>
    <w:rsid w:val="009114C6"/>
    <w:rsid w:val="009129C7"/>
    <w:rsid w:val="00912E94"/>
    <w:rsid w:val="00913A0C"/>
    <w:rsid w:val="0091564E"/>
    <w:rsid w:val="00923070"/>
    <w:rsid w:val="00924281"/>
    <w:rsid w:val="00925685"/>
    <w:rsid w:val="00930214"/>
    <w:rsid w:val="00930CCC"/>
    <w:rsid w:val="009333E9"/>
    <w:rsid w:val="009337CA"/>
    <w:rsid w:val="009338FF"/>
    <w:rsid w:val="00935CA0"/>
    <w:rsid w:val="00937B7E"/>
    <w:rsid w:val="00937CF8"/>
    <w:rsid w:val="00937E80"/>
    <w:rsid w:val="009412FD"/>
    <w:rsid w:val="00943993"/>
    <w:rsid w:val="009440BC"/>
    <w:rsid w:val="0094665C"/>
    <w:rsid w:val="00947C22"/>
    <w:rsid w:val="0095073C"/>
    <w:rsid w:val="00951048"/>
    <w:rsid w:val="00952D7C"/>
    <w:rsid w:val="00954F62"/>
    <w:rsid w:val="00955DC4"/>
    <w:rsid w:val="00956621"/>
    <w:rsid w:val="009574E3"/>
    <w:rsid w:val="00961490"/>
    <w:rsid w:val="00961A01"/>
    <w:rsid w:val="00963F35"/>
    <w:rsid w:val="009667C6"/>
    <w:rsid w:val="00967480"/>
    <w:rsid w:val="00970172"/>
    <w:rsid w:val="00970BD3"/>
    <w:rsid w:val="00971319"/>
    <w:rsid w:val="00972F3E"/>
    <w:rsid w:val="009778E7"/>
    <w:rsid w:val="00980A65"/>
    <w:rsid w:val="00980D8C"/>
    <w:rsid w:val="00980F05"/>
    <w:rsid w:val="00981CE9"/>
    <w:rsid w:val="00981DB0"/>
    <w:rsid w:val="0098475E"/>
    <w:rsid w:val="009850F3"/>
    <w:rsid w:val="00987009"/>
    <w:rsid w:val="00987F77"/>
    <w:rsid w:val="009903F6"/>
    <w:rsid w:val="00991413"/>
    <w:rsid w:val="009914B7"/>
    <w:rsid w:val="00995626"/>
    <w:rsid w:val="00997121"/>
    <w:rsid w:val="00997502"/>
    <w:rsid w:val="00997D13"/>
    <w:rsid w:val="009B0345"/>
    <w:rsid w:val="009B053E"/>
    <w:rsid w:val="009B2B3C"/>
    <w:rsid w:val="009B33AE"/>
    <w:rsid w:val="009B4AC9"/>
    <w:rsid w:val="009B70D0"/>
    <w:rsid w:val="009B7C4B"/>
    <w:rsid w:val="009C01D4"/>
    <w:rsid w:val="009C0896"/>
    <w:rsid w:val="009C0B25"/>
    <w:rsid w:val="009C1236"/>
    <w:rsid w:val="009C15F7"/>
    <w:rsid w:val="009C3547"/>
    <w:rsid w:val="009C354F"/>
    <w:rsid w:val="009C5B7C"/>
    <w:rsid w:val="009D1515"/>
    <w:rsid w:val="009D1592"/>
    <w:rsid w:val="009D28AD"/>
    <w:rsid w:val="009D476A"/>
    <w:rsid w:val="009D6030"/>
    <w:rsid w:val="009D75B4"/>
    <w:rsid w:val="009E0A98"/>
    <w:rsid w:val="009E20A9"/>
    <w:rsid w:val="009E41D6"/>
    <w:rsid w:val="009E4ECB"/>
    <w:rsid w:val="009E6F1A"/>
    <w:rsid w:val="009E743C"/>
    <w:rsid w:val="009E7D7D"/>
    <w:rsid w:val="009E7F8B"/>
    <w:rsid w:val="009F0412"/>
    <w:rsid w:val="009F20B5"/>
    <w:rsid w:val="009F608B"/>
    <w:rsid w:val="009F7EA9"/>
    <w:rsid w:val="00A032AE"/>
    <w:rsid w:val="00A03B58"/>
    <w:rsid w:val="00A04E6F"/>
    <w:rsid w:val="00A05AED"/>
    <w:rsid w:val="00A05BE3"/>
    <w:rsid w:val="00A05E8B"/>
    <w:rsid w:val="00A074E8"/>
    <w:rsid w:val="00A075E5"/>
    <w:rsid w:val="00A07D88"/>
    <w:rsid w:val="00A10887"/>
    <w:rsid w:val="00A117D5"/>
    <w:rsid w:val="00A120CC"/>
    <w:rsid w:val="00A13318"/>
    <w:rsid w:val="00A138FA"/>
    <w:rsid w:val="00A13D14"/>
    <w:rsid w:val="00A14A1D"/>
    <w:rsid w:val="00A17308"/>
    <w:rsid w:val="00A222F5"/>
    <w:rsid w:val="00A22632"/>
    <w:rsid w:val="00A2354B"/>
    <w:rsid w:val="00A24228"/>
    <w:rsid w:val="00A24410"/>
    <w:rsid w:val="00A25862"/>
    <w:rsid w:val="00A26874"/>
    <w:rsid w:val="00A30B5F"/>
    <w:rsid w:val="00A32073"/>
    <w:rsid w:val="00A32217"/>
    <w:rsid w:val="00A3247E"/>
    <w:rsid w:val="00A33030"/>
    <w:rsid w:val="00A333A1"/>
    <w:rsid w:val="00A3384B"/>
    <w:rsid w:val="00A3578E"/>
    <w:rsid w:val="00A35C81"/>
    <w:rsid w:val="00A37024"/>
    <w:rsid w:val="00A42D68"/>
    <w:rsid w:val="00A444B1"/>
    <w:rsid w:val="00A47808"/>
    <w:rsid w:val="00A50445"/>
    <w:rsid w:val="00A50E11"/>
    <w:rsid w:val="00A552FE"/>
    <w:rsid w:val="00A56495"/>
    <w:rsid w:val="00A56938"/>
    <w:rsid w:val="00A56FC6"/>
    <w:rsid w:val="00A5727F"/>
    <w:rsid w:val="00A601C7"/>
    <w:rsid w:val="00A618EC"/>
    <w:rsid w:val="00A61AA9"/>
    <w:rsid w:val="00A624CA"/>
    <w:rsid w:val="00A62C66"/>
    <w:rsid w:val="00A63B5B"/>
    <w:rsid w:val="00A66582"/>
    <w:rsid w:val="00A6737F"/>
    <w:rsid w:val="00A67FF2"/>
    <w:rsid w:val="00A71347"/>
    <w:rsid w:val="00A73375"/>
    <w:rsid w:val="00A73915"/>
    <w:rsid w:val="00A742CF"/>
    <w:rsid w:val="00A765F4"/>
    <w:rsid w:val="00A77E36"/>
    <w:rsid w:val="00A8074E"/>
    <w:rsid w:val="00A8087E"/>
    <w:rsid w:val="00A81196"/>
    <w:rsid w:val="00A81418"/>
    <w:rsid w:val="00A827A6"/>
    <w:rsid w:val="00A84320"/>
    <w:rsid w:val="00A84C61"/>
    <w:rsid w:val="00A86196"/>
    <w:rsid w:val="00A87C8A"/>
    <w:rsid w:val="00A92732"/>
    <w:rsid w:val="00A93E41"/>
    <w:rsid w:val="00A949F6"/>
    <w:rsid w:val="00A97A48"/>
    <w:rsid w:val="00A97F63"/>
    <w:rsid w:val="00AA2C0D"/>
    <w:rsid w:val="00AA3BD4"/>
    <w:rsid w:val="00AA3FD0"/>
    <w:rsid w:val="00AA7AC1"/>
    <w:rsid w:val="00AA7C18"/>
    <w:rsid w:val="00AC0888"/>
    <w:rsid w:val="00AC1998"/>
    <w:rsid w:val="00AC21AF"/>
    <w:rsid w:val="00AC4F80"/>
    <w:rsid w:val="00AD0879"/>
    <w:rsid w:val="00AD3279"/>
    <w:rsid w:val="00AD3EBB"/>
    <w:rsid w:val="00AD4FAC"/>
    <w:rsid w:val="00AD577B"/>
    <w:rsid w:val="00AD5C31"/>
    <w:rsid w:val="00AD72DC"/>
    <w:rsid w:val="00AE001C"/>
    <w:rsid w:val="00AE4643"/>
    <w:rsid w:val="00AE65CA"/>
    <w:rsid w:val="00AE67B1"/>
    <w:rsid w:val="00AE7E6C"/>
    <w:rsid w:val="00AF072D"/>
    <w:rsid w:val="00AF1373"/>
    <w:rsid w:val="00AF2A44"/>
    <w:rsid w:val="00AF2CCC"/>
    <w:rsid w:val="00AF35EB"/>
    <w:rsid w:val="00AF4FD7"/>
    <w:rsid w:val="00AF5222"/>
    <w:rsid w:val="00AF64A4"/>
    <w:rsid w:val="00AF64B8"/>
    <w:rsid w:val="00B01F60"/>
    <w:rsid w:val="00B02E83"/>
    <w:rsid w:val="00B06493"/>
    <w:rsid w:val="00B06EA8"/>
    <w:rsid w:val="00B07CDD"/>
    <w:rsid w:val="00B104A6"/>
    <w:rsid w:val="00B10813"/>
    <w:rsid w:val="00B10E4B"/>
    <w:rsid w:val="00B12B67"/>
    <w:rsid w:val="00B13D25"/>
    <w:rsid w:val="00B1542B"/>
    <w:rsid w:val="00B155C2"/>
    <w:rsid w:val="00B17280"/>
    <w:rsid w:val="00B17316"/>
    <w:rsid w:val="00B216DB"/>
    <w:rsid w:val="00B23B07"/>
    <w:rsid w:val="00B2438E"/>
    <w:rsid w:val="00B25841"/>
    <w:rsid w:val="00B259D1"/>
    <w:rsid w:val="00B26AEE"/>
    <w:rsid w:val="00B26FCB"/>
    <w:rsid w:val="00B27A13"/>
    <w:rsid w:val="00B27FEF"/>
    <w:rsid w:val="00B330CE"/>
    <w:rsid w:val="00B34DD7"/>
    <w:rsid w:val="00B35183"/>
    <w:rsid w:val="00B36775"/>
    <w:rsid w:val="00B36FAB"/>
    <w:rsid w:val="00B37AE3"/>
    <w:rsid w:val="00B414FF"/>
    <w:rsid w:val="00B416B8"/>
    <w:rsid w:val="00B417BE"/>
    <w:rsid w:val="00B419BC"/>
    <w:rsid w:val="00B41F70"/>
    <w:rsid w:val="00B44916"/>
    <w:rsid w:val="00B44DD6"/>
    <w:rsid w:val="00B46229"/>
    <w:rsid w:val="00B46D3B"/>
    <w:rsid w:val="00B47CE7"/>
    <w:rsid w:val="00B530B9"/>
    <w:rsid w:val="00B55F48"/>
    <w:rsid w:val="00B56F8E"/>
    <w:rsid w:val="00B61A2F"/>
    <w:rsid w:val="00B64198"/>
    <w:rsid w:val="00B66115"/>
    <w:rsid w:val="00B66D80"/>
    <w:rsid w:val="00B70BA3"/>
    <w:rsid w:val="00B71392"/>
    <w:rsid w:val="00B729EC"/>
    <w:rsid w:val="00B74396"/>
    <w:rsid w:val="00B75339"/>
    <w:rsid w:val="00B76367"/>
    <w:rsid w:val="00B7658C"/>
    <w:rsid w:val="00B76B14"/>
    <w:rsid w:val="00B76D20"/>
    <w:rsid w:val="00B810B8"/>
    <w:rsid w:val="00B812A5"/>
    <w:rsid w:val="00B8224E"/>
    <w:rsid w:val="00B82937"/>
    <w:rsid w:val="00B862FE"/>
    <w:rsid w:val="00B865D9"/>
    <w:rsid w:val="00B869C1"/>
    <w:rsid w:val="00B90948"/>
    <w:rsid w:val="00B91F60"/>
    <w:rsid w:val="00B94216"/>
    <w:rsid w:val="00B95C1E"/>
    <w:rsid w:val="00B96C5E"/>
    <w:rsid w:val="00B97BF5"/>
    <w:rsid w:val="00BA0821"/>
    <w:rsid w:val="00BA14BF"/>
    <w:rsid w:val="00BA3002"/>
    <w:rsid w:val="00BA3A8F"/>
    <w:rsid w:val="00BA3F45"/>
    <w:rsid w:val="00BA4317"/>
    <w:rsid w:val="00BA5DF5"/>
    <w:rsid w:val="00BA7638"/>
    <w:rsid w:val="00BA78E8"/>
    <w:rsid w:val="00BB00AD"/>
    <w:rsid w:val="00BB1B0B"/>
    <w:rsid w:val="00BB413F"/>
    <w:rsid w:val="00BB589B"/>
    <w:rsid w:val="00BB79CA"/>
    <w:rsid w:val="00BB7BBB"/>
    <w:rsid w:val="00BC0547"/>
    <w:rsid w:val="00BC1339"/>
    <w:rsid w:val="00BC1341"/>
    <w:rsid w:val="00BC2471"/>
    <w:rsid w:val="00BC4D5A"/>
    <w:rsid w:val="00BC57CC"/>
    <w:rsid w:val="00BC5B30"/>
    <w:rsid w:val="00BC5C34"/>
    <w:rsid w:val="00BC73C6"/>
    <w:rsid w:val="00BC7806"/>
    <w:rsid w:val="00BD1726"/>
    <w:rsid w:val="00BD33C0"/>
    <w:rsid w:val="00BD3F18"/>
    <w:rsid w:val="00BD4C63"/>
    <w:rsid w:val="00BD5F2B"/>
    <w:rsid w:val="00BD6A90"/>
    <w:rsid w:val="00BD6EBA"/>
    <w:rsid w:val="00BE0B5B"/>
    <w:rsid w:val="00BE41BE"/>
    <w:rsid w:val="00BE43C5"/>
    <w:rsid w:val="00BE4981"/>
    <w:rsid w:val="00BE72C0"/>
    <w:rsid w:val="00BE7451"/>
    <w:rsid w:val="00BF10D0"/>
    <w:rsid w:val="00BF2EA2"/>
    <w:rsid w:val="00BF4EFD"/>
    <w:rsid w:val="00BF6D9A"/>
    <w:rsid w:val="00BF6F00"/>
    <w:rsid w:val="00C01A04"/>
    <w:rsid w:val="00C01F98"/>
    <w:rsid w:val="00C03914"/>
    <w:rsid w:val="00C05A1D"/>
    <w:rsid w:val="00C0699A"/>
    <w:rsid w:val="00C1153D"/>
    <w:rsid w:val="00C1195F"/>
    <w:rsid w:val="00C147D0"/>
    <w:rsid w:val="00C1544C"/>
    <w:rsid w:val="00C155CB"/>
    <w:rsid w:val="00C17C3A"/>
    <w:rsid w:val="00C21007"/>
    <w:rsid w:val="00C21DD2"/>
    <w:rsid w:val="00C222B2"/>
    <w:rsid w:val="00C234F0"/>
    <w:rsid w:val="00C23E47"/>
    <w:rsid w:val="00C2454B"/>
    <w:rsid w:val="00C2542B"/>
    <w:rsid w:val="00C306F4"/>
    <w:rsid w:val="00C31060"/>
    <w:rsid w:val="00C32BD8"/>
    <w:rsid w:val="00C33F4D"/>
    <w:rsid w:val="00C34C61"/>
    <w:rsid w:val="00C358CC"/>
    <w:rsid w:val="00C36D50"/>
    <w:rsid w:val="00C370AB"/>
    <w:rsid w:val="00C42E33"/>
    <w:rsid w:val="00C42EDA"/>
    <w:rsid w:val="00C43709"/>
    <w:rsid w:val="00C4597B"/>
    <w:rsid w:val="00C45DC2"/>
    <w:rsid w:val="00C50703"/>
    <w:rsid w:val="00C519FB"/>
    <w:rsid w:val="00C51FCC"/>
    <w:rsid w:val="00C52877"/>
    <w:rsid w:val="00C5316B"/>
    <w:rsid w:val="00C54EE1"/>
    <w:rsid w:val="00C557BB"/>
    <w:rsid w:val="00C559DA"/>
    <w:rsid w:val="00C602A1"/>
    <w:rsid w:val="00C60422"/>
    <w:rsid w:val="00C6230A"/>
    <w:rsid w:val="00C62694"/>
    <w:rsid w:val="00C633A2"/>
    <w:rsid w:val="00C63CDB"/>
    <w:rsid w:val="00C6423C"/>
    <w:rsid w:val="00C6573F"/>
    <w:rsid w:val="00C66EF6"/>
    <w:rsid w:val="00C71098"/>
    <w:rsid w:val="00C71894"/>
    <w:rsid w:val="00C73D22"/>
    <w:rsid w:val="00C75827"/>
    <w:rsid w:val="00C7722A"/>
    <w:rsid w:val="00C77766"/>
    <w:rsid w:val="00C7794E"/>
    <w:rsid w:val="00C8032D"/>
    <w:rsid w:val="00C80512"/>
    <w:rsid w:val="00C8074D"/>
    <w:rsid w:val="00C83AE3"/>
    <w:rsid w:val="00C84C35"/>
    <w:rsid w:val="00C84F89"/>
    <w:rsid w:val="00C902FD"/>
    <w:rsid w:val="00C91DC8"/>
    <w:rsid w:val="00C93B64"/>
    <w:rsid w:val="00C93B84"/>
    <w:rsid w:val="00C94130"/>
    <w:rsid w:val="00C95B8D"/>
    <w:rsid w:val="00CA0B71"/>
    <w:rsid w:val="00CA10F5"/>
    <w:rsid w:val="00CA1D2A"/>
    <w:rsid w:val="00CA3CB2"/>
    <w:rsid w:val="00CA4033"/>
    <w:rsid w:val="00CA5B6D"/>
    <w:rsid w:val="00CA7E62"/>
    <w:rsid w:val="00CB183B"/>
    <w:rsid w:val="00CB231B"/>
    <w:rsid w:val="00CB2C5B"/>
    <w:rsid w:val="00CB4E13"/>
    <w:rsid w:val="00CB5C46"/>
    <w:rsid w:val="00CB6CDF"/>
    <w:rsid w:val="00CC07AC"/>
    <w:rsid w:val="00CC2899"/>
    <w:rsid w:val="00CC3C8B"/>
    <w:rsid w:val="00CC4250"/>
    <w:rsid w:val="00CC6AE8"/>
    <w:rsid w:val="00CD368B"/>
    <w:rsid w:val="00CD486C"/>
    <w:rsid w:val="00CD6CA5"/>
    <w:rsid w:val="00CE02BB"/>
    <w:rsid w:val="00CE087E"/>
    <w:rsid w:val="00CE09F1"/>
    <w:rsid w:val="00CE1F28"/>
    <w:rsid w:val="00CE2816"/>
    <w:rsid w:val="00CE622F"/>
    <w:rsid w:val="00CE7C55"/>
    <w:rsid w:val="00CF12A0"/>
    <w:rsid w:val="00CF1697"/>
    <w:rsid w:val="00CF2A0F"/>
    <w:rsid w:val="00CF38BE"/>
    <w:rsid w:val="00CF3DB6"/>
    <w:rsid w:val="00CF4C98"/>
    <w:rsid w:val="00CF6F88"/>
    <w:rsid w:val="00CF7D47"/>
    <w:rsid w:val="00CF7E32"/>
    <w:rsid w:val="00D0044D"/>
    <w:rsid w:val="00D0395C"/>
    <w:rsid w:val="00D05CE2"/>
    <w:rsid w:val="00D06283"/>
    <w:rsid w:val="00D06603"/>
    <w:rsid w:val="00D06E10"/>
    <w:rsid w:val="00D07CFA"/>
    <w:rsid w:val="00D11FFD"/>
    <w:rsid w:val="00D13D0F"/>
    <w:rsid w:val="00D1548D"/>
    <w:rsid w:val="00D17CD5"/>
    <w:rsid w:val="00D2002D"/>
    <w:rsid w:val="00D20F47"/>
    <w:rsid w:val="00D23E29"/>
    <w:rsid w:val="00D30311"/>
    <w:rsid w:val="00D33CED"/>
    <w:rsid w:val="00D34D2F"/>
    <w:rsid w:val="00D40553"/>
    <w:rsid w:val="00D40F7F"/>
    <w:rsid w:val="00D47386"/>
    <w:rsid w:val="00D4788C"/>
    <w:rsid w:val="00D52184"/>
    <w:rsid w:val="00D52B93"/>
    <w:rsid w:val="00D53668"/>
    <w:rsid w:val="00D545DE"/>
    <w:rsid w:val="00D607CC"/>
    <w:rsid w:val="00D60D5F"/>
    <w:rsid w:val="00D61297"/>
    <w:rsid w:val="00D6169F"/>
    <w:rsid w:val="00D6180E"/>
    <w:rsid w:val="00D643E3"/>
    <w:rsid w:val="00D646BA"/>
    <w:rsid w:val="00D669E9"/>
    <w:rsid w:val="00D67B50"/>
    <w:rsid w:val="00D71956"/>
    <w:rsid w:val="00D71F3A"/>
    <w:rsid w:val="00D735CF"/>
    <w:rsid w:val="00D73AEB"/>
    <w:rsid w:val="00D74537"/>
    <w:rsid w:val="00D74B1E"/>
    <w:rsid w:val="00D760FB"/>
    <w:rsid w:val="00D765D3"/>
    <w:rsid w:val="00D7723F"/>
    <w:rsid w:val="00D819F6"/>
    <w:rsid w:val="00D82CDD"/>
    <w:rsid w:val="00D83236"/>
    <w:rsid w:val="00D83996"/>
    <w:rsid w:val="00D83A10"/>
    <w:rsid w:val="00D84AD9"/>
    <w:rsid w:val="00D867FF"/>
    <w:rsid w:val="00D875B0"/>
    <w:rsid w:val="00D87895"/>
    <w:rsid w:val="00D90373"/>
    <w:rsid w:val="00D924B1"/>
    <w:rsid w:val="00D92609"/>
    <w:rsid w:val="00D96051"/>
    <w:rsid w:val="00D97F62"/>
    <w:rsid w:val="00DA1161"/>
    <w:rsid w:val="00DA1D34"/>
    <w:rsid w:val="00DA2323"/>
    <w:rsid w:val="00DA258F"/>
    <w:rsid w:val="00DA5BFD"/>
    <w:rsid w:val="00DA5F83"/>
    <w:rsid w:val="00DA6299"/>
    <w:rsid w:val="00DA6D24"/>
    <w:rsid w:val="00DA6FEA"/>
    <w:rsid w:val="00DB047A"/>
    <w:rsid w:val="00DB1511"/>
    <w:rsid w:val="00DB1DDA"/>
    <w:rsid w:val="00DB2FF2"/>
    <w:rsid w:val="00DB33A8"/>
    <w:rsid w:val="00DB48AC"/>
    <w:rsid w:val="00DB4AC0"/>
    <w:rsid w:val="00DB667C"/>
    <w:rsid w:val="00DB6DDF"/>
    <w:rsid w:val="00DB7CDA"/>
    <w:rsid w:val="00DC0D36"/>
    <w:rsid w:val="00DC1D72"/>
    <w:rsid w:val="00DD0204"/>
    <w:rsid w:val="00DD269A"/>
    <w:rsid w:val="00DD4139"/>
    <w:rsid w:val="00DD56EA"/>
    <w:rsid w:val="00DD7652"/>
    <w:rsid w:val="00DD79E2"/>
    <w:rsid w:val="00DD7A47"/>
    <w:rsid w:val="00DD7CBB"/>
    <w:rsid w:val="00DE0CDB"/>
    <w:rsid w:val="00DE117E"/>
    <w:rsid w:val="00DE2858"/>
    <w:rsid w:val="00DE2B27"/>
    <w:rsid w:val="00DE3434"/>
    <w:rsid w:val="00DE57DC"/>
    <w:rsid w:val="00DE75A7"/>
    <w:rsid w:val="00DF14FC"/>
    <w:rsid w:val="00DF28B1"/>
    <w:rsid w:val="00DF3E08"/>
    <w:rsid w:val="00DF3F53"/>
    <w:rsid w:val="00DF4AA8"/>
    <w:rsid w:val="00DF4B2D"/>
    <w:rsid w:val="00DF6B8A"/>
    <w:rsid w:val="00DF6D16"/>
    <w:rsid w:val="00DF7D3B"/>
    <w:rsid w:val="00E003AD"/>
    <w:rsid w:val="00E01058"/>
    <w:rsid w:val="00E05308"/>
    <w:rsid w:val="00E05E41"/>
    <w:rsid w:val="00E06DE0"/>
    <w:rsid w:val="00E070C2"/>
    <w:rsid w:val="00E07307"/>
    <w:rsid w:val="00E07B31"/>
    <w:rsid w:val="00E07DCD"/>
    <w:rsid w:val="00E14508"/>
    <w:rsid w:val="00E14C73"/>
    <w:rsid w:val="00E14EDC"/>
    <w:rsid w:val="00E15940"/>
    <w:rsid w:val="00E163F9"/>
    <w:rsid w:val="00E17E57"/>
    <w:rsid w:val="00E22EA1"/>
    <w:rsid w:val="00E249F0"/>
    <w:rsid w:val="00E25436"/>
    <w:rsid w:val="00E260EF"/>
    <w:rsid w:val="00E302CB"/>
    <w:rsid w:val="00E31D2E"/>
    <w:rsid w:val="00E33115"/>
    <w:rsid w:val="00E33E5F"/>
    <w:rsid w:val="00E342E7"/>
    <w:rsid w:val="00E400F5"/>
    <w:rsid w:val="00E40723"/>
    <w:rsid w:val="00E40882"/>
    <w:rsid w:val="00E4124F"/>
    <w:rsid w:val="00E4133D"/>
    <w:rsid w:val="00E42A95"/>
    <w:rsid w:val="00E435A0"/>
    <w:rsid w:val="00E44B18"/>
    <w:rsid w:val="00E44C70"/>
    <w:rsid w:val="00E4717B"/>
    <w:rsid w:val="00E50380"/>
    <w:rsid w:val="00E549C0"/>
    <w:rsid w:val="00E56CFB"/>
    <w:rsid w:val="00E570BC"/>
    <w:rsid w:val="00E60183"/>
    <w:rsid w:val="00E60355"/>
    <w:rsid w:val="00E60BAC"/>
    <w:rsid w:val="00E60FB9"/>
    <w:rsid w:val="00E61535"/>
    <w:rsid w:val="00E620AE"/>
    <w:rsid w:val="00E62AC7"/>
    <w:rsid w:val="00E648B5"/>
    <w:rsid w:val="00E6494C"/>
    <w:rsid w:val="00E6497C"/>
    <w:rsid w:val="00E64D01"/>
    <w:rsid w:val="00E668F0"/>
    <w:rsid w:val="00E71668"/>
    <w:rsid w:val="00E716AF"/>
    <w:rsid w:val="00E72169"/>
    <w:rsid w:val="00E7240F"/>
    <w:rsid w:val="00E738BA"/>
    <w:rsid w:val="00E80627"/>
    <w:rsid w:val="00E842AD"/>
    <w:rsid w:val="00E84ABC"/>
    <w:rsid w:val="00E84DE3"/>
    <w:rsid w:val="00E86DC3"/>
    <w:rsid w:val="00E9046A"/>
    <w:rsid w:val="00E90732"/>
    <w:rsid w:val="00E90F4A"/>
    <w:rsid w:val="00E915DF"/>
    <w:rsid w:val="00E949C2"/>
    <w:rsid w:val="00E95B59"/>
    <w:rsid w:val="00EA1004"/>
    <w:rsid w:val="00EA2AAD"/>
    <w:rsid w:val="00EA3BC7"/>
    <w:rsid w:val="00EA4C01"/>
    <w:rsid w:val="00EA4D14"/>
    <w:rsid w:val="00EA6947"/>
    <w:rsid w:val="00EA79A6"/>
    <w:rsid w:val="00EB18AF"/>
    <w:rsid w:val="00EB416F"/>
    <w:rsid w:val="00EB64E1"/>
    <w:rsid w:val="00EC06BA"/>
    <w:rsid w:val="00EC1B16"/>
    <w:rsid w:val="00EC32C3"/>
    <w:rsid w:val="00EC3B8F"/>
    <w:rsid w:val="00ED2BEA"/>
    <w:rsid w:val="00ED51AF"/>
    <w:rsid w:val="00ED7444"/>
    <w:rsid w:val="00EE0719"/>
    <w:rsid w:val="00EE099C"/>
    <w:rsid w:val="00EE1204"/>
    <w:rsid w:val="00EE1CA8"/>
    <w:rsid w:val="00EE2EE3"/>
    <w:rsid w:val="00EF408A"/>
    <w:rsid w:val="00EF5DBE"/>
    <w:rsid w:val="00EF62B4"/>
    <w:rsid w:val="00EF7B26"/>
    <w:rsid w:val="00F01F5F"/>
    <w:rsid w:val="00F0205D"/>
    <w:rsid w:val="00F04421"/>
    <w:rsid w:val="00F06C56"/>
    <w:rsid w:val="00F10005"/>
    <w:rsid w:val="00F10394"/>
    <w:rsid w:val="00F10E09"/>
    <w:rsid w:val="00F1123A"/>
    <w:rsid w:val="00F1197A"/>
    <w:rsid w:val="00F13DB8"/>
    <w:rsid w:val="00F143DF"/>
    <w:rsid w:val="00F150DD"/>
    <w:rsid w:val="00F20B50"/>
    <w:rsid w:val="00F20E8E"/>
    <w:rsid w:val="00F2174F"/>
    <w:rsid w:val="00F21916"/>
    <w:rsid w:val="00F24E28"/>
    <w:rsid w:val="00F3041E"/>
    <w:rsid w:val="00F30FAA"/>
    <w:rsid w:val="00F32084"/>
    <w:rsid w:val="00F34930"/>
    <w:rsid w:val="00F3585E"/>
    <w:rsid w:val="00F360D7"/>
    <w:rsid w:val="00F36270"/>
    <w:rsid w:val="00F41081"/>
    <w:rsid w:val="00F41342"/>
    <w:rsid w:val="00F41D8E"/>
    <w:rsid w:val="00F42BEB"/>
    <w:rsid w:val="00F442BF"/>
    <w:rsid w:val="00F44405"/>
    <w:rsid w:val="00F46820"/>
    <w:rsid w:val="00F47DE9"/>
    <w:rsid w:val="00F502E7"/>
    <w:rsid w:val="00F52F42"/>
    <w:rsid w:val="00F53A19"/>
    <w:rsid w:val="00F55823"/>
    <w:rsid w:val="00F56D6E"/>
    <w:rsid w:val="00F57B03"/>
    <w:rsid w:val="00F60974"/>
    <w:rsid w:val="00F6100C"/>
    <w:rsid w:val="00F61AC3"/>
    <w:rsid w:val="00F641B0"/>
    <w:rsid w:val="00F65028"/>
    <w:rsid w:val="00F664F8"/>
    <w:rsid w:val="00F669C6"/>
    <w:rsid w:val="00F6719A"/>
    <w:rsid w:val="00F672E5"/>
    <w:rsid w:val="00F67856"/>
    <w:rsid w:val="00F70890"/>
    <w:rsid w:val="00F73079"/>
    <w:rsid w:val="00F77E0B"/>
    <w:rsid w:val="00F83BCB"/>
    <w:rsid w:val="00F854A8"/>
    <w:rsid w:val="00F86B92"/>
    <w:rsid w:val="00F86D81"/>
    <w:rsid w:val="00F877F5"/>
    <w:rsid w:val="00F917B0"/>
    <w:rsid w:val="00F91834"/>
    <w:rsid w:val="00F92734"/>
    <w:rsid w:val="00F93A34"/>
    <w:rsid w:val="00F95CFC"/>
    <w:rsid w:val="00F95DC3"/>
    <w:rsid w:val="00F9641A"/>
    <w:rsid w:val="00F96FAF"/>
    <w:rsid w:val="00F979C0"/>
    <w:rsid w:val="00F97E90"/>
    <w:rsid w:val="00FA1024"/>
    <w:rsid w:val="00FA1B8A"/>
    <w:rsid w:val="00FA3450"/>
    <w:rsid w:val="00FA34EF"/>
    <w:rsid w:val="00FA4910"/>
    <w:rsid w:val="00FA54F5"/>
    <w:rsid w:val="00FA6BCF"/>
    <w:rsid w:val="00FA736A"/>
    <w:rsid w:val="00FA7EF0"/>
    <w:rsid w:val="00FB04AE"/>
    <w:rsid w:val="00FB203E"/>
    <w:rsid w:val="00FB32C8"/>
    <w:rsid w:val="00FB37A9"/>
    <w:rsid w:val="00FB58C3"/>
    <w:rsid w:val="00FB61C8"/>
    <w:rsid w:val="00FB6C66"/>
    <w:rsid w:val="00FB6D69"/>
    <w:rsid w:val="00FB74AE"/>
    <w:rsid w:val="00FB7FB7"/>
    <w:rsid w:val="00FC1C50"/>
    <w:rsid w:val="00FC282C"/>
    <w:rsid w:val="00FC6B3C"/>
    <w:rsid w:val="00FD096D"/>
    <w:rsid w:val="00FD27D6"/>
    <w:rsid w:val="00FD32AD"/>
    <w:rsid w:val="00FD380A"/>
    <w:rsid w:val="00FD3BAD"/>
    <w:rsid w:val="00FD5755"/>
    <w:rsid w:val="00FD6F52"/>
    <w:rsid w:val="00FD7556"/>
    <w:rsid w:val="00FE014F"/>
    <w:rsid w:val="00FE03A3"/>
    <w:rsid w:val="00FE4058"/>
    <w:rsid w:val="00FE6647"/>
    <w:rsid w:val="00FE6EE1"/>
    <w:rsid w:val="00FF177E"/>
    <w:rsid w:val="00FF3996"/>
    <w:rsid w:val="00FF3AC7"/>
    <w:rsid w:val="00FF41F2"/>
    <w:rsid w:val="00FF5651"/>
    <w:rsid w:val="00FF769B"/>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D108C"/>
  <w14:defaultImageDpi w14:val="32767"/>
  <w15:chartTrackingRefBased/>
  <w15:docId w15:val="{811B2E17-3DCF-2C47-835D-1047632E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38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42BEB"/>
    <w:rPr>
      <w:sz w:val="16"/>
      <w:szCs w:val="16"/>
    </w:rPr>
  </w:style>
  <w:style w:type="paragraph" w:styleId="CommentText">
    <w:name w:val="annotation text"/>
    <w:basedOn w:val="Normal"/>
    <w:link w:val="CommentTextChar"/>
    <w:uiPriority w:val="99"/>
    <w:unhideWhenUsed/>
    <w:rsid w:val="00F42BEB"/>
    <w:rPr>
      <w:sz w:val="20"/>
      <w:szCs w:val="20"/>
    </w:rPr>
  </w:style>
  <w:style w:type="character" w:customStyle="1" w:styleId="CommentTextChar">
    <w:name w:val="Comment Text Char"/>
    <w:basedOn w:val="DefaultParagraphFont"/>
    <w:link w:val="CommentText"/>
    <w:uiPriority w:val="99"/>
    <w:rsid w:val="00F42BEB"/>
    <w:rPr>
      <w:rFonts w:eastAsia="Times New Roman" w:cs="Times New Roman"/>
      <w:sz w:val="20"/>
      <w:szCs w:val="20"/>
    </w:rPr>
  </w:style>
  <w:style w:type="character" w:styleId="PlaceholderText">
    <w:name w:val="Placeholder Text"/>
    <w:basedOn w:val="DefaultParagraphFont"/>
    <w:uiPriority w:val="99"/>
    <w:semiHidden/>
    <w:rsid w:val="00D74B1E"/>
    <w:rPr>
      <w:color w:val="808080"/>
    </w:rPr>
  </w:style>
  <w:style w:type="character" w:styleId="LineNumber">
    <w:name w:val="line number"/>
    <w:basedOn w:val="DefaultParagraphFont"/>
    <w:uiPriority w:val="99"/>
    <w:semiHidden/>
    <w:unhideWhenUsed/>
    <w:rsid w:val="005B0115"/>
  </w:style>
  <w:style w:type="paragraph" w:styleId="CommentSubject">
    <w:name w:val="annotation subject"/>
    <w:basedOn w:val="CommentText"/>
    <w:next w:val="CommentText"/>
    <w:link w:val="CommentSubjectChar"/>
    <w:uiPriority w:val="99"/>
    <w:semiHidden/>
    <w:unhideWhenUsed/>
    <w:rsid w:val="00247CFD"/>
    <w:rPr>
      <w:b/>
      <w:bCs/>
    </w:rPr>
  </w:style>
  <w:style w:type="character" w:customStyle="1" w:styleId="CommentSubjectChar">
    <w:name w:val="Comment Subject Char"/>
    <w:basedOn w:val="CommentTextChar"/>
    <w:link w:val="CommentSubject"/>
    <w:uiPriority w:val="99"/>
    <w:semiHidden/>
    <w:rsid w:val="00247CFD"/>
    <w:rPr>
      <w:rFonts w:eastAsia="Times New Roman" w:cs="Times New Roman"/>
      <w:b/>
      <w:bCs/>
      <w:sz w:val="20"/>
      <w:szCs w:val="20"/>
    </w:rPr>
  </w:style>
  <w:style w:type="paragraph" w:styleId="PlainText">
    <w:name w:val="Plain Text"/>
    <w:basedOn w:val="Normal"/>
    <w:link w:val="PlainTextChar"/>
    <w:uiPriority w:val="99"/>
    <w:unhideWhenUsed/>
    <w:rsid w:val="00C71098"/>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71098"/>
    <w:rPr>
      <w:rFonts w:ascii="Consolas" w:hAnsi="Consolas" w:cs="Consolas"/>
      <w:sz w:val="21"/>
      <w:szCs w:val="21"/>
    </w:rPr>
  </w:style>
  <w:style w:type="paragraph" w:styleId="Header">
    <w:name w:val="header"/>
    <w:basedOn w:val="Normal"/>
    <w:link w:val="HeaderChar"/>
    <w:uiPriority w:val="99"/>
    <w:unhideWhenUsed/>
    <w:rsid w:val="00BE0B5B"/>
    <w:pPr>
      <w:tabs>
        <w:tab w:val="center" w:pos="4680"/>
        <w:tab w:val="right" w:pos="9360"/>
      </w:tabs>
    </w:pPr>
  </w:style>
  <w:style w:type="character" w:customStyle="1" w:styleId="HeaderChar">
    <w:name w:val="Header Char"/>
    <w:basedOn w:val="DefaultParagraphFont"/>
    <w:link w:val="Header"/>
    <w:uiPriority w:val="99"/>
    <w:rsid w:val="00BE0B5B"/>
    <w:rPr>
      <w:rFonts w:eastAsia="Times New Roman" w:cs="Times New Roman"/>
    </w:rPr>
  </w:style>
  <w:style w:type="paragraph" w:styleId="Footer">
    <w:name w:val="footer"/>
    <w:basedOn w:val="Normal"/>
    <w:link w:val="FooterChar"/>
    <w:uiPriority w:val="99"/>
    <w:unhideWhenUsed/>
    <w:rsid w:val="00BE0B5B"/>
    <w:pPr>
      <w:tabs>
        <w:tab w:val="center" w:pos="4680"/>
        <w:tab w:val="right" w:pos="9360"/>
      </w:tabs>
    </w:pPr>
  </w:style>
  <w:style w:type="character" w:customStyle="1" w:styleId="FooterChar">
    <w:name w:val="Footer Char"/>
    <w:basedOn w:val="DefaultParagraphFont"/>
    <w:link w:val="Footer"/>
    <w:uiPriority w:val="99"/>
    <w:rsid w:val="00BE0B5B"/>
    <w:rPr>
      <w:rFonts w:eastAsia="Times New Roman" w:cs="Times New Roman"/>
    </w:rPr>
  </w:style>
  <w:style w:type="character" w:styleId="PageNumber">
    <w:name w:val="page number"/>
    <w:basedOn w:val="DefaultParagraphFont"/>
    <w:uiPriority w:val="99"/>
    <w:semiHidden/>
    <w:unhideWhenUsed/>
    <w:rsid w:val="00BE0B5B"/>
  </w:style>
  <w:style w:type="paragraph" w:styleId="ListParagraph">
    <w:name w:val="List Paragraph"/>
    <w:basedOn w:val="Normal"/>
    <w:uiPriority w:val="34"/>
    <w:qFormat/>
    <w:rsid w:val="001D4D48"/>
    <w:pPr>
      <w:ind w:left="720"/>
      <w:contextualSpacing/>
    </w:pPr>
  </w:style>
  <w:style w:type="paragraph" w:styleId="BalloonText">
    <w:name w:val="Balloon Text"/>
    <w:basedOn w:val="Normal"/>
    <w:link w:val="BalloonTextChar"/>
    <w:uiPriority w:val="99"/>
    <w:semiHidden/>
    <w:unhideWhenUsed/>
    <w:rsid w:val="00F24E28"/>
    <w:rPr>
      <w:sz w:val="18"/>
      <w:szCs w:val="18"/>
    </w:rPr>
  </w:style>
  <w:style w:type="character" w:customStyle="1" w:styleId="BalloonTextChar">
    <w:name w:val="Balloon Text Char"/>
    <w:basedOn w:val="DefaultParagraphFont"/>
    <w:link w:val="BalloonText"/>
    <w:uiPriority w:val="99"/>
    <w:semiHidden/>
    <w:rsid w:val="00F24E28"/>
    <w:rPr>
      <w:rFonts w:eastAsia="Times New Roman" w:cs="Times New Roman"/>
      <w:sz w:val="18"/>
      <w:szCs w:val="18"/>
    </w:rPr>
  </w:style>
  <w:style w:type="paragraph" w:styleId="Revision">
    <w:name w:val="Revision"/>
    <w:hidden/>
    <w:uiPriority w:val="99"/>
    <w:semiHidden/>
    <w:rsid w:val="00444BB3"/>
    <w:rPr>
      <w:rFonts w:eastAsia="Times New Roman" w:cs="Times New Roman"/>
    </w:rPr>
  </w:style>
  <w:style w:type="character" w:styleId="Emphasis">
    <w:name w:val="Emphasis"/>
    <w:basedOn w:val="DefaultParagraphFont"/>
    <w:uiPriority w:val="20"/>
    <w:qFormat/>
    <w:rsid w:val="00D0044D"/>
    <w:rPr>
      <w:i/>
      <w:iCs/>
    </w:rPr>
  </w:style>
  <w:style w:type="character" w:styleId="Hyperlink">
    <w:name w:val="Hyperlink"/>
    <w:basedOn w:val="DefaultParagraphFont"/>
    <w:uiPriority w:val="99"/>
    <w:unhideWhenUsed/>
    <w:rsid w:val="004A3AB0"/>
    <w:rPr>
      <w:color w:val="0563C1" w:themeColor="hyperlink"/>
      <w:u w:val="single"/>
    </w:rPr>
  </w:style>
  <w:style w:type="character" w:styleId="UnresolvedMention">
    <w:name w:val="Unresolved Mention"/>
    <w:basedOn w:val="DefaultParagraphFont"/>
    <w:uiPriority w:val="99"/>
    <w:semiHidden/>
    <w:unhideWhenUsed/>
    <w:rsid w:val="004A3AB0"/>
    <w:rPr>
      <w:color w:val="605E5C"/>
      <w:shd w:val="clear" w:color="auto" w:fill="E1DFDD"/>
    </w:rPr>
  </w:style>
  <w:style w:type="table" w:styleId="TableGrid">
    <w:name w:val="Table Grid"/>
    <w:basedOn w:val="TableNormal"/>
    <w:uiPriority w:val="39"/>
    <w:rsid w:val="00080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CB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4">
      <w:bodyDiv w:val="1"/>
      <w:marLeft w:val="0"/>
      <w:marRight w:val="0"/>
      <w:marTop w:val="0"/>
      <w:marBottom w:val="0"/>
      <w:divBdr>
        <w:top w:val="none" w:sz="0" w:space="0" w:color="auto"/>
        <w:left w:val="none" w:sz="0" w:space="0" w:color="auto"/>
        <w:bottom w:val="none" w:sz="0" w:space="0" w:color="auto"/>
        <w:right w:val="none" w:sz="0" w:space="0" w:color="auto"/>
      </w:divBdr>
    </w:div>
    <w:div w:id="277910">
      <w:bodyDiv w:val="1"/>
      <w:marLeft w:val="0"/>
      <w:marRight w:val="0"/>
      <w:marTop w:val="0"/>
      <w:marBottom w:val="0"/>
      <w:divBdr>
        <w:top w:val="none" w:sz="0" w:space="0" w:color="auto"/>
        <w:left w:val="none" w:sz="0" w:space="0" w:color="auto"/>
        <w:bottom w:val="none" w:sz="0" w:space="0" w:color="auto"/>
        <w:right w:val="none" w:sz="0" w:space="0" w:color="auto"/>
      </w:divBdr>
    </w:div>
    <w:div w:id="3554058">
      <w:bodyDiv w:val="1"/>
      <w:marLeft w:val="0"/>
      <w:marRight w:val="0"/>
      <w:marTop w:val="0"/>
      <w:marBottom w:val="0"/>
      <w:divBdr>
        <w:top w:val="none" w:sz="0" w:space="0" w:color="auto"/>
        <w:left w:val="none" w:sz="0" w:space="0" w:color="auto"/>
        <w:bottom w:val="none" w:sz="0" w:space="0" w:color="auto"/>
        <w:right w:val="none" w:sz="0" w:space="0" w:color="auto"/>
      </w:divBdr>
    </w:div>
    <w:div w:id="5982428">
      <w:bodyDiv w:val="1"/>
      <w:marLeft w:val="0"/>
      <w:marRight w:val="0"/>
      <w:marTop w:val="0"/>
      <w:marBottom w:val="0"/>
      <w:divBdr>
        <w:top w:val="none" w:sz="0" w:space="0" w:color="auto"/>
        <w:left w:val="none" w:sz="0" w:space="0" w:color="auto"/>
        <w:bottom w:val="none" w:sz="0" w:space="0" w:color="auto"/>
        <w:right w:val="none" w:sz="0" w:space="0" w:color="auto"/>
      </w:divBdr>
    </w:div>
    <w:div w:id="7024453">
      <w:bodyDiv w:val="1"/>
      <w:marLeft w:val="0"/>
      <w:marRight w:val="0"/>
      <w:marTop w:val="0"/>
      <w:marBottom w:val="0"/>
      <w:divBdr>
        <w:top w:val="none" w:sz="0" w:space="0" w:color="auto"/>
        <w:left w:val="none" w:sz="0" w:space="0" w:color="auto"/>
        <w:bottom w:val="none" w:sz="0" w:space="0" w:color="auto"/>
        <w:right w:val="none" w:sz="0" w:space="0" w:color="auto"/>
      </w:divBdr>
    </w:div>
    <w:div w:id="10231145">
      <w:bodyDiv w:val="1"/>
      <w:marLeft w:val="0"/>
      <w:marRight w:val="0"/>
      <w:marTop w:val="0"/>
      <w:marBottom w:val="0"/>
      <w:divBdr>
        <w:top w:val="none" w:sz="0" w:space="0" w:color="auto"/>
        <w:left w:val="none" w:sz="0" w:space="0" w:color="auto"/>
        <w:bottom w:val="none" w:sz="0" w:space="0" w:color="auto"/>
        <w:right w:val="none" w:sz="0" w:space="0" w:color="auto"/>
      </w:divBdr>
    </w:div>
    <w:div w:id="13777117">
      <w:bodyDiv w:val="1"/>
      <w:marLeft w:val="0"/>
      <w:marRight w:val="0"/>
      <w:marTop w:val="0"/>
      <w:marBottom w:val="0"/>
      <w:divBdr>
        <w:top w:val="none" w:sz="0" w:space="0" w:color="auto"/>
        <w:left w:val="none" w:sz="0" w:space="0" w:color="auto"/>
        <w:bottom w:val="none" w:sz="0" w:space="0" w:color="auto"/>
        <w:right w:val="none" w:sz="0" w:space="0" w:color="auto"/>
      </w:divBdr>
    </w:div>
    <w:div w:id="13964837">
      <w:bodyDiv w:val="1"/>
      <w:marLeft w:val="0"/>
      <w:marRight w:val="0"/>
      <w:marTop w:val="0"/>
      <w:marBottom w:val="0"/>
      <w:divBdr>
        <w:top w:val="none" w:sz="0" w:space="0" w:color="auto"/>
        <w:left w:val="none" w:sz="0" w:space="0" w:color="auto"/>
        <w:bottom w:val="none" w:sz="0" w:space="0" w:color="auto"/>
        <w:right w:val="none" w:sz="0" w:space="0" w:color="auto"/>
      </w:divBdr>
    </w:div>
    <w:div w:id="17317522">
      <w:bodyDiv w:val="1"/>
      <w:marLeft w:val="0"/>
      <w:marRight w:val="0"/>
      <w:marTop w:val="0"/>
      <w:marBottom w:val="0"/>
      <w:divBdr>
        <w:top w:val="none" w:sz="0" w:space="0" w:color="auto"/>
        <w:left w:val="none" w:sz="0" w:space="0" w:color="auto"/>
        <w:bottom w:val="none" w:sz="0" w:space="0" w:color="auto"/>
        <w:right w:val="none" w:sz="0" w:space="0" w:color="auto"/>
      </w:divBdr>
    </w:div>
    <w:div w:id="17389572">
      <w:bodyDiv w:val="1"/>
      <w:marLeft w:val="0"/>
      <w:marRight w:val="0"/>
      <w:marTop w:val="0"/>
      <w:marBottom w:val="0"/>
      <w:divBdr>
        <w:top w:val="none" w:sz="0" w:space="0" w:color="auto"/>
        <w:left w:val="none" w:sz="0" w:space="0" w:color="auto"/>
        <w:bottom w:val="none" w:sz="0" w:space="0" w:color="auto"/>
        <w:right w:val="none" w:sz="0" w:space="0" w:color="auto"/>
      </w:divBdr>
    </w:div>
    <w:div w:id="19281510">
      <w:bodyDiv w:val="1"/>
      <w:marLeft w:val="0"/>
      <w:marRight w:val="0"/>
      <w:marTop w:val="0"/>
      <w:marBottom w:val="0"/>
      <w:divBdr>
        <w:top w:val="none" w:sz="0" w:space="0" w:color="auto"/>
        <w:left w:val="none" w:sz="0" w:space="0" w:color="auto"/>
        <w:bottom w:val="none" w:sz="0" w:space="0" w:color="auto"/>
        <w:right w:val="none" w:sz="0" w:space="0" w:color="auto"/>
      </w:divBdr>
    </w:div>
    <w:div w:id="20135818">
      <w:bodyDiv w:val="1"/>
      <w:marLeft w:val="0"/>
      <w:marRight w:val="0"/>
      <w:marTop w:val="0"/>
      <w:marBottom w:val="0"/>
      <w:divBdr>
        <w:top w:val="none" w:sz="0" w:space="0" w:color="auto"/>
        <w:left w:val="none" w:sz="0" w:space="0" w:color="auto"/>
        <w:bottom w:val="none" w:sz="0" w:space="0" w:color="auto"/>
        <w:right w:val="none" w:sz="0" w:space="0" w:color="auto"/>
      </w:divBdr>
    </w:div>
    <w:div w:id="20983516">
      <w:bodyDiv w:val="1"/>
      <w:marLeft w:val="0"/>
      <w:marRight w:val="0"/>
      <w:marTop w:val="0"/>
      <w:marBottom w:val="0"/>
      <w:divBdr>
        <w:top w:val="none" w:sz="0" w:space="0" w:color="auto"/>
        <w:left w:val="none" w:sz="0" w:space="0" w:color="auto"/>
        <w:bottom w:val="none" w:sz="0" w:space="0" w:color="auto"/>
        <w:right w:val="none" w:sz="0" w:space="0" w:color="auto"/>
      </w:divBdr>
    </w:div>
    <w:div w:id="21439871">
      <w:bodyDiv w:val="1"/>
      <w:marLeft w:val="0"/>
      <w:marRight w:val="0"/>
      <w:marTop w:val="0"/>
      <w:marBottom w:val="0"/>
      <w:divBdr>
        <w:top w:val="none" w:sz="0" w:space="0" w:color="auto"/>
        <w:left w:val="none" w:sz="0" w:space="0" w:color="auto"/>
        <w:bottom w:val="none" w:sz="0" w:space="0" w:color="auto"/>
        <w:right w:val="none" w:sz="0" w:space="0" w:color="auto"/>
      </w:divBdr>
    </w:div>
    <w:div w:id="23674800">
      <w:bodyDiv w:val="1"/>
      <w:marLeft w:val="0"/>
      <w:marRight w:val="0"/>
      <w:marTop w:val="0"/>
      <w:marBottom w:val="0"/>
      <w:divBdr>
        <w:top w:val="none" w:sz="0" w:space="0" w:color="auto"/>
        <w:left w:val="none" w:sz="0" w:space="0" w:color="auto"/>
        <w:bottom w:val="none" w:sz="0" w:space="0" w:color="auto"/>
        <w:right w:val="none" w:sz="0" w:space="0" w:color="auto"/>
      </w:divBdr>
    </w:div>
    <w:div w:id="24869837">
      <w:bodyDiv w:val="1"/>
      <w:marLeft w:val="0"/>
      <w:marRight w:val="0"/>
      <w:marTop w:val="0"/>
      <w:marBottom w:val="0"/>
      <w:divBdr>
        <w:top w:val="none" w:sz="0" w:space="0" w:color="auto"/>
        <w:left w:val="none" w:sz="0" w:space="0" w:color="auto"/>
        <w:bottom w:val="none" w:sz="0" w:space="0" w:color="auto"/>
        <w:right w:val="none" w:sz="0" w:space="0" w:color="auto"/>
      </w:divBdr>
    </w:div>
    <w:div w:id="25563991">
      <w:bodyDiv w:val="1"/>
      <w:marLeft w:val="0"/>
      <w:marRight w:val="0"/>
      <w:marTop w:val="0"/>
      <w:marBottom w:val="0"/>
      <w:divBdr>
        <w:top w:val="none" w:sz="0" w:space="0" w:color="auto"/>
        <w:left w:val="none" w:sz="0" w:space="0" w:color="auto"/>
        <w:bottom w:val="none" w:sz="0" w:space="0" w:color="auto"/>
        <w:right w:val="none" w:sz="0" w:space="0" w:color="auto"/>
      </w:divBdr>
    </w:div>
    <w:div w:id="28605368">
      <w:bodyDiv w:val="1"/>
      <w:marLeft w:val="0"/>
      <w:marRight w:val="0"/>
      <w:marTop w:val="0"/>
      <w:marBottom w:val="0"/>
      <w:divBdr>
        <w:top w:val="none" w:sz="0" w:space="0" w:color="auto"/>
        <w:left w:val="none" w:sz="0" w:space="0" w:color="auto"/>
        <w:bottom w:val="none" w:sz="0" w:space="0" w:color="auto"/>
        <w:right w:val="none" w:sz="0" w:space="0" w:color="auto"/>
      </w:divBdr>
    </w:div>
    <w:div w:id="31156929">
      <w:bodyDiv w:val="1"/>
      <w:marLeft w:val="0"/>
      <w:marRight w:val="0"/>
      <w:marTop w:val="0"/>
      <w:marBottom w:val="0"/>
      <w:divBdr>
        <w:top w:val="none" w:sz="0" w:space="0" w:color="auto"/>
        <w:left w:val="none" w:sz="0" w:space="0" w:color="auto"/>
        <w:bottom w:val="none" w:sz="0" w:space="0" w:color="auto"/>
        <w:right w:val="none" w:sz="0" w:space="0" w:color="auto"/>
      </w:divBdr>
    </w:div>
    <w:div w:id="31224979">
      <w:bodyDiv w:val="1"/>
      <w:marLeft w:val="0"/>
      <w:marRight w:val="0"/>
      <w:marTop w:val="0"/>
      <w:marBottom w:val="0"/>
      <w:divBdr>
        <w:top w:val="none" w:sz="0" w:space="0" w:color="auto"/>
        <w:left w:val="none" w:sz="0" w:space="0" w:color="auto"/>
        <w:bottom w:val="none" w:sz="0" w:space="0" w:color="auto"/>
        <w:right w:val="none" w:sz="0" w:space="0" w:color="auto"/>
      </w:divBdr>
    </w:div>
    <w:div w:id="33041811">
      <w:bodyDiv w:val="1"/>
      <w:marLeft w:val="0"/>
      <w:marRight w:val="0"/>
      <w:marTop w:val="0"/>
      <w:marBottom w:val="0"/>
      <w:divBdr>
        <w:top w:val="none" w:sz="0" w:space="0" w:color="auto"/>
        <w:left w:val="none" w:sz="0" w:space="0" w:color="auto"/>
        <w:bottom w:val="none" w:sz="0" w:space="0" w:color="auto"/>
        <w:right w:val="none" w:sz="0" w:space="0" w:color="auto"/>
      </w:divBdr>
    </w:div>
    <w:div w:id="36054552">
      <w:bodyDiv w:val="1"/>
      <w:marLeft w:val="0"/>
      <w:marRight w:val="0"/>
      <w:marTop w:val="0"/>
      <w:marBottom w:val="0"/>
      <w:divBdr>
        <w:top w:val="none" w:sz="0" w:space="0" w:color="auto"/>
        <w:left w:val="none" w:sz="0" w:space="0" w:color="auto"/>
        <w:bottom w:val="none" w:sz="0" w:space="0" w:color="auto"/>
        <w:right w:val="none" w:sz="0" w:space="0" w:color="auto"/>
      </w:divBdr>
    </w:div>
    <w:div w:id="36323747">
      <w:bodyDiv w:val="1"/>
      <w:marLeft w:val="0"/>
      <w:marRight w:val="0"/>
      <w:marTop w:val="0"/>
      <w:marBottom w:val="0"/>
      <w:divBdr>
        <w:top w:val="none" w:sz="0" w:space="0" w:color="auto"/>
        <w:left w:val="none" w:sz="0" w:space="0" w:color="auto"/>
        <w:bottom w:val="none" w:sz="0" w:space="0" w:color="auto"/>
        <w:right w:val="none" w:sz="0" w:space="0" w:color="auto"/>
      </w:divBdr>
    </w:div>
    <w:div w:id="37359071">
      <w:bodyDiv w:val="1"/>
      <w:marLeft w:val="0"/>
      <w:marRight w:val="0"/>
      <w:marTop w:val="0"/>
      <w:marBottom w:val="0"/>
      <w:divBdr>
        <w:top w:val="none" w:sz="0" w:space="0" w:color="auto"/>
        <w:left w:val="none" w:sz="0" w:space="0" w:color="auto"/>
        <w:bottom w:val="none" w:sz="0" w:space="0" w:color="auto"/>
        <w:right w:val="none" w:sz="0" w:space="0" w:color="auto"/>
      </w:divBdr>
    </w:div>
    <w:div w:id="38554463">
      <w:bodyDiv w:val="1"/>
      <w:marLeft w:val="0"/>
      <w:marRight w:val="0"/>
      <w:marTop w:val="0"/>
      <w:marBottom w:val="0"/>
      <w:divBdr>
        <w:top w:val="none" w:sz="0" w:space="0" w:color="auto"/>
        <w:left w:val="none" w:sz="0" w:space="0" w:color="auto"/>
        <w:bottom w:val="none" w:sz="0" w:space="0" w:color="auto"/>
        <w:right w:val="none" w:sz="0" w:space="0" w:color="auto"/>
      </w:divBdr>
    </w:div>
    <w:div w:id="39130006">
      <w:bodyDiv w:val="1"/>
      <w:marLeft w:val="0"/>
      <w:marRight w:val="0"/>
      <w:marTop w:val="0"/>
      <w:marBottom w:val="0"/>
      <w:divBdr>
        <w:top w:val="none" w:sz="0" w:space="0" w:color="auto"/>
        <w:left w:val="none" w:sz="0" w:space="0" w:color="auto"/>
        <w:bottom w:val="none" w:sz="0" w:space="0" w:color="auto"/>
        <w:right w:val="none" w:sz="0" w:space="0" w:color="auto"/>
      </w:divBdr>
    </w:div>
    <w:div w:id="39403887">
      <w:bodyDiv w:val="1"/>
      <w:marLeft w:val="0"/>
      <w:marRight w:val="0"/>
      <w:marTop w:val="0"/>
      <w:marBottom w:val="0"/>
      <w:divBdr>
        <w:top w:val="none" w:sz="0" w:space="0" w:color="auto"/>
        <w:left w:val="none" w:sz="0" w:space="0" w:color="auto"/>
        <w:bottom w:val="none" w:sz="0" w:space="0" w:color="auto"/>
        <w:right w:val="none" w:sz="0" w:space="0" w:color="auto"/>
      </w:divBdr>
    </w:div>
    <w:div w:id="39986036">
      <w:bodyDiv w:val="1"/>
      <w:marLeft w:val="0"/>
      <w:marRight w:val="0"/>
      <w:marTop w:val="0"/>
      <w:marBottom w:val="0"/>
      <w:divBdr>
        <w:top w:val="none" w:sz="0" w:space="0" w:color="auto"/>
        <w:left w:val="none" w:sz="0" w:space="0" w:color="auto"/>
        <w:bottom w:val="none" w:sz="0" w:space="0" w:color="auto"/>
        <w:right w:val="none" w:sz="0" w:space="0" w:color="auto"/>
      </w:divBdr>
    </w:div>
    <w:div w:id="41177682">
      <w:bodyDiv w:val="1"/>
      <w:marLeft w:val="0"/>
      <w:marRight w:val="0"/>
      <w:marTop w:val="0"/>
      <w:marBottom w:val="0"/>
      <w:divBdr>
        <w:top w:val="none" w:sz="0" w:space="0" w:color="auto"/>
        <w:left w:val="none" w:sz="0" w:space="0" w:color="auto"/>
        <w:bottom w:val="none" w:sz="0" w:space="0" w:color="auto"/>
        <w:right w:val="none" w:sz="0" w:space="0" w:color="auto"/>
      </w:divBdr>
    </w:div>
    <w:div w:id="42145572">
      <w:bodyDiv w:val="1"/>
      <w:marLeft w:val="0"/>
      <w:marRight w:val="0"/>
      <w:marTop w:val="0"/>
      <w:marBottom w:val="0"/>
      <w:divBdr>
        <w:top w:val="none" w:sz="0" w:space="0" w:color="auto"/>
        <w:left w:val="none" w:sz="0" w:space="0" w:color="auto"/>
        <w:bottom w:val="none" w:sz="0" w:space="0" w:color="auto"/>
        <w:right w:val="none" w:sz="0" w:space="0" w:color="auto"/>
      </w:divBdr>
    </w:div>
    <w:div w:id="49110149">
      <w:bodyDiv w:val="1"/>
      <w:marLeft w:val="0"/>
      <w:marRight w:val="0"/>
      <w:marTop w:val="0"/>
      <w:marBottom w:val="0"/>
      <w:divBdr>
        <w:top w:val="none" w:sz="0" w:space="0" w:color="auto"/>
        <w:left w:val="none" w:sz="0" w:space="0" w:color="auto"/>
        <w:bottom w:val="none" w:sz="0" w:space="0" w:color="auto"/>
        <w:right w:val="none" w:sz="0" w:space="0" w:color="auto"/>
      </w:divBdr>
    </w:div>
    <w:div w:id="51468116">
      <w:bodyDiv w:val="1"/>
      <w:marLeft w:val="0"/>
      <w:marRight w:val="0"/>
      <w:marTop w:val="0"/>
      <w:marBottom w:val="0"/>
      <w:divBdr>
        <w:top w:val="none" w:sz="0" w:space="0" w:color="auto"/>
        <w:left w:val="none" w:sz="0" w:space="0" w:color="auto"/>
        <w:bottom w:val="none" w:sz="0" w:space="0" w:color="auto"/>
        <w:right w:val="none" w:sz="0" w:space="0" w:color="auto"/>
      </w:divBdr>
    </w:div>
    <w:div w:id="52386416">
      <w:bodyDiv w:val="1"/>
      <w:marLeft w:val="0"/>
      <w:marRight w:val="0"/>
      <w:marTop w:val="0"/>
      <w:marBottom w:val="0"/>
      <w:divBdr>
        <w:top w:val="none" w:sz="0" w:space="0" w:color="auto"/>
        <w:left w:val="none" w:sz="0" w:space="0" w:color="auto"/>
        <w:bottom w:val="none" w:sz="0" w:space="0" w:color="auto"/>
        <w:right w:val="none" w:sz="0" w:space="0" w:color="auto"/>
      </w:divBdr>
    </w:div>
    <w:div w:id="54790652">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8401">
      <w:bodyDiv w:val="1"/>
      <w:marLeft w:val="0"/>
      <w:marRight w:val="0"/>
      <w:marTop w:val="0"/>
      <w:marBottom w:val="0"/>
      <w:divBdr>
        <w:top w:val="none" w:sz="0" w:space="0" w:color="auto"/>
        <w:left w:val="none" w:sz="0" w:space="0" w:color="auto"/>
        <w:bottom w:val="none" w:sz="0" w:space="0" w:color="auto"/>
        <w:right w:val="none" w:sz="0" w:space="0" w:color="auto"/>
      </w:divBdr>
    </w:div>
    <w:div w:id="59134338">
      <w:bodyDiv w:val="1"/>
      <w:marLeft w:val="0"/>
      <w:marRight w:val="0"/>
      <w:marTop w:val="0"/>
      <w:marBottom w:val="0"/>
      <w:divBdr>
        <w:top w:val="none" w:sz="0" w:space="0" w:color="auto"/>
        <w:left w:val="none" w:sz="0" w:space="0" w:color="auto"/>
        <w:bottom w:val="none" w:sz="0" w:space="0" w:color="auto"/>
        <w:right w:val="none" w:sz="0" w:space="0" w:color="auto"/>
      </w:divBdr>
    </w:div>
    <w:div w:id="60370027">
      <w:bodyDiv w:val="1"/>
      <w:marLeft w:val="0"/>
      <w:marRight w:val="0"/>
      <w:marTop w:val="0"/>
      <w:marBottom w:val="0"/>
      <w:divBdr>
        <w:top w:val="none" w:sz="0" w:space="0" w:color="auto"/>
        <w:left w:val="none" w:sz="0" w:space="0" w:color="auto"/>
        <w:bottom w:val="none" w:sz="0" w:space="0" w:color="auto"/>
        <w:right w:val="none" w:sz="0" w:space="0" w:color="auto"/>
      </w:divBdr>
    </w:div>
    <w:div w:id="61023188">
      <w:bodyDiv w:val="1"/>
      <w:marLeft w:val="0"/>
      <w:marRight w:val="0"/>
      <w:marTop w:val="0"/>
      <w:marBottom w:val="0"/>
      <w:divBdr>
        <w:top w:val="none" w:sz="0" w:space="0" w:color="auto"/>
        <w:left w:val="none" w:sz="0" w:space="0" w:color="auto"/>
        <w:bottom w:val="none" w:sz="0" w:space="0" w:color="auto"/>
        <w:right w:val="none" w:sz="0" w:space="0" w:color="auto"/>
      </w:divBdr>
    </w:div>
    <w:div w:id="62141569">
      <w:bodyDiv w:val="1"/>
      <w:marLeft w:val="0"/>
      <w:marRight w:val="0"/>
      <w:marTop w:val="0"/>
      <w:marBottom w:val="0"/>
      <w:divBdr>
        <w:top w:val="none" w:sz="0" w:space="0" w:color="auto"/>
        <w:left w:val="none" w:sz="0" w:space="0" w:color="auto"/>
        <w:bottom w:val="none" w:sz="0" w:space="0" w:color="auto"/>
        <w:right w:val="none" w:sz="0" w:space="0" w:color="auto"/>
      </w:divBdr>
    </w:div>
    <w:div w:id="63913032">
      <w:bodyDiv w:val="1"/>
      <w:marLeft w:val="0"/>
      <w:marRight w:val="0"/>
      <w:marTop w:val="0"/>
      <w:marBottom w:val="0"/>
      <w:divBdr>
        <w:top w:val="none" w:sz="0" w:space="0" w:color="auto"/>
        <w:left w:val="none" w:sz="0" w:space="0" w:color="auto"/>
        <w:bottom w:val="none" w:sz="0" w:space="0" w:color="auto"/>
        <w:right w:val="none" w:sz="0" w:space="0" w:color="auto"/>
      </w:divBdr>
    </w:div>
    <w:div w:id="64913102">
      <w:bodyDiv w:val="1"/>
      <w:marLeft w:val="0"/>
      <w:marRight w:val="0"/>
      <w:marTop w:val="0"/>
      <w:marBottom w:val="0"/>
      <w:divBdr>
        <w:top w:val="none" w:sz="0" w:space="0" w:color="auto"/>
        <w:left w:val="none" w:sz="0" w:space="0" w:color="auto"/>
        <w:bottom w:val="none" w:sz="0" w:space="0" w:color="auto"/>
        <w:right w:val="none" w:sz="0" w:space="0" w:color="auto"/>
      </w:divBdr>
    </w:div>
    <w:div w:id="66221905">
      <w:bodyDiv w:val="1"/>
      <w:marLeft w:val="0"/>
      <w:marRight w:val="0"/>
      <w:marTop w:val="0"/>
      <w:marBottom w:val="0"/>
      <w:divBdr>
        <w:top w:val="none" w:sz="0" w:space="0" w:color="auto"/>
        <w:left w:val="none" w:sz="0" w:space="0" w:color="auto"/>
        <w:bottom w:val="none" w:sz="0" w:space="0" w:color="auto"/>
        <w:right w:val="none" w:sz="0" w:space="0" w:color="auto"/>
      </w:divBdr>
    </w:div>
    <w:div w:id="67269364">
      <w:bodyDiv w:val="1"/>
      <w:marLeft w:val="0"/>
      <w:marRight w:val="0"/>
      <w:marTop w:val="0"/>
      <w:marBottom w:val="0"/>
      <w:divBdr>
        <w:top w:val="none" w:sz="0" w:space="0" w:color="auto"/>
        <w:left w:val="none" w:sz="0" w:space="0" w:color="auto"/>
        <w:bottom w:val="none" w:sz="0" w:space="0" w:color="auto"/>
        <w:right w:val="none" w:sz="0" w:space="0" w:color="auto"/>
      </w:divBdr>
    </w:div>
    <w:div w:id="68772984">
      <w:bodyDiv w:val="1"/>
      <w:marLeft w:val="0"/>
      <w:marRight w:val="0"/>
      <w:marTop w:val="0"/>
      <w:marBottom w:val="0"/>
      <w:divBdr>
        <w:top w:val="none" w:sz="0" w:space="0" w:color="auto"/>
        <w:left w:val="none" w:sz="0" w:space="0" w:color="auto"/>
        <w:bottom w:val="none" w:sz="0" w:space="0" w:color="auto"/>
        <w:right w:val="none" w:sz="0" w:space="0" w:color="auto"/>
      </w:divBdr>
    </w:div>
    <w:div w:id="69861806">
      <w:bodyDiv w:val="1"/>
      <w:marLeft w:val="0"/>
      <w:marRight w:val="0"/>
      <w:marTop w:val="0"/>
      <w:marBottom w:val="0"/>
      <w:divBdr>
        <w:top w:val="none" w:sz="0" w:space="0" w:color="auto"/>
        <w:left w:val="none" w:sz="0" w:space="0" w:color="auto"/>
        <w:bottom w:val="none" w:sz="0" w:space="0" w:color="auto"/>
        <w:right w:val="none" w:sz="0" w:space="0" w:color="auto"/>
      </w:divBdr>
    </w:div>
    <w:div w:id="70583544">
      <w:bodyDiv w:val="1"/>
      <w:marLeft w:val="0"/>
      <w:marRight w:val="0"/>
      <w:marTop w:val="0"/>
      <w:marBottom w:val="0"/>
      <w:divBdr>
        <w:top w:val="none" w:sz="0" w:space="0" w:color="auto"/>
        <w:left w:val="none" w:sz="0" w:space="0" w:color="auto"/>
        <w:bottom w:val="none" w:sz="0" w:space="0" w:color="auto"/>
        <w:right w:val="none" w:sz="0" w:space="0" w:color="auto"/>
      </w:divBdr>
    </w:div>
    <w:div w:id="72312956">
      <w:bodyDiv w:val="1"/>
      <w:marLeft w:val="0"/>
      <w:marRight w:val="0"/>
      <w:marTop w:val="0"/>
      <w:marBottom w:val="0"/>
      <w:divBdr>
        <w:top w:val="none" w:sz="0" w:space="0" w:color="auto"/>
        <w:left w:val="none" w:sz="0" w:space="0" w:color="auto"/>
        <w:bottom w:val="none" w:sz="0" w:space="0" w:color="auto"/>
        <w:right w:val="none" w:sz="0" w:space="0" w:color="auto"/>
      </w:divBdr>
    </w:div>
    <w:div w:id="72968855">
      <w:bodyDiv w:val="1"/>
      <w:marLeft w:val="0"/>
      <w:marRight w:val="0"/>
      <w:marTop w:val="0"/>
      <w:marBottom w:val="0"/>
      <w:divBdr>
        <w:top w:val="none" w:sz="0" w:space="0" w:color="auto"/>
        <w:left w:val="none" w:sz="0" w:space="0" w:color="auto"/>
        <w:bottom w:val="none" w:sz="0" w:space="0" w:color="auto"/>
        <w:right w:val="none" w:sz="0" w:space="0" w:color="auto"/>
      </w:divBdr>
    </w:div>
    <w:div w:id="75709001">
      <w:bodyDiv w:val="1"/>
      <w:marLeft w:val="0"/>
      <w:marRight w:val="0"/>
      <w:marTop w:val="0"/>
      <w:marBottom w:val="0"/>
      <w:divBdr>
        <w:top w:val="none" w:sz="0" w:space="0" w:color="auto"/>
        <w:left w:val="none" w:sz="0" w:space="0" w:color="auto"/>
        <w:bottom w:val="none" w:sz="0" w:space="0" w:color="auto"/>
        <w:right w:val="none" w:sz="0" w:space="0" w:color="auto"/>
      </w:divBdr>
    </w:div>
    <w:div w:id="76026309">
      <w:bodyDiv w:val="1"/>
      <w:marLeft w:val="0"/>
      <w:marRight w:val="0"/>
      <w:marTop w:val="0"/>
      <w:marBottom w:val="0"/>
      <w:divBdr>
        <w:top w:val="none" w:sz="0" w:space="0" w:color="auto"/>
        <w:left w:val="none" w:sz="0" w:space="0" w:color="auto"/>
        <w:bottom w:val="none" w:sz="0" w:space="0" w:color="auto"/>
        <w:right w:val="none" w:sz="0" w:space="0" w:color="auto"/>
      </w:divBdr>
    </w:div>
    <w:div w:id="76487302">
      <w:bodyDiv w:val="1"/>
      <w:marLeft w:val="0"/>
      <w:marRight w:val="0"/>
      <w:marTop w:val="0"/>
      <w:marBottom w:val="0"/>
      <w:divBdr>
        <w:top w:val="none" w:sz="0" w:space="0" w:color="auto"/>
        <w:left w:val="none" w:sz="0" w:space="0" w:color="auto"/>
        <w:bottom w:val="none" w:sz="0" w:space="0" w:color="auto"/>
        <w:right w:val="none" w:sz="0" w:space="0" w:color="auto"/>
      </w:divBdr>
    </w:div>
    <w:div w:id="76942214">
      <w:bodyDiv w:val="1"/>
      <w:marLeft w:val="0"/>
      <w:marRight w:val="0"/>
      <w:marTop w:val="0"/>
      <w:marBottom w:val="0"/>
      <w:divBdr>
        <w:top w:val="none" w:sz="0" w:space="0" w:color="auto"/>
        <w:left w:val="none" w:sz="0" w:space="0" w:color="auto"/>
        <w:bottom w:val="none" w:sz="0" w:space="0" w:color="auto"/>
        <w:right w:val="none" w:sz="0" w:space="0" w:color="auto"/>
      </w:divBdr>
    </w:div>
    <w:div w:id="77024023">
      <w:bodyDiv w:val="1"/>
      <w:marLeft w:val="0"/>
      <w:marRight w:val="0"/>
      <w:marTop w:val="0"/>
      <w:marBottom w:val="0"/>
      <w:divBdr>
        <w:top w:val="none" w:sz="0" w:space="0" w:color="auto"/>
        <w:left w:val="none" w:sz="0" w:space="0" w:color="auto"/>
        <w:bottom w:val="none" w:sz="0" w:space="0" w:color="auto"/>
        <w:right w:val="none" w:sz="0" w:space="0" w:color="auto"/>
      </w:divBdr>
    </w:div>
    <w:div w:id="79062976">
      <w:bodyDiv w:val="1"/>
      <w:marLeft w:val="0"/>
      <w:marRight w:val="0"/>
      <w:marTop w:val="0"/>
      <w:marBottom w:val="0"/>
      <w:divBdr>
        <w:top w:val="none" w:sz="0" w:space="0" w:color="auto"/>
        <w:left w:val="none" w:sz="0" w:space="0" w:color="auto"/>
        <w:bottom w:val="none" w:sz="0" w:space="0" w:color="auto"/>
        <w:right w:val="none" w:sz="0" w:space="0" w:color="auto"/>
      </w:divBdr>
    </w:div>
    <w:div w:id="79758924">
      <w:bodyDiv w:val="1"/>
      <w:marLeft w:val="0"/>
      <w:marRight w:val="0"/>
      <w:marTop w:val="0"/>
      <w:marBottom w:val="0"/>
      <w:divBdr>
        <w:top w:val="none" w:sz="0" w:space="0" w:color="auto"/>
        <w:left w:val="none" w:sz="0" w:space="0" w:color="auto"/>
        <w:bottom w:val="none" w:sz="0" w:space="0" w:color="auto"/>
        <w:right w:val="none" w:sz="0" w:space="0" w:color="auto"/>
      </w:divBdr>
    </w:div>
    <w:div w:id="80030232">
      <w:bodyDiv w:val="1"/>
      <w:marLeft w:val="0"/>
      <w:marRight w:val="0"/>
      <w:marTop w:val="0"/>
      <w:marBottom w:val="0"/>
      <w:divBdr>
        <w:top w:val="none" w:sz="0" w:space="0" w:color="auto"/>
        <w:left w:val="none" w:sz="0" w:space="0" w:color="auto"/>
        <w:bottom w:val="none" w:sz="0" w:space="0" w:color="auto"/>
        <w:right w:val="none" w:sz="0" w:space="0" w:color="auto"/>
      </w:divBdr>
    </w:div>
    <w:div w:id="80369618">
      <w:bodyDiv w:val="1"/>
      <w:marLeft w:val="0"/>
      <w:marRight w:val="0"/>
      <w:marTop w:val="0"/>
      <w:marBottom w:val="0"/>
      <w:divBdr>
        <w:top w:val="none" w:sz="0" w:space="0" w:color="auto"/>
        <w:left w:val="none" w:sz="0" w:space="0" w:color="auto"/>
        <w:bottom w:val="none" w:sz="0" w:space="0" w:color="auto"/>
        <w:right w:val="none" w:sz="0" w:space="0" w:color="auto"/>
      </w:divBdr>
    </w:div>
    <w:div w:id="82999739">
      <w:bodyDiv w:val="1"/>
      <w:marLeft w:val="0"/>
      <w:marRight w:val="0"/>
      <w:marTop w:val="0"/>
      <w:marBottom w:val="0"/>
      <w:divBdr>
        <w:top w:val="none" w:sz="0" w:space="0" w:color="auto"/>
        <w:left w:val="none" w:sz="0" w:space="0" w:color="auto"/>
        <w:bottom w:val="none" w:sz="0" w:space="0" w:color="auto"/>
        <w:right w:val="none" w:sz="0" w:space="0" w:color="auto"/>
      </w:divBdr>
    </w:div>
    <w:div w:id="83232272">
      <w:bodyDiv w:val="1"/>
      <w:marLeft w:val="0"/>
      <w:marRight w:val="0"/>
      <w:marTop w:val="0"/>
      <w:marBottom w:val="0"/>
      <w:divBdr>
        <w:top w:val="none" w:sz="0" w:space="0" w:color="auto"/>
        <w:left w:val="none" w:sz="0" w:space="0" w:color="auto"/>
        <w:bottom w:val="none" w:sz="0" w:space="0" w:color="auto"/>
        <w:right w:val="none" w:sz="0" w:space="0" w:color="auto"/>
      </w:divBdr>
    </w:div>
    <w:div w:id="84303036">
      <w:bodyDiv w:val="1"/>
      <w:marLeft w:val="0"/>
      <w:marRight w:val="0"/>
      <w:marTop w:val="0"/>
      <w:marBottom w:val="0"/>
      <w:divBdr>
        <w:top w:val="none" w:sz="0" w:space="0" w:color="auto"/>
        <w:left w:val="none" w:sz="0" w:space="0" w:color="auto"/>
        <w:bottom w:val="none" w:sz="0" w:space="0" w:color="auto"/>
        <w:right w:val="none" w:sz="0" w:space="0" w:color="auto"/>
      </w:divBdr>
    </w:div>
    <w:div w:id="84345648">
      <w:bodyDiv w:val="1"/>
      <w:marLeft w:val="0"/>
      <w:marRight w:val="0"/>
      <w:marTop w:val="0"/>
      <w:marBottom w:val="0"/>
      <w:divBdr>
        <w:top w:val="none" w:sz="0" w:space="0" w:color="auto"/>
        <w:left w:val="none" w:sz="0" w:space="0" w:color="auto"/>
        <w:bottom w:val="none" w:sz="0" w:space="0" w:color="auto"/>
        <w:right w:val="none" w:sz="0" w:space="0" w:color="auto"/>
      </w:divBdr>
    </w:div>
    <w:div w:id="85611708">
      <w:bodyDiv w:val="1"/>
      <w:marLeft w:val="0"/>
      <w:marRight w:val="0"/>
      <w:marTop w:val="0"/>
      <w:marBottom w:val="0"/>
      <w:divBdr>
        <w:top w:val="none" w:sz="0" w:space="0" w:color="auto"/>
        <w:left w:val="none" w:sz="0" w:space="0" w:color="auto"/>
        <w:bottom w:val="none" w:sz="0" w:space="0" w:color="auto"/>
        <w:right w:val="none" w:sz="0" w:space="0" w:color="auto"/>
      </w:divBdr>
    </w:div>
    <w:div w:id="86662800">
      <w:bodyDiv w:val="1"/>
      <w:marLeft w:val="0"/>
      <w:marRight w:val="0"/>
      <w:marTop w:val="0"/>
      <w:marBottom w:val="0"/>
      <w:divBdr>
        <w:top w:val="none" w:sz="0" w:space="0" w:color="auto"/>
        <w:left w:val="none" w:sz="0" w:space="0" w:color="auto"/>
        <w:bottom w:val="none" w:sz="0" w:space="0" w:color="auto"/>
        <w:right w:val="none" w:sz="0" w:space="0" w:color="auto"/>
      </w:divBdr>
    </w:div>
    <w:div w:id="87312897">
      <w:bodyDiv w:val="1"/>
      <w:marLeft w:val="0"/>
      <w:marRight w:val="0"/>
      <w:marTop w:val="0"/>
      <w:marBottom w:val="0"/>
      <w:divBdr>
        <w:top w:val="none" w:sz="0" w:space="0" w:color="auto"/>
        <w:left w:val="none" w:sz="0" w:space="0" w:color="auto"/>
        <w:bottom w:val="none" w:sz="0" w:space="0" w:color="auto"/>
        <w:right w:val="none" w:sz="0" w:space="0" w:color="auto"/>
      </w:divBdr>
    </w:div>
    <w:div w:id="90007907">
      <w:bodyDiv w:val="1"/>
      <w:marLeft w:val="0"/>
      <w:marRight w:val="0"/>
      <w:marTop w:val="0"/>
      <w:marBottom w:val="0"/>
      <w:divBdr>
        <w:top w:val="none" w:sz="0" w:space="0" w:color="auto"/>
        <w:left w:val="none" w:sz="0" w:space="0" w:color="auto"/>
        <w:bottom w:val="none" w:sz="0" w:space="0" w:color="auto"/>
        <w:right w:val="none" w:sz="0" w:space="0" w:color="auto"/>
      </w:divBdr>
    </w:div>
    <w:div w:id="91436265">
      <w:bodyDiv w:val="1"/>
      <w:marLeft w:val="0"/>
      <w:marRight w:val="0"/>
      <w:marTop w:val="0"/>
      <w:marBottom w:val="0"/>
      <w:divBdr>
        <w:top w:val="none" w:sz="0" w:space="0" w:color="auto"/>
        <w:left w:val="none" w:sz="0" w:space="0" w:color="auto"/>
        <w:bottom w:val="none" w:sz="0" w:space="0" w:color="auto"/>
        <w:right w:val="none" w:sz="0" w:space="0" w:color="auto"/>
      </w:divBdr>
    </w:div>
    <w:div w:id="92239370">
      <w:bodyDiv w:val="1"/>
      <w:marLeft w:val="0"/>
      <w:marRight w:val="0"/>
      <w:marTop w:val="0"/>
      <w:marBottom w:val="0"/>
      <w:divBdr>
        <w:top w:val="none" w:sz="0" w:space="0" w:color="auto"/>
        <w:left w:val="none" w:sz="0" w:space="0" w:color="auto"/>
        <w:bottom w:val="none" w:sz="0" w:space="0" w:color="auto"/>
        <w:right w:val="none" w:sz="0" w:space="0" w:color="auto"/>
      </w:divBdr>
    </w:div>
    <w:div w:id="92554510">
      <w:bodyDiv w:val="1"/>
      <w:marLeft w:val="0"/>
      <w:marRight w:val="0"/>
      <w:marTop w:val="0"/>
      <w:marBottom w:val="0"/>
      <w:divBdr>
        <w:top w:val="none" w:sz="0" w:space="0" w:color="auto"/>
        <w:left w:val="none" w:sz="0" w:space="0" w:color="auto"/>
        <w:bottom w:val="none" w:sz="0" w:space="0" w:color="auto"/>
        <w:right w:val="none" w:sz="0" w:space="0" w:color="auto"/>
      </w:divBdr>
    </w:div>
    <w:div w:id="93786799">
      <w:bodyDiv w:val="1"/>
      <w:marLeft w:val="0"/>
      <w:marRight w:val="0"/>
      <w:marTop w:val="0"/>
      <w:marBottom w:val="0"/>
      <w:divBdr>
        <w:top w:val="none" w:sz="0" w:space="0" w:color="auto"/>
        <w:left w:val="none" w:sz="0" w:space="0" w:color="auto"/>
        <w:bottom w:val="none" w:sz="0" w:space="0" w:color="auto"/>
        <w:right w:val="none" w:sz="0" w:space="0" w:color="auto"/>
      </w:divBdr>
    </w:div>
    <w:div w:id="98375535">
      <w:bodyDiv w:val="1"/>
      <w:marLeft w:val="0"/>
      <w:marRight w:val="0"/>
      <w:marTop w:val="0"/>
      <w:marBottom w:val="0"/>
      <w:divBdr>
        <w:top w:val="none" w:sz="0" w:space="0" w:color="auto"/>
        <w:left w:val="none" w:sz="0" w:space="0" w:color="auto"/>
        <w:bottom w:val="none" w:sz="0" w:space="0" w:color="auto"/>
        <w:right w:val="none" w:sz="0" w:space="0" w:color="auto"/>
      </w:divBdr>
    </w:div>
    <w:div w:id="101540218">
      <w:bodyDiv w:val="1"/>
      <w:marLeft w:val="0"/>
      <w:marRight w:val="0"/>
      <w:marTop w:val="0"/>
      <w:marBottom w:val="0"/>
      <w:divBdr>
        <w:top w:val="none" w:sz="0" w:space="0" w:color="auto"/>
        <w:left w:val="none" w:sz="0" w:space="0" w:color="auto"/>
        <w:bottom w:val="none" w:sz="0" w:space="0" w:color="auto"/>
        <w:right w:val="none" w:sz="0" w:space="0" w:color="auto"/>
      </w:divBdr>
    </w:div>
    <w:div w:id="103039202">
      <w:bodyDiv w:val="1"/>
      <w:marLeft w:val="0"/>
      <w:marRight w:val="0"/>
      <w:marTop w:val="0"/>
      <w:marBottom w:val="0"/>
      <w:divBdr>
        <w:top w:val="none" w:sz="0" w:space="0" w:color="auto"/>
        <w:left w:val="none" w:sz="0" w:space="0" w:color="auto"/>
        <w:bottom w:val="none" w:sz="0" w:space="0" w:color="auto"/>
        <w:right w:val="none" w:sz="0" w:space="0" w:color="auto"/>
      </w:divBdr>
    </w:div>
    <w:div w:id="106589360">
      <w:bodyDiv w:val="1"/>
      <w:marLeft w:val="0"/>
      <w:marRight w:val="0"/>
      <w:marTop w:val="0"/>
      <w:marBottom w:val="0"/>
      <w:divBdr>
        <w:top w:val="none" w:sz="0" w:space="0" w:color="auto"/>
        <w:left w:val="none" w:sz="0" w:space="0" w:color="auto"/>
        <w:bottom w:val="none" w:sz="0" w:space="0" w:color="auto"/>
        <w:right w:val="none" w:sz="0" w:space="0" w:color="auto"/>
      </w:divBdr>
    </w:div>
    <w:div w:id="107506453">
      <w:bodyDiv w:val="1"/>
      <w:marLeft w:val="0"/>
      <w:marRight w:val="0"/>
      <w:marTop w:val="0"/>
      <w:marBottom w:val="0"/>
      <w:divBdr>
        <w:top w:val="none" w:sz="0" w:space="0" w:color="auto"/>
        <w:left w:val="none" w:sz="0" w:space="0" w:color="auto"/>
        <w:bottom w:val="none" w:sz="0" w:space="0" w:color="auto"/>
        <w:right w:val="none" w:sz="0" w:space="0" w:color="auto"/>
      </w:divBdr>
    </w:div>
    <w:div w:id="107819560">
      <w:bodyDiv w:val="1"/>
      <w:marLeft w:val="0"/>
      <w:marRight w:val="0"/>
      <w:marTop w:val="0"/>
      <w:marBottom w:val="0"/>
      <w:divBdr>
        <w:top w:val="none" w:sz="0" w:space="0" w:color="auto"/>
        <w:left w:val="none" w:sz="0" w:space="0" w:color="auto"/>
        <w:bottom w:val="none" w:sz="0" w:space="0" w:color="auto"/>
        <w:right w:val="none" w:sz="0" w:space="0" w:color="auto"/>
      </w:divBdr>
    </w:div>
    <w:div w:id="114641543">
      <w:bodyDiv w:val="1"/>
      <w:marLeft w:val="0"/>
      <w:marRight w:val="0"/>
      <w:marTop w:val="0"/>
      <w:marBottom w:val="0"/>
      <w:divBdr>
        <w:top w:val="none" w:sz="0" w:space="0" w:color="auto"/>
        <w:left w:val="none" w:sz="0" w:space="0" w:color="auto"/>
        <w:bottom w:val="none" w:sz="0" w:space="0" w:color="auto"/>
        <w:right w:val="none" w:sz="0" w:space="0" w:color="auto"/>
      </w:divBdr>
    </w:div>
    <w:div w:id="115372168">
      <w:bodyDiv w:val="1"/>
      <w:marLeft w:val="0"/>
      <w:marRight w:val="0"/>
      <w:marTop w:val="0"/>
      <w:marBottom w:val="0"/>
      <w:divBdr>
        <w:top w:val="none" w:sz="0" w:space="0" w:color="auto"/>
        <w:left w:val="none" w:sz="0" w:space="0" w:color="auto"/>
        <w:bottom w:val="none" w:sz="0" w:space="0" w:color="auto"/>
        <w:right w:val="none" w:sz="0" w:space="0" w:color="auto"/>
      </w:divBdr>
    </w:div>
    <w:div w:id="117114071">
      <w:bodyDiv w:val="1"/>
      <w:marLeft w:val="0"/>
      <w:marRight w:val="0"/>
      <w:marTop w:val="0"/>
      <w:marBottom w:val="0"/>
      <w:divBdr>
        <w:top w:val="none" w:sz="0" w:space="0" w:color="auto"/>
        <w:left w:val="none" w:sz="0" w:space="0" w:color="auto"/>
        <w:bottom w:val="none" w:sz="0" w:space="0" w:color="auto"/>
        <w:right w:val="none" w:sz="0" w:space="0" w:color="auto"/>
      </w:divBdr>
    </w:div>
    <w:div w:id="119612766">
      <w:bodyDiv w:val="1"/>
      <w:marLeft w:val="0"/>
      <w:marRight w:val="0"/>
      <w:marTop w:val="0"/>
      <w:marBottom w:val="0"/>
      <w:divBdr>
        <w:top w:val="none" w:sz="0" w:space="0" w:color="auto"/>
        <w:left w:val="none" w:sz="0" w:space="0" w:color="auto"/>
        <w:bottom w:val="none" w:sz="0" w:space="0" w:color="auto"/>
        <w:right w:val="none" w:sz="0" w:space="0" w:color="auto"/>
      </w:divBdr>
    </w:div>
    <w:div w:id="121728685">
      <w:bodyDiv w:val="1"/>
      <w:marLeft w:val="0"/>
      <w:marRight w:val="0"/>
      <w:marTop w:val="0"/>
      <w:marBottom w:val="0"/>
      <w:divBdr>
        <w:top w:val="none" w:sz="0" w:space="0" w:color="auto"/>
        <w:left w:val="none" w:sz="0" w:space="0" w:color="auto"/>
        <w:bottom w:val="none" w:sz="0" w:space="0" w:color="auto"/>
        <w:right w:val="none" w:sz="0" w:space="0" w:color="auto"/>
      </w:divBdr>
    </w:div>
    <w:div w:id="125244453">
      <w:bodyDiv w:val="1"/>
      <w:marLeft w:val="0"/>
      <w:marRight w:val="0"/>
      <w:marTop w:val="0"/>
      <w:marBottom w:val="0"/>
      <w:divBdr>
        <w:top w:val="none" w:sz="0" w:space="0" w:color="auto"/>
        <w:left w:val="none" w:sz="0" w:space="0" w:color="auto"/>
        <w:bottom w:val="none" w:sz="0" w:space="0" w:color="auto"/>
        <w:right w:val="none" w:sz="0" w:space="0" w:color="auto"/>
      </w:divBdr>
    </w:div>
    <w:div w:id="126826861">
      <w:bodyDiv w:val="1"/>
      <w:marLeft w:val="0"/>
      <w:marRight w:val="0"/>
      <w:marTop w:val="0"/>
      <w:marBottom w:val="0"/>
      <w:divBdr>
        <w:top w:val="none" w:sz="0" w:space="0" w:color="auto"/>
        <w:left w:val="none" w:sz="0" w:space="0" w:color="auto"/>
        <w:bottom w:val="none" w:sz="0" w:space="0" w:color="auto"/>
        <w:right w:val="none" w:sz="0" w:space="0" w:color="auto"/>
      </w:divBdr>
    </w:div>
    <w:div w:id="130289265">
      <w:bodyDiv w:val="1"/>
      <w:marLeft w:val="0"/>
      <w:marRight w:val="0"/>
      <w:marTop w:val="0"/>
      <w:marBottom w:val="0"/>
      <w:divBdr>
        <w:top w:val="none" w:sz="0" w:space="0" w:color="auto"/>
        <w:left w:val="none" w:sz="0" w:space="0" w:color="auto"/>
        <w:bottom w:val="none" w:sz="0" w:space="0" w:color="auto"/>
        <w:right w:val="none" w:sz="0" w:space="0" w:color="auto"/>
      </w:divBdr>
    </w:div>
    <w:div w:id="130756529">
      <w:bodyDiv w:val="1"/>
      <w:marLeft w:val="0"/>
      <w:marRight w:val="0"/>
      <w:marTop w:val="0"/>
      <w:marBottom w:val="0"/>
      <w:divBdr>
        <w:top w:val="none" w:sz="0" w:space="0" w:color="auto"/>
        <w:left w:val="none" w:sz="0" w:space="0" w:color="auto"/>
        <w:bottom w:val="none" w:sz="0" w:space="0" w:color="auto"/>
        <w:right w:val="none" w:sz="0" w:space="0" w:color="auto"/>
      </w:divBdr>
    </w:div>
    <w:div w:id="133184833">
      <w:bodyDiv w:val="1"/>
      <w:marLeft w:val="0"/>
      <w:marRight w:val="0"/>
      <w:marTop w:val="0"/>
      <w:marBottom w:val="0"/>
      <w:divBdr>
        <w:top w:val="none" w:sz="0" w:space="0" w:color="auto"/>
        <w:left w:val="none" w:sz="0" w:space="0" w:color="auto"/>
        <w:bottom w:val="none" w:sz="0" w:space="0" w:color="auto"/>
        <w:right w:val="none" w:sz="0" w:space="0" w:color="auto"/>
      </w:divBdr>
    </w:div>
    <w:div w:id="135883232">
      <w:bodyDiv w:val="1"/>
      <w:marLeft w:val="0"/>
      <w:marRight w:val="0"/>
      <w:marTop w:val="0"/>
      <w:marBottom w:val="0"/>
      <w:divBdr>
        <w:top w:val="none" w:sz="0" w:space="0" w:color="auto"/>
        <w:left w:val="none" w:sz="0" w:space="0" w:color="auto"/>
        <w:bottom w:val="none" w:sz="0" w:space="0" w:color="auto"/>
        <w:right w:val="none" w:sz="0" w:space="0" w:color="auto"/>
      </w:divBdr>
    </w:div>
    <w:div w:id="137190015">
      <w:bodyDiv w:val="1"/>
      <w:marLeft w:val="0"/>
      <w:marRight w:val="0"/>
      <w:marTop w:val="0"/>
      <w:marBottom w:val="0"/>
      <w:divBdr>
        <w:top w:val="none" w:sz="0" w:space="0" w:color="auto"/>
        <w:left w:val="none" w:sz="0" w:space="0" w:color="auto"/>
        <w:bottom w:val="none" w:sz="0" w:space="0" w:color="auto"/>
        <w:right w:val="none" w:sz="0" w:space="0" w:color="auto"/>
      </w:divBdr>
    </w:div>
    <w:div w:id="137499421">
      <w:bodyDiv w:val="1"/>
      <w:marLeft w:val="0"/>
      <w:marRight w:val="0"/>
      <w:marTop w:val="0"/>
      <w:marBottom w:val="0"/>
      <w:divBdr>
        <w:top w:val="none" w:sz="0" w:space="0" w:color="auto"/>
        <w:left w:val="none" w:sz="0" w:space="0" w:color="auto"/>
        <w:bottom w:val="none" w:sz="0" w:space="0" w:color="auto"/>
        <w:right w:val="none" w:sz="0" w:space="0" w:color="auto"/>
      </w:divBdr>
      <w:divsChild>
        <w:div w:id="976256120">
          <w:marLeft w:val="480"/>
          <w:marRight w:val="0"/>
          <w:marTop w:val="0"/>
          <w:marBottom w:val="0"/>
          <w:divBdr>
            <w:top w:val="none" w:sz="0" w:space="0" w:color="auto"/>
            <w:left w:val="none" w:sz="0" w:space="0" w:color="auto"/>
            <w:bottom w:val="none" w:sz="0" w:space="0" w:color="auto"/>
            <w:right w:val="none" w:sz="0" w:space="0" w:color="auto"/>
          </w:divBdr>
        </w:div>
        <w:div w:id="1188300413">
          <w:marLeft w:val="480"/>
          <w:marRight w:val="0"/>
          <w:marTop w:val="0"/>
          <w:marBottom w:val="0"/>
          <w:divBdr>
            <w:top w:val="none" w:sz="0" w:space="0" w:color="auto"/>
            <w:left w:val="none" w:sz="0" w:space="0" w:color="auto"/>
            <w:bottom w:val="none" w:sz="0" w:space="0" w:color="auto"/>
            <w:right w:val="none" w:sz="0" w:space="0" w:color="auto"/>
          </w:divBdr>
        </w:div>
        <w:div w:id="1775249027">
          <w:marLeft w:val="480"/>
          <w:marRight w:val="0"/>
          <w:marTop w:val="0"/>
          <w:marBottom w:val="0"/>
          <w:divBdr>
            <w:top w:val="none" w:sz="0" w:space="0" w:color="auto"/>
            <w:left w:val="none" w:sz="0" w:space="0" w:color="auto"/>
            <w:bottom w:val="none" w:sz="0" w:space="0" w:color="auto"/>
            <w:right w:val="none" w:sz="0" w:space="0" w:color="auto"/>
          </w:divBdr>
        </w:div>
        <w:div w:id="1893535325">
          <w:marLeft w:val="480"/>
          <w:marRight w:val="0"/>
          <w:marTop w:val="0"/>
          <w:marBottom w:val="0"/>
          <w:divBdr>
            <w:top w:val="none" w:sz="0" w:space="0" w:color="auto"/>
            <w:left w:val="none" w:sz="0" w:space="0" w:color="auto"/>
            <w:bottom w:val="none" w:sz="0" w:space="0" w:color="auto"/>
            <w:right w:val="none" w:sz="0" w:space="0" w:color="auto"/>
          </w:divBdr>
        </w:div>
        <w:div w:id="13582501">
          <w:marLeft w:val="480"/>
          <w:marRight w:val="0"/>
          <w:marTop w:val="0"/>
          <w:marBottom w:val="0"/>
          <w:divBdr>
            <w:top w:val="none" w:sz="0" w:space="0" w:color="auto"/>
            <w:left w:val="none" w:sz="0" w:space="0" w:color="auto"/>
            <w:bottom w:val="none" w:sz="0" w:space="0" w:color="auto"/>
            <w:right w:val="none" w:sz="0" w:space="0" w:color="auto"/>
          </w:divBdr>
        </w:div>
        <w:div w:id="89007753">
          <w:marLeft w:val="480"/>
          <w:marRight w:val="0"/>
          <w:marTop w:val="0"/>
          <w:marBottom w:val="0"/>
          <w:divBdr>
            <w:top w:val="none" w:sz="0" w:space="0" w:color="auto"/>
            <w:left w:val="none" w:sz="0" w:space="0" w:color="auto"/>
            <w:bottom w:val="none" w:sz="0" w:space="0" w:color="auto"/>
            <w:right w:val="none" w:sz="0" w:space="0" w:color="auto"/>
          </w:divBdr>
        </w:div>
        <w:div w:id="1602032450">
          <w:marLeft w:val="480"/>
          <w:marRight w:val="0"/>
          <w:marTop w:val="0"/>
          <w:marBottom w:val="0"/>
          <w:divBdr>
            <w:top w:val="none" w:sz="0" w:space="0" w:color="auto"/>
            <w:left w:val="none" w:sz="0" w:space="0" w:color="auto"/>
            <w:bottom w:val="none" w:sz="0" w:space="0" w:color="auto"/>
            <w:right w:val="none" w:sz="0" w:space="0" w:color="auto"/>
          </w:divBdr>
        </w:div>
        <w:div w:id="1794520683">
          <w:marLeft w:val="480"/>
          <w:marRight w:val="0"/>
          <w:marTop w:val="0"/>
          <w:marBottom w:val="0"/>
          <w:divBdr>
            <w:top w:val="none" w:sz="0" w:space="0" w:color="auto"/>
            <w:left w:val="none" w:sz="0" w:space="0" w:color="auto"/>
            <w:bottom w:val="none" w:sz="0" w:space="0" w:color="auto"/>
            <w:right w:val="none" w:sz="0" w:space="0" w:color="auto"/>
          </w:divBdr>
        </w:div>
        <w:div w:id="852646472">
          <w:marLeft w:val="480"/>
          <w:marRight w:val="0"/>
          <w:marTop w:val="0"/>
          <w:marBottom w:val="0"/>
          <w:divBdr>
            <w:top w:val="none" w:sz="0" w:space="0" w:color="auto"/>
            <w:left w:val="none" w:sz="0" w:space="0" w:color="auto"/>
            <w:bottom w:val="none" w:sz="0" w:space="0" w:color="auto"/>
            <w:right w:val="none" w:sz="0" w:space="0" w:color="auto"/>
          </w:divBdr>
        </w:div>
        <w:div w:id="555749247">
          <w:marLeft w:val="480"/>
          <w:marRight w:val="0"/>
          <w:marTop w:val="0"/>
          <w:marBottom w:val="0"/>
          <w:divBdr>
            <w:top w:val="none" w:sz="0" w:space="0" w:color="auto"/>
            <w:left w:val="none" w:sz="0" w:space="0" w:color="auto"/>
            <w:bottom w:val="none" w:sz="0" w:space="0" w:color="auto"/>
            <w:right w:val="none" w:sz="0" w:space="0" w:color="auto"/>
          </w:divBdr>
        </w:div>
        <w:div w:id="2094468035">
          <w:marLeft w:val="480"/>
          <w:marRight w:val="0"/>
          <w:marTop w:val="0"/>
          <w:marBottom w:val="0"/>
          <w:divBdr>
            <w:top w:val="none" w:sz="0" w:space="0" w:color="auto"/>
            <w:left w:val="none" w:sz="0" w:space="0" w:color="auto"/>
            <w:bottom w:val="none" w:sz="0" w:space="0" w:color="auto"/>
            <w:right w:val="none" w:sz="0" w:space="0" w:color="auto"/>
          </w:divBdr>
        </w:div>
        <w:div w:id="965698524">
          <w:marLeft w:val="480"/>
          <w:marRight w:val="0"/>
          <w:marTop w:val="0"/>
          <w:marBottom w:val="0"/>
          <w:divBdr>
            <w:top w:val="none" w:sz="0" w:space="0" w:color="auto"/>
            <w:left w:val="none" w:sz="0" w:space="0" w:color="auto"/>
            <w:bottom w:val="none" w:sz="0" w:space="0" w:color="auto"/>
            <w:right w:val="none" w:sz="0" w:space="0" w:color="auto"/>
          </w:divBdr>
        </w:div>
        <w:div w:id="482084950">
          <w:marLeft w:val="480"/>
          <w:marRight w:val="0"/>
          <w:marTop w:val="0"/>
          <w:marBottom w:val="0"/>
          <w:divBdr>
            <w:top w:val="none" w:sz="0" w:space="0" w:color="auto"/>
            <w:left w:val="none" w:sz="0" w:space="0" w:color="auto"/>
            <w:bottom w:val="none" w:sz="0" w:space="0" w:color="auto"/>
            <w:right w:val="none" w:sz="0" w:space="0" w:color="auto"/>
          </w:divBdr>
        </w:div>
        <w:div w:id="1692343885">
          <w:marLeft w:val="480"/>
          <w:marRight w:val="0"/>
          <w:marTop w:val="0"/>
          <w:marBottom w:val="0"/>
          <w:divBdr>
            <w:top w:val="none" w:sz="0" w:space="0" w:color="auto"/>
            <w:left w:val="none" w:sz="0" w:space="0" w:color="auto"/>
            <w:bottom w:val="none" w:sz="0" w:space="0" w:color="auto"/>
            <w:right w:val="none" w:sz="0" w:space="0" w:color="auto"/>
          </w:divBdr>
        </w:div>
        <w:div w:id="59519777">
          <w:marLeft w:val="480"/>
          <w:marRight w:val="0"/>
          <w:marTop w:val="0"/>
          <w:marBottom w:val="0"/>
          <w:divBdr>
            <w:top w:val="none" w:sz="0" w:space="0" w:color="auto"/>
            <w:left w:val="none" w:sz="0" w:space="0" w:color="auto"/>
            <w:bottom w:val="none" w:sz="0" w:space="0" w:color="auto"/>
            <w:right w:val="none" w:sz="0" w:space="0" w:color="auto"/>
          </w:divBdr>
        </w:div>
        <w:div w:id="103311191">
          <w:marLeft w:val="480"/>
          <w:marRight w:val="0"/>
          <w:marTop w:val="0"/>
          <w:marBottom w:val="0"/>
          <w:divBdr>
            <w:top w:val="none" w:sz="0" w:space="0" w:color="auto"/>
            <w:left w:val="none" w:sz="0" w:space="0" w:color="auto"/>
            <w:bottom w:val="none" w:sz="0" w:space="0" w:color="auto"/>
            <w:right w:val="none" w:sz="0" w:space="0" w:color="auto"/>
          </w:divBdr>
        </w:div>
        <w:div w:id="179899894">
          <w:marLeft w:val="480"/>
          <w:marRight w:val="0"/>
          <w:marTop w:val="0"/>
          <w:marBottom w:val="0"/>
          <w:divBdr>
            <w:top w:val="none" w:sz="0" w:space="0" w:color="auto"/>
            <w:left w:val="none" w:sz="0" w:space="0" w:color="auto"/>
            <w:bottom w:val="none" w:sz="0" w:space="0" w:color="auto"/>
            <w:right w:val="none" w:sz="0" w:space="0" w:color="auto"/>
          </w:divBdr>
        </w:div>
        <w:div w:id="654378004">
          <w:marLeft w:val="480"/>
          <w:marRight w:val="0"/>
          <w:marTop w:val="0"/>
          <w:marBottom w:val="0"/>
          <w:divBdr>
            <w:top w:val="none" w:sz="0" w:space="0" w:color="auto"/>
            <w:left w:val="none" w:sz="0" w:space="0" w:color="auto"/>
            <w:bottom w:val="none" w:sz="0" w:space="0" w:color="auto"/>
            <w:right w:val="none" w:sz="0" w:space="0" w:color="auto"/>
          </w:divBdr>
        </w:div>
        <w:div w:id="1777368086">
          <w:marLeft w:val="480"/>
          <w:marRight w:val="0"/>
          <w:marTop w:val="0"/>
          <w:marBottom w:val="0"/>
          <w:divBdr>
            <w:top w:val="none" w:sz="0" w:space="0" w:color="auto"/>
            <w:left w:val="none" w:sz="0" w:space="0" w:color="auto"/>
            <w:bottom w:val="none" w:sz="0" w:space="0" w:color="auto"/>
            <w:right w:val="none" w:sz="0" w:space="0" w:color="auto"/>
          </w:divBdr>
        </w:div>
        <w:div w:id="78450718">
          <w:marLeft w:val="480"/>
          <w:marRight w:val="0"/>
          <w:marTop w:val="0"/>
          <w:marBottom w:val="0"/>
          <w:divBdr>
            <w:top w:val="none" w:sz="0" w:space="0" w:color="auto"/>
            <w:left w:val="none" w:sz="0" w:space="0" w:color="auto"/>
            <w:bottom w:val="none" w:sz="0" w:space="0" w:color="auto"/>
            <w:right w:val="none" w:sz="0" w:space="0" w:color="auto"/>
          </w:divBdr>
        </w:div>
        <w:div w:id="1816490368">
          <w:marLeft w:val="480"/>
          <w:marRight w:val="0"/>
          <w:marTop w:val="0"/>
          <w:marBottom w:val="0"/>
          <w:divBdr>
            <w:top w:val="none" w:sz="0" w:space="0" w:color="auto"/>
            <w:left w:val="none" w:sz="0" w:space="0" w:color="auto"/>
            <w:bottom w:val="none" w:sz="0" w:space="0" w:color="auto"/>
            <w:right w:val="none" w:sz="0" w:space="0" w:color="auto"/>
          </w:divBdr>
        </w:div>
        <w:div w:id="1429541845">
          <w:marLeft w:val="480"/>
          <w:marRight w:val="0"/>
          <w:marTop w:val="0"/>
          <w:marBottom w:val="0"/>
          <w:divBdr>
            <w:top w:val="none" w:sz="0" w:space="0" w:color="auto"/>
            <w:left w:val="none" w:sz="0" w:space="0" w:color="auto"/>
            <w:bottom w:val="none" w:sz="0" w:space="0" w:color="auto"/>
            <w:right w:val="none" w:sz="0" w:space="0" w:color="auto"/>
          </w:divBdr>
        </w:div>
        <w:div w:id="1753620892">
          <w:marLeft w:val="480"/>
          <w:marRight w:val="0"/>
          <w:marTop w:val="0"/>
          <w:marBottom w:val="0"/>
          <w:divBdr>
            <w:top w:val="none" w:sz="0" w:space="0" w:color="auto"/>
            <w:left w:val="none" w:sz="0" w:space="0" w:color="auto"/>
            <w:bottom w:val="none" w:sz="0" w:space="0" w:color="auto"/>
            <w:right w:val="none" w:sz="0" w:space="0" w:color="auto"/>
          </w:divBdr>
        </w:div>
        <w:div w:id="1995571685">
          <w:marLeft w:val="480"/>
          <w:marRight w:val="0"/>
          <w:marTop w:val="0"/>
          <w:marBottom w:val="0"/>
          <w:divBdr>
            <w:top w:val="none" w:sz="0" w:space="0" w:color="auto"/>
            <w:left w:val="none" w:sz="0" w:space="0" w:color="auto"/>
            <w:bottom w:val="none" w:sz="0" w:space="0" w:color="auto"/>
            <w:right w:val="none" w:sz="0" w:space="0" w:color="auto"/>
          </w:divBdr>
        </w:div>
        <w:div w:id="1205945491">
          <w:marLeft w:val="480"/>
          <w:marRight w:val="0"/>
          <w:marTop w:val="0"/>
          <w:marBottom w:val="0"/>
          <w:divBdr>
            <w:top w:val="none" w:sz="0" w:space="0" w:color="auto"/>
            <w:left w:val="none" w:sz="0" w:space="0" w:color="auto"/>
            <w:bottom w:val="none" w:sz="0" w:space="0" w:color="auto"/>
            <w:right w:val="none" w:sz="0" w:space="0" w:color="auto"/>
          </w:divBdr>
        </w:div>
        <w:div w:id="1444180652">
          <w:marLeft w:val="480"/>
          <w:marRight w:val="0"/>
          <w:marTop w:val="0"/>
          <w:marBottom w:val="0"/>
          <w:divBdr>
            <w:top w:val="none" w:sz="0" w:space="0" w:color="auto"/>
            <w:left w:val="none" w:sz="0" w:space="0" w:color="auto"/>
            <w:bottom w:val="none" w:sz="0" w:space="0" w:color="auto"/>
            <w:right w:val="none" w:sz="0" w:space="0" w:color="auto"/>
          </w:divBdr>
        </w:div>
        <w:div w:id="1426610914">
          <w:marLeft w:val="480"/>
          <w:marRight w:val="0"/>
          <w:marTop w:val="0"/>
          <w:marBottom w:val="0"/>
          <w:divBdr>
            <w:top w:val="none" w:sz="0" w:space="0" w:color="auto"/>
            <w:left w:val="none" w:sz="0" w:space="0" w:color="auto"/>
            <w:bottom w:val="none" w:sz="0" w:space="0" w:color="auto"/>
            <w:right w:val="none" w:sz="0" w:space="0" w:color="auto"/>
          </w:divBdr>
        </w:div>
        <w:div w:id="1120994051">
          <w:marLeft w:val="480"/>
          <w:marRight w:val="0"/>
          <w:marTop w:val="0"/>
          <w:marBottom w:val="0"/>
          <w:divBdr>
            <w:top w:val="none" w:sz="0" w:space="0" w:color="auto"/>
            <w:left w:val="none" w:sz="0" w:space="0" w:color="auto"/>
            <w:bottom w:val="none" w:sz="0" w:space="0" w:color="auto"/>
            <w:right w:val="none" w:sz="0" w:space="0" w:color="auto"/>
          </w:divBdr>
        </w:div>
        <w:div w:id="556747843">
          <w:marLeft w:val="480"/>
          <w:marRight w:val="0"/>
          <w:marTop w:val="0"/>
          <w:marBottom w:val="0"/>
          <w:divBdr>
            <w:top w:val="none" w:sz="0" w:space="0" w:color="auto"/>
            <w:left w:val="none" w:sz="0" w:space="0" w:color="auto"/>
            <w:bottom w:val="none" w:sz="0" w:space="0" w:color="auto"/>
            <w:right w:val="none" w:sz="0" w:space="0" w:color="auto"/>
          </w:divBdr>
        </w:div>
        <w:div w:id="1464075259">
          <w:marLeft w:val="480"/>
          <w:marRight w:val="0"/>
          <w:marTop w:val="0"/>
          <w:marBottom w:val="0"/>
          <w:divBdr>
            <w:top w:val="none" w:sz="0" w:space="0" w:color="auto"/>
            <w:left w:val="none" w:sz="0" w:space="0" w:color="auto"/>
            <w:bottom w:val="none" w:sz="0" w:space="0" w:color="auto"/>
            <w:right w:val="none" w:sz="0" w:space="0" w:color="auto"/>
          </w:divBdr>
        </w:div>
        <w:div w:id="990909994">
          <w:marLeft w:val="480"/>
          <w:marRight w:val="0"/>
          <w:marTop w:val="0"/>
          <w:marBottom w:val="0"/>
          <w:divBdr>
            <w:top w:val="none" w:sz="0" w:space="0" w:color="auto"/>
            <w:left w:val="none" w:sz="0" w:space="0" w:color="auto"/>
            <w:bottom w:val="none" w:sz="0" w:space="0" w:color="auto"/>
            <w:right w:val="none" w:sz="0" w:space="0" w:color="auto"/>
          </w:divBdr>
        </w:div>
        <w:div w:id="1315722144">
          <w:marLeft w:val="480"/>
          <w:marRight w:val="0"/>
          <w:marTop w:val="0"/>
          <w:marBottom w:val="0"/>
          <w:divBdr>
            <w:top w:val="none" w:sz="0" w:space="0" w:color="auto"/>
            <w:left w:val="none" w:sz="0" w:space="0" w:color="auto"/>
            <w:bottom w:val="none" w:sz="0" w:space="0" w:color="auto"/>
            <w:right w:val="none" w:sz="0" w:space="0" w:color="auto"/>
          </w:divBdr>
        </w:div>
        <w:div w:id="1205678740">
          <w:marLeft w:val="480"/>
          <w:marRight w:val="0"/>
          <w:marTop w:val="0"/>
          <w:marBottom w:val="0"/>
          <w:divBdr>
            <w:top w:val="none" w:sz="0" w:space="0" w:color="auto"/>
            <w:left w:val="none" w:sz="0" w:space="0" w:color="auto"/>
            <w:bottom w:val="none" w:sz="0" w:space="0" w:color="auto"/>
            <w:right w:val="none" w:sz="0" w:space="0" w:color="auto"/>
          </w:divBdr>
        </w:div>
        <w:div w:id="6906486">
          <w:marLeft w:val="480"/>
          <w:marRight w:val="0"/>
          <w:marTop w:val="0"/>
          <w:marBottom w:val="0"/>
          <w:divBdr>
            <w:top w:val="none" w:sz="0" w:space="0" w:color="auto"/>
            <w:left w:val="none" w:sz="0" w:space="0" w:color="auto"/>
            <w:bottom w:val="none" w:sz="0" w:space="0" w:color="auto"/>
            <w:right w:val="none" w:sz="0" w:space="0" w:color="auto"/>
          </w:divBdr>
        </w:div>
        <w:div w:id="1928732035">
          <w:marLeft w:val="480"/>
          <w:marRight w:val="0"/>
          <w:marTop w:val="0"/>
          <w:marBottom w:val="0"/>
          <w:divBdr>
            <w:top w:val="none" w:sz="0" w:space="0" w:color="auto"/>
            <w:left w:val="none" w:sz="0" w:space="0" w:color="auto"/>
            <w:bottom w:val="none" w:sz="0" w:space="0" w:color="auto"/>
            <w:right w:val="none" w:sz="0" w:space="0" w:color="auto"/>
          </w:divBdr>
        </w:div>
        <w:div w:id="976842052">
          <w:marLeft w:val="480"/>
          <w:marRight w:val="0"/>
          <w:marTop w:val="0"/>
          <w:marBottom w:val="0"/>
          <w:divBdr>
            <w:top w:val="none" w:sz="0" w:space="0" w:color="auto"/>
            <w:left w:val="none" w:sz="0" w:space="0" w:color="auto"/>
            <w:bottom w:val="none" w:sz="0" w:space="0" w:color="auto"/>
            <w:right w:val="none" w:sz="0" w:space="0" w:color="auto"/>
          </w:divBdr>
        </w:div>
        <w:div w:id="1876843297">
          <w:marLeft w:val="480"/>
          <w:marRight w:val="0"/>
          <w:marTop w:val="0"/>
          <w:marBottom w:val="0"/>
          <w:divBdr>
            <w:top w:val="none" w:sz="0" w:space="0" w:color="auto"/>
            <w:left w:val="none" w:sz="0" w:space="0" w:color="auto"/>
            <w:bottom w:val="none" w:sz="0" w:space="0" w:color="auto"/>
            <w:right w:val="none" w:sz="0" w:space="0" w:color="auto"/>
          </w:divBdr>
        </w:div>
        <w:div w:id="526719510">
          <w:marLeft w:val="480"/>
          <w:marRight w:val="0"/>
          <w:marTop w:val="0"/>
          <w:marBottom w:val="0"/>
          <w:divBdr>
            <w:top w:val="none" w:sz="0" w:space="0" w:color="auto"/>
            <w:left w:val="none" w:sz="0" w:space="0" w:color="auto"/>
            <w:bottom w:val="none" w:sz="0" w:space="0" w:color="auto"/>
            <w:right w:val="none" w:sz="0" w:space="0" w:color="auto"/>
          </w:divBdr>
        </w:div>
        <w:div w:id="1231698314">
          <w:marLeft w:val="480"/>
          <w:marRight w:val="0"/>
          <w:marTop w:val="0"/>
          <w:marBottom w:val="0"/>
          <w:divBdr>
            <w:top w:val="none" w:sz="0" w:space="0" w:color="auto"/>
            <w:left w:val="none" w:sz="0" w:space="0" w:color="auto"/>
            <w:bottom w:val="none" w:sz="0" w:space="0" w:color="auto"/>
            <w:right w:val="none" w:sz="0" w:space="0" w:color="auto"/>
          </w:divBdr>
        </w:div>
        <w:div w:id="192502017">
          <w:marLeft w:val="480"/>
          <w:marRight w:val="0"/>
          <w:marTop w:val="0"/>
          <w:marBottom w:val="0"/>
          <w:divBdr>
            <w:top w:val="none" w:sz="0" w:space="0" w:color="auto"/>
            <w:left w:val="none" w:sz="0" w:space="0" w:color="auto"/>
            <w:bottom w:val="none" w:sz="0" w:space="0" w:color="auto"/>
            <w:right w:val="none" w:sz="0" w:space="0" w:color="auto"/>
          </w:divBdr>
        </w:div>
        <w:div w:id="197283636">
          <w:marLeft w:val="480"/>
          <w:marRight w:val="0"/>
          <w:marTop w:val="0"/>
          <w:marBottom w:val="0"/>
          <w:divBdr>
            <w:top w:val="none" w:sz="0" w:space="0" w:color="auto"/>
            <w:left w:val="none" w:sz="0" w:space="0" w:color="auto"/>
            <w:bottom w:val="none" w:sz="0" w:space="0" w:color="auto"/>
            <w:right w:val="none" w:sz="0" w:space="0" w:color="auto"/>
          </w:divBdr>
        </w:div>
        <w:div w:id="783959944">
          <w:marLeft w:val="480"/>
          <w:marRight w:val="0"/>
          <w:marTop w:val="0"/>
          <w:marBottom w:val="0"/>
          <w:divBdr>
            <w:top w:val="none" w:sz="0" w:space="0" w:color="auto"/>
            <w:left w:val="none" w:sz="0" w:space="0" w:color="auto"/>
            <w:bottom w:val="none" w:sz="0" w:space="0" w:color="auto"/>
            <w:right w:val="none" w:sz="0" w:space="0" w:color="auto"/>
          </w:divBdr>
        </w:div>
        <w:div w:id="1492407087">
          <w:marLeft w:val="480"/>
          <w:marRight w:val="0"/>
          <w:marTop w:val="0"/>
          <w:marBottom w:val="0"/>
          <w:divBdr>
            <w:top w:val="none" w:sz="0" w:space="0" w:color="auto"/>
            <w:left w:val="none" w:sz="0" w:space="0" w:color="auto"/>
            <w:bottom w:val="none" w:sz="0" w:space="0" w:color="auto"/>
            <w:right w:val="none" w:sz="0" w:space="0" w:color="auto"/>
          </w:divBdr>
        </w:div>
        <w:div w:id="1450323565">
          <w:marLeft w:val="480"/>
          <w:marRight w:val="0"/>
          <w:marTop w:val="0"/>
          <w:marBottom w:val="0"/>
          <w:divBdr>
            <w:top w:val="none" w:sz="0" w:space="0" w:color="auto"/>
            <w:left w:val="none" w:sz="0" w:space="0" w:color="auto"/>
            <w:bottom w:val="none" w:sz="0" w:space="0" w:color="auto"/>
            <w:right w:val="none" w:sz="0" w:space="0" w:color="auto"/>
          </w:divBdr>
        </w:div>
        <w:div w:id="494222841">
          <w:marLeft w:val="480"/>
          <w:marRight w:val="0"/>
          <w:marTop w:val="0"/>
          <w:marBottom w:val="0"/>
          <w:divBdr>
            <w:top w:val="none" w:sz="0" w:space="0" w:color="auto"/>
            <w:left w:val="none" w:sz="0" w:space="0" w:color="auto"/>
            <w:bottom w:val="none" w:sz="0" w:space="0" w:color="auto"/>
            <w:right w:val="none" w:sz="0" w:space="0" w:color="auto"/>
          </w:divBdr>
        </w:div>
        <w:div w:id="405959208">
          <w:marLeft w:val="480"/>
          <w:marRight w:val="0"/>
          <w:marTop w:val="0"/>
          <w:marBottom w:val="0"/>
          <w:divBdr>
            <w:top w:val="none" w:sz="0" w:space="0" w:color="auto"/>
            <w:left w:val="none" w:sz="0" w:space="0" w:color="auto"/>
            <w:bottom w:val="none" w:sz="0" w:space="0" w:color="auto"/>
            <w:right w:val="none" w:sz="0" w:space="0" w:color="auto"/>
          </w:divBdr>
        </w:div>
        <w:div w:id="408385757">
          <w:marLeft w:val="480"/>
          <w:marRight w:val="0"/>
          <w:marTop w:val="0"/>
          <w:marBottom w:val="0"/>
          <w:divBdr>
            <w:top w:val="none" w:sz="0" w:space="0" w:color="auto"/>
            <w:left w:val="none" w:sz="0" w:space="0" w:color="auto"/>
            <w:bottom w:val="none" w:sz="0" w:space="0" w:color="auto"/>
            <w:right w:val="none" w:sz="0" w:space="0" w:color="auto"/>
          </w:divBdr>
        </w:div>
        <w:div w:id="1946887148">
          <w:marLeft w:val="480"/>
          <w:marRight w:val="0"/>
          <w:marTop w:val="0"/>
          <w:marBottom w:val="0"/>
          <w:divBdr>
            <w:top w:val="none" w:sz="0" w:space="0" w:color="auto"/>
            <w:left w:val="none" w:sz="0" w:space="0" w:color="auto"/>
            <w:bottom w:val="none" w:sz="0" w:space="0" w:color="auto"/>
            <w:right w:val="none" w:sz="0" w:space="0" w:color="auto"/>
          </w:divBdr>
        </w:div>
        <w:div w:id="763915325">
          <w:marLeft w:val="480"/>
          <w:marRight w:val="0"/>
          <w:marTop w:val="0"/>
          <w:marBottom w:val="0"/>
          <w:divBdr>
            <w:top w:val="none" w:sz="0" w:space="0" w:color="auto"/>
            <w:left w:val="none" w:sz="0" w:space="0" w:color="auto"/>
            <w:bottom w:val="none" w:sz="0" w:space="0" w:color="auto"/>
            <w:right w:val="none" w:sz="0" w:space="0" w:color="auto"/>
          </w:divBdr>
        </w:div>
        <w:div w:id="233200296">
          <w:marLeft w:val="480"/>
          <w:marRight w:val="0"/>
          <w:marTop w:val="0"/>
          <w:marBottom w:val="0"/>
          <w:divBdr>
            <w:top w:val="none" w:sz="0" w:space="0" w:color="auto"/>
            <w:left w:val="none" w:sz="0" w:space="0" w:color="auto"/>
            <w:bottom w:val="none" w:sz="0" w:space="0" w:color="auto"/>
            <w:right w:val="none" w:sz="0" w:space="0" w:color="auto"/>
          </w:divBdr>
        </w:div>
        <w:div w:id="238176765">
          <w:marLeft w:val="480"/>
          <w:marRight w:val="0"/>
          <w:marTop w:val="0"/>
          <w:marBottom w:val="0"/>
          <w:divBdr>
            <w:top w:val="none" w:sz="0" w:space="0" w:color="auto"/>
            <w:left w:val="none" w:sz="0" w:space="0" w:color="auto"/>
            <w:bottom w:val="none" w:sz="0" w:space="0" w:color="auto"/>
            <w:right w:val="none" w:sz="0" w:space="0" w:color="auto"/>
          </w:divBdr>
        </w:div>
        <w:div w:id="252976403">
          <w:marLeft w:val="480"/>
          <w:marRight w:val="0"/>
          <w:marTop w:val="0"/>
          <w:marBottom w:val="0"/>
          <w:divBdr>
            <w:top w:val="none" w:sz="0" w:space="0" w:color="auto"/>
            <w:left w:val="none" w:sz="0" w:space="0" w:color="auto"/>
            <w:bottom w:val="none" w:sz="0" w:space="0" w:color="auto"/>
            <w:right w:val="none" w:sz="0" w:space="0" w:color="auto"/>
          </w:divBdr>
        </w:div>
        <w:div w:id="1758481442">
          <w:marLeft w:val="480"/>
          <w:marRight w:val="0"/>
          <w:marTop w:val="0"/>
          <w:marBottom w:val="0"/>
          <w:divBdr>
            <w:top w:val="none" w:sz="0" w:space="0" w:color="auto"/>
            <w:left w:val="none" w:sz="0" w:space="0" w:color="auto"/>
            <w:bottom w:val="none" w:sz="0" w:space="0" w:color="auto"/>
            <w:right w:val="none" w:sz="0" w:space="0" w:color="auto"/>
          </w:divBdr>
        </w:div>
        <w:div w:id="1622884255">
          <w:marLeft w:val="480"/>
          <w:marRight w:val="0"/>
          <w:marTop w:val="0"/>
          <w:marBottom w:val="0"/>
          <w:divBdr>
            <w:top w:val="none" w:sz="0" w:space="0" w:color="auto"/>
            <w:left w:val="none" w:sz="0" w:space="0" w:color="auto"/>
            <w:bottom w:val="none" w:sz="0" w:space="0" w:color="auto"/>
            <w:right w:val="none" w:sz="0" w:space="0" w:color="auto"/>
          </w:divBdr>
        </w:div>
        <w:div w:id="1632898663">
          <w:marLeft w:val="480"/>
          <w:marRight w:val="0"/>
          <w:marTop w:val="0"/>
          <w:marBottom w:val="0"/>
          <w:divBdr>
            <w:top w:val="none" w:sz="0" w:space="0" w:color="auto"/>
            <w:left w:val="none" w:sz="0" w:space="0" w:color="auto"/>
            <w:bottom w:val="none" w:sz="0" w:space="0" w:color="auto"/>
            <w:right w:val="none" w:sz="0" w:space="0" w:color="auto"/>
          </w:divBdr>
        </w:div>
        <w:div w:id="159974874">
          <w:marLeft w:val="480"/>
          <w:marRight w:val="0"/>
          <w:marTop w:val="0"/>
          <w:marBottom w:val="0"/>
          <w:divBdr>
            <w:top w:val="none" w:sz="0" w:space="0" w:color="auto"/>
            <w:left w:val="none" w:sz="0" w:space="0" w:color="auto"/>
            <w:bottom w:val="none" w:sz="0" w:space="0" w:color="auto"/>
            <w:right w:val="none" w:sz="0" w:space="0" w:color="auto"/>
          </w:divBdr>
        </w:div>
        <w:div w:id="2026010297">
          <w:marLeft w:val="480"/>
          <w:marRight w:val="0"/>
          <w:marTop w:val="0"/>
          <w:marBottom w:val="0"/>
          <w:divBdr>
            <w:top w:val="none" w:sz="0" w:space="0" w:color="auto"/>
            <w:left w:val="none" w:sz="0" w:space="0" w:color="auto"/>
            <w:bottom w:val="none" w:sz="0" w:space="0" w:color="auto"/>
            <w:right w:val="none" w:sz="0" w:space="0" w:color="auto"/>
          </w:divBdr>
        </w:div>
        <w:div w:id="951279248">
          <w:marLeft w:val="480"/>
          <w:marRight w:val="0"/>
          <w:marTop w:val="0"/>
          <w:marBottom w:val="0"/>
          <w:divBdr>
            <w:top w:val="none" w:sz="0" w:space="0" w:color="auto"/>
            <w:left w:val="none" w:sz="0" w:space="0" w:color="auto"/>
            <w:bottom w:val="none" w:sz="0" w:space="0" w:color="auto"/>
            <w:right w:val="none" w:sz="0" w:space="0" w:color="auto"/>
          </w:divBdr>
        </w:div>
        <w:div w:id="1654330596">
          <w:marLeft w:val="480"/>
          <w:marRight w:val="0"/>
          <w:marTop w:val="0"/>
          <w:marBottom w:val="0"/>
          <w:divBdr>
            <w:top w:val="none" w:sz="0" w:space="0" w:color="auto"/>
            <w:left w:val="none" w:sz="0" w:space="0" w:color="auto"/>
            <w:bottom w:val="none" w:sz="0" w:space="0" w:color="auto"/>
            <w:right w:val="none" w:sz="0" w:space="0" w:color="auto"/>
          </w:divBdr>
        </w:div>
        <w:div w:id="117574376">
          <w:marLeft w:val="480"/>
          <w:marRight w:val="0"/>
          <w:marTop w:val="0"/>
          <w:marBottom w:val="0"/>
          <w:divBdr>
            <w:top w:val="none" w:sz="0" w:space="0" w:color="auto"/>
            <w:left w:val="none" w:sz="0" w:space="0" w:color="auto"/>
            <w:bottom w:val="none" w:sz="0" w:space="0" w:color="auto"/>
            <w:right w:val="none" w:sz="0" w:space="0" w:color="auto"/>
          </w:divBdr>
        </w:div>
        <w:div w:id="28066640">
          <w:marLeft w:val="480"/>
          <w:marRight w:val="0"/>
          <w:marTop w:val="0"/>
          <w:marBottom w:val="0"/>
          <w:divBdr>
            <w:top w:val="none" w:sz="0" w:space="0" w:color="auto"/>
            <w:left w:val="none" w:sz="0" w:space="0" w:color="auto"/>
            <w:bottom w:val="none" w:sz="0" w:space="0" w:color="auto"/>
            <w:right w:val="none" w:sz="0" w:space="0" w:color="auto"/>
          </w:divBdr>
        </w:div>
        <w:div w:id="1774864136">
          <w:marLeft w:val="480"/>
          <w:marRight w:val="0"/>
          <w:marTop w:val="0"/>
          <w:marBottom w:val="0"/>
          <w:divBdr>
            <w:top w:val="none" w:sz="0" w:space="0" w:color="auto"/>
            <w:left w:val="none" w:sz="0" w:space="0" w:color="auto"/>
            <w:bottom w:val="none" w:sz="0" w:space="0" w:color="auto"/>
            <w:right w:val="none" w:sz="0" w:space="0" w:color="auto"/>
          </w:divBdr>
        </w:div>
        <w:div w:id="198667410">
          <w:marLeft w:val="480"/>
          <w:marRight w:val="0"/>
          <w:marTop w:val="0"/>
          <w:marBottom w:val="0"/>
          <w:divBdr>
            <w:top w:val="none" w:sz="0" w:space="0" w:color="auto"/>
            <w:left w:val="none" w:sz="0" w:space="0" w:color="auto"/>
            <w:bottom w:val="none" w:sz="0" w:space="0" w:color="auto"/>
            <w:right w:val="none" w:sz="0" w:space="0" w:color="auto"/>
          </w:divBdr>
        </w:div>
        <w:div w:id="1305699765">
          <w:marLeft w:val="480"/>
          <w:marRight w:val="0"/>
          <w:marTop w:val="0"/>
          <w:marBottom w:val="0"/>
          <w:divBdr>
            <w:top w:val="none" w:sz="0" w:space="0" w:color="auto"/>
            <w:left w:val="none" w:sz="0" w:space="0" w:color="auto"/>
            <w:bottom w:val="none" w:sz="0" w:space="0" w:color="auto"/>
            <w:right w:val="none" w:sz="0" w:space="0" w:color="auto"/>
          </w:divBdr>
        </w:div>
        <w:div w:id="1731727537">
          <w:marLeft w:val="480"/>
          <w:marRight w:val="0"/>
          <w:marTop w:val="0"/>
          <w:marBottom w:val="0"/>
          <w:divBdr>
            <w:top w:val="none" w:sz="0" w:space="0" w:color="auto"/>
            <w:left w:val="none" w:sz="0" w:space="0" w:color="auto"/>
            <w:bottom w:val="none" w:sz="0" w:space="0" w:color="auto"/>
            <w:right w:val="none" w:sz="0" w:space="0" w:color="auto"/>
          </w:divBdr>
        </w:div>
        <w:div w:id="1472674901">
          <w:marLeft w:val="480"/>
          <w:marRight w:val="0"/>
          <w:marTop w:val="0"/>
          <w:marBottom w:val="0"/>
          <w:divBdr>
            <w:top w:val="none" w:sz="0" w:space="0" w:color="auto"/>
            <w:left w:val="none" w:sz="0" w:space="0" w:color="auto"/>
            <w:bottom w:val="none" w:sz="0" w:space="0" w:color="auto"/>
            <w:right w:val="none" w:sz="0" w:space="0" w:color="auto"/>
          </w:divBdr>
        </w:div>
        <w:div w:id="757365933">
          <w:marLeft w:val="480"/>
          <w:marRight w:val="0"/>
          <w:marTop w:val="0"/>
          <w:marBottom w:val="0"/>
          <w:divBdr>
            <w:top w:val="none" w:sz="0" w:space="0" w:color="auto"/>
            <w:left w:val="none" w:sz="0" w:space="0" w:color="auto"/>
            <w:bottom w:val="none" w:sz="0" w:space="0" w:color="auto"/>
            <w:right w:val="none" w:sz="0" w:space="0" w:color="auto"/>
          </w:divBdr>
        </w:div>
        <w:div w:id="811093807">
          <w:marLeft w:val="480"/>
          <w:marRight w:val="0"/>
          <w:marTop w:val="0"/>
          <w:marBottom w:val="0"/>
          <w:divBdr>
            <w:top w:val="none" w:sz="0" w:space="0" w:color="auto"/>
            <w:left w:val="none" w:sz="0" w:space="0" w:color="auto"/>
            <w:bottom w:val="none" w:sz="0" w:space="0" w:color="auto"/>
            <w:right w:val="none" w:sz="0" w:space="0" w:color="auto"/>
          </w:divBdr>
        </w:div>
        <w:div w:id="1741555213">
          <w:marLeft w:val="480"/>
          <w:marRight w:val="0"/>
          <w:marTop w:val="0"/>
          <w:marBottom w:val="0"/>
          <w:divBdr>
            <w:top w:val="none" w:sz="0" w:space="0" w:color="auto"/>
            <w:left w:val="none" w:sz="0" w:space="0" w:color="auto"/>
            <w:bottom w:val="none" w:sz="0" w:space="0" w:color="auto"/>
            <w:right w:val="none" w:sz="0" w:space="0" w:color="auto"/>
          </w:divBdr>
        </w:div>
        <w:div w:id="974068750">
          <w:marLeft w:val="480"/>
          <w:marRight w:val="0"/>
          <w:marTop w:val="0"/>
          <w:marBottom w:val="0"/>
          <w:divBdr>
            <w:top w:val="none" w:sz="0" w:space="0" w:color="auto"/>
            <w:left w:val="none" w:sz="0" w:space="0" w:color="auto"/>
            <w:bottom w:val="none" w:sz="0" w:space="0" w:color="auto"/>
            <w:right w:val="none" w:sz="0" w:space="0" w:color="auto"/>
          </w:divBdr>
        </w:div>
        <w:div w:id="1651669531">
          <w:marLeft w:val="480"/>
          <w:marRight w:val="0"/>
          <w:marTop w:val="0"/>
          <w:marBottom w:val="0"/>
          <w:divBdr>
            <w:top w:val="none" w:sz="0" w:space="0" w:color="auto"/>
            <w:left w:val="none" w:sz="0" w:space="0" w:color="auto"/>
            <w:bottom w:val="none" w:sz="0" w:space="0" w:color="auto"/>
            <w:right w:val="none" w:sz="0" w:space="0" w:color="auto"/>
          </w:divBdr>
        </w:div>
        <w:div w:id="2047749936">
          <w:marLeft w:val="480"/>
          <w:marRight w:val="0"/>
          <w:marTop w:val="0"/>
          <w:marBottom w:val="0"/>
          <w:divBdr>
            <w:top w:val="none" w:sz="0" w:space="0" w:color="auto"/>
            <w:left w:val="none" w:sz="0" w:space="0" w:color="auto"/>
            <w:bottom w:val="none" w:sz="0" w:space="0" w:color="auto"/>
            <w:right w:val="none" w:sz="0" w:space="0" w:color="auto"/>
          </w:divBdr>
        </w:div>
        <w:div w:id="1593204170">
          <w:marLeft w:val="480"/>
          <w:marRight w:val="0"/>
          <w:marTop w:val="0"/>
          <w:marBottom w:val="0"/>
          <w:divBdr>
            <w:top w:val="none" w:sz="0" w:space="0" w:color="auto"/>
            <w:left w:val="none" w:sz="0" w:space="0" w:color="auto"/>
            <w:bottom w:val="none" w:sz="0" w:space="0" w:color="auto"/>
            <w:right w:val="none" w:sz="0" w:space="0" w:color="auto"/>
          </w:divBdr>
        </w:div>
        <w:div w:id="547840211">
          <w:marLeft w:val="480"/>
          <w:marRight w:val="0"/>
          <w:marTop w:val="0"/>
          <w:marBottom w:val="0"/>
          <w:divBdr>
            <w:top w:val="none" w:sz="0" w:space="0" w:color="auto"/>
            <w:left w:val="none" w:sz="0" w:space="0" w:color="auto"/>
            <w:bottom w:val="none" w:sz="0" w:space="0" w:color="auto"/>
            <w:right w:val="none" w:sz="0" w:space="0" w:color="auto"/>
          </w:divBdr>
        </w:div>
        <w:div w:id="431783506">
          <w:marLeft w:val="480"/>
          <w:marRight w:val="0"/>
          <w:marTop w:val="0"/>
          <w:marBottom w:val="0"/>
          <w:divBdr>
            <w:top w:val="none" w:sz="0" w:space="0" w:color="auto"/>
            <w:left w:val="none" w:sz="0" w:space="0" w:color="auto"/>
            <w:bottom w:val="none" w:sz="0" w:space="0" w:color="auto"/>
            <w:right w:val="none" w:sz="0" w:space="0" w:color="auto"/>
          </w:divBdr>
        </w:div>
        <w:div w:id="1218324172">
          <w:marLeft w:val="480"/>
          <w:marRight w:val="0"/>
          <w:marTop w:val="0"/>
          <w:marBottom w:val="0"/>
          <w:divBdr>
            <w:top w:val="none" w:sz="0" w:space="0" w:color="auto"/>
            <w:left w:val="none" w:sz="0" w:space="0" w:color="auto"/>
            <w:bottom w:val="none" w:sz="0" w:space="0" w:color="auto"/>
            <w:right w:val="none" w:sz="0" w:space="0" w:color="auto"/>
          </w:divBdr>
        </w:div>
        <w:div w:id="19012795">
          <w:marLeft w:val="480"/>
          <w:marRight w:val="0"/>
          <w:marTop w:val="0"/>
          <w:marBottom w:val="0"/>
          <w:divBdr>
            <w:top w:val="none" w:sz="0" w:space="0" w:color="auto"/>
            <w:left w:val="none" w:sz="0" w:space="0" w:color="auto"/>
            <w:bottom w:val="none" w:sz="0" w:space="0" w:color="auto"/>
            <w:right w:val="none" w:sz="0" w:space="0" w:color="auto"/>
          </w:divBdr>
        </w:div>
        <w:div w:id="896668970">
          <w:marLeft w:val="480"/>
          <w:marRight w:val="0"/>
          <w:marTop w:val="0"/>
          <w:marBottom w:val="0"/>
          <w:divBdr>
            <w:top w:val="none" w:sz="0" w:space="0" w:color="auto"/>
            <w:left w:val="none" w:sz="0" w:space="0" w:color="auto"/>
            <w:bottom w:val="none" w:sz="0" w:space="0" w:color="auto"/>
            <w:right w:val="none" w:sz="0" w:space="0" w:color="auto"/>
          </w:divBdr>
        </w:div>
        <w:div w:id="138378750">
          <w:marLeft w:val="480"/>
          <w:marRight w:val="0"/>
          <w:marTop w:val="0"/>
          <w:marBottom w:val="0"/>
          <w:divBdr>
            <w:top w:val="none" w:sz="0" w:space="0" w:color="auto"/>
            <w:left w:val="none" w:sz="0" w:space="0" w:color="auto"/>
            <w:bottom w:val="none" w:sz="0" w:space="0" w:color="auto"/>
            <w:right w:val="none" w:sz="0" w:space="0" w:color="auto"/>
          </w:divBdr>
        </w:div>
        <w:div w:id="531845935">
          <w:marLeft w:val="480"/>
          <w:marRight w:val="0"/>
          <w:marTop w:val="0"/>
          <w:marBottom w:val="0"/>
          <w:divBdr>
            <w:top w:val="none" w:sz="0" w:space="0" w:color="auto"/>
            <w:left w:val="none" w:sz="0" w:space="0" w:color="auto"/>
            <w:bottom w:val="none" w:sz="0" w:space="0" w:color="auto"/>
            <w:right w:val="none" w:sz="0" w:space="0" w:color="auto"/>
          </w:divBdr>
        </w:div>
        <w:div w:id="1361929155">
          <w:marLeft w:val="480"/>
          <w:marRight w:val="0"/>
          <w:marTop w:val="0"/>
          <w:marBottom w:val="0"/>
          <w:divBdr>
            <w:top w:val="none" w:sz="0" w:space="0" w:color="auto"/>
            <w:left w:val="none" w:sz="0" w:space="0" w:color="auto"/>
            <w:bottom w:val="none" w:sz="0" w:space="0" w:color="auto"/>
            <w:right w:val="none" w:sz="0" w:space="0" w:color="auto"/>
          </w:divBdr>
        </w:div>
        <w:div w:id="1294825206">
          <w:marLeft w:val="480"/>
          <w:marRight w:val="0"/>
          <w:marTop w:val="0"/>
          <w:marBottom w:val="0"/>
          <w:divBdr>
            <w:top w:val="none" w:sz="0" w:space="0" w:color="auto"/>
            <w:left w:val="none" w:sz="0" w:space="0" w:color="auto"/>
            <w:bottom w:val="none" w:sz="0" w:space="0" w:color="auto"/>
            <w:right w:val="none" w:sz="0" w:space="0" w:color="auto"/>
          </w:divBdr>
        </w:div>
        <w:div w:id="1858813442">
          <w:marLeft w:val="480"/>
          <w:marRight w:val="0"/>
          <w:marTop w:val="0"/>
          <w:marBottom w:val="0"/>
          <w:divBdr>
            <w:top w:val="none" w:sz="0" w:space="0" w:color="auto"/>
            <w:left w:val="none" w:sz="0" w:space="0" w:color="auto"/>
            <w:bottom w:val="none" w:sz="0" w:space="0" w:color="auto"/>
            <w:right w:val="none" w:sz="0" w:space="0" w:color="auto"/>
          </w:divBdr>
        </w:div>
        <w:div w:id="1580291136">
          <w:marLeft w:val="480"/>
          <w:marRight w:val="0"/>
          <w:marTop w:val="0"/>
          <w:marBottom w:val="0"/>
          <w:divBdr>
            <w:top w:val="none" w:sz="0" w:space="0" w:color="auto"/>
            <w:left w:val="none" w:sz="0" w:space="0" w:color="auto"/>
            <w:bottom w:val="none" w:sz="0" w:space="0" w:color="auto"/>
            <w:right w:val="none" w:sz="0" w:space="0" w:color="auto"/>
          </w:divBdr>
        </w:div>
        <w:div w:id="1015112006">
          <w:marLeft w:val="480"/>
          <w:marRight w:val="0"/>
          <w:marTop w:val="0"/>
          <w:marBottom w:val="0"/>
          <w:divBdr>
            <w:top w:val="none" w:sz="0" w:space="0" w:color="auto"/>
            <w:left w:val="none" w:sz="0" w:space="0" w:color="auto"/>
            <w:bottom w:val="none" w:sz="0" w:space="0" w:color="auto"/>
            <w:right w:val="none" w:sz="0" w:space="0" w:color="auto"/>
          </w:divBdr>
        </w:div>
        <w:div w:id="1628050198">
          <w:marLeft w:val="480"/>
          <w:marRight w:val="0"/>
          <w:marTop w:val="0"/>
          <w:marBottom w:val="0"/>
          <w:divBdr>
            <w:top w:val="none" w:sz="0" w:space="0" w:color="auto"/>
            <w:left w:val="none" w:sz="0" w:space="0" w:color="auto"/>
            <w:bottom w:val="none" w:sz="0" w:space="0" w:color="auto"/>
            <w:right w:val="none" w:sz="0" w:space="0" w:color="auto"/>
          </w:divBdr>
        </w:div>
        <w:div w:id="1129208912">
          <w:marLeft w:val="480"/>
          <w:marRight w:val="0"/>
          <w:marTop w:val="0"/>
          <w:marBottom w:val="0"/>
          <w:divBdr>
            <w:top w:val="none" w:sz="0" w:space="0" w:color="auto"/>
            <w:left w:val="none" w:sz="0" w:space="0" w:color="auto"/>
            <w:bottom w:val="none" w:sz="0" w:space="0" w:color="auto"/>
            <w:right w:val="none" w:sz="0" w:space="0" w:color="auto"/>
          </w:divBdr>
        </w:div>
        <w:div w:id="402290879">
          <w:marLeft w:val="480"/>
          <w:marRight w:val="0"/>
          <w:marTop w:val="0"/>
          <w:marBottom w:val="0"/>
          <w:divBdr>
            <w:top w:val="none" w:sz="0" w:space="0" w:color="auto"/>
            <w:left w:val="none" w:sz="0" w:space="0" w:color="auto"/>
            <w:bottom w:val="none" w:sz="0" w:space="0" w:color="auto"/>
            <w:right w:val="none" w:sz="0" w:space="0" w:color="auto"/>
          </w:divBdr>
        </w:div>
        <w:div w:id="1957324229">
          <w:marLeft w:val="480"/>
          <w:marRight w:val="0"/>
          <w:marTop w:val="0"/>
          <w:marBottom w:val="0"/>
          <w:divBdr>
            <w:top w:val="none" w:sz="0" w:space="0" w:color="auto"/>
            <w:left w:val="none" w:sz="0" w:space="0" w:color="auto"/>
            <w:bottom w:val="none" w:sz="0" w:space="0" w:color="auto"/>
            <w:right w:val="none" w:sz="0" w:space="0" w:color="auto"/>
          </w:divBdr>
        </w:div>
        <w:div w:id="1800025951">
          <w:marLeft w:val="480"/>
          <w:marRight w:val="0"/>
          <w:marTop w:val="0"/>
          <w:marBottom w:val="0"/>
          <w:divBdr>
            <w:top w:val="none" w:sz="0" w:space="0" w:color="auto"/>
            <w:left w:val="none" w:sz="0" w:space="0" w:color="auto"/>
            <w:bottom w:val="none" w:sz="0" w:space="0" w:color="auto"/>
            <w:right w:val="none" w:sz="0" w:space="0" w:color="auto"/>
          </w:divBdr>
        </w:div>
        <w:div w:id="1315835588">
          <w:marLeft w:val="480"/>
          <w:marRight w:val="0"/>
          <w:marTop w:val="0"/>
          <w:marBottom w:val="0"/>
          <w:divBdr>
            <w:top w:val="none" w:sz="0" w:space="0" w:color="auto"/>
            <w:left w:val="none" w:sz="0" w:space="0" w:color="auto"/>
            <w:bottom w:val="none" w:sz="0" w:space="0" w:color="auto"/>
            <w:right w:val="none" w:sz="0" w:space="0" w:color="auto"/>
          </w:divBdr>
        </w:div>
        <w:div w:id="1903560883">
          <w:marLeft w:val="480"/>
          <w:marRight w:val="0"/>
          <w:marTop w:val="0"/>
          <w:marBottom w:val="0"/>
          <w:divBdr>
            <w:top w:val="none" w:sz="0" w:space="0" w:color="auto"/>
            <w:left w:val="none" w:sz="0" w:space="0" w:color="auto"/>
            <w:bottom w:val="none" w:sz="0" w:space="0" w:color="auto"/>
            <w:right w:val="none" w:sz="0" w:space="0" w:color="auto"/>
          </w:divBdr>
        </w:div>
        <w:div w:id="893397057">
          <w:marLeft w:val="480"/>
          <w:marRight w:val="0"/>
          <w:marTop w:val="0"/>
          <w:marBottom w:val="0"/>
          <w:divBdr>
            <w:top w:val="none" w:sz="0" w:space="0" w:color="auto"/>
            <w:left w:val="none" w:sz="0" w:space="0" w:color="auto"/>
            <w:bottom w:val="none" w:sz="0" w:space="0" w:color="auto"/>
            <w:right w:val="none" w:sz="0" w:space="0" w:color="auto"/>
          </w:divBdr>
        </w:div>
        <w:div w:id="1618561349">
          <w:marLeft w:val="480"/>
          <w:marRight w:val="0"/>
          <w:marTop w:val="0"/>
          <w:marBottom w:val="0"/>
          <w:divBdr>
            <w:top w:val="none" w:sz="0" w:space="0" w:color="auto"/>
            <w:left w:val="none" w:sz="0" w:space="0" w:color="auto"/>
            <w:bottom w:val="none" w:sz="0" w:space="0" w:color="auto"/>
            <w:right w:val="none" w:sz="0" w:space="0" w:color="auto"/>
          </w:divBdr>
        </w:div>
      </w:divsChild>
    </w:div>
    <w:div w:id="139469132">
      <w:bodyDiv w:val="1"/>
      <w:marLeft w:val="0"/>
      <w:marRight w:val="0"/>
      <w:marTop w:val="0"/>
      <w:marBottom w:val="0"/>
      <w:divBdr>
        <w:top w:val="none" w:sz="0" w:space="0" w:color="auto"/>
        <w:left w:val="none" w:sz="0" w:space="0" w:color="auto"/>
        <w:bottom w:val="none" w:sz="0" w:space="0" w:color="auto"/>
        <w:right w:val="none" w:sz="0" w:space="0" w:color="auto"/>
      </w:divBdr>
    </w:div>
    <w:div w:id="139857233">
      <w:bodyDiv w:val="1"/>
      <w:marLeft w:val="0"/>
      <w:marRight w:val="0"/>
      <w:marTop w:val="0"/>
      <w:marBottom w:val="0"/>
      <w:divBdr>
        <w:top w:val="none" w:sz="0" w:space="0" w:color="auto"/>
        <w:left w:val="none" w:sz="0" w:space="0" w:color="auto"/>
        <w:bottom w:val="none" w:sz="0" w:space="0" w:color="auto"/>
        <w:right w:val="none" w:sz="0" w:space="0" w:color="auto"/>
      </w:divBdr>
    </w:div>
    <w:div w:id="140774514">
      <w:bodyDiv w:val="1"/>
      <w:marLeft w:val="0"/>
      <w:marRight w:val="0"/>
      <w:marTop w:val="0"/>
      <w:marBottom w:val="0"/>
      <w:divBdr>
        <w:top w:val="none" w:sz="0" w:space="0" w:color="auto"/>
        <w:left w:val="none" w:sz="0" w:space="0" w:color="auto"/>
        <w:bottom w:val="none" w:sz="0" w:space="0" w:color="auto"/>
        <w:right w:val="none" w:sz="0" w:space="0" w:color="auto"/>
      </w:divBdr>
    </w:div>
    <w:div w:id="141236052">
      <w:bodyDiv w:val="1"/>
      <w:marLeft w:val="0"/>
      <w:marRight w:val="0"/>
      <w:marTop w:val="0"/>
      <w:marBottom w:val="0"/>
      <w:divBdr>
        <w:top w:val="none" w:sz="0" w:space="0" w:color="auto"/>
        <w:left w:val="none" w:sz="0" w:space="0" w:color="auto"/>
        <w:bottom w:val="none" w:sz="0" w:space="0" w:color="auto"/>
        <w:right w:val="none" w:sz="0" w:space="0" w:color="auto"/>
      </w:divBdr>
    </w:div>
    <w:div w:id="141312771">
      <w:bodyDiv w:val="1"/>
      <w:marLeft w:val="0"/>
      <w:marRight w:val="0"/>
      <w:marTop w:val="0"/>
      <w:marBottom w:val="0"/>
      <w:divBdr>
        <w:top w:val="none" w:sz="0" w:space="0" w:color="auto"/>
        <w:left w:val="none" w:sz="0" w:space="0" w:color="auto"/>
        <w:bottom w:val="none" w:sz="0" w:space="0" w:color="auto"/>
        <w:right w:val="none" w:sz="0" w:space="0" w:color="auto"/>
      </w:divBdr>
    </w:div>
    <w:div w:id="141428786">
      <w:bodyDiv w:val="1"/>
      <w:marLeft w:val="0"/>
      <w:marRight w:val="0"/>
      <w:marTop w:val="0"/>
      <w:marBottom w:val="0"/>
      <w:divBdr>
        <w:top w:val="none" w:sz="0" w:space="0" w:color="auto"/>
        <w:left w:val="none" w:sz="0" w:space="0" w:color="auto"/>
        <w:bottom w:val="none" w:sz="0" w:space="0" w:color="auto"/>
        <w:right w:val="none" w:sz="0" w:space="0" w:color="auto"/>
      </w:divBdr>
    </w:div>
    <w:div w:id="142813332">
      <w:bodyDiv w:val="1"/>
      <w:marLeft w:val="0"/>
      <w:marRight w:val="0"/>
      <w:marTop w:val="0"/>
      <w:marBottom w:val="0"/>
      <w:divBdr>
        <w:top w:val="none" w:sz="0" w:space="0" w:color="auto"/>
        <w:left w:val="none" w:sz="0" w:space="0" w:color="auto"/>
        <w:bottom w:val="none" w:sz="0" w:space="0" w:color="auto"/>
        <w:right w:val="none" w:sz="0" w:space="0" w:color="auto"/>
      </w:divBdr>
    </w:div>
    <w:div w:id="142819568">
      <w:bodyDiv w:val="1"/>
      <w:marLeft w:val="0"/>
      <w:marRight w:val="0"/>
      <w:marTop w:val="0"/>
      <w:marBottom w:val="0"/>
      <w:divBdr>
        <w:top w:val="none" w:sz="0" w:space="0" w:color="auto"/>
        <w:left w:val="none" w:sz="0" w:space="0" w:color="auto"/>
        <w:bottom w:val="none" w:sz="0" w:space="0" w:color="auto"/>
        <w:right w:val="none" w:sz="0" w:space="0" w:color="auto"/>
      </w:divBdr>
    </w:div>
    <w:div w:id="151798334">
      <w:bodyDiv w:val="1"/>
      <w:marLeft w:val="0"/>
      <w:marRight w:val="0"/>
      <w:marTop w:val="0"/>
      <w:marBottom w:val="0"/>
      <w:divBdr>
        <w:top w:val="none" w:sz="0" w:space="0" w:color="auto"/>
        <w:left w:val="none" w:sz="0" w:space="0" w:color="auto"/>
        <w:bottom w:val="none" w:sz="0" w:space="0" w:color="auto"/>
        <w:right w:val="none" w:sz="0" w:space="0" w:color="auto"/>
      </w:divBdr>
    </w:div>
    <w:div w:id="154224307">
      <w:bodyDiv w:val="1"/>
      <w:marLeft w:val="0"/>
      <w:marRight w:val="0"/>
      <w:marTop w:val="0"/>
      <w:marBottom w:val="0"/>
      <w:divBdr>
        <w:top w:val="none" w:sz="0" w:space="0" w:color="auto"/>
        <w:left w:val="none" w:sz="0" w:space="0" w:color="auto"/>
        <w:bottom w:val="none" w:sz="0" w:space="0" w:color="auto"/>
        <w:right w:val="none" w:sz="0" w:space="0" w:color="auto"/>
      </w:divBdr>
    </w:div>
    <w:div w:id="154297367">
      <w:bodyDiv w:val="1"/>
      <w:marLeft w:val="0"/>
      <w:marRight w:val="0"/>
      <w:marTop w:val="0"/>
      <w:marBottom w:val="0"/>
      <w:divBdr>
        <w:top w:val="none" w:sz="0" w:space="0" w:color="auto"/>
        <w:left w:val="none" w:sz="0" w:space="0" w:color="auto"/>
        <w:bottom w:val="none" w:sz="0" w:space="0" w:color="auto"/>
        <w:right w:val="none" w:sz="0" w:space="0" w:color="auto"/>
      </w:divBdr>
      <w:divsChild>
        <w:div w:id="1081829502">
          <w:marLeft w:val="480"/>
          <w:marRight w:val="0"/>
          <w:marTop w:val="0"/>
          <w:marBottom w:val="0"/>
          <w:divBdr>
            <w:top w:val="none" w:sz="0" w:space="0" w:color="auto"/>
            <w:left w:val="none" w:sz="0" w:space="0" w:color="auto"/>
            <w:bottom w:val="none" w:sz="0" w:space="0" w:color="auto"/>
            <w:right w:val="none" w:sz="0" w:space="0" w:color="auto"/>
          </w:divBdr>
        </w:div>
        <w:div w:id="1147169860">
          <w:marLeft w:val="480"/>
          <w:marRight w:val="0"/>
          <w:marTop w:val="0"/>
          <w:marBottom w:val="0"/>
          <w:divBdr>
            <w:top w:val="none" w:sz="0" w:space="0" w:color="auto"/>
            <w:left w:val="none" w:sz="0" w:space="0" w:color="auto"/>
            <w:bottom w:val="none" w:sz="0" w:space="0" w:color="auto"/>
            <w:right w:val="none" w:sz="0" w:space="0" w:color="auto"/>
          </w:divBdr>
        </w:div>
        <w:div w:id="115612581">
          <w:marLeft w:val="480"/>
          <w:marRight w:val="0"/>
          <w:marTop w:val="0"/>
          <w:marBottom w:val="0"/>
          <w:divBdr>
            <w:top w:val="none" w:sz="0" w:space="0" w:color="auto"/>
            <w:left w:val="none" w:sz="0" w:space="0" w:color="auto"/>
            <w:bottom w:val="none" w:sz="0" w:space="0" w:color="auto"/>
            <w:right w:val="none" w:sz="0" w:space="0" w:color="auto"/>
          </w:divBdr>
        </w:div>
        <w:div w:id="294334989">
          <w:marLeft w:val="480"/>
          <w:marRight w:val="0"/>
          <w:marTop w:val="0"/>
          <w:marBottom w:val="0"/>
          <w:divBdr>
            <w:top w:val="none" w:sz="0" w:space="0" w:color="auto"/>
            <w:left w:val="none" w:sz="0" w:space="0" w:color="auto"/>
            <w:bottom w:val="none" w:sz="0" w:space="0" w:color="auto"/>
            <w:right w:val="none" w:sz="0" w:space="0" w:color="auto"/>
          </w:divBdr>
        </w:div>
        <w:div w:id="868952110">
          <w:marLeft w:val="480"/>
          <w:marRight w:val="0"/>
          <w:marTop w:val="0"/>
          <w:marBottom w:val="0"/>
          <w:divBdr>
            <w:top w:val="none" w:sz="0" w:space="0" w:color="auto"/>
            <w:left w:val="none" w:sz="0" w:space="0" w:color="auto"/>
            <w:bottom w:val="none" w:sz="0" w:space="0" w:color="auto"/>
            <w:right w:val="none" w:sz="0" w:space="0" w:color="auto"/>
          </w:divBdr>
        </w:div>
        <w:div w:id="1852990712">
          <w:marLeft w:val="480"/>
          <w:marRight w:val="0"/>
          <w:marTop w:val="0"/>
          <w:marBottom w:val="0"/>
          <w:divBdr>
            <w:top w:val="none" w:sz="0" w:space="0" w:color="auto"/>
            <w:left w:val="none" w:sz="0" w:space="0" w:color="auto"/>
            <w:bottom w:val="none" w:sz="0" w:space="0" w:color="auto"/>
            <w:right w:val="none" w:sz="0" w:space="0" w:color="auto"/>
          </w:divBdr>
        </w:div>
        <w:div w:id="326246361">
          <w:marLeft w:val="480"/>
          <w:marRight w:val="0"/>
          <w:marTop w:val="0"/>
          <w:marBottom w:val="0"/>
          <w:divBdr>
            <w:top w:val="none" w:sz="0" w:space="0" w:color="auto"/>
            <w:left w:val="none" w:sz="0" w:space="0" w:color="auto"/>
            <w:bottom w:val="none" w:sz="0" w:space="0" w:color="auto"/>
            <w:right w:val="none" w:sz="0" w:space="0" w:color="auto"/>
          </w:divBdr>
        </w:div>
        <w:div w:id="1635090395">
          <w:marLeft w:val="480"/>
          <w:marRight w:val="0"/>
          <w:marTop w:val="0"/>
          <w:marBottom w:val="0"/>
          <w:divBdr>
            <w:top w:val="none" w:sz="0" w:space="0" w:color="auto"/>
            <w:left w:val="none" w:sz="0" w:space="0" w:color="auto"/>
            <w:bottom w:val="none" w:sz="0" w:space="0" w:color="auto"/>
            <w:right w:val="none" w:sz="0" w:space="0" w:color="auto"/>
          </w:divBdr>
        </w:div>
        <w:div w:id="546911495">
          <w:marLeft w:val="480"/>
          <w:marRight w:val="0"/>
          <w:marTop w:val="0"/>
          <w:marBottom w:val="0"/>
          <w:divBdr>
            <w:top w:val="none" w:sz="0" w:space="0" w:color="auto"/>
            <w:left w:val="none" w:sz="0" w:space="0" w:color="auto"/>
            <w:bottom w:val="none" w:sz="0" w:space="0" w:color="auto"/>
            <w:right w:val="none" w:sz="0" w:space="0" w:color="auto"/>
          </w:divBdr>
        </w:div>
        <w:div w:id="1562905252">
          <w:marLeft w:val="480"/>
          <w:marRight w:val="0"/>
          <w:marTop w:val="0"/>
          <w:marBottom w:val="0"/>
          <w:divBdr>
            <w:top w:val="none" w:sz="0" w:space="0" w:color="auto"/>
            <w:left w:val="none" w:sz="0" w:space="0" w:color="auto"/>
            <w:bottom w:val="none" w:sz="0" w:space="0" w:color="auto"/>
            <w:right w:val="none" w:sz="0" w:space="0" w:color="auto"/>
          </w:divBdr>
        </w:div>
        <w:div w:id="1127359834">
          <w:marLeft w:val="480"/>
          <w:marRight w:val="0"/>
          <w:marTop w:val="0"/>
          <w:marBottom w:val="0"/>
          <w:divBdr>
            <w:top w:val="none" w:sz="0" w:space="0" w:color="auto"/>
            <w:left w:val="none" w:sz="0" w:space="0" w:color="auto"/>
            <w:bottom w:val="none" w:sz="0" w:space="0" w:color="auto"/>
            <w:right w:val="none" w:sz="0" w:space="0" w:color="auto"/>
          </w:divBdr>
        </w:div>
        <w:div w:id="14887217">
          <w:marLeft w:val="480"/>
          <w:marRight w:val="0"/>
          <w:marTop w:val="0"/>
          <w:marBottom w:val="0"/>
          <w:divBdr>
            <w:top w:val="none" w:sz="0" w:space="0" w:color="auto"/>
            <w:left w:val="none" w:sz="0" w:space="0" w:color="auto"/>
            <w:bottom w:val="none" w:sz="0" w:space="0" w:color="auto"/>
            <w:right w:val="none" w:sz="0" w:space="0" w:color="auto"/>
          </w:divBdr>
        </w:div>
        <w:div w:id="1155413822">
          <w:marLeft w:val="480"/>
          <w:marRight w:val="0"/>
          <w:marTop w:val="0"/>
          <w:marBottom w:val="0"/>
          <w:divBdr>
            <w:top w:val="none" w:sz="0" w:space="0" w:color="auto"/>
            <w:left w:val="none" w:sz="0" w:space="0" w:color="auto"/>
            <w:bottom w:val="none" w:sz="0" w:space="0" w:color="auto"/>
            <w:right w:val="none" w:sz="0" w:space="0" w:color="auto"/>
          </w:divBdr>
        </w:div>
        <w:div w:id="1472822023">
          <w:marLeft w:val="480"/>
          <w:marRight w:val="0"/>
          <w:marTop w:val="0"/>
          <w:marBottom w:val="0"/>
          <w:divBdr>
            <w:top w:val="none" w:sz="0" w:space="0" w:color="auto"/>
            <w:left w:val="none" w:sz="0" w:space="0" w:color="auto"/>
            <w:bottom w:val="none" w:sz="0" w:space="0" w:color="auto"/>
            <w:right w:val="none" w:sz="0" w:space="0" w:color="auto"/>
          </w:divBdr>
        </w:div>
        <w:div w:id="1465386486">
          <w:marLeft w:val="480"/>
          <w:marRight w:val="0"/>
          <w:marTop w:val="0"/>
          <w:marBottom w:val="0"/>
          <w:divBdr>
            <w:top w:val="none" w:sz="0" w:space="0" w:color="auto"/>
            <w:left w:val="none" w:sz="0" w:space="0" w:color="auto"/>
            <w:bottom w:val="none" w:sz="0" w:space="0" w:color="auto"/>
            <w:right w:val="none" w:sz="0" w:space="0" w:color="auto"/>
          </w:divBdr>
        </w:div>
        <w:div w:id="690959692">
          <w:marLeft w:val="480"/>
          <w:marRight w:val="0"/>
          <w:marTop w:val="0"/>
          <w:marBottom w:val="0"/>
          <w:divBdr>
            <w:top w:val="none" w:sz="0" w:space="0" w:color="auto"/>
            <w:left w:val="none" w:sz="0" w:space="0" w:color="auto"/>
            <w:bottom w:val="none" w:sz="0" w:space="0" w:color="auto"/>
            <w:right w:val="none" w:sz="0" w:space="0" w:color="auto"/>
          </w:divBdr>
        </w:div>
        <w:div w:id="909651548">
          <w:marLeft w:val="480"/>
          <w:marRight w:val="0"/>
          <w:marTop w:val="0"/>
          <w:marBottom w:val="0"/>
          <w:divBdr>
            <w:top w:val="none" w:sz="0" w:space="0" w:color="auto"/>
            <w:left w:val="none" w:sz="0" w:space="0" w:color="auto"/>
            <w:bottom w:val="none" w:sz="0" w:space="0" w:color="auto"/>
            <w:right w:val="none" w:sz="0" w:space="0" w:color="auto"/>
          </w:divBdr>
        </w:div>
        <w:div w:id="93597470">
          <w:marLeft w:val="480"/>
          <w:marRight w:val="0"/>
          <w:marTop w:val="0"/>
          <w:marBottom w:val="0"/>
          <w:divBdr>
            <w:top w:val="none" w:sz="0" w:space="0" w:color="auto"/>
            <w:left w:val="none" w:sz="0" w:space="0" w:color="auto"/>
            <w:bottom w:val="none" w:sz="0" w:space="0" w:color="auto"/>
            <w:right w:val="none" w:sz="0" w:space="0" w:color="auto"/>
          </w:divBdr>
        </w:div>
        <w:div w:id="515004900">
          <w:marLeft w:val="480"/>
          <w:marRight w:val="0"/>
          <w:marTop w:val="0"/>
          <w:marBottom w:val="0"/>
          <w:divBdr>
            <w:top w:val="none" w:sz="0" w:space="0" w:color="auto"/>
            <w:left w:val="none" w:sz="0" w:space="0" w:color="auto"/>
            <w:bottom w:val="none" w:sz="0" w:space="0" w:color="auto"/>
            <w:right w:val="none" w:sz="0" w:space="0" w:color="auto"/>
          </w:divBdr>
        </w:div>
        <w:div w:id="552155954">
          <w:marLeft w:val="480"/>
          <w:marRight w:val="0"/>
          <w:marTop w:val="0"/>
          <w:marBottom w:val="0"/>
          <w:divBdr>
            <w:top w:val="none" w:sz="0" w:space="0" w:color="auto"/>
            <w:left w:val="none" w:sz="0" w:space="0" w:color="auto"/>
            <w:bottom w:val="none" w:sz="0" w:space="0" w:color="auto"/>
            <w:right w:val="none" w:sz="0" w:space="0" w:color="auto"/>
          </w:divBdr>
        </w:div>
        <w:div w:id="30882450">
          <w:marLeft w:val="480"/>
          <w:marRight w:val="0"/>
          <w:marTop w:val="0"/>
          <w:marBottom w:val="0"/>
          <w:divBdr>
            <w:top w:val="none" w:sz="0" w:space="0" w:color="auto"/>
            <w:left w:val="none" w:sz="0" w:space="0" w:color="auto"/>
            <w:bottom w:val="none" w:sz="0" w:space="0" w:color="auto"/>
            <w:right w:val="none" w:sz="0" w:space="0" w:color="auto"/>
          </w:divBdr>
        </w:div>
        <w:div w:id="135801424">
          <w:marLeft w:val="480"/>
          <w:marRight w:val="0"/>
          <w:marTop w:val="0"/>
          <w:marBottom w:val="0"/>
          <w:divBdr>
            <w:top w:val="none" w:sz="0" w:space="0" w:color="auto"/>
            <w:left w:val="none" w:sz="0" w:space="0" w:color="auto"/>
            <w:bottom w:val="none" w:sz="0" w:space="0" w:color="auto"/>
            <w:right w:val="none" w:sz="0" w:space="0" w:color="auto"/>
          </w:divBdr>
        </w:div>
        <w:div w:id="1560896192">
          <w:marLeft w:val="480"/>
          <w:marRight w:val="0"/>
          <w:marTop w:val="0"/>
          <w:marBottom w:val="0"/>
          <w:divBdr>
            <w:top w:val="none" w:sz="0" w:space="0" w:color="auto"/>
            <w:left w:val="none" w:sz="0" w:space="0" w:color="auto"/>
            <w:bottom w:val="none" w:sz="0" w:space="0" w:color="auto"/>
            <w:right w:val="none" w:sz="0" w:space="0" w:color="auto"/>
          </w:divBdr>
        </w:div>
        <w:div w:id="160123669">
          <w:marLeft w:val="480"/>
          <w:marRight w:val="0"/>
          <w:marTop w:val="0"/>
          <w:marBottom w:val="0"/>
          <w:divBdr>
            <w:top w:val="none" w:sz="0" w:space="0" w:color="auto"/>
            <w:left w:val="none" w:sz="0" w:space="0" w:color="auto"/>
            <w:bottom w:val="none" w:sz="0" w:space="0" w:color="auto"/>
            <w:right w:val="none" w:sz="0" w:space="0" w:color="auto"/>
          </w:divBdr>
        </w:div>
        <w:div w:id="2105179904">
          <w:marLeft w:val="480"/>
          <w:marRight w:val="0"/>
          <w:marTop w:val="0"/>
          <w:marBottom w:val="0"/>
          <w:divBdr>
            <w:top w:val="none" w:sz="0" w:space="0" w:color="auto"/>
            <w:left w:val="none" w:sz="0" w:space="0" w:color="auto"/>
            <w:bottom w:val="none" w:sz="0" w:space="0" w:color="auto"/>
            <w:right w:val="none" w:sz="0" w:space="0" w:color="auto"/>
          </w:divBdr>
        </w:div>
        <w:div w:id="1553497547">
          <w:marLeft w:val="480"/>
          <w:marRight w:val="0"/>
          <w:marTop w:val="0"/>
          <w:marBottom w:val="0"/>
          <w:divBdr>
            <w:top w:val="none" w:sz="0" w:space="0" w:color="auto"/>
            <w:left w:val="none" w:sz="0" w:space="0" w:color="auto"/>
            <w:bottom w:val="none" w:sz="0" w:space="0" w:color="auto"/>
            <w:right w:val="none" w:sz="0" w:space="0" w:color="auto"/>
          </w:divBdr>
        </w:div>
        <w:div w:id="2144346263">
          <w:marLeft w:val="480"/>
          <w:marRight w:val="0"/>
          <w:marTop w:val="0"/>
          <w:marBottom w:val="0"/>
          <w:divBdr>
            <w:top w:val="none" w:sz="0" w:space="0" w:color="auto"/>
            <w:left w:val="none" w:sz="0" w:space="0" w:color="auto"/>
            <w:bottom w:val="none" w:sz="0" w:space="0" w:color="auto"/>
            <w:right w:val="none" w:sz="0" w:space="0" w:color="auto"/>
          </w:divBdr>
        </w:div>
        <w:div w:id="1660422853">
          <w:marLeft w:val="480"/>
          <w:marRight w:val="0"/>
          <w:marTop w:val="0"/>
          <w:marBottom w:val="0"/>
          <w:divBdr>
            <w:top w:val="none" w:sz="0" w:space="0" w:color="auto"/>
            <w:left w:val="none" w:sz="0" w:space="0" w:color="auto"/>
            <w:bottom w:val="none" w:sz="0" w:space="0" w:color="auto"/>
            <w:right w:val="none" w:sz="0" w:space="0" w:color="auto"/>
          </w:divBdr>
        </w:div>
        <w:div w:id="1150174722">
          <w:marLeft w:val="480"/>
          <w:marRight w:val="0"/>
          <w:marTop w:val="0"/>
          <w:marBottom w:val="0"/>
          <w:divBdr>
            <w:top w:val="none" w:sz="0" w:space="0" w:color="auto"/>
            <w:left w:val="none" w:sz="0" w:space="0" w:color="auto"/>
            <w:bottom w:val="none" w:sz="0" w:space="0" w:color="auto"/>
            <w:right w:val="none" w:sz="0" w:space="0" w:color="auto"/>
          </w:divBdr>
        </w:div>
        <w:div w:id="1527795052">
          <w:marLeft w:val="480"/>
          <w:marRight w:val="0"/>
          <w:marTop w:val="0"/>
          <w:marBottom w:val="0"/>
          <w:divBdr>
            <w:top w:val="none" w:sz="0" w:space="0" w:color="auto"/>
            <w:left w:val="none" w:sz="0" w:space="0" w:color="auto"/>
            <w:bottom w:val="none" w:sz="0" w:space="0" w:color="auto"/>
            <w:right w:val="none" w:sz="0" w:space="0" w:color="auto"/>
          </w:divBdr>
        </w:div>
        <w:div w:id="1174951180">
          <w:marLeft w:val="480"/>
          <w:marRight w:val="0"/>
          <w:marTop w:val="0"/>
          <w:marBottom w:val="0"/>
          <w:divBdr>
            <w:top w:val="none" w:sz="0" w:space="0" w:color="auto"/>
            <w:left w:val="none" w:sz="0" w:space="0" w:color="auto"/>
            <w:bottom w:val="none" w:sz="0" w:space="0" w:color="auto"/>
            <w:right w:val="none" w:sz="0" w:space="0" w:color="auto"/>
          </w:divBdr>
        </w:div>
        <w:div w:id="1446072201">
          <w:marLeft w:val="480"/>
          <w:marRight w:val="0"/>
          <w:marTop w:val="0"/>
          <w:marBottom w:val="0"/>
          <w:divBdr>
            <w:top w:val="none" w:sz="0" w:space="0" w:color="auto"/>
            <w:left w:val="none" w:sz="0" w:space="0" w:color="auto"/>
            <w:bottom w:val="none" w:sz="0" w:space="0" w:color="auto"/>
            <w:right w:val="none" w:sz="0" w:space="0" w:color="auto"/>
          </w:divBdr>
        </w:div>
        <w:div w:id="1388912180">
          <w:marLeft w:val="480"/>
          <w:marRight w:val="0"/>
          <w:marTop w:val="0"/>
          <w:marBottom w:val="0"/>
          <w:divBdr>
            <w:top w:val="none" w:sz="0" w:space="0" w:color="auto"/>
            <w:left w:val="none" w:sz="0" w:space="0" w:color="auto"/>
            <w:bottom w:val="none" w:sz="0" w:space="0" w:color="auto"/>
            <w:right w:val="none" w:sz="0" w:space="0" w:color="auto"/>
          </w:divBdr>
        </w:div>
        <w:div w:id="814227148">
          <w:marLeft w:val="480"/>
          <w:marRight w:val="0"/>
          <w:marTop w:val="0"/>
          <w:marBottom w:val="0"/>
          <w:divBdr>
            <w:top w:val="none" w:sz="0" w:space="0" w:color="auto"/>
            <w:left w:val="none" w:sz="0" w:space="0" w:color="auto"/>
            <w:bottom w:val="none" w:sz="0" w:space="0" w:color="auto"/>
            <w:right w:val="none" w:sz="0" w:space="0" w:color="auto"/>
          </w:divBdr>
        </w:div>
        <w:div w:id="422606633">
          <w:marLeft w:val="480"/>
          <w:marRight w:val="0"/>
          <w:marTop w:val="0"/>
          <w:marBottom w:val="0"/>
          <w:divBdr>
            <w:top w:val="none" w:sz="0" w:space="0" w:color="auto"/>
            <w:left w:val="none" w:sz="0" w:space="0" w:color="auto"/>
            <w:bottom w:val="none" w:sz="0" w:space="0" w:color="auto"/>
            <w:right w:val="none" w:sz="0" w:space="0" w:color="auto"/>
          </w:divBdr>
        </w:div>
        <w:div w:id="350880549">
          <w:marLeft w:val="480"/>
          <w:marRight w:val="0"/>
          <w:marTop w:val="0"/>
          <w:marBottom w:val="0"/>
          <w:divBdr>
            <w:top w:val="none" w:sz="0" w:space="0" w:color="auto"/>
            <w:left w:val="none" w:sz="0" w:space="0" w:color="auto"/>
            <w:bottom w:val="none" w:sz="0" w:space="0" w:color="auto"/>
            <w:right w:val="none" w:sz="0" w:space="0" w:color="auto"/>
          </w:divBdr>
        </w:div>
        <w:div w:id="605387951">
          <w:marLeft w:val="480"/>
          <w:marRight w:val="0"/>
          <w:marTop w:val="0"/>
          <w:marBottom w:val="0"/>
          <w:divBdr>
            <w:top w:val="none" w:sz="0" w:space="0" w:color="auto"/>
            <w:left w:val="none" w:sz="0" w:space="0" w:color="auto"/>
            <w:bottom w:val="none" w:sz="0" w:space="0" w:color="auto"/>
            <w:right w:val="none" w:sz="0" w:space="0" w:color="auto"/>
          </w:divBdr>
        </w:div>
        <w:div w:id="1967001867">
          <w:marLeft w:val="480"/>
          <w:marRight w:val="0"/>
          <w:marTop w:val="0"/>
          <w:marBottom w:val="0"/>
          <w:divBdr>
            <w:top w:val="none" w:sz="0" w:space="0" w:color="auto"/>
            <w:left w:val="none" w:sz="0" w:space="0" w:color="auto"/>
            <w:bottom w:val="none" w:sz="0" w:space="0" w:color="auto"/>
            <w:right w:val="none" w:sz="0" w:space="0" w:color="auto"/>
          </w:divBdr>
        </w:div>
        <w:div w:id="1459572269">
          <w:marLeft w:val="480"/>
          <w:marRight w:val="0"/>
          <w:marTop w:val="0"/>
          <w:marBottom w:val="0"/>
          <w:divBdr>
            <w:top w:val="none" w:sz="0" w:space="0" w:color="auto"/>
            <w:left w:val="none" w:sz="0" w:space="0" w:color="auto"/>
            <w:bottom w:val="none" w:sz="0" w:space="0" w:color="auto"/>
            <w:right w:val="none" w:sz="0" w:space="0" w:color="auto"/>
          </w:divBdr>
        </w:div>
        <w:div w:id="1052465379">
          <w:marLeft w:val="480"/>
          <w:marRight w:val="0"/>
          <w:marTop w:val="0"/>
          <w:marBottom w:val="0"/>
          <w:divBdr>
            <w:top w:val="none" w:sz="0" w:space="0" w:color="auto"/>
            <w:left w:val="none" w:sz="0" w:space="0" w:color="auto"/>
            <w:bottom w:val="none" w:sz="0" w:space="0" w:color="auto"/>
            <w:right w:val="none" w:sz="0" w:space="0" w:color="auto"/>
          </w:divBdr>
        </w:div>
        <w:div w:id="449936310">
          <w:marLeft w:val="480"/>
          <w:marRight w:val="0"/>
          <w:marTop w:val="0"/>
          <w:marBottom w:val="0"/>
          <w:divBdr>
            <w:top w:val="none" w:sz="0" w:space="0" w:color="auto"/>
            <w:left w:val="none" w:sz="0" w:space="0" w:color="auto"/>
            <w:bottom w:val="none" w:sz="0" w:space="0" w:color="auto"/>
            <w:right w:val="none" w:sz="0" w:space="0" w:color="auto"/>
          </w:divBdr>
        </w:div>
        <w:div w:id="820780106">
          <w:marLeft w:val="480"/>
          <w:marRight w:val="0"/>
          <w:marTop w:val="0"/>
          <w:marBottom w:val="0"/>
          <w:divBdr>
            <w:top w:val="none" w:sz="0" w:space="0" w:color="auto"/>
            <w:left w:val="none" w:sz="0" w:space="0" w:color="auto"/>
            <w:bottom w:val="none" w:sz="0" w:space="0" w:color="auto"/>
            <w:right w:val="none" w:sz="0" w:space="0" w:color="auto"/>
          </w:divBdr>
        </w:div>
        <w:div w:id="1302541559">
          <w:marLeft w:val="480"/>
          <w:marRight w:val="0"/>
          <w:marTop w:val="0"/>
          <w:marBottom w:val="0"/>
          <w:divBdr>
            <w:top w:val="none" w:sz="0" w:space="0" w:color="auto"/>
            <w:left w:val="none" w:sz="0" w:space="0" w:color="auto"/>
            <w:bottom w:val="none" w:sz="0" w:space="0" w:color="auto"/>
            <w:right w:val="none" w:sz="0" w:space="0" w:color="auto"/>
          </w:divBdr>
        </w:div>
        <w:div w:id="55930999">
          <w:marLeft w:val="480"/>
          <w:marRight w:val="0"/>
          <w:marTop w:val="0"/>
          <w:marBottom w:val="0"/>
          <w:divBdr>
            <w:top w:val="none" w:sz="0" w:space="0" w:color="auto"/>
            <w:left w:val="none" w:sz="0" w:space="0" w:color="auto"/>
            <w:bottom w:val="none" w:sz="0" w:space="0" w:color="auto"/>
            <w:right w:val="none" w:sz="0" w:space="0" w:color="auto"/>
          </w:divBdr>
        </w:div>
        <w:div w:id="1058625141">
          <w:marLeft w:val="480"/>
          <w:marRight w:val="0"/>
          <w:marTop w:val="0"/>
          <w:marBottom w:val="0"/>
          <w:divBdr>
            <w:top w:val="none" w:sz="0" w:space="0" w:color="auto"/>
            <w:left w:val="none" w:sz="0" w:space="0" w:color="auto"/>
            <w:bottom w:val="none" w:sz="0" w:space="0" w:color="auto"/>
            <w:right w:val="none" w:sz="0" w:space="0" w:color="auto"/>
          </w:divBdr>
        </w:div>
        <w:div w:id="1998067136">
          <w:marLeft w:val="480"/>
          <w:marRight w:val="0"/>
          <w:marTop w:val="0"/>
          <w:marBottom w:val="0"/>
          <w:divBdr>
            <w:top w:val="none" w:sz="0" w:space="0" w:color="auto"/>
            <w:left w:val="none" w:sz="0" w:space="0" w:color="auto"/>
            <w:bottom w:val="none" w:sz="0" w:space="0" w:color="auto"/>
            <w:right w:val="none" w:sz="0" w:space="0" w:color="auto"/>
          </w:divBdr>
        </w:div>
        <w:div w:id="1756710725">
          <w:marLeft w:val="480"/>
          <w:marRight w:val="0"/>
          <w:marTop w:val="0"/>
          <w:marBottom w:val="0"/>
          <w:divBdr>
            <w:top w:val="none" w:sz="0" w:space="0" w:color="auto"/>
            <w:left w:val="none" w:sz="0" w:space="0" w:color="auto"/>
            <w:bottom w:val="none" w:sz="0" w:space="0" w:color="auto"/>
            <w:right w:val="none" w:sz="0" w:space="0" w:color="auto"/>
          </w:divBdr>
        </w:div>
        <w:div w:id="752819423">
          <w:marLeft w:val="480"/>
          <w:marRight w:val="0"/>
          <w:marTop w:val="0"/>
          <w:marBottom w:val="0"/>
          <w:divBdr>
            <w:top w:val="none" w:sz="0" w:space="0" w:color="auto"/>
            <w:left w:val="none" w:sz="0" w:space="0" w:color="auto"/>
            <w:bottom w:val="none" w:sz="0" w:space="0" w:color="auto"/>
            <w:right w:val="none" w:sz="0" w:space="0" w:color="auto"/>
          </w:divBdr>
        </w:div>
        <w:div w:id="724839644">
          <w:marLeft w:val="480"/>
          <w:marRight w:val="0"/>
          <w:marTop w:val="0"/>
          <w:marBottom w:val="0"/>
          <w:divBdr>
            <w:top w:val="none" w:sz="0" w:space="0" w:color="auto"/>
            <w:left w:val="none" w:sz="0" w:space="0" w:color="auto"/>
            <w:bottom w:val="none" w:sz="0" w:space="0" w:color="auto"/>
            <w:right w:val="none" w:sz="0" w:space="0" w:color="auto"/>
          </w:divBdr>
        </w:div>
        <w:div w:id="2022001079">
          <w:marLeft w:val="480"/>
          <w:marRight w:val="0"/>
          <w:marTop w:val="0"/>
          <w:marBottom w:val="0"/>
          <w:divBdr>
            <w:top w:val="none" w:sz="0" w:space="0" w:color="auto"/>
            <w:left w:val="none" w:sz="0" w:space="0" w:color="auto"/>
            <w:bottom w:val="none" w:sz="0" w:space="0" w:color="auto"/>
            <w:right w:val="none" w:sz="0" w:space="0" w:color="auto"/>
          </w:divBdr>
        </w:div>
        <w:div w:id="415321562">
          <w:marLeft w:val="480"/>
          <w:marRight w:val="0"/>
          <w:marTop w:val="0"/>
          <w:marBottom w:val="0"/>
          <w:divBdr>
            <w:top w:val="none" w:sz="0" w:space="0" w:color="auto"/>
            <w:left w:val="none" w:sz="0" w:space="0" w:color="auto"/>
            <w:bottom w:val="none" w:sz="0" w:space="0" w:color="auto"/>
            <w:right w:val="none" w:sz="0" w:space="0" w:color="auto"/>
          </w:divBdr>
        </w:div>
        <w:div w:id="1262297825">
          <w:marLeft w:val="480"/>
          <w:marRight w:val="0"/>
          <w:marTop w:val="0"/>
          <w:marBottom w:val="0"/>
          <w:divBdr>
            <w:top w:val="none" w:sz="0" w:space="0" w:color="auto"/>
            <w:left w:val="none" w:sz="0" w:space="0" w:color="auto"/>
            <w:bottom w:val="none" w:sz="0" w:space="0" w:color="auto"/>
            <w:right w:val="none" w:sz="0" w:space="0" w:color="auto"/>
          </w:divBdr>
        </w:div>
        <w:div w:id="691884896">
          <w:marLeft w:val="480"/>
          <w:marRight w:val="0"/>
          <w:marTop w:val="0"/>
          <w:marBottom w:val="0"/>
          <w:divBdr>
            <w:top w:val="none" w:sz="0" w:space="0" w:color="auto"/>
            <w:left w:val="none" w:sz="0" w:space="0" w:color="auto"/>
            <w:bottom w:val="none" w:sz="0" w:space="0" w:color="auto"/>
            <w:right w:val="none" w:sz="0" w:space="0" w:color="auto"/>
          </w:divBdr>
        </w:div>
        <w:div w:id="568426011">
          <w:marLeft w:val="480"/>
          <w:marRight w:val="0"/>
          <w:marTop w:val="0"/>
          <w:marBottom w:val="0"/>
          <w:divBdr>
            <w:top w:val="none" w:sz="0" w:space="0" w:color="auto"/>
            <w:left w:val="none" w:sz="0" w:space="0" w:color="auto"/>
            <w:bottom w:val="none" w:sz="0" w:space="0" w:color="auto"/>
            <w:right w:val="none" w:sz="0" w:space="0" w:color="auto"/>
          </w:divBdr>
        </w:div>
        <w:div w:id="1861967563">
          <w:marLeft w:val="480"/>
          <w:marRight w:val="0"/>
          <w:marTop w:val="0"/>
          <w:marBottom w:val="0"/>
          <w:divBdr>
            <w:top w:val="none" w:sz="0" w:space="0" w:color="auto"/>
            <w:left w:val="none" w:sz="0" w:space="0" w:color="auto"/>
            <w:bottom w:val="none" w:sz="0" w:space="0" w:color="auto"/>
            <w:right w:val="none" w:sz="0" w:space="0" w:color="auto"/>
          </w:divBdr>
        </w:div>
        <w:div w:id="888612153">
          <w:marLeft w:val="480"/>
          <w:marRight w:val="0"/>
          <w:marTop w:val="0"/>
          <w:marBottom w:val="0"/>
          <w:divBdr>
            <w:top w:val="none" w:sz="0" w:space="0" w:color="auto"/>
            <w:left w:val="none" w:sz="0" w:space="0" w:color="auto"/>
            <w:bottom w:val="none" w:sz="0" w:space="0" w:color="auto"/>
            <w:right w:val="none" w:sz="0" w:space="0" w:color="auto"/>
          </w:divBdr>
        </w:div>
        <w:div w:id="386346431">
          <w:marLeft w:val="480"/>
          <w:marRight w:val="0"/>
          <w:marTop w:val="0"/>
          <w:marBottom w:val="0"/>
          <w:divBdr>
            <w:top w:val="none" w:sz="0" w:space="0" w:color="auto"/>
            <w:left w:val="none" w:sz="0" w:space="0" w:color="auto"/>
            <w:bottom w:val="none" w:sz="0" w:space="0" w:color="auto"/>
            <w:right w:val="none" w:sz="0" w:space="0" w:color="auto"/>
          </w:divBdr>
        </w:div>
        <w:div w:id="537007433">
          <w:marLeft w:val="480"/>
          <w:marRight w:val="0"/>
          <w:marTop w:val="0"/>
          <w:marBottom w:val="0"/>
          <w:divBdr>
            <w:top w:val="none" w:sz="0" w:space="0" w:color="auto"/>
            <w:left w:val="none" w:sz="0" w:space="0" w:color="auto"/>
            <w:bottom w:val="none" w:sz="0" w:space="0" w:color="auto"/>
            <w:right w:val="none" w:sz="0" w:space="0" w:color="auto"/>
          </w:divBdr>
        </w:div>
        <w:div w:id="266544921">
          <w:marLeft w:val="480"/>
          <w:marRight w:val="0"/>
          <w:marTop w:val="0"/>
          <w:marBottom w:val="0"/>
          <w:divBdr>
            <w:top w:val="none" w:sz="0" w:space="0" w:color="auto"/>
            <w:left w:val="none" w:sz="0" w:space="0" w:color="auto"/>
            <w:bottom w:val="none" w:sz="0" w:space="0" w:color="auto"/>
            <w:right w:val="none" w:sz="0" w:space="0" w:color="auto"/>
          </w:divBdr>
        </w:div>
        <w:div w:id="34932820">
          <w:marLeft w:val="480"/>
          <w:marRight w:val="0"/>
          <w:marTop w:val="0"/>
          <w:marBottom w:val="0"/>
          <w:divBdr>
            <w:top w:val="none" w:sz="0" w:space="0" w:color="auto"/>
            <w:left w:val="none" w:sz="0" w:space="0" w:color="auto"/>
            <w:bottom w:val="none" w:sz="0" w:space="0" w:color="auto"/>
            <w:right w:val="none" w:sz="0" w:space="0" w:color="auto"/>
          </w:divBdr>
        </w:div>
        <w:div w:id="429664271">
          <w:marLeft w:val="480"/>
          <w:marRight w:val="0"/>
          <w:marTop w:val="0"/>
          <w:marBottom w:val="0"/>
          <w:divBdr>
            <w:top w:val="none" w:sz="0" w:space="0" w:color="auto"/>
            <w:left w:val="none" w:sz="0" w:space="0" w:color="auto"/>
            <w:bottom w:val="none" w:sz="0" w:space="0" w:color="auto"/>
            <w:right w:val="none" w:sz="0" w:space="0" w:color="auto"/>
          </w:divBdr>
        </w:div>
        <w:div w:id="1277253040">
          <w:marLeft w:val="480"/>
          <w:marRight w:val="0"/>
          <w:marTop w:val="0"/>
          <w:marBottom w:val="0"/>
          <w:divBdr>
            <w:top w:val="none" w:sz="0" w:space="0" w:color="auto"/>
            <w:left w:val="none" w:sz="0" w:space="0" w:color="auto"/>
            <w:bottom w:val="none" w:sz="0" w:space="0" w:color="auto"/>
            <w:right w:val="none" w:sz="0" w:space="0" w:color="auto"/>
          </w:divBdr>
        </w:div>
        <w:div w:id="1505783878">
          <w:marLeft w:val="480"/>
          <w:marRight w:val="0"/>
          <w:marTop w:val="0"/>
          <w:marBottom w:val="0"/>
          <w:divBdr>
            <w:top w:val="none" w:sz="0" w:space="0" w:color="auto"/>
            <w:left w:val="none" w:sz="0" w:space="0" w:color="auto"/>
            <w:bottom w:val="none" w:sz="0" w:space="0" w:color="auto"/>
            <w:right w:val="none" w:sz="0" w:space="0" w:color="auto"/>
          </w:divBdr>
        </w:div>
        <w:div w:id="1442798630">
          <w:marLeft w:val="480"/>
          <w:marRight w:val="0"/>
          <w:marTop w:val="0"/>
          <w:marBottom w:val="0"/>
          <w:divBdr>
            <w:top w:val="none" w:sz="0" w:space="0" w:color="auto"/>
            <w:left w:val="none" w:sz="0" w:space="0" w:color="auto"/>
            <w:bottom w:val="none" w:sz="0" w:space="0" w:color="auto"/>
            <w:right w:val="none" w:sz="0" w:space="0" w:color="auto"/>
          </w:divBdr>
        </w:div>
        <w:div w:id="908346696">
          <w:marLeft w:val="480"/>
          <w:marRight w:val="0"/>
          <w:marTop w:val="0"/>
          <w:marBottom w:val="0"/>
          <w:divBdr>
            <w:top w:val="none" w:sz="0" w:space="0" w:color="auto"/>
            <w:left w:val="none" w:sz="0" w:space="0" w:color="auto"/>
            <w:bottom w:val="none" w:sz="0" w:space="0" w:color="auto"/>
            <w:right w:val="none" w:sz="0" w:space="0" w:color="auto"/>
          </w:divBdr>
        </w:div>
        <w:div w:id="2010867308">
          <w:marLeft w:val="480"/>
          <w:marRight w:val="0"/>
          <w:marTop w:val="0"/>
          <w:marBottom w:val="0"/>
          <w:divBdr>
            <w:top w:val="none" w:sz="0" w:space="0" w:color="auto"/>
            <w:left w:val="none" w:sz="0" w:space="0" w:color="auto"/>
            <w:bottom w:val="none" w:sz="0" w:space="0" w:color="auto"/>
            <w:right w:val="none" w:sz="0" w:space="0" w:color="auto"/>
          </w:divBdr>
        </w:div>
        <w:div w:id="1990673036">
          <w:marLeft w:val="480"/>
          <w:marRight w:val="0"/>
          <w:marTop w:val="0"/>
          <w:marBottom w:val="0"/>
          <w:divBdr>
            <w:top w:val="none" w:sz="0" w:space="0" w:color="auto"/>
            <w:left w:val="none" w:sz="0" w:space="0" w:color="auto"/>
            <w:bottom w:val="none" w:sz="0" w:space="0" w:color="auto"/>
            <w:right w:val="none" w:sz="0" w:space="0" w:color="auto"/>
          </w:divBdr>
        </w:div>
        <w:div w:id="85883429">
          <w:marLeft w:val="480"/>
          <w:marRight w:val="0"/>
          <w:marTop w:val="0"/>
          <w:marBottom w:val="0"/>
          <w:divBdr>
            <w:top w:val="none" w:sz="0" w:space="0" w:color="auto"/>
            <w:left w:val="none" w:sz="0" w:space="0" w:color="auto"/>
            <w:bottom w:val="none" w:sz="0" w:space="0" w:color="auto"/>
            <w:right w:val="none" w:sz="0" w:space="0" w:color="auto"/>
          </w:divBdr>
        </w:div>
        <w:div w:id="102002396">
          <w:marLeft w:val="480"/>
          <w:marRight w:val="0"/>
          <w:marTop w:val="0"/>
          <w:marBottom w:val="0"/>
          <w:divBdr>
            <w:top w:val="none" w:sz="0" w:space="0" w:color="auto"/>
            <w:left w:val="none" w:sz="0" w:space="0" w:color="auto"/>
            <w:bottom w:val="none" w:sz="0" w:space="0" w:color="auto"/>
            <w:right w:val="none" w:sz="0" w:space="0" w:color="auto"/>
          </w:divBdr>
        </w:div>
        <w:div w:id="226038615">
          <w:marLeft w:val="480"/>
          <w:marRight w:val="0"/>
          <w:marTop w:val="0"/>
          <w:marBottom w:val="0"/>
          <w:divBdr>
            <w:top w:val="none" w:sz="0" w:space="0" w:color="auto"/>
            <w:left w:val="none" w:sz="0" w:space="0" w:color="auto"/>
            <w:bottom w:val="none" w:sz="0" w:space="0" w:color="auto"/>
            <w:right w:val="none" w:sz="0" w:space="0" w:color="auto"/>
          </w:divBdr>
        </w:div>
        <w:div w:id="1906380034">
          <w:marLeft w:val="480"/>
          <w:marRight w:val="0"/>
          <w:marTop w:val="0"/>
          <w:marBottom w:val="0"/>
          <w:divBdr>
            <w:top w:val="none" w:sz="0" w:space="0" w:color="auto"/>
            <w:left w:val="none" w:sz="0" w:space="0" w:color="auto"/>
            <w:bottom w:val="none" w:sz="0" w:space="0" w:color="auto"/>
            <w:right w:val="none" w:sz="0" w:space="0" w:color="auto"/>
          </w:divBdr>
        </w:div>
        <w:div w:id="526870404">
          <w:marLeft w:val="480"/>
          <w:marRight w:val="0"/>
          <w:marTop w:val="0"/>
          <w:marBottom w:val="0"/>
          <w:divBdr>
            <w:top w:val="none" w:sz="0" w:space="0" w:color="auto"/>
            <w:left w:val="none" w:sz="0" w:space="0" w:color="auto"/>
            <w:bottom w:val="none" w:sz="0" w:space="0" w:color="auto"/>
            <w:right w:val="none" w:sz="0" w:space="0" w:color="auto"/>
          </w:divBdr>
        </w:div>
        <w:div w:id="1785660249">
          <w:marLeft w:val="480"/>
          <w:marRight w:val="0"/>
          <w:marTop w:val="0"/>
          <w:marBottom w:val="0"/>
          <w:divBdr>
            <w:top w:val="none" w:sz="0" w:space="0" w:color="auto"/>
            <w:left w:val="none" w:sz="0" w:space="0" w:color="auto"/>
            <w:bottom w:val="none" w:sz="0" w:space="0" w:color="auto"/>
            <w:right w:val="none" w:sz="0" w:space="0" w:color="auto"/>
          </w:divBdr>
        </w:div>
        <w:div w:id="1812400325">
          <w:marLeft w:val="480"/>
          <w:marRight w:val="0"/>
          <w:marTop w:val="0"/>
          <w:marBottom w:val="0"/>
          <w:divBdr>
            <w:top w:val="none" w:sz="0" w:space="0" w:color="auto"/>
            <w:left w:val="none" w:sz="0" w:space="0" w:color="auto"/>
            <w:bottom w:val="none" w:sz="0" w:space="0" w:color="auto"/>
            <w:right w:val="none" w:sz="0" w:space="0" w:color="auto"/>
          </w:divBdr>
        </w:div>
        <w:div w:id="1770931340">
          <w:marLeft w:val="480"/>
          <w:marRight w:val="0"/>
          <w:marTop w:val="0"/>
          <w:marBottom w:val="0"/>
          <w:divBdr>
            <w:top w:val="none" w:sz="0" w:space="0" w:color="auto"/>
            <w:left w:val="none" w:sz="0" w:space="0" w:color="auto"/>
            <w:bottom w:val="none" w:sz="0" w:space="0" w:color="auto"/>
            <w:right w:val="none" w:sz="0" w:space="0" w:color="auto"/>
          </w:divBdr>
        </w:div>
        <w:div w:id="1231767599">
          <w:marLeft w:val="480"/>
          <w:marRight w:val="0"/>
          <w:marTop w:val="0"/>
          <w:marBottom w:val="0"/>
          <w:divBdr>
            <w:top w:val="none" w:sz="0" w:space="0" w:color="auto"/>
            <w:left w:val="none" w:sz="0" w:space="0" w:color="auto"/>
            <w:bottom w:val="none" w:sz="0" w:space="0" w:color="auto"/>
            <w:right w:val="none" w:sz="0" w:space="0" w:color="auto"/>
          </w:divBdr>
        </w:div>
        <w:div w:id="1588536553">
          <w:marLeft w:val="480"/>
          <w:marRight w:val="0"/>
          <w:marTop w:val="0"/>
          <w:marBottom w:val="0"/>
          <w:divBdr>
            <w:top w:val="none" w:sz="0" w:space="0" w:color="auto"/>
            <w:left w:val="none" w:sz="0" w:space="0" w:color="auto"/>
            <w:bottom w:val="none" w:sz="0" w:space="0" w:color="auto"/>
            <w:right w:val="none" w:sz="0" w:space="0" w:color="auto"/>
          </w:divBdr>
        </w:div>
        <w:div w:id="248539444">
          <w:marLeft w:val="480"/>
          <w:marRight w:val="0"/>
          <w:marTop w:val="0"/>
          <w:marBottom w:val="0"/>
          <w:divBdr>
            <w:top w:val="none" w:sz="0" w:space="0" w:color="auto"/>
            <w:left w:val="none" w:sz="0" w:space="0" w:color="auto"/>
            <w:bottom w:val="none" w:sz="0" w:space="0" w:color="auto"/>
            <w:right w:val="none" w:sz="0" w:space="0" w:color="auto"/>
          </w:divBdr>
        </w:div>
        <w:div w:id="131680109">
          <w:marLeft w:val="480"/>
          <w:marRight w:val="0"/>
          <w:marTop w:val="0"/>
          <w:marBottom w:val="0"/>
          <w:divBdr>
            <w:top w:val="none" w:sz="0" w:space="0" w:color="auto"/>
            <w:left w:val="none" w:sz="0" w:space="0" w:color="auto"/>
            <w:bottom w:val="none" w:sz="0" w:space="0" w:color="auto"/>
            <w:right w:val="none" w:sz="0" w:space="0" w:color="auto"/>
          </w:divBdr>
        </w:div>
        <w:div w:id="1204708666">
          <w:marLeft w:val="480"/>
          <w:marRight w:val="0"/>
          <w:marTop w:val="0"/>
          <w:marBottom w:val="0"/>
          <w:divBdr>
            <w:top w:val="none" w:sz="0" w:space="0" w:color="auto"/>
            <w:left w:val="none" w:sz="0" w:space="0" w:color="auto"/>
            <w:bottom w:val="none" w:sz="0" w:space="0" w:color="auto"/>
            <w:right w:val="none" w:sz="0" w:space="0" w:color="auto"/>
          </w:divBdr>
        </w:div>
        <w:div w:id="344553190">
          <w:marLeft w:val="480"/>
          <w:marRight w:val="0"/>
          <w:marTop w:val="0"/>
          <w:marBottom w:val="0"/>
          <w:divBdr>
            <w:top w:val="none" w:sz="0" w:space="0" w:color="auto"/>
            <w:left w:val="none" w:sz="0" w:space="0" w:color="auto"/>
            <w:bottom w:val="none" w:sz="0" w:space="0" w:color="auto"/>
            <w:right w:val="none" w:sz="0" w:space="0" w:color="auto"/>
          </w:divBdr>
        </w:div>
        <w:div w:id="239557825">
          <w:marLeft w:val="480"/>
          <w:marRight w:val="0"/>
          <w:marTop w:val="0"/>
          <w:marBottom w:val="0"/>
          <w:divBdr>
            <w:top w:val="none" w:sz="0" w:space="0" w:color="auto"/>
            <w:left w:val="none" w:sz="0" w:space="0" w:color="auto"/>
            <w:bottom w:val="none" w:sz="0" w:space="0" w:color="auto"/>
            <w:right w:val="none" w:sz="0" w:space="0" w:color="auto"/>
          </w:divBdr>
        </w:div>
        <w:div w:id="1833524634">
          <w:marLeft w:val="480"/>
          <w:marRight w:val="0"/>
          <w:marTop w:val="0"/>
          <w:marBottom w:val="0"/>
          <w:divBdr>
            <w:top w:val="none" w:sz="0" w:space="0" w:color="auto"/>
            <w:left w:val="none" w:sz="0" w:space="0" w:color="auto"/>
            <w:bottom w:val="none" w:sz="0" w:space="0" w:color="auto"/>
            <w:right w:val="none" w:sz="0" w:space="0" w:color="auto"/>
          </w:divBdr>
        </w:div>
        <w:div w:id="2042050107">
          <w:marLeft w:val="480"/>
          <w:marRight w:val="0"/>
          <w:marTop w:val="0"/>
          <w:marBottom w:val="0"/>
          <w:divBdr>
            <w:top w:val="none" w:sz="0" w:space="0" w:color="auto"/>
            <w:left w:val="none" w:sz="0" w:space="0" w:color="auto"/>
            <w:bottom w:val="none" w:sz="0" w:space="0" w:color="auto"/>
            <w:right w:val="none" w:sz="0" w:space="0" w:color="auto"/>
          </w:divBdr>
        </w:div>
        <w:div w:id="5638489">
          <w:marLeft w:val="480"/>
          <w:marRight w:val="0"/>
          <w:marTop w:val="0"/>
          <w:marBottom w:val="0"/>
          <w:divBdr>
            <w:top w:val="none" w:sz="0" w:space="0" w:color="auto"/>
            <w:left w:val="none" w:sz="0" w:space="0" w:color="auto"/>
            <w:bottom w:val="none" w:sz="0" w:space="0" w:color="auto"/>
            <w:right w:val="none" w:sz="0" w:space="0" w:color="auto"/>
          </w:divBdr>
        </w:div>
        <w:div w:id="835196306">
          <w:marLeft w:val="480"/>
          <w:marRight w:val="0"/>
          <w:marTop w:val="0"/>
          <w:marBottom w:val="0"/>
          <w:divBdr>
            <w:top w:val="none" w:sz="0" w:space="0" w:color="auto"/>
            <w:left w:val="none" w:sz="0" w:space="0" w:color="auto"/>
            <w:bottom w:val="none" w:sz="0" w:space="0" w:color="auto"/>
            <w:right w:val="none" w:sz="0" w:space="0" w:color="auto"/>
          </w:divBdr>
        </w:div>
        <w:div w:id="335617553">
          <w:marLeft w:val="480"/>
          <w:marRight w:val="0"/>
          <w:marTop w:val="0"/>
          <w:marBottom w:val="0"/>
          <w:divBdr>
            <w:top w:val="none" w:sz="0" w:space="0" w:color="auto"/>
            <w:left w:val="none" w:sz="0" w:space="0" w:color="auto"/>
            <w:bottom w:val="none" w:sz="0" w:space="0" w:color="auto"/>
            <w:right w:val="none" w:sz="0" w:space="0" w:color="auto"/>
          </w:divBdr>
        </w:div>
        <w:div w:id="290327298">
          <w:marLeft w:val="480"/>
          <w:marRight w:val="0"/>
          <w:marTop w:val="0"/>
          <w:marBottom w:val="0"/>
          <w:divBdr>
            <w:top w:val="none" w:sz="0" w:space="0" w:color="auto"/>
            <w:left w:val="none" w:sz="0" w:space="0" w:color="auto"/>
            <w:bottom w:val="none" w:sz="0" w:space="0" w:color="auto"/>
            <w:right w:val="none" w:sz="0" w:space="0" w:color="auto"/>
          </w:divBdr>
        </w:div>
        <w:div w:id="1739395628">
          <w:marLeft w:val="480"/>
          <w:marRight w:val="0"/>
          <w:marTop w:val="0"/>
          <w:marBottom w:val="0"/>
          <w:divBdr>
            <w:top w:val="none" w:sz="0" w:space="0" w:color="auto"/>
            <w:left w:val="none" w:sz="0" w:space="0" w:color="auto"/>
            <w:bottom w:val="none" w:sz="0" w:space="0" w:color="auto"/>
            <w:right w:val="none" w:sz="0" w:space="0" w:color="auto"/>
          </w:divBdr>
        </w:div>
        <w:div w:id="808017266">
          <w:marLeft w:val="480"/>
          <w:marRight w:val="0"/>
          <w:marTop w:val="0"/>
          <w:marBottom w:val="0"/>
          <w:divBdr>
            <w:top w:val="none" w:sz="0" w:space="0" w:color="auto"/>
            <w:left w:val="none" w:sz="0" w:space="0" w:color="auto"/>
            <w:bottom w:val="none" w:sz="0" w:space="0" w:color="auto"/>
            <w:right w:val="none" w:sz="0" w:space="0" w:color="auto"/>
          </w:divBdr>
        </w:div>
        <w:div w:id="258025942">
          <w:marLeft w:val="480"/>
          <w:marRight w:val="0"/>
          <w:marTop w:val="0"/>
          <w:marBottom w:val="0"/>
          <w:divBdr>
            <w:top w:val="none" w:sz="0" w:space="0" w:color="auto"/>
            <w:left w:val="none" w:sz="0" w:space="0" w:color="auto"/>
            <w:bottom w:val="none" w:sz="0" w:space="0" w:color="auto"/>
            <w:right w:val="none" w:sz="0" w:space="0" w:color="auto"/>
          </w:divBdr>
        </w:div>
        <w:div w:id="182481122">
          <w:marLeft w:val="480"/>
          <w:marRight w:val="0"/>
          <w:marTop w:val="0"/>
          <w:marBottom w:val="0"/>
          <w:divBdr>
            <w:top w:val="none" w:sz="0" w:space="0" w:color="auto"/>
            <w:left w:val="none" w:sz="0" w:space="0" w:color="auto"/>
            <w:bottom w:val="none" w:sz="0" w:space="0" w:color="auto"/>
            <w:right w:val="none" w:sz="0" w:space="0" w:color="auto"/>
          </w:divBdr>
        </w:div>
        <w:div w:id="964115770">
          <w:marLeft w:val="480"/>
          <w:marRight w:val="0"/>
          <w:marTop w:val="0"/>
          <w:marBottom w:val="0"/>
          <w:divBdr>
            <w:top w:val="none" w:sz="0" w:space="0" w:color="auto"/>
            <w:left w:val="none" w:sz="0" w:space="0" w:color="auto"/>
            <w:bottom w:val="none" w:sz="0" w:space="0" w:color="auto"/>
            <w:right w:val="none" w:sz="0" w:space="0" w:color="auto"/>
          </w:divBdr>
        </w:div>
        <w:div w:id="2064060409">
          <w:marLeft w:val="480"/>
          <w:marRight w:val="0"/>
          <w:marTop w:val="0"/>
          <w:marBottom w:val="0"/>
          <w:divBdr>
            <w:top w:val="none" w:sz="0" w:space="0" w:color="auto"/>
            <w:left w:val="none" w:sz="0" w:space="0" w:color="auto"/>
            <w:bottom w:val="none" w:sz="0" w:space="0" w:color="auto"/>
            <w:right w:val="none" w:sz="0" w:space="0" w:color="auto"/>
          </w:divBdr>
        </w:div>
        <w:div w:id="1232539336">
          <w:marLeft w:val="480"/>
          <w:marRight w:val="0"/>
          <w:marTop w:val="0"/>
          <w:marBottom w:val="0"/>
          <w:divBdr>
            <w:top w:val="none" w:sz="0" w:space="0" w:color="auto"/>
            <w:left w:val="none" w:sz="0" w:space="0" w:color="auto"/>
            <w:bottom w:val="none" w:sz="0" w:space="0" w:color="auto"/>
            <w:right w:val="none" w:sz="0" w:space="0" w:color="auto"/>
          </w:divBdr>
        </w:div>
      </w:divsChild>
    </w:div>
    <w:div w:id="155657852">
      <w:bodyDiv w:val="1"/>
      <w:marLeft w:val="0"/>
      <w:marRight w:val="0"/>
      <w:marTop w:val="0"/>
      <w:marBottom w:val="0"/>
      <w:divBdr>
        <w:top w:val="none" w:sz="0" w:space="0" w:color="auto"/>
        <w:left w:val="none" w:sz="0" w:space="0" w:color="auto"/>
        <w:bottom w:val="none" w:sz="0" w:space="0" w:color="auto"/>
        <w:right w:val="none" w:sz="0" w:space="0" w:color="auto"/>
      </w:divBdr>
    </w:div>
    <w:div w:id="156043067">
      <w:bodyDiv w:val="1"/>
      <w:marLeft w:val="0"/>
      <w:marRight w:val="0"/>
      <w:marTop w:val="0"/>
      <w:marBottom w:val="0"/>
      <w:divBdr>
        <w:top w:val="none" w:sz="0" w:space="0" w:color="auto"/>
        <w:left w:val="none" w:sz="0" w:space="0" w:color="auto"/>
        <w:bottom w:val="none" w:sz="0" w:space="0" w:color="auto"/>
        <w:right w:val="none" w:sz="0" w:space="0" w:color="auto"/>
      </w:divBdr>
    </w:div>
    <w:div w:id="161891758">
      <w:bodyDiv w:val="1"/>
      <w:marLeft w:val="0"/>
      <w:marRight w:val="0"/>
      <w:marTop w:val="0"/>
      <w:marBottom w:val="0"/>
      <w:divBdr>
        <w:top w:val="none" w:sz="0" w:space="0" w:color="auto"/>
        <w:left w:val="none" w:sz="0" w:space="0" w:color="auto"/>
        <w:bottom w:val="none" w:sz="0" w:space="0" w:color="auto"/>
        <w:right w:val="none" w:sz="0" w:space="0" w:color="auto"/>
      </w:divBdr>
    </w:div>
    <w:div w:id="162167403">
      <w:bodyDiv w:val="1"/>
      <w:marLeft w:val="0"/>
      <w:marRight w:val="0"/>
      <w:marTop w:val="0"/>
      <w:marBottom w:val="0"/>
      <w:divBdr>
        <w:top w:val="none" w:sz="0" w:space="0" w:color="auto"/>
        <w:left w:val="none" w:sz="0" w:space="0" w:color="auto"/>
        <w:bottom w:val="none" w:sz="0" w:space="0" w:color="auto"/>
        <w:right w:val="none" w:sz="0" w:space="0" w:color="auto"/>
      </w:divBdr>
    </w:div>
    <w:div w:id="166484211">
      <w:bodyDiv w:val="1"/>
      <w:marLeft w:val="0"/>
      <w:marRight w:val="0"/>
      <w:marTop w:val="0"/>
      <w:marBottom w:val="0"/>
      <w:divBdr>
        <w:top w:val="none" w:sz="0" w:space="0" w:color="auto"/>
        <w:left w:val="none" w:sz="0" w:space="0" w:color="auto"/>
        <w:bottom w:val="none" w:sz="0" w:space="0" w:color="auto"/>
        <w:right w:val="none" w:sz="0" w:space="0" w:color="auto"/>
      </w:divBdr>
    </w:div>
    <w:div w:id="167067514">
      <w:bodyDiv w:val="1"/>
      <w:marLeft w:val="0"/>
      <w:marRight w:val="0"/>
      <w:marTop w:val="0"/>
      <w:marBottom w:val="0"/>
      <w:divBdr>
        <w:top w:val="none" w:sz="0" w:space="0" w:color="auto"/>
        <w:left w:val="none" w:sz="0" w:space="0" w:color="auto"/>
        <w:bottom w:val="none" w:sz="0" w:space="0" w:color="auto"/>
        <w:right w:val="none" w:sz="0" w:space="0" w:color="auto"/>
      </w:divBdr>
      <w:divsChild>
        <w:div w:id="1863274859">
          <w:marLeft w:val="480"/>
          <w:marRight w:val="0"/>
          <w:marTop w:val="0"/>
          <w:marBottom w:val="0"/>
          <w:divBdr>
            <w:top w:val="none" w:sz="0" w:space="0" w:color="auto"/>
            <w:left w:val="none" w:sz="0" w:space="0" w:color="auto"/>
            <w:bottom w:val="none" w:sz="0" w:space="0" w:color="auto"/>
            <w:right w:val="none" w:sz="0" w:space="0" w:color="auto"/>
          </w:divBdr>
        </w:div>
        <w:div w:id="104078176">
          <w:marLeft w:val="480"/>
          <w:marRight w:val="0"/>
          <w:marTop w:val="0"/>
          <w:marBottom w:val="0"/>
          <w:divBdr>
            <w:top w:val="none" w:sz="0" w:space="0" w:color="auto"/>
            <w:left w:val="none" w:sz="0" w:space="0" w:color="auto"/>
            <w:bottom w:val="none" w:sz="0" w:space="0" w:color="auto"/>
            <w:right w:val="none" w:sz="0" w:space="0" w:color="auto"/>
          </w:divBdr>
        </w:div>
        <w:div w:id="1232352516">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1835992380">
          <w:marLeft w:val="480"/>
          <w:marRight w:val="0"/>
          <w:marTop w:val="0"/>
          <w:marBottom w:val="0"/>
          <w:divBdr>
            <w:top w:val="none" w:sz="0" w:space="0" w:color="auto"/>
            <w:left w:val="none" w:sz="0" w:space="0" w:color="auto"/>
            <w:bottom w:val="none" w:sz="0" w:space="0" w:color="auto"/>
            <w:right w:val="none" w:sz="0" w:space="0" w:color="auto"/>
          </w:divBdr>
        </w:div>
        <w:div w:id="1747267016">
          <w:marLeft w:val="480"/>
          <w:marRight w:val="0"/>
          <w:marTop w:val="0"/>
          <w:marBottom w:val="0"/>
          <w:divBdr>
            <w:top w:val="none" w:sz="0" w:space="0" w:color="auto"/>
            <w:left w:val="none" w:sz="0" w:space="0" w:color="auto"/>
            <w:bottom w:val="none" w:sz="0" w:space="0" w:color="auto"/>
            <w:right w:val="none" w:sz="0" w:space="0" w:color="auto"/>
          </w:divBdr>
        </w:div>
        <w:div w:id="1694651040">
          <w:marLeft w:val="480"/>
          <w:marRight w:val="0"/>
          <w:marTop w:val="0"/>
          <w:marBottom w:val="0"/>
          <w:divBdr>
            <w:top w:val="none" w:sz="0" w:space="0" w:color="auto"/>
            <w:left w:val="none" w:sz="0" w:space="0" w:color="auto"/>
            <w:bottom w:val="none" w:sz="0" w:space="0" w:color="auto"/>
            <w:right w:val="none" w:sz="0" w:space="0" w:color="auto"/>
          </w:divBdr>
        </w:div>
        <w:div w:id="1723551966">
          <w:marLeft w:val="480"/>
          <w:marRight w:val="0"/>
          <w:marTop w:val="0"/>
          <w:marBottom w:val="0"/>
          <w:divBdr>
            <w:top w:val="none" w:sz="0" w:space="0" w:color="auto"/>
            <w:left w:val="none" w:sz="0" w:space="0" w:color="auto"/>
            <w:bottom w:val="none" w:sz="0" w:space="0" w:color="auto"/>
            <w:right w:val="none" w:sz="0" w:space="0" w:color="auto"/>
          </w:divBdr>
        </w:div>
        <w:div w:id="1882664129">
          <w:marLeft w:val="480"/>
          <w:marRight w:val="0"/>
          <w:marTop w:val="0"/>
          <w:marBottom w:val="0"/>
          <w:divBdr>
            <w:top w:val="none" w:sz="0" w:space="0" w:color="auto"/>
            <w:left w:val="none" w:sz="0" w:space="0" w:color="auto"/>
            <w:bottom w:val="none" w:sz="0" w:space="0" w:color="auto"/>
            <w:right w:val="none" w:sz="0" w:space="0" w:color="auto"/>
          </w:divBdr>
        </w:div>
        <w:div w:id="4333881">
          <w:marLeft w:val="480"/>
          <w:marRight w:val="0"/>
          <w:marTop w:val="0"/>
          <w:marBottom w:val="0"/>
          <w:divBdr>
            <w:top w:val="none" w:sz="0" w:space="0" w:color="auto"/>
            <w:left w:val="none" w:sz="0" w:space="0" w:color="auto"/>
            <w:bottom w:val="none" w:sz="0" w:space="0" w:color="auto"/>
            <w:right w:val="none" w:sz="0" w:space="0" w:color="auto"/>
          </w:divBdr>
        </w:div>
        <w:div w:id="399642521">
          <w:marLeft w:val="480"/>
          <w:marRight w:val="0"/>
          <w:marTop w:val="0"/>
          <w:marBottom w:val="0"/>
          <w:divBdr>
            <w:top w:val="none" w:sz="0" w:space="0" w:color="auto"/>
            <w:left w:val="none" w:sz="0" w:space="0" w:color="auto"/>
            <w:bottom w:val="none" w:sz="0" w:space="0" w:color="auto"/>
            <w:right w:val="none" w:sz="0" w:space="0" w:color="auto"/>
          </w:divBdr>
        </w:div>
        <w:div w:id="1565533028">
          <w:marLeft w:val="480"/>
          <w:marRight w:val="0"/>
          <w:marTop w:val="0"/>
          <w:marBottom w:val="0"/>
          <w:divBdr>
            <w:top w:val="none" w:sz="0" w:space="0" w:color="auto"/>
            <w:left w:val="none" w:sz="0" w:space="0" w:color="auto"/>
            <w:bottom w:val="none" w:sz="0" w:space="0" w:color="auto"/>
            <w:right w:val="none" w:sz="0" w:space="0" w:color="auto"/>
          </w:divBdr>
        </w:div>
        <w:div w:id="1190559175">
          <w:marLeft w:val="480"/>
          <w:marRight w:val="0"/>
          <w:marTop w:val="0"/>
          <w:marBottom w:val="0"/>
          <w:divBdr>
            <w:top w:val="none" w:sz="0" w:space="0" w:color="auto"/>
            <w:left w:val="none" w:sz="0" w:space="0" w:color="auto"/>
            <w:bottom w:val="none" w:sz="0" w:space="0" w:color="auto"/>
            <w:right w:val="none" w:sz="0" w:space="0" w:color="auto"/>
          </w:divBdr>
        </w:div>
        <w:div w:id="2077244564">
          <w:marLeft w:val="480"/>
          <w:marRight w:val="0"/>
          <w:marTop w:val="0"/>
          <w:marBottom w:val="0"/>
          <w:divBdr>
            <w:top w:val="none" w:sz="0" w:space="0" w:color="auto"/>
            <w:left w:val="none" w:sz="0" w:space="0" w:color="auto"/>
            <w:bottom w:val="none" w:sz="0" w:space="0" w:color="auto"/>
            <w:right w:val="none" w:sz="0" w:space="0" w:color="auto"/>
          </w:divBdr>
        </w:div>
        <w:div w:id="460735823">
          <w:marLeft w:val="480"/>
          <w:marRight w:val="0"/>
          <w:marTop w:val="0"/>
          <w:marBottom w:val="0"/>
          <w:divBdr>
            <w:top w:val="none" w:sz="0" w:space="0" w:color="auto"/>
            <w:left w:val="none" w:sz="0" w:space="0" w:color="auto"/>
            <w:bottom w:val="none" w:sz="0" w:space="0" w:color="auto"/>
            <w:right w:val="none" w:sz="0" w:space="0" w:color="auto"/>
          </w:divBdr>
        </w:div>
        <w:div w:id="173342993">
          <w:marLeft w:val="480"/>
          <w:marRight w:val="0"/>
          <w:marTop w:val="0"/>
          <w:marBottom w:val="0"/>
          <w:divBdr>
            <w:top w:val="none" w:sz="0" w:space="0" w:color="auto"/>
            <w:left w:val="none" w:sz="0" w:space="0" w:color="auto"/>
            <w:bottom w:val="none" w:sz="0" w:space="0" w:color="auto"/>
            <w:right w:val="none" w:sz="0" w:space="0" w:color="auto"/>
          </w:divBdr>
        </w:div>
        <w:div w:id="1822499811">
          <w:marLeft w:val="480"/>
          <w:marRight w:val="0"/>
          <w:marTop w:val="0"/>
          <w:marBottom w:val="0"/>
          <w:divBdr>
            <w:top w:val="none" w:sz="0" w:space="0" w:color="auto"/>
            <w:left w:val="none" w:sz="0" w:space="0" w:color="auto"/>
            <w:bottom w:val="none" w:sz="0" w:space="0" w:color="auto"/>
            <w:right w:val="none" w:sz="0" w:space="0" w:color="auto"/>
          </w:divBdr>
        </w:div>
        <w:div w:id="1036587003">
          <w:marLeft w:val="480"/>
          <w:marRight w:val="0"/>
          <w:marTop w:val="0"/>
          <w:marBottom w:val="0"/>
          <w:divBdr>
            <w:top w:val="none" w:sz="0" w:space="0" w:color="auto"/>
            <w:left w:val="none" w:sz="0" w:space="0" w:color="auto"/>
            <w:bottom w:val="none" w:sz="0" w:space="0" w:color="auto"/>
            <w:right w:val="none" w:sz="0" w:space="0" w:color="auto"/>
          </w:divBdr>
        </w:div>
        <w:div w:id="319046691">
          <w:marLeft w:val="480"/>
          <w:marRight w:val="0"/>
          <w:marTop w:val="0"/>
          <w:marBottom w:val="0"/>
          <w:divBdr>
            <w:top w:val="none" w:sz="0" w:space="0" w:color="auto"/>
            <w:left w:val="none" w:sz="0" w:space="0" w:color="auto"/>
            <w:bottom w:val="none" w:sz="0" w:space="0" w:color="auto"/>
            <w:right w:val="none" w:sz="0" w:space="0" w:color="auto"/>
          </w:divBdr>
        </w:div>
        <w:div w:id="363361721">
          <w:marLeft w:val="480"/>
          <w:marRight w:val="0"/>
          <w:marTop w:val="0"/>
          <w:marBottom w:val="0"/>
          <w:divBdr>
            <w:top w:val="none" w:sz="0" w:space="0" w:color="auto"/>
            <w:left w:val="none" w:sz="0" w:space="0" w:color="auto"/>
            <w:bottom w:val="none" w:sz="0" w:space="0" w:color="auto"/>
            <w:right w:val="none" w:sz="0" w:space="0" w:color="auto"/>
          </w:divBdr>
        </w:div>
        <w:div w:id="1773739897">
          <w:marLeft w:val="480"/>
          <w:marRight w:val="0"/>
          <w:marTop w:val="0"/>
          <w:marBottom w:val="0"/>
          <w:divBdr>
            <w:top w:val="none" w:sz="0" w:space="0" w:color="auto"/>
            <w:left w:val="none" w:sz="0" w:space="0" w:color="auto"/>
            <w:bottom w:val="none" w:sz="0" w:space="0" w:color="auto"/>
            <w:right w:val="none" w:sz="0" w:space="0" w:color="auto"/>
          </w:divBdr>
        </w:div>
        <w:div w:id="99491221">
          <w:marLeft w:val="480"/>
          <w:marRight w:val="0"/>
          <w:marTop w:val="0"/>
          <w:marBottom w:val="0"/>
          <w:divBdr>
            <w:top w:val="none" w:sz="0" w:space="0" w:color="auto"/>
            <w:left w:val="none" w:sz="0" w:space="0" w:color="auto"/>
            <w:bottom w:val="none" w:sz="0" w:space="0" w:color="auto"/>
            <w:right w:val="none" w:sz="0" w:space="0" w:color="auto"/>
          </w:divBdr>
        </w:div>
        <w:div w:id="1733653897">
          <w:marLeft w:val="480"/>
          <w:marRight w:val="0"/>
          <w:marTop w:val="0"/>
          <w:marBottom w:val="0"/>
          <w:divBdr>
            <w:top w:val="none" w:sz="0" w:space="0" w:color="auto"/>
            <w:left w:val="none" w:sz="0" w:space="0" w:color="auto"/>
            <w:bottom w:val="none" w:sz="0" w:space="0" w:color="auto"/>
            <w:right w:val="none" w:sz="0" w:space="0" w:color="auto"/>
          </w:divBdr>
        </w:div>
        <w:div w:id="716050015">
          <w:marLeft w:val="480"/>
          <w:marRight w:val="0"/>
          <w:marTop w:val="0"/>
          <w:marBottom w:val="0"/>
          <w:divBdr>
            <w:top w:val="none" w:sz="0" w:space="0" w:color="auto"/>
            <w:left w:val="none" w:sz="0" w:space="0" w:color="auto"/>
            <w:bottom w:val="none" w:sz="0" w:space="0" w:color="auto"/>
            <w:right w:val="none" w:sz="0" w:space="0" w:color="auto"/>
          </w:divBdr>
        </w:div>
        <w:div w:id="1700011147">
          <w:marLeft w:val="480"/>
          <w:marRight w:val="0"/>
          <w:marTop w:val="0"/>
          <w:marBottom w:val="0"/>
          <w:divBdr>
            <w:top w:val="none" w:sz="0" w:space="0" w:color="auto"/>
            <w:left w:val="none" w:sz="0" w:space="0" w:color="auto"/>
            <w:bottom w:val="none" w:sz="0" w:space="0" w:color="auto"/>
            <w:right w:val="none" w:sz="0" w:space="0" w:color="auto"/>
          </w:divBdr>
        </w:div>
        <w:div w:id="158156577">
          <w:marLeft w:val="480"/>
          <w:marRight w:val="0"/>
          <w:marTop w:val="0"/>
          <w:marBottom w:val="0"/>
          <w:divBdr>
            <w:top w:val="none" w:sz="0" w:space="0" w:color="auto"/>
            <w:left w:val="none" w:sz="0" w:space="0" w:color="auto"/>
            <w:bottom w:val="none" w:sz="0" w:space="0" w:color="auto"/>
            <w:right w:val="none" w:sz="0" w:space="0" w:color="auto"/>
          </w:divBdr>
        </w:div>
        <w:div w:id="1215510476">
          <w:marLeft w:val="480"/>
          <w:marRight w:val="0"/>
          <w:marTop w:val="0"/>
          <w:marBottom w:val="0"/>
          <w:divBdr>
            <w:top w:val="none" w:sz="0" w:space="0" w:color="auto"/>
            <w:left w:val="none" w:sz="0" w:space="0" w:color="auto"/>
            <w:bottom w:val="none" w:sz="0" w:space="0" w:color="auto"/>
            <w:right w:val="none" w:sz="0" w:space="0" w:color="auto"/>
          </w:divBdr>
        </w:div>
        <w:div w:id="752320151">
          <w:marLeft w:val="480"/>
          <w:marRight w:val="0"/>
          <w:marTop w:val="0"/>
          <w:marBottom w:val="0"/>
          <w:divBdr>
            <w:top w:val="none" w:sz="0" w:space="0" w:color="auto"/>
            <w:left w:val="none" w:sz="0" w:space="0" w:color="auto"/>
            <w:bottom w:val="none" w:sz="0" w:space="0" w:color="auto"/>
            <w:right w:val="none" w:sz="0" w:space="0" w:color="auto"/>
          </w:divBdr>
        </w:div>
        <w:div w:id="103691233">
          <w:marLeft w:val="480"/>
          <w:marRight w:val="0"/>
          <w:marTop w:val="0"/>
          <w:marBottom w:val="0"/>
          <w:divBdr>
            <w:top w:val="none" w:sz="0" w:space="0" w:color="auto"/>
            <w:left w:val="none" w:sz="0" w:space="0" w:color="auto"/>
            <w:bottom w:val="none" w:sz="0" w:space="0" w:color="auto"/>
            <w:right w:val="none" w:sz="0" w:space="0" w:color="auto"/>
          </w:divBdr>
        </w:div>
        <w:div w:id="1650746343">
          <w:marLeft w:val="480"/>
          <w:marRight w:val="0"/>
          <w:marTop w:val="0"/>
          <w:marBottom w:val="0"/>
          <w:divBdr>
            <w:top w:val="none" w:sz="0" w:space="0" w:color="auto"/>
            <w:left w:val="none" w:sz="0" w:space="0" w:color="auto"/>
            <w:bottom w:val="none" w:sz="0" w:space="0" w:color="auto"/>
            <w:right w:val="none" w:sz="0" w:space="0" w:color="auto"/>
          </w:divBdr>
        </w:div>
        <w:div w:id="1012682360">
          <w:marLeft w:val="480"/>
          <w:marRight w:val="0"/>
          <w:marTop w:val="0"/>
          <w:marBottom w:val="0"/>
          <w:divBdr>
            <w:top w:val="none" w:sz="0" w:space="0" w:color="auto"/>
            <w:left w:val="none" w:sz="0" w:space="0" w:color="auto"/>
            <w:bottom w:val="none" w:sz="0" w:space="0" w:color="auto"/>
            <w:right w:val="none" w:sz="0" w:space="0" w:color="auto"/>
          </w:divBdr>
        </w:div>
        <w:div w:id="1681857603">
          <w:marLeft w:val="480"/>
          <w:marRight w:val="0"/>
          <w:marTop w:val="0"/>
          <w:marBottom w:val="0"/>
          <w:divBdr>
            <w:top w:val="none" w:sz="0" w:space="0" w:color="auto"/>
            <w:left w:val="none" w:sz="0" w:space="0" w:color="auto"/>
            <w:bottom w:val="none" w:sz="0" w:space="0" w:color="auto"/>
            <w:right w:val="none" w:sz="0" w:space="0" w:color="auto"/>
          </w:divBdr>
        </w:div>
        <w:div w:id="1309943951">
          <w:marLeft w:val="480"/>
          <w:marRight w:val="0"/>
          <w:marTop w:val="0"/>
          <w:marBottom w:val="0"/>
          <w:divBdr>
            <w:top w:val="none" w:sz="0" w:space="0" w:color="auto"/>
            <w:left w:val="none" w:sz="0" w:space="0" w:color="auto"/>
            <w:bottom w:val="none" w:sz="0" w:space="0" w:color="auto"/>
            <w:right w:val="none" w:sz="0" w:space="0" w:color="auto"/>
          </w:divBdr>
        </w:div>
        <w:div w:id="28800164">
          <w:marLeft w:val="480"/>
          <w:marRight w:val="0"/>
          <w:marTop w:val="0"/>
          <w:marBottom w:val="0"/>
          <w:divBdr>
            <w:top w:val="none" w:sz="0" w:space="0" w:color="auto"/>
            <w:left w:val="none" w:sz="0" w:space="0" w:color="auto"/>
            <w:bottom w:val="none" w:sz="0" w:space="0" w:color="auto"/>
            <w:right w:val="none" w:sz="0" w:space="0" w:color="auto"/>
          </w:divBdr>
        </w:div>
        <w:div w:id="1600403572">
          <w:marLeft w:val="480"/>
          <w:marRight w:val="0"/>
          <w:marTop w:val="0"/>
          <w:marBottom w:val="0"/>
          <w:divBdr>
            <w:top w:val="none" w:sz="0" w:space="0" w:color="auto"/>
            <w:left w:val="none" w:sz="0" w:space="0" w:color="auto"/>
            <w:bottom w:val="none" w:sz="0" w:space="0" w:color="auto"/>
            <w:right w:val="none" w:sz="0" w:space="0" w:color="auto"/>
          </w:divBdr>
        </w:div>
        <w:div w:id="1363749985">
          <w:marLeft w:val="480"/>
          <w:marRight w:val="0"/>
          <w:marTop w:val="0"/>
          <w:marBottom w:val="0"/>
          <w:divBdr>
            <w:top w:val="none" w:sz="0" w:space="0" w:color="auto"/>
            <w:left w:val="none" w:sz="0" w:space="0" w:color="auto"/>
            <w:bottom w:val="none" w:sz="0" w:space="0" w:color="auto"/>
            <w:right w:val="none" w:sz="0" w:space="0" w:color="auto"/>
          </w:divBdr>
        </w:div>
        <w:div w:id="478809686">
          <w:marLeft w:val="480"/>
          <w:marRight w:val="0"/>
          <w:marTop w:val="0"/>
          <w:marBottom w:val="0"/>
          <w:divBdr>
            <w:top w:val="none" w:sz="0" w:space="0" w:color="auto"/>
            <w:left w:val="none" w:sz="0" w:space="0" w:color="auto"/>
            <w:bottom w:val="none" w:sz="0" w:space="0" w:color="auto"/>
            <w:right w:val="none" w:sz="0" w:space="0" w:color="auto"/>
          </w:divBdr>
        </w:div>
        <w:div w:id="219292547">
          <w:marLeft w:val="480"/>
          <w:marRight w:val="0"/>
          <w:marTop w:val="0"/>
          <w:marBottom w:val="0"/>
          <w:divBdr>
            <w:top w:val="none" w:sz="0" w:space="0" w:color="auto"/>
            <w:left w:val="none" w:sz="0" w:space="0" w:color="auto"/>
            <w:bottom w:val="none" w:sz="0" w:space="0" w:color="auto"/>
            <w:right w:val="none" w:sz="0" w:space="0" w:color="auto"/>
          </w:divBdr>
        </w:div>
        <w:div w:id="1812668653">
          <w:marLeft w:val="480"/>
          <w:marRight w:val="0"/>
          <w:marTop w:val="0"/>
          <w:marBottom w:val="0"/>
          <w:divBdr>
            <w:top w:val="none" w:sz="0" w:space="0" w:color="auto"/>
            <w:left w:val="none" w:sz="0" w:space="0" w:color="auto"/>
            <w:bottom w:val="none" w:sz="0" w:space="0" w:color="auto"/>
            <w:right w:val="none" w:sz="0" w:space="0" w:color="auto"/>
          </w:divBdr>
        </w:div>
        <w:div w:id="1017275873">
          <w:marLeft w:val="480"/>
          <w:marRight w:val="0"/>
          <w:marTop w:val="0"/>
          <w:marBottom w:val="0"/>
          <w:divBdr>
            <w:top w:val="none" w:sz="0" w:space="0" w:color="auto"/>
            <w:left w:val="none" w:sz="0" w:space="0" w:color="auto"/>
            <w:bottom w:val="none" w:sz="0" w:space="0" w:color="auto"/>
            <w:right w:val="none" w:sz="0" w:space="0" w:color="auto"/>
          </w:divBdr>
        </w:div>
        <w:div w:id="150685251">
          <w:marLeft w:val="480"/>
          <w:marRight w:val="0"/>
          <w:marTop w:val="0"/>
          <w:marBottom w:val="0"/>
          <w:divBdr>
            <w:top w:val="none" w:sz="0" w:space="0" w:color="auto"/>
            <w:left w:val="none" w:sz="0" w:space="0" w:color="auto"/>
            <w:bottom w:val="none" w:sz="0" w:space="0" w:color="auto"/>
            <w:right w:val="none" w:sz="0" w:space="0" w:color="auto"/>
          </w:divBdr>
        </w:div>
        <w:div w:id="521088202">
          <w:marLeft w:val="480"/>
          <w:marRight w:val="0"/>
          <w:marTop w:val="0"/>
          <w:marBottom w:val="0"/>
          <w:divBdr>
            <w:top w:val="none" w:sz="0" w:space="0" w:color="auto"/>
            <w:left w:val="none" w:sz="0" w:space="0" w:color="auto"/>
            <w:bottom w:val="none" w:sz="0" w:space="0" w:color="auto"/>
            <w:right w:val="none" w:sz="0" w:space="0" w:color="auto"/>
          </w:divBdr>
        </w:div>
        <w:div w:id="1149858881">
          <w:marLeft w:val="480"/>
          <w:marRight w:val="0"/>
          <w:marTop w:val="0"/>
          <w:marBottom w:val="0"/>
          <w:divBdr>
            <w:top w:val="none" w:sz="0" w:space="0" w:color="auto"/>
            <w:left w:val="none" w:sz="0" w:space="0" w:color="auto"/>
            <w:bottom w:val="none" w:sz="0" w:space="0" w:color="auto"/>
            <w:right w:val="none" w:sz="0" w:space="0" w:color="auto"/>
          </w:divBdr>
        </w:div>
        <w:div w:id="380324396">
          <w:marLeft w:val="480"/>
          <w:marRight w:val="0"/>
          <w:marTop w:val="0"/>
          <w:marBottom w:val="0"/>
          <w:divBdr>
            <w:top w:val="none" w:sz="0" w:space="0" w:color="auto"/>
            <w:left w:val="none" w:sz="0" w:space="0" w:color="auto"/>
            <w:bottom w:val="none" w:sz="0" w:space="0" w:color="auto"/>
            <w:right w:val="none" w:sz="0" w:space="0" w:color="auto"/>
          </w:divBdr>
        </w:div>
        <w:div w:id="608700511">
          <w:marLeft w:val="480"/>
          <w:marRight w:val="0"/>
          <w:marTop w:val="0"/>
          <w:marBottom w:val="0"/>
          <w:divBdr>
            <w:top w:val="none" w:sz="0" w:space="0" w:color="auto"/>
            <w:left w:val="none" w:sz="0" w:space="0" w:color="auto"/>
            <w:bottom w:val="none" w:sz="0" w:space="0" w:color="auto"/>
            <w:right w:val="none" w:sz="0" w:space="0" w:color="auto"/>
          </w:divBdr>
        </w:div>
        <w:div w:id="1063720444">
          <w:marLeft w:val="480"/>
          <w:marRight w:val="0"/>
          <w:marTop w:val="0"/>
          <w:marBottom w:val="0"/>
          <w:divBdr>
            <w:top w:val="none" w:sz="0" w:space="0" w:color="auto"/>
            <w:left w:val="none" w:sz="0" w:space="0" w:color="auto"/>
            <w:bottom w:val="none" w:sz="0" w:space="0" w:color="auto"/>
            <w:right w:val="none" w:sz="0" w:space="0" w:color="auto"/>
          </w:divBdr>
        </w:div>
        <w:div w:id="2096198393">
          <w:marLeft w:val="480"/>
          <w:marRight w:val="0"/>
          <w:marTop w:val="0"/>
          <w:marBottom w:val="0"/>
          <w:divBdr>
            <w:top w:val="none" w:sz="0" w:space="0" w:color="auto"/>
            <w:left w:val="none" w:sz="0" w:space="0" w:color="auto"/>
            <w:bottom w:val="none" w:sz="0" w:space="0" w:color="auto"/>
            <w:right w:val="none" w:sz="0" w:space="0" w:color="auto"/>
          </w:divBdr>
        </w:div>
        <w:div w:id="1645887767">
          <w:marLeft w:val="480"/>
          <w:marRight w:val="0"/>
          <w:marTop w:val="0"/>
          <w:marBottom w:val="0"/>
          <w:divBdr>
            <w:top w:val="none" w:sz="0" w:space="0" w:color="auto"/>
            <w:left w:val="none" w:sz="0" w:space="0" w:color="auto"/>
            <w:bottom w:val="none" w:sz="0" w:space="0" w:color="auto"/>
            <w:right w:val="none" w:sz="0" w:space="0" w:color="auto"/>
          </w:divBdr>
        </w:div>
        <w:div w:id="722948788">
          <w:marLeft w:val="480"/>
          <w:marRight w:val="0"/>
          <w:marTop w:val="0"/>
          <w:marBottom w:val="0"/>
          <w:divBdr>
            <w:top w:val="none" w:sz="0" w:space="0" w:color="auto"/>
            <w:left w:val="none" w:sz="0" w:space="0" w:color="auto"/>
            <w:bottom w:val="none" w:sz="0" w:space="0" w:color="auto"/>
            <w:right w:val="none" w:sz="0" w:space="0" w:color="auto"/>
          </w:divBdr>
        </w:div>
        <w:div w:id="1401445096">
          <w:marLeft w:val="480"/>
          <w:marRight w:val="0"/>
          <w:marTop w:val="0"/>
          <w:marBottom w:val="0"/>
          <w:divBdr>
            <w:top w:val="none" w:sz="0" w:space="0" w:color="auto"/>
            <w:left w:val="none" w:sz="0" w:space="0" w:color="auto"/>
            <w:bottom w:val="none" w:sz="0" w:space="0" w:color="auto"/>
            <w:right w:val="none" w:sz="0" w:space="0" w:color="auto"/>
          </w:divBdr>
        </w:div>
        <w:div w:id="579102379">
          <w:marLeft w:val="480"/>
          <w:marRight w:val="0"/>
          <w:marTop w:val="0"/>
          <w:marBottom w:val="0"/>
          <w:divBdr>
            <w:top w:val="none" w:sz="0" w:space="0" w:color="auto"/>
            <w:left w:val="none" w:sz="0" w:space="0" w:color="auto"/>
            <w:bottom w:val="none" w:sz="0" w:space="0" w:color="auto"/>
            <w:right w:val="none" w:sz="0" w:space="0" w:color="auto"/>
          </w:divBdr>
        </w:div>
        <w:div w:id="1523587415">
          <w:marLeft w:val="480"/>
          <w:marRight w:val="0"/>
          <w:marTop w:val="0"/>
          <w:marBottom w:val="0"/>
          <w:divBdr>
            <w:top w:val="none" w:sz="0" w:space="0" w:color="auto"/>
            <w:left w:val="none" w:sz="0" w:space="0" w:color="auto"/>
            <w:bottom w:val="none" w:sz="0" w:space="0" w:color="auto"/>
            <w:right w:val="none" w:sz="0" w:space="0" w:color="auto"/>
          </w:divBdr>
        </w:div>
        <w:div w:id="755325916">
          <w:marLeft w:val="480"/>
          <w:marRight w:val="0"/>
          <w:marTop w:val="0"/>
          <w:marBottom w:val="0"/>
          <w:divBdr>
            <w:top w:val="none" w:sz="0" w:space="0" w:color="auto"/>
            <w:left w:val="none" w:sz="0" w:space="0" w:color="auto"/>
            <w:bottom w:val="none" w:sz="0" w:space="0" w:color="auto"/>
            <w:right w:val="none" w:sz="0" w:space="0" w:color="auto"/>
          </w:divBdr>
        </w:div>
        <w:div w:id="752354366">
          <w:marLeft w:val="480"/>
          <w:marRight w:val="0"/>
          <w:marTop w:val="0"/>
          <w:marBottom w:val="0"/>
          <w:divBdr>
            <w:top w:val="none" w:sz="0" w:space="0" w:color="auto"/>
            <w:left w:val="none" w:sz="0" w:space="0" w:color="auto"/>
            <w:bottom w:val="none" w:sz="0" w:space="0" w:color="auto"/>
            <w:right w:val="none" w:sz="0" w:space="0" w:color="auto"/>
          </w:divBdr>
        </w:div>
        <w:div w:id="943264839">
          <w:marLeft w:val="480"/>
          <w:marRight w:val="0"/>
          <w:marTop w:val="0"/>
          <w:marBottom w:val="0"/>
          <w:divBdr>
            <w:top w:val="none" w:sz="0" w:space="0" w:color="auto"/>
            <w:left w:val="none" w:sz="0" w:space="0" w:color="auto"/>
            <w:bottom w:val="none" w:sz="0" w:space="0" w:color="auto"/>
            <w:right w:val="none" w:sz="0" w:space="0" w:color="auto"/>
          </w:divBdr>
        </w:div>
        <w:div w:id="1887987922">
          <w:marLeft w:val="480"/>
          <w:marRight w:val="0"/>
          <w:marTop w:val="0"/>
          <w:marBottom w:val="0"/>
          <w:divBdr>
            <w:top w:val="none" w:sz="0" w:space="0" w:color="auto"/>
            <w:left w:val="none" w:sz="0" w:space="0" w:color="auto"/>
            <w:bottom w:val="none" w:sz="0" w:space="0" w:color="auto"/>
            <w:right w:val="none" w:sz="0" w:space="0" w:color="auto"/>
          </w:divBdr>
        </w:div>
        <w:div w:id="1846509342">
          <w:marLeft w:val="480"/>
          <w:marRight w:val="0"/>
          <w:marTop w:val="0"/>
          <w:marBottom w:val="0"/>
          <w:divBdr>
            <w:top w:val="none" w:sz="0" w:space="0" w:color="auto"/>
            <w:left w:val="none" w:sz="0" w:space="0" w:color="auto"/>
            <w:bottom w:val="none" w:sz="0" w:space="0" w:color="auto"/>
            <w:right w:val="none" w:sz="0" w:space="0" w:color="auto"/>
          </w:divBdr>
        </w:div>
        <w:div w:id="1212964415">
          <w:marLeft w:val="480"/>
          <w:marRight w:val="0"/>
          <w:marTop w:val="0"/>
          <w:marBottom w:val="0"/>
          <w:divBdr>
            <w:top w:val="none" w:sz="0" w:space="0" w:color="auto"/>
            <w:left w:val="none" w:sz="0" w:space="0" w:color="auto"/>
            <w:bottom w:val="none" w:sz="0" w:space="0" w:color="auto"/>
            <w:right w:val="none" w:sz="0" w:space="0" w:color="auto"/>
          </w:divBdr>
        </w:div>
        <w:div w:id="1221281931">
          <w:marLeft w:val="480"/>
          <w:marRight w:val="0"/>
          <w:marTop w:val="0"/>
          <w:marBottom w:val="0"/>
          <w:divBdr>
            <w:top w:val="none" w:sz="0" w:space="0" w:color="auto"/>
            <w:left w:val="none" w:sz="0" w:space="0" w:color="auto"/>
            <w:bottom w:val="none" w:sz="0" w:space="0" w:color="auto"/>
            <w:right w:val="none" w:sz="0" w:space="0" w:color="auto"/>
          </w:divBdr>
        </w:div>
        <w:div w:id="575823661">
          <w:marLeft w:val="480"/>
          <w:marRight w:val="0"/>
          <w:marTop w:val="0"/>
          <w:marBottom w:val="0"/>
          <w:divBdr>
            <w:top w:val="none" w:sz="0" w:space="0" w:color="auto"/>
            <w:left w:val="none" w:sz="0" w:space="0" w:color="auto"/>
            <w:bottom w:val="none" w:sz="0" w:space="0" w:color="auto"/>
            <w:right w:val="none" w:sz="0" w:space="0" w:color="auto"/>
          </w:divBdr>
        </w:div>
        <w:div w:id="1703281602">
          <w:marLeft w:val="480"/>
          <w:marRight w:val="0"/>
          <w:marTop w:val="0"/>
          <w:marBottom w:val="0"/>
          <w:divBdr>
            <w:top w:val="none" w:sz="0" w:space="0" w:color="auto"/>
            <w:left w:val="none" w:sz="0" w:space="0" w:color="auto"/>
            <w:bottom w:val="none" w:sz="0" w:space="0" w:color="auto"/>
            <w:right w:val="none" w:sz="0" w:space="0" w:color="auto"/>
          </w:divBdr>
        </w:div>
        <w:div w:id="658583788">
          <w:marLeft w:val="480"/>
          <w:marRight w:val="0"/>
          <w:marTop w:val="0"/>
          <w:marBottom w:val="0"/>
          <w:divBdr>
            <w:top w:val="none" w:sz="0" w:space="0" w:color="auto"/>
            <w:left w:val="none" w:sz="0" w:space="0" w:color="auto"/>
            <w:bottom w:val="none" w:sz="0" w:space="0" w:color="auto"/>
            <w:right w:val="none" w:sz="0" w:space="0" w:color="auto"/>
          </w:divBdr>
        </w:div>
        <w:div w:id="1796944148">
          <w:marLeft w:val="480"/>
          <w:marRight w:val="0"/>
          <w:marTop w:val="0"/>
          <w:marBottom w:val="0"/>
          <w:divBdr>
            <w:top w:val="none" w:sz="0" w:space="0" w:color="auto"/>
            <w:left w:val="none" w:sz="0" w:space="0" w:color="auto"/>
            <w:bottom w:val="none" w:sz="0" w:space="0" w:color="auto"/>
            <w:right w:val="none" w:sz="0" w:space="0" w:color="auto"/>
          </w:divBdr>
        </w:div>
        <w:div w:id="1766917249">
          <w:marLeft w:val="480"/>
          <w:marRight w:val="0"/>
          <w:marTop w:val="0"/>
          <w:marBottom w:val="0"/>
          <w:divBdr>
            <w:top w:val="none" w:sz="0" w:space="0" w:color="auto"/>
            <w:left w:val="none" w:sz="0" w:space="0" w:color="auto"/>
            <w:bottom w:val="none" w:sz="0" w:space="0" w:color="auto"/>
            <w:right w:val="none" w:sz="0" w:space="0" w:color="auto"/>
          </w:divBdr>
        </w:div>
        <w:div w:id="1462184913">
          <w:marLeft w:val="480"/>
          <w:marRight w:val="0"/>
          <w:marTop w:val="0"/>
          <w:marBottom w:val="0"/>
          <w:divBdr>
            <w:top w:val="none" w:sz="0" w:space="0" w:color="auto"/>
            <w:left w:val="none" w:sz="0" w:space="0" w:color="auto"/>
            <w:bottom w:val="none" w:sz="0" w:space="0" w:color="auto"/>
            <w:right w:val="none" w:sz="0" w:space="0" w:color="auto"/>
          </w:divBdr>
        </w:div>
        <w:div w:id="270430476">
          <w:marLeft w:val="480"/>
          <w:marRight w:val="0"/>
          <w:marTop w:val="0"/>
          <w:marBottom w:val="0"/>
          <w:divBdr>
            <w:top w:val="none" w:sz="0" w:space="0" w:color="auto"/>
            <w:left w:val="none" w:sz="0" w:space="0" w:color="auto"/>
            <w:bottom w:val="none" w:sz="0" w:space="0" w:color="auto"/>
            <w:right w:val="none" w:sz="0" w:space="0" w:color="auto"/>
          </w:divBdr>
        </w:div>
        <w:div w:id="119887946">
          <w:marLeft w:val="480"/>
          <w:marRight w:val="0"/>
          <w:marTop w:val="0"/>
          <w:marBottom w:val="0"/>
          <w:divBdr>
            <w:top w:val="none" w:sz="0" w:space="0" w:color="auto"/>
            <w:left w:val="none" w:sz="0" w:space="0" w:color="auto"/>
            <w:bottom w:val="none" w:sz="0" w:space="0" w:color="auto"/>
            <w:right w:val="none" w:sz="0" w:space="0" w:color="auto"/>
          </w:divBdr>
        </w:div>
        <w:div w:id="1021473335">
          <w:marLeft w:val="480"/>
          <w:marRight w:val="0"/>
          <w:marTop w:val="0"/>
          <w:marBottom w:val="0"/>
          <w:divBdr>
            <w:top w:val="none" w:sz="0" w:space="0" w:color="auto"/>
            <w:left w:val="none" w:sz="0" w:space="0" w:color="auto"/>
            <w:bottom w:val="none" w:sz="0" w:space="0" w:color="auto"/>
            <w:right w:val="none" w:sz="0" w:space="0" w:color="auto"/>
          </w:divBdr>
        </w:div>
        <w:div w:id="1386568585">
          <w:marLeft w:val="480"/>
          <w:marRight w:val="0"/>
          <w:marTop w:val="0"/>
          <w:marBottom w:val="0"/>
          <w:divBdr>
            <w:top w:val="none" w:sz="0" w:space="0" w:color="auto"/>
            <w:left w:val="none" w:sz="0" w:space="0" w:color="auto"/>
            <w:bottom w:val="none" w:sz="0" w:space="0" w:color="auto"/>
            <w:right w:val="none" w:sz="0" w:space="0" w:color="auto"/>
          </w:divBdr>
        </w:div>
        <w:div w:id="1132288074">
          <w:marLeft w:val="480"/>
          <w:marRight w:val="0"/>
          <w:marTop w:val="0"/>
          <w:marBottom w:val="0"/>
          <w:divBdr>
            <w:top w:val="none" w:sz="0" w:space="0" w:color="auto"/>
            <w:left w:val="none" w:sz="0" w:space="0" w:color="auto"/>
            <w:bottom w:val="none" w:sz="0" w:space="0" w:color="auto"/>
            <w:right w:val="none" w:sz="0" w:space="0" w:color="auto"/>
          </w:divBdr>
        </w:div>
        <w:div w:id="789859513">
          <w:marLeft w:val="480"/>
          <w:marRight w:val="0"/>
          <w:marTop w:val="0"/>
          <w:marBottom w:val="0"/>
          <w:divBdr>
            <w:top w:val="none" w:sz="0" w:space="0" w:color="auto"/>
            <w:left w:val="none" w:sz="0" w:space="0" w:color="auto"/>
            <w:bottom w:val="none" w:sz="0" w:space="0" w:color="auto"/>
            <w:right w:val="none" w:sz="0" w:space="0" w:color="auto"/>
          </w:divBdr>
        </w:div>
        <w:div w:id="1844053729">
          <w:marLeft w:val="480"/>
          <w:marRight w:val="0"/>
          <w:marTop w:val="0"/>
          <w:marBottom w:val="0"/>
          <w:divBdr>
            <w:top w:val="none" w:sz="0" w:space="0" w:color="auto"/>
            <w:left w:val="none" w:sz="0" w:space="0" w:color="auto"/>
            <w:bottom w:val="none" w:sz="0" w:space="0" w:color="auto"/>
            <w:right w:val="none" w:sz="0" w:space="0" w:color="auto"/>
          </w:divBdr>
        </w:div>
        <w:div w:id="2079400818">
          <w:marLeft w:val="480"/>
          <w:marRight w:val="0"/>
          <w:marTop w:val="0"/>
          <w:marBottom w:val="0"/>
          <w:divBdr>
            <w:top w:val="none" w:sz="0" w:space="0" w:color="auto"/>
            <w:left w:val="none" w:sz="0" w:space="0" w:color="auto"/>
            <w:bottom w:val="none" w:sz="0" w:space="0" w:color="auto"/>
            <w:right w:val="none" w:sz="0" w:space="0" w:color="auto"/>
          </w:divBdr>
        </w:div>
        <w:div w:id="1819877354">
          <w:marLeft w:val="480"/>
          <w:marRight w:val="0"/>
          <w:marTop w:val="0"/>
          <w:marBottom w:val="0"/>
          <w:divBdr>
            <w:top w:val="none" w:sz="0" w:space="0" w:color="auto"/>
            <w:left w:val="none" w:sz="0" w:space="0" w:color="auto"/>
            <w:bottom w:val="none" w:sz="0" w:space="0" w:color="auto"/>
            <w:right w:val="none" w:sz="0" w:space="0" w:color="auto"/>
          </w:divBdr>
        </w:div>
        <w:div w:id="1951039420">
          <w:marLeft w:val="480"/>
          <w:marRight w:val="0"/>
          <w:marTop w:val="0"/>
          <w:marBottom w:val="0"/>
          <w:divBdr>
            <w:top w:val="none" w:sz="0" w:space="0" w:color="auto"/>
            <w:left w:val="none" w:sz="0" w:space="0" w:color="auto"/>
            <w:bottom w:val="none" w:sz="0" w:space="0" w:color="auto"/>
            <w:right w:val="none" w:sz="0" w:space="0" w:color="auto"/>
          </w:divBdr>
        </w:div>
        <w:div w:id="1864248361">
          <w:marLeft w:val="480"/>
          <w:marRight w:val="0"/>
          <w:marTop w:val="0"/>
          <w:marBottom w:val="0"/>
          <w:divBdr>
            <w:top w:val="none" w:sz="0" w:space="0" w:color="auto"/>
            <w:left w:val="none" w:sz="0" w:space="0" w:color="auto"/>
            <w:bottom w:val="none" w:sz="0" w:space="0" w:color="auto"/>
            <w:right w:val="none" w:sz="0" w:space="0" w:color="auto"/>
          </w:divBdr>
        </w:div>
        <w:div w:id="1217358369">
          <w:marLeft w:val="480"/>
          <w:marRight w:val="0"/>
          <w:marTop w:val="0"/>
          <w:marBottom w:val="0"/>
          <w:divBdr>
            <w:top w:val="none" w:sz="0" w:space="0" w:color="auto"/>
            <w:left w:val="none" w:sz="0" w:space="0" w:color="auto"/>
            <w:bottom w:val="none" w:sz="0" w:space="0" w:color="auto"/>
            <w:right w:val="none" w:sz="0" w:space="0" w:color="auto"/>
          </w:divBdr>
        </w:div>
        <w:div w:id="769474355">
          <w:marLeft w:val="480"/>
          <w:marRight w:val="0"/>
          <w:marTop w:val="0"/>
          <w:marBottom w:val="0"/>
          <w:divBdr>
            <w:top w:val="none" w:sz="0" w:space="0" w:color="auto"/>
            <w:left w:val="none" w:sz="0" w:space="0" w:color="auto"/>
            <w:bottom w:val="none" w:sz="0" w:space="0" w:color="auto"/>
            <w:right w:val="none" w:sz="0" w:space="0" w:color="auto"/>
          </w:divBdr>
        </w:div>
        <w:div w:id="268244332">
          <w:marLeft w:val="480"/>
          <w:marRight w:val="0"/>
          <w:marTop w:val="0"/>
          <w:marBottom w:val="0"/>
          <w:divBdr>
            <w:top w:val="none" w:sz="0" w:space="0" w:color="auto"/>
            <w:left w:val="none" w:sz="0" w:space="0" w:color="auto"/>
            <w:bottom w:val="none" w:sz="0" w:space="0" w:color="auto"/>
            <w:right w:val="none" w:sz="0" w:space="0" w:color="auto"/>
          </w:divBdr>
        </w:div>
        <w:div w:id="1670600679">
          <w:marLeft w:val="480"/>
          <w:marRight w:val="0"/>
          <w:marTop w:val="0"/>
          <w:marBottom w:val="0"/>
          <w:divBdr>
            <w:top w:val="none" w:sz="0" w:space="0" w:color="auto"/>
            <w:left w:val="none" w:sz="0" w:space="0" w:color="auto"/>
            <w:bottom w:val="none" w:sz="0" w:space="0" w:color="auto"/>
            <w:right w:val="none" w:sz="0" w:space="0" w:color="auto"/>
          </w:divBdr>
        </w:div>
        <w:div w:id="1516840055">
          <w:marLeft w:val="480"/>
          <w:marRight w:val="0"/>
          <w:marTop w:val="0"/>
          <w:marBottom w:val="0"/>
          <w:divBdr>
            <w:top w:val="none" w:sz="0" w:space="0" w:color="auto"/>
            <w:left w:val="none" w:sz="0" w:space="0" w:color="auto"/>
            <w:bottom w:val="none" w:sz="0" w:space="0" w:color="auto"/>
            <w:right w:val="none" w:sz="0" w:space="0" w:color="auto"/>
          </w:divBdr>
        </w:div>
        <w:div w:id="213201177">
          <w:marLeft w:val="480"/>
          <w:marRight w:val="0"/>
          <w:marTop w:val="0"/>
          <w:marBottom w:val="0"/>
          <w:divBdr>
            <w:top w:val="none" w:sz="0" w:space="0" w:color="auto"/>
            <w:left w:val="none" w:sz="0" w:space="0" w:color="auto"/>
            <w:bottom w:val="none" w:sz="0" w:space="0" w:color="auto"/>
            <w:right w:val="none" w:sz="0" w:space="0" w:color="auto"/>
          </w:divBdr>
        </w:div>
        <w:div w:id="790365398">
          <w:marLeft w:val="480"/>
          <w:marRight w:val="0"/>
          <w:marTop w:val="0"/>
          <w:marBottom w:val="0"/>
          <w:divBdr>
            <w:top w:val="none" w:sz="0" w:space="0" w:color="auto"/>
            <w:left w:val="none" w:sz="0" w:space="0" w:color="auto"/>
            <w:bottom w:val="none" w:sz="0" w:space="0" w:color="auto"/>
            <w:right w:val="none" w:sz="0" w:space="0" w:color="auto"/>
          </w:divBdr>
        </w:div>
        <w:div w:id="539323736">
          <w:marLeft w:val="480"/>
          <w:marRight w:val="0"/>
          <w:marTop w:val="0"/>
          <w:marBottom w:val="0"/>
          <w:divBdr>
            <w:top w:val="none" w:sz="0" w:space="0" w:color="auto"/>
            <w:left w:val="none" w:sz="0" w:space="0" w:color="auto"/>
            <w:bottom w:val="none" w:sz="0" w:space="0" w:color="auto"/>
            <w:right w:val="none" w:sz="0" w:space="0" w:color="auto"/>
          </w:divBdr>
        </w:div>
        <w:div w:id="2083484022">
          <w:marLeft w:val="480"/>
          <w:marRight w:val="0"/>
          <w:marTop w:val="0"/>
          <w:marBottom w:val="0"/>
          <w:divBdr>
            <w:top w:val="none" w:sz="0" w:space="0" w:color="auto"/>
            <w:left w:val="none" w:sz="0" w:space="0" w:color="auto"/>
            <w:bottom w:val="none" w:sz="0" w:space="0" w:color="auto"/>
            <w:right w:val="none" w:sz="0" w:space="0" w:color="auto"/>
          </w:divBdr>
        </w:div>
        <w:div w:id="1945070890">
          <w:marLeft w:val="480"/>
          <w:marRight w:val="0"/>
          <w:marTop w:val="0"/>
          <w:marBottom w:val="0"/>
          <w:divBdr>
            <w:top w:val="none" w:sz="0" w:space="0" w:color="auto"/>
            <w:left w:val="none" w:sz="0" w:space="0" w:color="auto"/>
            <w:bottom w:val="none" w:sz="0" w:space="0" w:color="auto"/>
            <w:right w:val="none" w:sz="0" w:space="0" w:color="auto"/>
          </w:divBdr>
        </w:div>
        <w:div w:id="179854160">
          <w:marLeft w:val="480"/>
          <w:marRight w:val="0"/>
          <w:marTop w:val="0"/>
          <w:marBottom w:val="0"/>
          <w:divBdr>
            <w:top w:val="none" w:sz="0" w:space="0" w:color="auto"/>
            <w:left w:val="none" w:sz="0" w:space="0" w:color="auto"/>
            <w:bottom w:val="none" w:sz="0" w:space="0" w:color="auto"/>
            <w:right w:val="none" w:sz="0" w:space="0" w:color="auto"/>
          </w:divBdr>
        </w:div>
        <w:div w:id="956763006">
          <w:marLeft w:val="480"/>
          <w:marRight w:val="0"/>
          <w:marTop w:val="0"/>
          <w:marBottom w:val="0"/>
          <w:divBdr>
            <w:top w:val="none" w:sz="0" w:space="0" w:color="auto"/>
            <w:left w:val="none" w:sz="0" w:space="0" w:color="auto"/>
            <w:bottom w:val="none" w:sz="0" w:space="0" w:color="auto"/>
            <w:right w:val="none" w:sz="0" w:space="0" w:color="auto"/>
          </w:divBdr>
        </w:div>
        <w:div w:id="1571186604">
          <w:marLeft w:val="480"/>
          <w:marRight w:val="0"/>
          <w:marTop w:val="0"/>
          <w:marBottom w:val="0"/>
          <w:divBdr>
            <w:top w:val="none" w:sz="0" w:space="0" w:color="auto"/>
            <w:left w:val="none" w:sz="0" w:space="0" w:color="auto"/>
            <w:bottom w:val="none" w:sz="0" w:space="0" w:color="auto"/>
            <w:right w:val="none" w:sz="0" w:space="0" w:color="auto"/>
          </w:divBdr>
        </w:div>
        <w:div w:id="1420910525">
          <w:marLeft w:val="480"/>
          <w:marRight w:val="0"/>
          <w:marTop w:val="0"/>
          <w:marBottom w:val="0"/>
          <w:divBdr>
            <w:top w:val="none" w:sz="0" w:space="0" w:color="auto"/>
            <w:left w:val="none" w:sz="0" w:space="0" w:color="auto"/>
            <w:bottom w:val="none" w:sz="0" w:space="0" w:color="auto"/>
            <w:right w:val="none" w:sz="0" w:space="0" w:color="auto"/>
          </w:divBdr>
        </w:div>
        <w:div w:id="215048645">
          <w:marLeft w:val="480"/>
          <w:marRight w:val="0"/>
          <w:marTop w:val="0"/>
          <w:marBottom w:val="0"/>
          <w:divBdr>
            <w:top w:val="none" w:sz="0" w:space="0" w:color="auto"/>
            <w:left w:val="none" w:sz="0" w:space="0" w:color="auto"/>
            <w:bottom w:val="none" w:sz="0" w:space="0" w:color="auto"/>
            <w:right w:val="none" w:sz="0" w:space="0" w:color="auto"/>
          </w:divBdr>
        </w:div>
        <w:div w:id="1786851546">
          <w:marLeft w:val="480"/>
          <w:marRight w:val="0"/>
          <w:marTop w:val="0"/>
          <w:marBottom w:val="0"/>
          <w:divBdr>
            <w:top w:val="none" w:sz="0" w:space="0" w:color="auto"/>
            <w:left w:val="none" w:sz="0" w:space="0" w:color="auto"/>
            <w:bottom w:val="none" w:sz="0" w:space="0" w:color="auto"/>
            <w:right w:val="none" w:sz="0" w:space="0" w:color="auto"/>
          </w:divBdr>
        </w:div>
        <w:div w:id="812063892">
          <w:marLeft w:val="480"/>
          <w:marRight w:val="0"/>
          <w:marTop w:val="0"/>
          <w:marBottom w:val="0"/>
          <w:divBdr>
            <w:top w:val="none" w:sz="0" w:space="0" w:color="auto"/>
            <w:left w:val="none" w:sz="0" w:space="0" w:color="auto"/>
            <w:bottom w:val="none" w:sz="0" w:space="0" w:color="auto"/>
            <w:right w:val="none" w:sz="0" w:space="0" w:color="auto"/>
          </w:divBdr>
        </w:div>
        <w:div w:id="1987004275">
          <w:marLeft w:val="480"/>
          <w:marRight w:val="0"/>
          <w:marTop w:val="0"/>
          <w:marBottom w:val="0"/>
          <w:divBdr>
            <w:top w:val="none" w:sz="0" w:space="0" w:color="auto"/>
            <w:left w:val="none" w:sz="0" w:space="0" w:color="auto"/>
            <w:bottom w:val="none" w:sz="0" w:space="0" w:color="auto"/>
            <w:right w:val="none" w:sz="0" w:space="0" w:color="auto"/>
          </w:divBdr>
        </w:div>
        <w:div w:id="369915937">
          <w:marLeft w:val="480"/>
          <w:marRight w:val="0"/>
          <w:marTop w:val="0"/>
          <w:marBottom w:val="0"/>
          <w:divBdr>
            <w:top w:val="none" w:sz="0" w:space="0" w:color="auto"/>
            <w:left w:val="none" w:sz="0" w:space="0" w:color="auto"/>
            <w:bottom w:val="none" w:sz="0" w:space="0" w:color="auto"/>
            <w:right w:val="none" w:sz="0" w:space="0" w:color="auto"/>
          </w:divBdr>
        </w:div>
        <w:div w:id="1021980532">
          <w:marLeft w:val="480"/>
          <w:marRight w:val="0"/>
          <w:marTop w:val="0"/>
          <w:marBottom w:val="0"/>
          <w:divBdr>
            <w:top w:val="none" w:sz="0" w:space="0" w:color="auto"/>
            <w:left w:val="none" w:sz="0" w:space="0" w:color="auto"/>
            <w:bottom w:val="none" w:sz="0" w:space="0" w:color="auto"/>
            <w:right w:val="none" w:sz="0" w:space="0" w:color="auto"/>
          </w:divBdr>
        </w:div>
      </w:divsChild>
    </w:div>
    <w:div w:id="167182929">
      <w:bodyDiv w:val="1"/>
      <w:marLeft w:val="0"/>
      <w:marRight w:val="0"/>
      <w:marTop w:val="0"/>
      <w:marBottom w:val="0"/>
      <w:divBdr>
        <w:top w:val="none" w:sz="0" w:space="0" w:color="auto"/>
        <w:left w:val="none" w:sz="0" w:space="0" w:color="auto"/>
        <w:bottom w:val="none" w:sz="0" w:space="0" w:color="auto"/>
        <w:right w:val="none" w:sz="0" w:space="0" w:color="auto"/>
      </w:divBdr>
    </w:div>
    <w:div w:id="167404595">
      <w:bodyDiv w:val="1"/>
      <w:marLeft w:val="0"/>
      <w:marRight w:val="0"/>
      <w:marTop w:val="0"/>
      <w:marBottom w:val="0"/>
      <w:divBdr>
        <w:top w:val="none" w:sz="0" w:space="0" w:color="auto"/>
        <w:left w:val="none" w:sz="0" w:space="0" w:color="auto"/>
        <w:bottom w:val="none" w:sz="0" w:space="0" w:color="auto"/>
        <w:right w:val="none" w:sz="0" w:space="0" w:color="auto"/>
      </w:divBdr>
    </w:div>
    <w:div w:id="168522437">
      <w:bodyDiv w:val="1"/>
      <w:marLeft w:val="0"/>
      <w:marRight w:val="0"/>
      <w:marTop w:val="0"/>
      <w:marBottom w:val="0"/>
      <w:divBdr>
        <w:top w:val="none" w:sz="0" w:space="0" w:color="auto"/>
        <w:left w:val="none" w:sz="0" w:space="0" w:color="auto"/>
        <w:bottom w:val="none" w:sz="0" w:space="0" w:color="auto"/>
        <w:right w:val="none" w:sz="0" w:space="0" w:color="auto"/>
      </w:divBdr>
    </w:div>
    <w:div w:id="169490304">
      <w:bodyDiv w:val="1"/>
      <w:marLeft w:val="0"/>
      <w:marRight w:val="0"/>
      <w:marTop w:val="0"/>
      <w:marBottom w:val="0"/>
      <w:divBdr>
        <w:top w:val="none" w:sz="0" w:space="0" w:color="auto"/>
        <w:left w:val="none" w:sz="0" w:space="0" w:color="auto"/>
        <w:bottom w:val="none" w:sz="0" w:space="0" w:color="auto"/>
        <w:right w:val="none" w:sz="0" w:space="0" w:color="auto"/>
      </w:divBdr>
    </w:div>
    <w:div w:id="170267760">
      <w:bodyDiv w:val="1"/>
      <w:marLeft w:val="0"/>
      <w:marRight w:val="0"/>
      <w:marTop w:val="0"/>
      <w:marBottom w:val="0"/>
      <w:divBdr>
        <w:top w:val="none" w:sz="0" w:space="0" w:color="auto"/>
        <w:left w:val="none" w:sz="0" w:space="0" w:color="auto"/>
        <w:bottom w:val="none" w:sz="0" w:space="0" w:color="auto"/>
        <w:right w:val="none" w:sz="0" w:space="0" w:color="auto"/>
      </w:divBdr>
    </w:div>
    <w:div w:id="171074451">
      <w:bodyDiv w:val="1"/>
      <w:marLeft w:val="0"/>
      <w:marRight w:val="0"/>
      <w:marTop w:val="0"/>
      <w:marBottom w:val="0"/>
      <w:divBdr>
        <w:top w:val="none" w:sz="0" w:space="0" w:color="auto"/>
        <w:left w:val="none" w:sz="0" w:space="0" w:color="auto"/>
        <w:bottom w:val="none" w:sz="0" w:space="0" w:color="auto"/>
        <w:right w:val="none" w:sz="0" w:space="0" w:color="auto"/>
      </w:divBdr>
    </w:div>
    <w:div w:id="175314823">
      <w:bodyDiv w:val="1"/>
      <w:marLeft w:val="0"/>
      <w:marRight w:val="0"/>
      <w:marTop w:val="0"/>
      <w:marBottom w:val="0"/>
      <w:divBdr>
        <w:top w:val="none" w:sz="0" w:space="0" w:color="auto"/>
        <w:left w:val="none" w:sz="0" w:space="0" w:color="auto"/>
        <w:bottom w:val="none" w:sz="0" w:space="0" w:color="auto"/>
        <w:right w:val="none" w:sz="0" w:space="0" w:color="auto"/>
      </w:divBdr>
    </w:div>
    <w:div w:id="175464756">
      <w:bodyDiv w:val="1"/>
      <w:marLeft w:val="0"/>
      <w:marRight w:val="0"/>
      <w:marTop w:val="0"/>
      <w:marBottom w:val="0"/>
      <w:divBdr>
        <w:top w:val="none" w:sz="0" w:space="0" w:color="auto"/>
        <w:left w:val="none" w:sz="0" w:space="0" w:color="auto"/>
        <w:bottom w:val="none" w:sz="0" w:space="0" w:color="auto"/>
        <w:right w:val="none" w:sz="0" w:space="0" w:color="auto"/>
      </w:divBdr>
    </w:div>
    <w:div w:id="178812249">
      <w:bodyDiv w:val="1"/>
      <w:marLeft w:val="0"/>
      <w:marRight w:val="0"/>
      <w:marTop w:val="0"/>
      <w:marBottom w:val="0"/>
      <w:divBdr>
        <w:top w:val="none" w:sz="0" w:space="0" w:color="auto"/>
        <w:left w:val="none" w:sz="0" w:space="0" w:color="auto"/>
        <w:bottom w:val="none" w:sz="0" w:space="0" w:color="auto"/>
        <w:right w:val="none" w:sz="0" w:space="0" w:color="auto"/>
      </w:divBdr>
    </w:div>
    <w:div w:id="179246829">
      <w:bodyDiv w:val="1"/>
      <w:marLeft w:val="0"/>
      <w:marRight w:val="0"/>
      <w:marTop w:val="0"/>
      <w:marBottom w:val="0"/>
      <w:divBdr>
        <w:top w:val="none" w:sz="0" w:space="0" w:color="auto"/>
        <w:left w:val="none" w:sz="0" w:space="0" w:color="auto"/>
        <w:bottom w:val="none" w:sz="0" w:space="0" w:color="auto"/>
        <w:right w:val="none" w:sz="0" w:space="0" w:color="auto"/>
      </w:divBdr>
    </w:div>
    <w:div w:id="180630485">
      <w:bodyDiv w:val="1"/>
      <w:marLeft w:val="0"/>
      <w:marRight w:val="0"/>
      <w:marTop w:val="0"/>
      <w:marBottom w:val="0"/>
      <w:divBdr>
        <w:top w:val="none" w:sz="0" w:space="0" w:color="auto"/>
        <w:left w:val="none" w:sz="0" w:space="0" w:color="auto"/>
        <w:bottom w:val="none" w:sz="0" w:space="0" w:color="auto"/>
        <w:right w:val="none" w:sz="0" w:space="0" w:color="auto"/>
      </w:divBdr>
    </w:div>
    <w:div w:id="182669407">
      <w:bodyDiv w:val="1"/>
      <w:marLeft w:val="0"/>
      <w:marRight w:val="0"/>
      <w:marTop w:val="0"/>
      <w:marBottom w:val="0"/>
      <w:divBdr>
        <w:top w:val="none" w:sz="0" w:space="0" w:color="auto"/>
        <w:left w:val="none" w:sz="0" w:space="0" w:color="auto"/>
        <w:bottom w:val="none" w:sz="0" w:space="0" w:color="auto"/>
        <w:right w:val="none" w:sz="0" w:space="0" w:color="auto"/>
      </w:divBdr>
    </w:div>
    <w:div w:id="182864245">
      <w:bodyDiv w:val="1"/>
      <w:marLeft w:val="0"/>
      <w:marRight w:val="0"/>
      <w:marTop w:val="0"/>
      <w:marBottom w:val="0"/>
      <w:divBdr>
        <w:top w:val="none" w:sz="0" w:space="0" w:color="auto"/>
        <w:left w:val="none" w:sz="0" w:space="0" w:color="auto"/>
        <w:bottom w:val="none" w:sz="0" w:space="0" w:color="auto"/>
        <w:right w:val="none" w:sz="0" w:space="0" w:color="auto"/>
      </w:divBdr>
    </w:div>
    <w:div w:id="183254025">
      <w:bodyDiv w:val="1"/>
      <w:marLeft w:val="0"/>
      <w:marRight w:val="0"/>
      <w:marTop w:val="0"/>
      <w:marBottom w:val="0"/>
      <w:divBdr>
        <w:top w:val="none" w:sz="0" w:space="0" w:color="auto"/>
        <w:left w:val="none" w:sz="0" w:space="0" w:color="auto"/>
        <w:bottom w:val="none" w:sz="0" w:space="0" w:color="auto"/>
        <w:right w:val="none" w:sz="0" w:space="0" w:color="auto"/>
      </w:divBdr>
    </w:div>
    <w:div w:id="183596937">
      <w:bodyDiv w:val="1"/>
      <w:marLeft w:val="0"/>
      <w:marRight w:val="0"/>
      <w:marTop w:val="0"/>
      <w:marBottom w:val="0"/>
      <w:divBdr>
        <w:top w:val="none" w:sz="0" w:space="0" w:color="auto"/>
        <w:left w:val="none" w:sz="0" w:space="0" w:color="auto"/>
        <w:bottom w:val="none" w:sz="0" w:space="0" w:color="auto"/>
        <w:right w:val="none" w:sz="0" w:space="0" w:color="auto"/>
      </w:divBdr>
    </w:div>
    <w:div w:id="184559277">
      <w:bodyDiv w:val="1"/>
      <w:marLeft w:val="0"/>
      <w:marRight w:val="0"/>
      <w:marTop w:val="0"/>
      <w:marBottom w:val="0"/>
      <w:divBdr>
        <w:top w:val="none" w:sz="0" w:space="0" w:color="auto"/>
        <w:left w:val="none" w:sz="0" w:space="0" w:color="auto"/>
        <w:bottom w:val="none" w:sz="0" w:space="0" w:color="auto"/>
        <w:right w:val="none" w:sz="0" w:space="0" w:color="auto"/>
      </w:divBdr>
    </w:div>
    <w:div w:id="185759097">
      <w:bodyDiv w:val="1"/>
      <w:marLeft w:val="0"/>
      <w:marRight w:val="0"/>
      <w:marTop w:val="0"/>
      <w:marBottom w:val="0"/>
      <w:divBdr>
        <w:top w:val="none" w:sz="0" w:space="0" w:color="auto"/>
        <w:left w:val="none" w:sz="0" w:space="0" w:color="auto"/>
        <w:bottom w:val="none" w:sz="0" w:space="0" w:color="auto"/>
        <w:right w:val="none" w:sz="0" w:space="0" w:color="auto"/>
      </w:divBdr>
    </w:div>
    <w:div w:id="186260347">
      <w:bodyDiv w:val="1"/>
      <w:marLeft w:val="0"/>
      <w:marRight w:val="0"/>
      <w:marTop w:val="0"/>
      <w:marBottom w:val="0"/>
      <w:divBdr>
        <w:top w:val="none" w:sz="0" w:space="0" w:color="auto"/>
        <w:left w:val="none" w:sz="0" w:space="0" w:color="auto"/>
        <w:bottom w:val="none" w:sz="0" w:space="0" w:color="auto"/>
        <w:right w:val="none" w:sz="0" w:space="0" w:color="auto"/>
      </w:divBdr>
    </w:div>
    <w:div w:id="187566596">
      <w:bodyDiv w:val="1"/>
      <w:marLeft w:val="0"/>
      <w:marRight w:val="0"/>
      <w:marTop w:val="0"/>
      <w:marBottom w:val="0"/>
      <w:divBdr>
        <w:top w:val="none" w:sz="0" w:space="0" w:color="auto"/>
        <w:left w:val="none" w:sz="0" w:space="0" w:color="auto"/>
        <w:bottom w:val="none" w:sz="0" w:space="0" w:color="auto"/>
        <w:right w:val="none" w:sz="0" w:space="0" w:color="auto"/>
      </w:divBdr>
      <w:divsChild>
        <w:div w:id="189726933">
          <w:marLeft w:val="480"/>
          <w:marRight w:val="0"/>
          <w:marTop w:val="0"/>
          <w:marBottom w:val="0"/>
          <w:divBdr>
            <w:top w:val="none" w:sz="0" w:space="0" w:color="auto"/>
            <w:left w:val="none" w:sz="0" w:space="0" w:color="auto"/>
            <w:bottom w:val="none" w:sz="0" w:space="0" w:color="auto"/>
            <w:right w:val="none" w:sz="0" w:space="0" w:color="auto"/>
          </w:divBdr>
        </w:div>
        <w:div w:id="1775861120">
          <w:marLeft w:val="480"/>
          <w:marRight w:val="0"/>
          <w:marTop w:val="0"/>
          <w:marBottom w:val="0"/>
          <w:divBdr>
            <w:top w:val="none" w:sz="0" w:space="0" w:color="auto"/>
            <w:left w:val="none" w:sz="0" w:space="0" w:color="auto"/>
            <w:bottom w:val="none" w:sz="0" w:space="0" w:color="auto"/>
            <w:right w:val="none" w:sz="0" w:space="0" w:color="auto"/>
          </w:divBdr>
        </w:div>
        <w:div w:id="1040085927">
          <w:marLeft w:val="480"/>
          <w:marRight w:val="0"/>
          <w:marTop w:val="0"/>
          <w:marBottom w:val="0"/>
          <w:divBdr>
            <w:top w:val="none" w:sz="0" w:space="0" w:color="auto"/>
            <w:left w:val="none" w:sz="0" w:space="0" w:color="auto"/>
            <w:bottom w:val="none" w:sz="0" w:space="0" w:color="auto"/>
            <w:right w:val="none" w:sz="0" w:space="0" w:color="auto"/>
          </w:divBdr>
        </w:div>
        <w:div w:id="2087220777">
          <w:marLeft w:val="480"/>
          <w:marRight w:val="0"/>
          <w:marTop w:val="0"/>
          <w:marBottom w:val="0"/>
          <w:divBdr>
            <w:top w:val="none" w:sz="0" w:space="0" w:color="auto"/>
            <w:left w:val="none" w:sz="0" w:space="0" w:color="auto"/>
            <w:bottom w:val="none" w:sz="0" w:space="0" w:color="auto"/>
            <w:right w:val="none" w:sz="0" w:space="0" w:color="auto"/>
          </w:divBdr>
        </w:div>
        <w:div w:id="1076517560">
          <w:marLeft w:val="480"/>
          <w:marRight w:val="0"/>
          <w:marTop w:val="0"/>
          <w:marBottom w:val="0"/>
          <w:divBdr>
            <w:top w:val="none" w:sz="0" w:space="0" w:color="auto"/>
            <w:left w:val="none" w:sz="0" w:space="0" w:color="auto"/>
            <w:bottom w:val="none" w:sz="0" w:space="0" w:color="auto"/>
            <w:right w:val="none" w:sz="0" w:space="0" w:color="auto"/>
          </w:divBdr>
        </w:div>
        <w:div w:id="1632125857">
          <w:marLeft w:val="480"/>
          <w:marRight w:val="0"/>
          <w:marTop w:val="0"/>
          <w:marBottom w:val="0"/>
          <w:divBdr>
            <w:top w:val="none" w:sz="0" w:space="0" w:color="auto"/>
            <w:left w:val="none" w:sz="0" w:space="0" w:color="auto"/>
            <w:bottom w:val="none" w:sz="0" w:space="0" w:color="auto"/>
            <w:right w:val="none" w:sz="0" w:space="0" w:color="auto"/>
          </w:divBdr>
        </w:div>
        <w:div w:id="314800680">
          <w:marLeft w:val="480"/>
          <w:marRight w:val="0"/>
          <w:marTop w:val="0"/>
          <w:marBottom w:val="0"/>
          <w:divBdr>
            <w:top w:val="none" w:sz="0" w:space="0" w:color="auto"/>
            <w:left w:val="none" w:sz="0" w:space="0" w:color="auto"/>
            <w:bottom w:val="none" w:sz="0" w:space="0" w:color="auto"/>
            <w:right w:val="none" w:sz="0" w:space="0" w:color="auto"/>
          </w:divBdr>
        </w:div>
        <w:div w:id="2020112424">
          <w:marLeft w:val="480"/>
          <w:marRight w:val="0"/>
          <w:marTop w:val="0"/>
          <w:marBottom w:val="0"/>
          <w:divBdr>
            <w:top w:val="none" w:sz="0" w:space="0" w:color="auto"/>
            <w:left w:val="none" w:sz="0" w:space="0" w:color="auto"/>
            <w:bottom w:val="none" w:sz="0" w:space="0" w:color="auto"/>
            <w:right w:val="none" w:sz="0" w:space="0" w:color="auto"/>
          </w:divBdr>
        </w:div>
        <w:div w:id="939067581">
          <w:marLeft w:val="480"/>
          <w:marRight w:val="0"/>
          <w:marTop w:val="0"/>
          <w:marBottom w:val="0"/>
          <w:divBdr>
            <w:top w:val="none" w:sz="0" w:space="0" w:color="auto"/>
            <w:left w:val="none" w:sz="0" w:space="0" w:color="auto"/>
            <w:bottom w:val="none" w:sz="0" w:space="0" w:color="auto"/>
            <w:right w:val="none" w:sz="0" w:space="0" w:color="auto"/>
          </w:divBdr>
        </w:div>
        <w:div w:id="1338073063">
          <w:marLeft w:val="480"/>
          <w:marRight w:val="0"/>
          <w:marTop w:val="0"/>
          <w:marBottom w:val="0"/>
          <w:divBdr>
            <w:top w:val="none" w:sz="0" w:space="0" w:color="auto"/>
            <w:left w:val="none" w:sz="0" w:space="0" w:color="auto"/>
            <w:bottom w:val="none" w:sz="0" w:space="0" w:color="auto"/>
            <w:right w:val="none" w:sz="0" w:space="0" w:color="auto"/>
          </w:divBdr>
        </w:div>
        <w:div w:id="1445464866">
          <w:marLeft w:val="480"/>
          <w:marRight w:val="0"/>
          <w:marTop w:val="0"/>
          <w:marBottom w:val="0"/>
          <w:divBdr>
            <w:top w:val="none" w:sz="0" w:space="0" w:color="auto"/>
            <w:left w:val="none" w:sz="0" w:space="0" w:color="auto"/>
            <w:bottom w:val="none" w:sz="0" w:space="0" w:color="auto"/>
            <w:right w:val="none" w:sz="0" w:space="0" w:color="auto"/>
          </w:divBdr>
        </w:div>
        <w:div w:id="585577363">
          <w:marLeft w:val="480"/>
          <w:marRight w:val="0"/>
          <w:marTop w:val="0"/>
          <w:marBottom w:val="0"/>
          <w:divBdr>
            <w:top w:val="none" w:sz="0" w:space="0" w:color="auto"/>
            <w:left w:val="none" w:sz="0" w:space="0" w:color="auto"/>
            <w:bottom w:val="none" w:sz="0" w:space="0" w:color="auto"/>
            <w:right w:val="none" w:sz="0" w:space="0" w:color="auto"/>
          </w:divBdr>
        </w:div>
        <w:div w:id="708532411">
          <w:marLeft w:val="480"/>
          <w:marRight w:val="0"/>
          <w:marTop w:val="0"/>
          <w:marBottom w:val="0"/>
          <w:divBdr>
            <w:top w:val="none" w:sz="0" w:space="0" w:color="auto"/>
            <w:left w:val="none" w:sz="0" w:space="0" w:color="auto"/>
            <w:bottom w:val="none" w:sz="0" w:space="0" w:color="auto"/>
            <w:right w:val="none" w:sz="0" w:space="0" w:color="auto"/>
          </w:divBdr>
        </w:div>
        <w:div w:id="666321765">
          <w:marLeft w:val="480"/>
          <w:marRight w:val="0"/>
          <w:marTop w:val="0"/>
          <w:marBottom w:val="0"/>
          <w:divBdr>
            <w:top w:val="none" w:sz="0" w:space="0" w:color="auto"/>
            <w:left w:val="none" w:sz="0" w:space="0" w:color="auto"/>
            <w:bottom w:val="none" w:sz="0" w:space="0" w:color="auto"/>
            <w:right w:val="none" w:sz="0" w:space="0" w:color="auto"/>
          </w:divBdr>
        </w:div>
        <w:div w:id="187645662">
          <w:marLeft w:val="480"/>
          <w:marRight w:val="0"/>
          <w:marTop w:val="0"/>
          <w:marBottom w:val="0"/>
          <w:divBdr>
            <w:top w:val="none" w:sz="0" w:space="0" w:color="auto"/>
            <w:left w:val="none" w:sz="0" w:space="0" w:color="auto"/>
            <w:bottom w:val="none" w:sz="0" w:space="0" w:color="auto"/>
            <w:right w:val="none" w:sz="0" w:space="0" w:color="auto"/>
          </w:divBdr>
        </w:div>
        <w:div w:id="1925141276">
          <w:marLeft w:val="480"/>
          <w:marRight w:val="0"/>
          <w:marTop w:val="0"/>
          <w:marBottom w:val="0"/>
          <w:divBdr>
            <w:top w:val="none" w:sz="0" w:space="0" w:color="auto"/>
            <w:left w:val="none" w:sz="0" w:space="0" w:color="auto"/>
            <w:bottom w:val="none" w:sz="0" w:space="0" w:color="auto"/>
            <w:right w:val="none" w:sz="0" w:space="0" w:color="auto"/>
          </w:divBdr>
        </w:div>
        <w:div w:id="1829974792">
          <w:marLeft w:val="480"/>
          <w:marRight w:val="0"/>
          <w:marTop w:val="0"/>
          <w:marBottom w:val="0"/>
          <w:divBdr>
            <w:top w:val="none" w:sz="0" w:space="0" w:color="auto"/>
            <w:left w:val="none" w:sz="0" w:space="0" w:color="auto"/>
            <w:bottom w:val="none" w:sz="0" w:space="0" w:color="auto"/>
            <w:right w:val="none" w:sz="0" w:space="0" w:color="auto"/>
          </w:divBdr>
        </w:div>
        <w:div w:id="1567572968">
          <w:marLeft w:val="480"/>
          <w:marRight w:val="0"/>
          <w:marTop w:val="0"/>
          <w:marBottom w:val="0"/>
          <w:divBdr>
            <w:top w:val="none" w:sz="0" w:space="0" w:color="auto"/>
            <w:left w:val="none" w:sz="0" w:space="0" w:color="auto"/>
            <w:bottom w:val="none" w:sz="0" w:space="0" w:color="auto"/>
            <w:right w:val="none" w:sz="0" w:space="0" w:color="auto"/>
          </w:divBdr>
        </w:div>
        <w:div w:id="869492225">
          <w:marLeft w:val="480"/>
          <w:marRight w:val="0"/>
          <w:marTop w:val="0"/>
          <w:marBottom w:val="0"/>
          <w:divBdr>
            <w:top w:val="none" w:sz="0" w:space="0" w:color="auto"/>
            <w:left w:val="none" w:sz="0" w:space="0" w:color="auto"/>
            <w:bottom w:val="none" w:sz="0" w:space="0" w:color="auto"/>
            <w:right w:val="none" w:sz="0" w:space="0" w:color="auto"/>
          </w:divBdr>
        </w:div>
        <w:div w:id="1508404570">
          <w:marLeft w:val="480"/>
          <w:marRight w:val="0"/>
          <w:marTop w:val="0"/>
          <w:marBottom w:val="0"/>
          <w:divBdr>
            <w:top w:val="none" w:sz="0" w:space="0" w:color="auto"/>
            <w:left w:val="none" w:sz="0" w:space="0" w:color="auto"/>
            <w:bottom w:val="none" w:sz="0" w:space="0" w:color="auto"/>
            <w:right w:val="none" w:sz="0" w:space="0" w:color="auto"/>
          </w:divBdr>
        </w:div>
        <w:div w:id="833300608">
          <w:marLeft w:val="480"/>
          <w:marRight w:val="0"/>
          <w:marTop w:val="0"/>
          <w:marBottom w:val="0"/>
          <w:divBdr>
            <w:top w:val="none" w:sz="0" w:space="0" w:color="auto"/>
            <w:left w:val="none" w:sz="0" w:space="0" w:color="auto"/>
            <w:bottom w:val="none" w:sz="0" w:space="0" w:color="auto"/>
            <w:right w:val="none" w:sz="0" w:space="0" w:color="auto"/>
          </w:divBdr>
        </w:div>
        <w:div w:id="1093864694">
          <w:marLeft w:val="480"/>
          <w:marRight w:val="0"/>
          <w:marTop w:val="0"/>
          <w:marBottom w:val="0"/>
          <w:divBdr>
            <w:top w:val="none" w:sz="0" w:space="0" w:color="auto"/>
            <w:left w:val="none" w:sz="0" w:space="0" w:color="auto"/>
            <w:bottom w:val="none" w:sz="0" w:space="0" w:color="auto"/>
            <w:right w:val="none" w:sz="0" w:space="0" w:color="auto"/>
          </w:divBdr>
        </w:div>
        <w:div w:id="983504808">
          <w:marLeft w:val="480"/>
          <w:marRight w:val="0"/>
          <w:marTop w:val="0"/>
          <w:marBottom w:val="0"/>
          <w:divBdr>
            <w:top w:val="none" w:sz="0" w:space="0" w:color="auto"/>
            <w:left w:val="none" w:sz="0" w:space="0" w:color="auto"/>
            <w:bottom w:val="none" w:sz="0" w:space="0" w:color="auto"/>
            <w:right w:val="none" w:sz="0" w:space="0" w:color="auto"/>
          </w:divBdr>
        </w:div>
        <w:div w:id="384716441">
          <w:marLeft w:val="480"/>
          <w:marRight w:val="0"/>
          <w:marTop w:val="0"/>
          <w:marBottom w:val="0"/>
          <w:divBdr>
            <w:top w:val="none" w:sz="0" w:space="0" w:color="auto"/>
            <w:left w:val="none" w:sz="0" w:space="0" w:color="auto"/>
            <w:bottom w:val="none" w:sz="0" w:space="0" w:color="auto"/>
            <w:right w:val="none" w:sz="0" w:space="0" w:color="auto"/>
          </w:divBdr>
        </w:div>
        <w:div w:id="1626547201">
          <w:marLeft w:val="480"/>
          <w:marRight w:val="0"/>
          <w:marTop w:val="0"/>
          <w:marBottom w:val="0"/>
          <w:divBdr>
            <w:top w:val="none" w:sz="0" w:space="0" w:color="auto"/>
            <w:left w:val="none" w:sz="0" w:space="0" w:color="auto"/>
            <w:bottom w:val="none" w:sz="0" w:space="0" w:color="auto"/>
            <w:right w:val="none" w:sz="0" w:space="0" w:color="auto"/>
          </w:divBdr>
        </w:div>
        <w:div w:id="1048651707">
          <w:marLeft w:val="480"/>
          <w:marRight w:val="0"/>
          <w:marTop w:val="0"/>
          <w:marBottom w:val="0"/>
          <w:divBdr>
            <w:top w:val="none" w:sz="0" w:space="0" w:color="auto"/>
            <w:left w:val="none" w:sz="0" w:space="0" w:color="auto"/>
            <w:bottom w:val="none" w:sz="0" w:space="0" w:color="auto"/>
            <w:right w:val="none" w:sz="0" w:space="0" w:color="auto"/>
          </w:divBdr>
        </w:div>
        <w:div w:id="1409310137">
          <w:marLeft w:val="480"/>
          <w:marRight w:val="0"/>
          <w:marTop w:val="0"/>
          <w:marBottom w:val="0"/>
          <w:divBdr>
            <w:top w:val="none" w:sz="0" w:space="0" w:color="auto"/>
            <w:left w:val="none" w:sz="0" w:space="0" w:color="auto"/>
            <w:bottom w:val="none" w:sz="0" w:space="0" w:color="auto"/>
            <w:right w:val="none" w:sz="0" w:space="0" w:color="auto"/>
          </w:divBdr>
        </w:div>
        <w:div w:id="925697878">
          <w:marLeft w:val="480"/>
          <w:marRight w:val="0"/>
          <w:marTop w:val="0"/>
          <w:marBottom w:val="0"/>
          <w:divBdr>
            <w:top w:val="none" w:sz="0" w:space="0" w:color="auto"/>
            <w:left w:val="none" w:sz="0" w:space="0" w:color="auto"/>
            <w:bottom w:val="none" w:sz="0" w:space="0" w:color="auto"/>
            <w:right w:val="none" w:sz="0" w:space="0" w:color="auto"/>
          </w:divBdr>
        </w:div>
        <w:div w:id="2121338451">
          <w:marLeft w:val="480"/>
          <w:marRight w:val="0"/>
          <w:marTop w:val="0"/>
          <w:marBottom w:val="0"/>
          <w:divBdr>
            <w:top w:val="none" w:sz="0" w:space="0" w:color="auto"/>
            <w:left w:val="none" w:sz="0" w:space="0" w:color="auto"/>
            <w:bottom w:val="none" w:sz="0" w:space="0" w:color="auto"/>
            <w:right w:val="none" w:sz="0" w:space="0" w:color="auto"/>
          </w:divBdr>
        </w:div>
        <w:div w:id="398332406">
          <w:marLeft w:val="480"/>
          <w:marRight w:val="0"/>
          <w:marTop w:val="0"/>
          <w:marBottom w:val="0"/>
          <w:divBdr>
            <w:top w:val="none" w:sz="0" w:space="0" w:color="auto"/>
            <w:left w:val="none" w:sz="0" w:space="0" w:color="auto"/>
            <w:bottom w:val="none" w:sz="0" w:space="0" w:color="auto"/>
            <w:right w:val="none" w:sz="0" w:space="0" w:color="auto"/>
          </w:divBdr>
        </w:div>
        <w:div w:id="83306797">
          <w:marLeft w:val="480"/>
          <w:marRight w:val="0"/>
          <w:marTop w:val="0"/>
          <w:marBottom w:val="0"/>
          <w:divBdr>
            <w:top w:val="none" w:sz="0" w:space="0" w:color="auto"/>
            <w:left w:val="none" w:sz="0" w:space="0" w:color="auto"/>
            <w:bottom w:val="none" w:sz="0" w:space="0" w:color="auto"/>
            <w:right w:val="none" w:sz="0" w:space="0" w:color="auto"/>
          </w:divBdr>
        </w:div>
        <w:div w:id="837310761">
          <w:marLeft w:val="480"/>
          <w:marRight w:val="0"/>
          <w:marTop w:val="0"/>
          <w:marBottom w:val="0"/>
          <w:divBdr>
            <w:top w:val="none" w:sz="0" w:space="0" w:color="auto"/>
            <w:left w:val="none" w:sz="0" w:space="0" w:color="auto"/>
            <w:bottom w:val="none" w:sz="0" w:space="0" w:color="auto"/>
            <w:right w:val="none" w:sz="0" w:space="0" w:color="auto"/>
          </w:divBdr>
        </w:div>
        <w:div w:id="723990347">
          <w:marLeft w:val="480"/>
          <w:marRight w:val="0"/>
          <w:marTop w:val="0"/>
          <w:marBottom w:val="0"/>
          <w:divBdr>
            <w:top w:val="none" w:sz="0" w:space="0" w:color="auto"/>
            <w:left w:val="none" w:sz="0" w:space="0" w:color="auto"/>
            <w:bottom w:val="none" w:sz="0" w:space="0" w:color="auto"/>
            <w:right w:val="none" w:sz="0" w:space="0" w:color="auto"/>
          </w:divBdr>
        </w:div>
        <w:div w:id="1179587962">
          <w:marLeft w:val="480"/>
          <w:marRight w:val="0"/>
          <w:marTop w:val="0"/>
          <w:marBottom w:val="0"/>
          <w:divBdr>
            <w:top w:val="none" w:sz="0" w:space="0" w:color="auto"/>
            <w:left w:val="none" w:sz="0" w:space="0" w:color="auto"/>
            <w:bottom w:val="none" w:sz="0" w:space="0" w:color="auto"/>
            <w:right w:val="none" w:sz="0" w:space="0" w:color="auto"/>
          </w:divBdr>
        </w:div>
        <w:div w:id="2143577197">
          <w:marLeft w:val="480"/>
          <w:marRight w:val="0"/>
          <w:marTop w:val="0"/>
          <w:marBottom w:val="0"/>
          <w:divBdr>
            <w:top w:val="none" w:sz="0" w:space="0" w:color="auto"/>
            <w:left w:val="none" w:sz="0" w:space="0" w:color="auto"/>
            <w:bottom w:val="none" w:sz="0" w:space="0" w:color="auto"/>
            <w:right w:val="none" w:sz="0" w:space="0" w:color="auto"/>
          </w:divBdr>
        </w:div>
        <w:div w:id="1061102234">
          <w:marLeft w:val="480"/>
          <w:marRight w:val="0"/>
          <w:marTop w:val="0"/>
          <w:marBottom w:val="0"/>
          <w:divBdr>
            <w:top w:val="none" w:sz="0" w:space="0" w:color="auto"/>
            <w:left w:val="none" w:sz="0" w:space="0" w:color="auto"/>
            <w:bottom w:val="none" w:sz="0" w:space="0" w:color="auto"/>
            <w:right w:val="none" w:sz="0" w:space="0" w:color="auto"/>
          </w:divBdr>
        </w:div>
        <w:div w:id="1873612590">
          <w:marLeft w:val="480"/>
          <w:marRight w:val="0"/>
          <w:marTop w:val="0"/>
          <w:marBottom w:val="0"/>
          <w:divBdr>
            <w:top w:val="none" w:sz="0" w:space="0" w:color="auto"/>
            <w:left w:val="none" w:sz="0" w:space="0" w:color="auto"/>
            <w:bottom w:val="none" w:sz="0" w:space="0" w:color="auto"/>
            <w:right w:val="none" w:sz="0" w:space="0" w:color="auto"/>
          </w:divBdr>
        </w:div>
        <w:div w:id="1868908322">
          <w:marLeft w:val="480"/>
          <w:marRight w:val="0"/>
          <w:marTop w:val="0"/>
          <w:marBottom w:val="0"/>
          <w:divBdr>
            <w:top w:val="none" w:sz="0" w:space="0" w:color="auto"/>
            <w:left w:val="none" w:sz="0" w:space="0" w:color="auto"/>
            <w:bottom w:val="none" w:sz="0" w:space="0" w:color="auto"/>
            <w:right w:val="none" w:sz="0" w:space="0" w:color="auto"/>
          </w:divBdr>
        </w:div>
        <w:div w:id="278100140">
          <w:marLeft w:val="480"/>
          <w:marRight w:val="0"/>
          <w:marTop w:val="0"/>
          <w:marBottom w:val="0"/>
          <w:divBdr>
            <w:top w:val="none" w:sz="0" w:space="0" w:color="auto"/>
            <w:left w:val="none" w:sz="0" w:space="0" w:color="auto"/>
            <w:bottom w:val="none" w:sz="0" w:space="0" w:color="auto"/>
            <w:right w:val="none" w:sz="0" w:space="0" w:color="auto"/>
          </w:divBdr>
        </w:div>
        <w:div w:id="2040814385">
          <w:marLeft w:val="480"/>
          <w:marRight w:val="0"/>
          <w:marTop w:val="0"/>
          <w:marBottom w:val="0"/>
          <w:divBdr>
            <w:top w:val="none" w:sz="0" w:space="0" w:color="auto"/>
            <w:left w:val="none" w:sz="0" w:space="0" w:color="auto"/>
            <w:bottom w:val="none" w:sz="0" w:space="0" w:color="auto"/>
            <w:right w:val="none" w:sz="0" w:space="0" w:color="auto"/>
          </w:divBdr>
        </w:div>
        <w:div w:id="199324306">
          <w:marLeft w:val="480"/>
          <w:marRight w:val="0"/>
          <w:marTop w:val="0"/>
          <w:marBottom w:val="0"/>
          <w:divBdr>
            <w:top w:val="none" w:sz="0" w:space="0" w:color="auto"/>
            <w:left w:val="none" w:sz="0" w:space="0" w:color="auto"/>
            <w:bottom w:val="none" w:sz="0" w:space="0" w:color="auto"/>
            <w:right w:val="none" w:sz="0" w:space="0" w:color="auto"/>
          </w:divBdr>
        </w:div>
        <w:div w:id="1878808466">
          <w:marLeft w:val="480"/>
          <w:marRight w:val="0"/>
          <w:marTop w:val="0"/>
          <w:marBottom w:val="0"/>
          <w:divBdr>
            <w:top w:val="none" w:sz="0" w:space="0" w:color="auto"/>
            <w:left w:val="none" w:sz="0" w:space="0" w:color="auto"/>
            <w:bottom w:val="none" w:sz="0" w:space="0" w:color="auto"/>
            <w:right w:val="none" w:sz="0" w:space="0" w:color="auto"/>
          </w:divBdr>
        </w:div>
        <w:div w:id="682509932">
          <w:marLeft w:val="480"/>
          <w:marRight w:val="0"/>
          <w:marTop w:val="0"/>
          <w:marBottom w:val="0"/>
          <w:divBdr>
            <w:top w:val="none" w:sz="0" w:space="0" w:color="auto"/>
            <w:left w:val="none" w:sz="0" w:space="0" w:color="auto"/>
            <w:bottom w:val="none" w:sz="0" w:space="0" w:color="auto"/>
            <w:right w:val="none" w:sz="0" w:space="0" w:color="auto"/>
          </w:divBdr>
        </w:div>
        <w:div w:id="1091584102">
          <w:marLeft w:val="480"/>
          <w:marRight w:val="0"/>
          <w:marTop w:val="0"/>
          <w:marBottom w:val="0"/>
          <w:divBdr>
            <w:top w:val="none" w:sz="0" w:space="0" w:color="auto"/>
            <w:left w:val="none" w:sz="0" w:space="0" w:color="auto"/>
            <w:bottom w:val="none" w:sz="0" w:space="0" w:color="auto"/>
            <w:right w:val="none" w:sz="0" w:space="0" w:color="auto"/>
          </w:divBdr>
        </w:div>
        <w:div w:id="604194624">
          <w:marLeft w:val="480"/>
          <w:marRight w:val="0"/>
          <w:marTop w:val="0"/>
          <w:marBottom w:val="0"/>
          <w:divBdr>
            <w:top w:val="none" w:sz="0" w:space="0" w:color="auto"/>
            <w:left w:val="none" w:sz="0" w:space="0" w:color="auto"/>
            <w:bottom w:val="none" w:sz="0" w:space="0" w:color="auto"/>
            <w:right w:val="none" w:sz="0" w:space="0" w:color="auto"/>
          </w:divBdr>
        </w:div>
        <w:div w:id="190997130">
          <w:marLeft w:val="480"/>
          <w:marRight w:val="0"/>
          <w:marTop w:val="0"/>
          <w:marBottom w:val="0"/>
          <w:divBdr>
            <w:top w:val="none" w:sz="0" w:space="0" w:color="auto"/>
            <w:left w:val="none" w:sz="0" w:space="0" w:color="auto"/>
            <w:bottom w:val="none" w:sz="0" w:space="0" w:color="auto"/>
            <w:right w:val="none" w:sz="0" w:space="0" w:color="auto"/>
          </w:divBdr>
        </w:div>
        <w:div w:id="1683319314">
          <w:marLeft w:val="480"/>
          <w:marRight w:val="0"/>
          <w:marTop w:val="0"/>
          <w:marBottom w:val="0"/>
          <w:divBdr>
            <w:top w:val="none" w:sz="0" w:space="0" w:color="auto"/>
            <w:left w:val="none" w:sz="0" w:space="0" w:color="auto"/>
            <w:bottom w:val="none" w:sz="0" w:space="0" w:color="auto"/>
            <w:right w:val="none" w:sz="0" w:space="0" w:color="auto"/>
          </w:divBdr>
        </w:div>
        <w:div w:id="1254508666">
          <w:marLeft w:val="480"/>
          <w:marRight w:val="0"/>
          <w:marTop w:val="0"/>
          <w:marBottom w:val="0"/>
          <w:divBdr>
            <w:top w:val="none" w:sz="0" w:space="0" w:color="auto"/>
            <w:left w:val="none" w:sz="0" w:space="0" w:color="auto"/>
            <w:bottom w:val="none" w:sz="0" w:space="0" w:color="auto"/>
            <w:right w:val="none" w:sz="0" w:space="0" w:color="auto"/>
          </w:divBdr>
        </w:div>
        <w:div w:id="2079550759">
          <w:marLeft w:val="480"/>
          <w:marRight w:val="0"/>
          <w:marTop w:val="0"/>
          <w:marBottom w:val="0"/>
          <w:divBdr>
            <w:top w:val="none" w:sz="0" w:space="0" w:color="auto"/>
            <w:left w:val="none" w:sz="0" w:space="0" w:color="auto"/>
            <w:bottom w:val="none" w:sz="0" w:space="0" w:color="auto"/>
            <w:right w:val="none" w:sz="0" w:space="0" w:color="auto"/>
          </w:divBdr>
        </w:div>
        <w:div w:id="388920648">
          <w:marLeft w:val="480"/>
          <w:marRight w:val="0"/>
          <w:marTop w:val="0"/>
          <w:marBottom w:val="0"/>
          <w:divBdr>
            <w:top w:val="none" w:sz="0" w:space="0" w:color="auto"/>
            <w:left w:val="none" w:sz="0" w:space="0" w:color="auto"/>
            <w:bottom w:val="none" w:sz="0" w:space="0" w:color="auto"/>
            <w:right w:val="none" w:sz="0" w:space="0" w:color="auto"/>
          </w:divBdr>
        </w:div>
        <w:div w:id="67386184">
          <w:marLeft w:val="480"/>
          <w:marRight w:val="0"/>
          <w:marTop w:val="0"/>
          <w:marBottom w:val="0"/>
          <w:divBdr>
            <w:top w:val="none" w:sz="0" w:space="0" w:color="auto"/>
            <w:left w:val="none" w:sz="0" w:space="0" w:color="auto"/>
            <w:bottom w:val="none" w:sz="0" w:space="0" w:color="auto"/>
            <w:right w:val="none" w:sz="0" w:space="0" w:color="auto"/>
          </w:divBdr>
        </w:div>
        <w:div w:id="1620801125">
          <w:marLeft w:val="480"/>
          <w:marRight w:val="0"/>
          <w:marTop w:val="0"/>
          <w:marBottom w:val="0"/>
          <w:divBdr>
            <w:top w:val="none" w:sz="0" w:space="0" w:color="auto"/>
            <w:left w:val="none" w:sz="0" w:space="0" w:color="auto"/>
            <w:bottom w:val="none" w:sz="0" w:space="0" w:color="auto"/>
            <w:right w:val="none" w:sz="0" w:space="0" w:color="auto"/>
          </w:divBdr>
        </w:div>
        <w:div w:id="788936378">
          <w:marLeft w:val="480"/>
          <w:marRight w:val="0"/>
          <w:marTop w:val="0"/>
          <w:marBottom w:val="0"/>
          <w:divBdr>
            <w:top w:val="none" w:sz="0" w:space="0" w:color="auto"/>
            <w:left w:val="none" w:sz="0" w:space="0" w:color="auto"/>
            <w:bottom w:val="none" w:sz="0" w:space="0" w:color="auto"/>
            <w:right w:val="none" w:sz="0" w:space="0" w:color="auto"/>
          </w:divBdr>
        </w:div>
        <w:div w:id="685250877">
          <w:marLeft w:val="480"/>
          <w:marRight w:val="0"/>
          <w:marTop w:val="0"/>
          <w:marBottom w:val="0"/>
          <w:divBdr>
            <w:top w:val="none" w:sz="0" w:space="0" w:color="auto"/>
            <w:left w:val="none" w:sz="0" w:space="0" w:color="auto"/>
            <w:bottom w:val="none" w:sz="0" w:space="0" w:color="auto"/>
            <w:right w:val="none" w:sz="0" w:space="0" w:color="auto"/>
          </w:divBdr>
        </w:div>
        <w:div w:id="1485002791">
          <w:marLeft w:val="480"/>
          <w:marRight w:val="0"/>
          <w:marTop w:val="0"/>
          <w:marBottom w:val="0"/>
          <w:divBdr>
            <w:top w:val="none" w:sz="0" w:space="0" w:color="auto"/>
            <w:left w:val="none" w:sz="0" w:space="0" w:color="auto"/>
            <w:bottom w:val="none" w:sz="0" w:space="0" w:color="auto"/>
            <w:right w:val="none" w:sz="0" w:space="0" w:color="auto"/>
          </w:divBdr>
        </w:div>
        <w:div w:id="1843423905">
          <w:marLeft w:val="480"/>
          <w:marRight w:val="0"/>
          <w:marTop w:val="0"/>
          <w:marBottom w:val="0"/>
          <w:divBdr>
            <w:top w:val="none" w:sz="0" w:space="0" w:color="auto"/>
            <w:left w:val="none" w:sz="0" w:space="0" w:color="auto"/>
            <w:bottom w:val="none" w:sz="0" w:space="0" w:color="auto"/>
            <w:right w:val="none" w:sz="0" w:space="0" w:color="auto"/>
          </w:divBdr>
        </w:div>
        <w:div w:id="1281643178">
          <w:marLeft w:val="480"/>
          <w:marRight w:val="0"/>
          <w:marTop w:val="0"/>
          <w:marBottom w:val="0"/>
          <w:divBdr>
            <w:top w:val="none" w:sz="0" w:space="0" w:color="auto"/>
            <w:left w:val="none" w:sz="0" w:space="0" w:color="auto"/>
            <w:bottom w:val="none" w:sz="0" w:space="0" w:color="auto"/>
            <w:right w:val="none" w:sz="0" w:space="0" w:color="auto"/>
          </w:divBdr>
        </w:div>
        <w:div w:id="1411151497">
          <w:marLeft w:val="480"/>
          <w:marRight w:val="0"/>
          <w:marTop w:val="0"/>
          <w:marBottom w:val="0"/>
          <w:divBdr>
            <w:top w:val="none" w:sz="0" w:space="0" w:color="auto"/>
            <w:left w:val="none" w:sz="0" w:space="0" w:color="auto"/>
            <w:bottom w:val="none" w:sz="0" w:space="0" w:color="auto"/>
            <w:right w:val="none" w:sz="0" w:space="0" w:color="auto"/>
          </w:divBdr>
        </w:div>
        <w:div w:id="2119594012">
          <w:marLeft w:val="480"/>
          <w:marRight w:val="0"/>
          <w:marTop w:val="0"/>
          <w:marBottom w:val="0"/>
          <w:divBdr>
            <w:top w:val="none" w:sz="0" w:space="0" w:color="auto"/>
            <w:left w:val="none" w:sz="0" w:space="0" w:color="auto"/>
            <w:bottom w:val="none" w:sz="0" w:space="0" w:color="auto"/>
            <w:right w:val="none" w:sz="0" w:space="0" w:color="auto"/>
          </w:divBdr>
        </w:div>
        <w:div w:id="355470337">
          <w:marLeft w:val="480"/>
          <w:marRight w:val="0"/>
          <w:marTop w:val="0"/>
          <w:marBottom w:val="0"/>
          <w:divBdr>
            <w:top w:val="none" w:sz="0" w:space="0" w:color="auto"/>
            <w:left w:val="none" w:sz="0" w:space="0" w:color="auto"/>
            <w:bottom w:val="none" w:sz="0" w:space="0" w:color="auto"/>
            <w:right w:val="none" w:sz="0" w:space="0" w:color="auto"/>
          </w:divBdr>
        </w:div>
        <w:div w:id="177473282">
          <w:marLeft w:val="480"/>
          <w:marRight w:val="0"/>
          <w:marTop w:val="0"/>
          <w:marBottom w:val="0"/>
          <w:divBdr>
            <w:top w:val="none" w:sz="0" w:space="0" w:color="auto"/>
            <w:left w:val="none" w:sz="0" w:space="0" w:color="auto"/>
            <w:bottom w:val="none" w:sz="0" w:space="0" w:color="auto"/>
            <w:right w:val="none" w:sz="0" w:space="0" w:color="auto"/>
          </w:divBdr>
        </w:div>
        <w:div w:id="1583835859">
          <w:marLeft w:val="480"/>
          <w:marRight w:val="0"/>
          <w:marTop w:val="0"/>
          <w:marBottom w:val="0"/>
          <w:divBdr>
            <w:top w:val="none" w:sz="0" w:space="0" w:color="auto"/>
            <w:left w:val="none" w:sz="0" w:space="0" w:color="auto"/>
            <w:bottom w:val="none" w:sz="0" w:space="0" w:color="auto"/>
            <w:right w:val="none" w:sz="0" w:space="0" w:color="auto"/>
          </w:divBdr>
        </w:div>
        <w:div w:id="939803038">
          <w:marLeft w:val="480"/>
          <w:marRight w:val="0"/>
          <w:marTop w:val="0"/>
          <w:marBottom w:val="0"/>
          <w:divBdr>
            <w:top w:val="none" w:sz="0" w:space="0" w:color="auto"/>
            <w:left w:val="none" w:sz="0" w:space="0" w:color="auto"/>
            <w:bottom w:val="none" w:sz="0" w:space="0" w:color="auto"/>
            <w:right w:val="none" w:sz="0" w:space="0" w:color="auto"/>
          </w:divBdr>
        </w:div>
        <w:div w:id="1983731383">
          <w:marLeft w:val="480"/>
          <w:marRight w:val="0"/>
          <w:marTop w:val="0"/>
          <w:marBottom w:val="0"/>
          <w:divBdr>
            <w:top w:val="none" w:sz="0" w:space="0" w:color="auto"/>
            <w:left w:val="none" w:sz="0" w:space="0" w:color="auto"/>
            <w:bottom w:val="none" w:sz="0" w:space="0" w:color="auto"/>
            <w:right w:val="none" w:sz="0" w:space="0" w:color="auto"/>
          </w:divBdr>
        </w:div>
        <w:div w:id="1374235012">
          <w:marLeft w:val="480"/>
          <w:marRight w:val="0"/>
          <w:marTop w:val="0"/>
          <w:marBottom w:val="0"/>
          <w:divBdr>
            <w:top w:val="none" w:sz="0" w:space="0" w:color="auto"/>
            <w:left w:val="none" w:sz="0" w:space="0" w:color="auto"/>
            <w:bottom w:val="none" w:sz="0" w:space="0" w:color="auto"/>
            <w:right w:val="none" w:sz="0" w:space="0" w:color="auto"/>
          </w:divBdr>
        </w:div>
        <w:div w:id="1026061992">
          <w:marLeft w:val="480"/>
          <w:marRight w:val="0"/>
          <w:marTop w:val="0"/>
          <w:marBottom w:val="0"/>
          <w:divBdr>
            <w:top w:val="none" w:sz="0" w:space="0" w:color="auto"/>
            <w:left w:val="none" w:sz="0" w:space="0" w:color="auto"/>
            <w:bottom w:val="none" w:sz="0" w:space="0" w:color="auto"/>
            <w:right w:val="none" w:sz="0" w:space="0" w:color="auto"/>
          </w:divBdr>
        </w:div>
        <w:div w:id="869882783">
          <w:marLeft w:val="480"/>
          <w:marRight w:val="0"/>
          <w:marTop w:val="0"/>
          <w:marBottom w:val="0"/>
          <w:divBdr>
            <w:top w:val="none" w:sz="0" w:space="0" w:color="auto"/>
            <w:left w:val="none" w:sz="0" w:space="0" w:color="auto"/>
            <w:bottom w:val="none" w:sz="0" w:space="0" w:color="auto"/>
            <w:right w:val="none" w:sz="0" w:space="0" w:color="auto"/>
          </w:divBdr>
        </w:div>
        <w:div w:id="338460283">
          <w:marLeft w:val="480"/>
          <w:marRight w:val="0"/>
          <w:marTop w:val="0"/>
          <w:marBottom w:val="0"/>
          <w:divBdr>
            <w:top w:val="none" w:sz="0" w:space="0" w:color="auto"/>
            <w:left w:val="none" w:sz="0" w:space="0" w:color="auto"/>
            <w:bottom w:val="none" w:sz="0" w:space="0" w:color="auto"/>
            <w:right w:val="none" w:sz="0" w:space="0" w:color="auto"/>
          </w:divBdr>
        </w:div>
        <w:div w:id="1695300403">
          <w:marLeft w:val="480"/>
          <w:marRight w:val="0"/>
          <w:marTop w:val="0"/>
          <w:marBottom w:val="0"/>
          <w:divBdr>
            <w:top w:val="none" w:sz="0" w:space="0" w:color="auto"/>
            <w:left w:val="none" w:sz="0" w:space="0" w:color="auto"/>
            <w:bottom w:val="none" w:sz="0" w:space="0" w:color="auto"/>
            <w:right w:val="none" w:sz="0" w:space="0" w:color="auto"/>
          </w:divBdr>
        </w:div>
        <w:div w:id="551580508">
          <w:marLeft w:val="480"/>
          <w:marRight w:val="0"/>
          <w:marTop w:val="0"/>
          <w:marBottom w:val="0"/>
          <w:divBdr>
            <w:top w:val="none" w:sz="0" w:space="0" w:color="auto"/>
            <w:left w:val="none" w:sz="0" w:space="0" w:color="auto"/>
            <w:bottom w:val="none" w:sz="0" w:space="0" w:color="auto"/>
            <w:right w:val="none" w:sz="0" w:space="0" w:color="auto"/>
          </w:divBdr>
        </w:div>
        <w:div w:id="1229808778">
          <w:marLeft w:val="480"/>
          <w:marRight w:val="0"/>
          <w:marTop w:val="0"/>
          <w:marBottom w:val="0"/>
          <w:divBdr>
            <w:top w:val="none" w:sz="0" w:space="0" w:color="auto"/>
            <w:left w:val="none" w:sz="0" w:space="0" w:color="auto"/>
            <w:bottom w:val="none" w:sz="0" w:space="0" w:color="auto"/>
            <w:right w:val="none" w:sz="0" w:space="0" w:color="auto"/>
          </w:divBdr>
        </w:div>
        <w:div w:id="589316497">
          <w:marLeft w:val="480"/>
          <w:marRight w:val="0"/>
          <w:marTop w:val="0"/>
          <w:marBottom w:val="0"/>
          <w:divBdr>
            <w:top w:val="none" w:sz="0" w:space="0" w:color="auto"/>
            <w:left w:val="none" w:sz="0" w:space="0" w:color="auto"/>
            <w:bottom w:val="none" w:sz="0" w:space="0" w:color="auto"/>
            <w:right w:val="none" w:sz="0" w:space="0" w:color="auto"/>
          </w:divBdr>
        </w:div>
        <w:div w:id="24598286">
          <w:marLeft w:val="480"/>
          <w:marRight w:val="0"/>
          <w:marTop w:val="0"/>
          <w:marBottom w:val="0"/>
          <w:divBdr>
            <w:top w:val="none" w:sz="0" w:space="0" w:color="auto"/>
            <w:left w:val="none" w:sz="0" w:space="0" w:color="auto"/>
            <w:bottom w:val="none" w:sz="0" w:space="0" w:color="auto"/>
            <w:right w:val="none" w:sz="0" w:space="0" w:color="auto"/>
          </w:divBdr>
        </w:div>
        <w:div w:id="1564366435">
          <w:marLeft w:val="480"/>
          <w:marRight w:val="0"/>
          <w:marTop w:val="0"/>
          <w:marBottom w:val="0"/>
          <w:divBdr>
            <w:top w:val="none" w:sz="0" w:space="0" w:color="auto"/>
            <w:left w:val="none" w:sz="0" w:space="0" w:color="auto"/>
            <w:bottom w:val="none" w:sz="0" w:space="0" w:color="auto"/>
            <w:right w:val="none" w:sz="0" w:space="0" w:color="auto"/>
          </w:divBdr>
        </w:div>
        <w:div w:id="1060590984">
          <w:marLeft w:val="480"/>
          <w:marRight w:val="0"/>
          <w:marTop w:val="0"/>
          <w:marBottom w:val="0"/>
          <w:divBdr>
            <w:top w:val="none" w:sz="0" w:space="0" w:color="auto"/>
            <w:left w:val="none" w:sz="0" w:space="0" w:color="auto"/>
            <w:bottom w:val="none" w:sz="0" w:space="0" w:color="auto"/>
            <w:right w:val="none" w:sz="0" w:space="0" w:color="auto"/>
          </w:divBdr>
        </w:div>
        <w:div w:id="1576280448">
          <w:marLeft w:val="480"/>
          <w:marRight w:val="0"/>
          <w:marTop w:val="0"/>
          <w:marBottom w:val="0"/>
          <w:divBdr>
            <w:top w:val="none" w:sz="0" w:space="0" w:color="auto"/>
            <w:left w:val="none" w:sz="0" w:space="0" w:color="auto"/>
            <w:bottom w:val="none" w:sz="0" w:space="0" w:color="auto"/>
            <w:right w:val="none" w:sz="0" w:space="0" w:color="auto"/>
          </w:divBdr>
        </w:div>
        <w:div w:id="794635456">
          <w:marLeft w:val="480"/>
          <w:marRight w:val="0"/>
          <w:marTop w:val="0"/>
          <w:marBottom w:val="0"/>
          <w:divBdr>
            <w:top w:val="none" w:sz="0" w:space="0" w:color="auto"/>
            <w:left w:val="none" w:sz="0" w:space="0" w:color="auto"/>
            <w:bottom w:val="none" w:sz="0" w:space="0" w:color="auto"/>
            <w:right w:val="none" w:sz="0" w:space="0" w:color="auto"/>
          </w:divBdr>
        </w:div>
        <w:div w:id="1685663593">
          <w:marLeft w:val="480"/>
          <w:marRight w:val="0"/>
          <w:marTop w:val="0"/>
          <w:marBottom w:val="0"/>
          <w:divBdr>
            <w:top w:val="none" w:sz="0" w:space="0" w:color="auto"/>
            <w:left w:val="none" w:sz="0" w:space="0" w:color="auto"/>
            <w:bottom w:val="none" w:sz="0" w:space="0" w:color="auto"/>
            <w:right w:val="none" w:sz="0" w:space="0" w:color="auto"/>
          </w:divBdr>
        </w:div>
        <w:div w:id="1710957312">
          <w:marLeft w:val="480"/>
          <w:marRight w:val="0"/>
          <w:marTop w:val="0"/>
          <w:marBottom w:val="0"/>
          <w:divBdr>
            <w:top w:val="none" w:sz="0" w:space="0" w:color="auto"/>
            <w:left w:val="none" w:sz="0" w:space="0" w:color="auto"/>
            <w:bottom w:val="none" w:sz="0" w:space="0" w:color="auto"/>
            <w:right w:val="none" w:sz="0" w:space="0" w:color="auto"/>
          </w:divBdr>
        </w:div>
        <w:div w:id="1127432756">
          <w:marLeft w:val="480"/>
          <w:marRight w:val="0"/>
          <w:marTop w:val="0"/>
          <w:marBottom w:val="0"/>
          <w:divBdr>
            <w:top w:val="none" w:sz="0" w:space="0" w:color="auto"/>
            <w:left w:val="none" w:sz="0" w:space="0" w:color="auto"/>
            <w:bottom w:val="none" w:sz="0" w:space="0" w:color="auto"/>
            <w:right w:val="none" w:sz="0" w:space="0" w:color="auto"/>
          </w:divBdr>
        </w:div>
        <w:div w:id="1535120111">
          <w:marLeft w:val="480"/>
          <w:marRight w:val="0"/>
          <w:marTop w:val="0"/>
          <w:marBottom w:val="0"/>
          <w:divBdr>
            <w:top w:val="none" w:sz="0" w:space="0" w:color="auto"/>
            <w:left w:val="none" w:sz="0" w:space="0" w:color="auto"/>
            <w:bottom w:val="none" w:sz="0" w:space="0" w:color="auto"/>
            <w:right w:val="none" w:sz="0" w:space="0" w:color="auto"/>
          </w:divBdr>
        </w:div>
        <w:div w:id="1458111278">
          <w:marLeft w:val="480"/>
          <w:marRight w:val="0"/>
          <w:marTop w:val="0"/>
          <w:marBottom w:val="0"/>
          <w:divBdr>
            <w:top w:val="none" w:sz="0" w:space="0" w:color="auto"/>
            <w:left w:val="none" w:sz="0" w:space="0" w:color="auto"/>
            <w:bottom w:val="none" w:sz="0" w:space="0" w:color="auto"/>
            <w:right w:val="none" w:sz="0" w:space="0" w:color="auto"/>
          </w:divBdr>
        </w:div>
        <w:div w:id="2028361945">
          <w:marLeft w:val="480"/>
          <w:marRight w:val="0"/>
          <w:marTop w:val="0"/>
          <w:marBottom w:val="0"/>
          <w:divBdr>
            <w:top w:val="none" w:sz="0" w:space="0" w:color="auto"/>
            <w:left w:val="none" w:sz="0" w:space="0" w:color="auto"/>
            <w:bottom w:val="none" w:sz="0" w:space="0" w:color="auto"/>
            <w:right w:val="none" w:sz="0" w:space="0" w:color="auto"/>
          </w:divBdr>
        </w:div>
        <w:div w:id="411388335">
          <w:marLeft w:val="480"/>
          <w:marRight w:val="0"/>
          <w:marTop w:val="0"/>
          <w:marBottom w:val="0"/>
          <w:divBdr>
            <w:top w:val="none" w:sz="0" w:space="0" w:color="auto"/>
            <w:left w:val="none" w:sz="0" w:space="0" w:color="auto"/>
            <w:bottom w:val="none" w:sz="0" w:space="0" w:color="auto"/>
            <w:right w:val="none" w:sz="0" w:space="0" w:color="auto"/>
          </w:divBdr>
        </w:div>
        <w:div w:id="1761949085">
          <w:marLeft w:val="480"/>
          <w:marRight w:val="0"/>
          <w:marTop w:val="0"/>
          <w:marBottom w:val="0"/>
          <w:divBdr>
            <w:top w:val="none" w:sz="0" w:space="0" w:color="auto"/>
            <w:left w:val="none" w:sz="0" w:space="0" w:color="auto"/>
            <w:bottom w:val="none" w:sz="0" w:space="0" w:color="auto"/>
            <w:right w:val="none" w:sz="0" w:space="0" w:color="auto"/>
          </w:divBdr>
        </w:div>
        <w:div w:id="1853639850">
          <w:marLeft w:val="480"/>
          <w:marRight w:val="0"/>
          <w:marTop w:val="0"/>
          <w:marBottom w:val="0"/>
          <w:divBdr>
            <w:top w:val="none" w:sz="0" w:space="0" w:color="auto"/>
            <w:left w:val="none" w:sz="0" w:space="0" w:color="auto"/>
            <w:bottom w:val="none" w:sz="0" w:space="0" w:color="auto"/>
            <w:right w:val="none" w:sz="0" w:space="0" w:color="auto"/>
          </w:divBdr>
        </w:div>
        <w:div w:id="1091314026">
          <w:marLeft w:val="480"/>
          <w:marRight w:val="0"/>
          <w:marTop w:val="0"/>
          <w:marBottom w:val="0"/>
          <w:divBdr>
            <w:top w:val="none" w:sz="0" w:space="0" w:color="auto"/>
            <w:left w:val="none" w:sz="0" w:space="0" w:color="auto"/>
            <w:bottom w:val="none" w:sz="0" w:space="0" w:color="auto"/>
            <w:right w:val="none" w:sz="0" w:space="0" w:color="auto"/>
          </w:divBdr>
        </w:div>
        <w:div w:id="1956672080">
          <w:marLeft w:val="480"/>
          <w:marRight w:val="0"/>
          <w:marTop w:val="0"/>
          <w:marBottom w:val="0"/>
          <w:divBdr>
            <w:top w:val="none" w:sz="0" w:space="0" w:color="auto"/>
            <w:left w:val="none" w:sz="0" w:space="0" w:color="auto"/>
            <w:bottom w:val="none" w:sz="0" w:space="0" w:color="auto"/>
            <w:right w:val="none" w:sz="0" w:space="0" w:color="auto"/>
          </w:divBdr>
        </w:div>
        <w:div w:id="86386230">
          <w:marLeft w:val="480"/>
          <w:marRight w:val="0"/>
          <w:marTop w:val="0"/>
          <w:marBottom w:val="0"/>
          <w:divBdr>
            <w:top w:val="none" w:sz="0" w:space="0" w:color="auto"/>
            <w:left w:val="none" w:sz="0" w:space="0" w:color="auto"/>
            <w:bottom w:val="none" w:sz="0" w:space="0" w:color="auto"/>
            <w:right w:val="none" w:sz="0" w:space="0" w:color="auto"/>
          </w:divBdr>
        </w:div>
        <w:div w:id="100540802">
          <w:marLeft w:val="480"/>
          <w:marRight w:val="0"/>
          <w:marTop w:val="0"/>
          <w:marBottom w:val="0"/>
          <w:divBdr>
            <w:top w:val="none" w:sz="0" w:space="0" w:color="auto"/>
            <w:left w:val="none" w:sz="0" w:space="0" w:color="auto"/>
            <w:bottom w:val="none" w:sz="0" w:space="0" w:color="auto"/>
            <w:right w:val="none" w:sz="0" w:space="0" w:color="auto"/>
          </w:divBdr>
        </w:div>
        <w:div w:id="23100972">
          <w:marLeft w:val="480"/>
          <w:marRight w:val="0"/>
          <w:marTop w:val="0"/>
          <w:marBottom w:val="0"/>
          <w:divBdr>
            <w:top w:val="none" w:sz="0" w:space="0" w:color="auto"/>
            <w:left w:val="none" w:sz="0" w:space="0" w:color="auto"/>
            <w:bottom w:val="none" w:sz="0" w:space="0" w:color="auto"/>
            <w:right w:val="none" w:sz="0" w:space="0" w:color="auto"/>
          </w:divBdr>
        </w:div>
        <w:div w:id="2119792969">
          <w:marLeft w:val="480"/>
          <w:marRight w:val="0"/>
          <w:marTop w:val="0"/>
          <w:marBottom w:val="0"/>
          <w:divBdr>
            <w:top w:val="none" w:sz="0" w:space="0" w:color="auto"/>
            <w:left w:val="none" w:sz="0" w:space="0" w:color="auto"/>
            <w:bottom w:val="none" w:sz="0" w:space="0" w:color="auto"/>
            <w:right w:val="none" w:sz="0" w:space="0" w:color="auto"/>
          </w:divBdr>
        </w:div>
        <w:div w:id="2133984615">
          <w:marLeft w:val="480"/>
          <w:marRight w:val="0"/>
          <w:marTop w:val="0"/>
          <w:marBottom w:val="0"/>
          <w:divBdr>
            <w:top w:val="none" w:sz="0" w:space="0" w:color="auto"/>
            <w:left w:val="none" w:sz="0" w:space="0" w:color="auto"/>
            <w:bottom w:val="none" w:sz="0" w:space="0" w:color="auto"/>
            <w:right w:val="none" w:sz="0" w:space="0" w:color="auto"/>
          </w:divBdr>
        </w:div>
        <w:div w:id="1451392515">
          <w:marLeft w:val="480"/>
          <w:marRight w:val="0"/>
          <w:marTop w:val="0"/>
          <w:marBottom w:val="0"/>
          <w:divBdr>
            <w:top w:val="none" w:sz="0" w:space="0" w:color="auto"/>
            <w:left w:val="none" w:sz="0" w:space="0" w:color="auto"/>
            <w:bottom w:val="none" w:sz="0" w:space="0" w:color="auto"/>
            <w:right w:val="none" w:sz="0" w:space="0" w:color="auto"/>
          </w:divBdr>
        </w:div>
        <w:div w:id="1893733006">
          <w:marLeft w:val="480"/>
          <w:marRight w:val="0"/>
          <w:marTop w:val="0"/>
          <w:marBottom w:val="0"/>
          <w:divBdr>
            <w:top w:val="none" w:sz="0" w:space="0" w:color="auto"/>
            <w:left w:val="none" w:sz="0" w:space="0" w:color="auto"/>
            <w:bottom w:val="none" w:sz="0" w:space="0" w:color="auto"/>
            <w:right w:val="none" w:sz="0" w:space="0" w:color="auto"/>
          </w:divBdr>
        </w:div>
        <w:div w:id="1504860677">
          <w:marLeft w:val="480"/>
          <w:marRight w:val="0"/>
          <w:marTop w:val="0"/>
          <w:marBottom w:val="0"/>
          <w:divBdr>
            <w:top w:val="none" w:sz="0" w:space="0" w:color="auto"/>
            <w:left w:val="none" w:sz="0" w:space="0" w:color="auto"/>
            <w:bottom w:val="none" w:sz="0" w:space="0" w:color="auto"/>
            <w:right w:val="none" w:sz="0" w:space="0" w:color="auto"/>
          </w:divBdr>
        </w:div>
      </w:divsChild>
    </w:div>
    <w:div w:id="190456564">
      <w:bodyDiv w:val="1"/>
      <w:marLeft w:val="0"/>
      <w:marRight w:val="0"/>
      <w:marTop w:val="0"/>
      <w:marBottom w:val="0"/>
      <w:divBdr>
        <w:top w:val="none" w:sz="0" w:space="0" w:color="auto"/>
        <w:left w:val="none" w:sz="0" w:space="0" w:color="auto"/>
        <w:bottom w:val="none" w:sz="0" w:space="0" w:color="auto"/>
        <w:right w:val="none" w:sz="0" w:space="0" w:color="auto"/>
      </w:divBdr>
    </w:div>
    <w:div w:id="193156490">
      <w:bodyDiv w:val="1"/>
      <w:marLeft w:val="0"/>
      <w:marRight w:val="0"/>
      <w:marTop w:val="0"/>
      <w:marBottom w:val="0"/>
      <w:divBdr>
        <w:top w:val="none" w:sz="0" w:space="0" w:color="auto"/>
        <w:left w:val="none" w:sz="0" w:space="0" w:color="auto"/>
        <w:bottom w:val="none" w:sz="0" w:space="0" w:color="auto"/>
        <w:right w:val="none" w:sz="0" w:space="0" w:color="auto"/>
      </w:divBdr>
    </w:div>
    <w:div w:id="195194497">
      <w:bodyDiv w:val="1"/>
      <w:marLeft w:val="0"/>
      <w:marRight w:val="0"/>
      <w:marTop w:val="0"/>
      <w:marBottom w:val="0"/>
      <w:divBdr>
        <w:top w:val="none" w:sz="0" w:space="0" w:color="auto"/>
        <w:left w:val="none" w:sz="0" w:space="0" w:color="auto"/>
        <w:bottom w:val="none" w:sz="0" w:space="0" w:color="auto"/>
        <w:right w:val="none" w:sz="0" w:space="0" w:color="auto"/>
      </w:divBdr>
    </w:div>
    <w:div w:id="197200859">
      <w:bodyDiv w:val="1"/>
      <w:marLeft w:val="0"/>
      <w:marRight w:val="0"/>
      <w:marTop w:val="0"/>
      <w:marBottom w:val="0"/>
      <w:divBdr>
        <w:top w:val="none" w:sz="0" w:space="0" w:color="auto"/>
        <w:left w:val="none" w:sz="0" w:space="0" w:color="auto"/>
        <w:bottom w:val="none" w:sz="0" w:space="0" w:color="auto"/>
        <w:right w:val="none" w:sz="0" w:space="0" w:color="auto"/>
      </w:divBdr>
      <w:divsChild>
        <w:div w:id="515578623">
          <w:marLeft w:val="480"/>
          <w:marRight w:val="0"/>
          <w:marTop w:val="0"/>
          <w:marBottom w:val="0"/>
          <w:divBdr>
            <w:top w:val="none" w:sz="0" w:space="0" w:color="auto"/>
            <w:left w:val="none" w:sz="0" w:space="0" w:color="auto"/>
            <w:bottom w:val="none" w:sz="0" w:space="0" w:color="auto"/>
            <w:right w:val="none" w:sz="0" w:space="0" w:color="auto"/>
          </w:divBdr>
        </w:div>
        <w:div w:id="739791438">
          <w:marLeft w:val="480"/>
          <w:marRight w:val="0"/>
          <w:marTop w:val="0"/>
          <w:marBottom w:val="0"/>
          <w:divBdr>
            <w:top w:val="none" w:sz="0" w:space="0" w:color="auto"/>
            <w:left w:val="none" w:sz="0" w:space="0" w:color="auto"/>
            <w:bottom w:val="none" w:sz="0" w:space="0" w:color="auto"/>
            <w:right w:val="none" w:sz="0" w:space="0" w:color="auto"/>
          </w:divBdr>
        </w:div>
        <w:div w:id="484785822">
          <w:marLeft w:val="480"/>
          <w:marRight w:val="0"/>
          <w:marTop w:val="0"/>
          <w:marBottom w:val="0"/>
          <w:divBdr>
            <w:top w:val="none" w:sz="0" w:space="0" w:color="auto"/>
            <w:left w:val="none" w:sz="0" w:space="0" w:color="auto"/>
            <w:bottom w:val="none" w:sz="0" w:space="0" w:color="auto"/>
            <w:right w:val="none" w:sz="0" w:space="0" w:color="auto"/>
          </w:divBdr>
        </w:div>
        <w:div w:id="1572495435">
          <w:marLeft w:val="480"/>
          <w:marRight w:val="0"/>
          <w:marTop w:val="0"/>
          <w:marBottom w:val="0"/>
          <w:divBdr>
            <w:top w:val="none" w:sz="0" w:space="0" w:color="auto"/>
            <w:left w:val="none" w:sz="0" w:space="0" w:color="auto"/>
            <w:bottom w:val="none" w:sz="0" w:space="0" w:color="auto"/>
            <w:right w:val="none" w:sz="0" w:space="0" w:color="auto"/>
          </w:divBdr>
        </w:div>
        <w:div w:id="1317808026">
          <w:marLeft w:val="480"/>
          <w:marRight w:val="0"/>
          <w:marTop w:val="0"/>
          <w:marBottom w:val="0"/>
          <w:divBdr>
            <w:top w:val="none" w:sz="0" w:space="0" w:color="auto"/>
            <w:left w:val="none" w:sz="0" w:space="0" w:color="auto"/>
            <w:bottom w:val="none" w:sz="0" w:space="0" w:color="auto"/>
            <w:right w:val="none" w:sz="0" w:space="0" w:color="auto"/>
          </w:divBdr>
        </w:div>
        <w:div w:id="1531066637">
          <w:marLeft w:val="480"/>
          <w:marRight w:val="0"/>
          <w:marTop w:val="0"/>
          <w:marBottom w:val="0"/>
          <w:divBdr>
            <w:top w:val="none" w:sz="0" w:space="0" w:color="auto"/>
            <w:left w:val="none" w:sz="0" w:space="0" w:color="auto"/>
            <w:bottom w:val="none" w:sz="0" w:space="0" w:color="auto"/>
            <w:right w:val="none" w:sz="0" w:space="0" w:color="auto"/>
          </w:divBdr>
        </w:div>
        <w:div w:id="1316956186">
          <w:marLeft w:val="480"/>
          <w:marRight w:val="0"/>
          <w:marTop w:val="0"/>
          <w:marBottom w:val="0"/>
          <w:divBdr>
            <w:top w:val="none" w:sz="0" w:space="0" w:color="auto"/>
            <w:left w:val="none" w:sz="0" w:space="0" w:color="auto"/>
            <w:bottom w:val="none" w:sz="0" w:space="0" w:color="auto"/>
            <w:right w:val="none" w:sz="0" w:space="0" w:color="auto"/>
          </w:divBdr>
        </w:div>
        <w:div w:id="2074572435">
          <w:marLeft w:val="480"/>
          <w:marRight w:val="0"/>
          <w:marTop w:val="0"/>
          <w:marBottom w:val="0"/>
          <w:divBdr>
            <w:top w:val="none" w:sz="0" w:space="0" w:color="auto"/>
            <w:left w:val="none" w:sz="0" w:space="0" w:color="auto"/>
            <w:bottom w:val="none" w:sz="0" w:space="0" w:color="auto"/>
            <w:right w:val="none" w:sz="0" w:space="0" w:color="auto"/>
          </w:divBdr>
        </w:div>
        <w:div w:id="398405653">
          <w:marLeft w:val="480"/>
          <w:marRight w:val="0"/>
          <w:marTop w:val="0"/>
          <w:marBottom w:val="0"/>
          <w:divBdr>
            <w:top w:val="none" w:sz="0" w:space="0" w:color="auto"/>
            <w:left w:val="none" w:sz="0" w:space="0" w:color="auto"/>
            <w:bottom w:val="none" w:sz="0" w:space="0" w:color="auto"/>
            <w:right w:val="none" w:sz="0" w:space="0" w:color="auto"/>
          </w:divBdr>
        </w:div>
        <w:div w:id="529882385">
          <w:marLeft w:val="480"/>
          <w:marRight w:val="0"/>
          <w:marTop w:val="0"/>
          <w:marBottom w:val="0"/>
          <w:divBdr>
            <w:top w:val="none" w:sz="0" w:space="0" w:color="auto"/>
            <w:left w:val="none" w:sz="0" w:space="0" w:color="auto"/>
            <w:bottom w:val="none" w:sz="0" w:space="0" w:color="auto"/>
            <w:right w:val="none" w:sz="0" w:space="0" w:color="auto"/>
          </w:divBdr>
        </w:div>
        <w:div w:id="1715419878">
          <w:marLeft w:val="480"/>
          <w:marRight w:val="0"/>
          <w:marTop w:val="0"/>
          <w:marBottom w:val="0"/>
          <w:divBdr>
            <w:top w:val="none" w:sz="0" w:space="0" w:color="auto"/>
            <w:left w:val="none" w:sz="0" w:space="0" w:color="auto"/>
            <w:bottom w:val="none" w:sz="0" w:space="0" w:color="auto"/>
            <w:right w:val="none" w:sz="0" w:space="0" w:color="auto"/>
          </w:divBdr>
        </w:div>
        <w:div w:id="725448150">
          <w:marLeft w:val="480"/>
          <w:marRight w:val="0"/>
          <w:marTop w:val="0"/>
          <w:marBottom w:val="0"/>
          <w:divBdr>
            <w:top w:val="none" w:sz="0" w:space="0" w:color="auto"/>
            <w:left w:val="none" w:sz="0" w:space="0" w:color="auto"/>
            <w:bottom w:val="none" w:sz="0" w:space="0" w:color="auto"/>
            <w:right w:val="none" w:sz="0" w:space="0" w:color="auto"/>
          </w:divBdr>
        </w:div>
        <w:div w:id="1209024592">
          <w:marLeft w:val="480"/>
          <w:marRight w:val="0"/>
          <w:marTop w:val="0"/>
          <w:marBottom w:val="0"/>
          <w:divBdr>
            <w:top w:val="none" w:sz="0" w:space="0" w:color="auto"/>
            <w:left w:val="none" w:sz="0" w:space="0" w:color="auto"/>
            <w:bottom w:val="none" w:sz="0" w:space="0" w:color="auto"/>
            <w:right w:val="none" w:sz="0" w:space="0" w:color="auto"/>
          </w:divBdr>
        </w:div>
        <w:div w:id="1391344997">
          <w:marLeft w:val="480"/>
          <w:marRight w:val="0"/>
          <w:marTop w:val="0"/>
          <w:marBottom w:val="0"/>
          <w:divBdr>
            <w:top w:val="none" w:sz="0" w:space="0" w:color="auto"/>
            <w:left w:val="none" w:sz="0" w:space="0" w:color="auto"/>
            <w:bottom w:val="none" w:sz="0" w:space="0" w:color="auto"/>
            <w:right w:val="none" w:sz="0" w:space="0" w:color="auto"/>
          </w:divBdr>
        </w:div>
        <w:div w:id="1768306490">
          <w:marLeft w:val="480"/>
          <w:marRight w:val="0"/>
          <w:marTop w:val="0"/>
          <w:marBottom w:val="0"/>
          <w:divBdr>
            <w:top w:val="none" w:sz="0" w:space="0" w:color="auto"/>
            <w:left w:val="none" w:sz="0" w:space="0" w:color="auto"/>
            <w:bottom w:val="none" w:sz="0" w:space="0" w:color="auto"/>
            <w:right w:val="none" w:sz="0" w:space="0" w:color="auto"/>
          </w:divBdr>
        </w:div>
        <w:div w:id="1023289078">
          <w:marLeft w:val="480"/>
          <w:marRight w:val="0"/>
          <w:marTop w:val="0"/>
          <w:marBottom w:val="0"/>
          <w:divBdr>
            <w:top w:val="none" w:sz="0" w:space="0" w:color="auto"/>
            <w:left w:val="none" w:sz="0" w:space="0" w:color="auto"/>
            <w:bottom w:val="none" w:sz="0" w:space="0" w:color="auto"/>
            <w:right w:val="none" w:sz="0" w:space="0" w:color="auto"/>
          </w:divBdr>
        </w:div>
        <w:div w:id="924337014">
          <w:marLeft w:val="480"/>
          <w:marRight w:val="0"/>
          <w:marTop w:val="0"/>
          <w:marBottom w:val="0"/>
          <w:divBdr>
            <w:top w:val="none" w:sz="0" w:space="0" w:color="auto"/>
            <w:left w:val="none" w:sz="0" w:space="0" w:color="auto"/>
            <w:bottom w:val="none" w:sz="0" w:space="0" w:color="auto"/>
            <w:right w:val="none" w:sz="0" w:space="0" w:color="auto"/>
          </w:divBdr>
        </w:div>
        <w:div w:id="640119378">
          <w:marLeft w:val="480"/>
          <w:marRight w:val="0"/>
          <w:marTop w:val="0"/>
          <w:marBottom w:val="0"/>
          <w:divBdr>
            <w:top w:val="none" w:sz="0" w:space="0" w:color="auto"/>
            <w:left w:val="none" w:sz="0" w:space="0" w:color="auto"/>
            <w:bottom w:val="none" w:sz="0" w:space="0" w:color="auto"/>
            <w:right w:val="none" w:sz="0" w:space="0" w:color="auto"/>
          </w:divBdr>
        </w:div>
        <w:div w:id="1769958093">
          <w:marLeft w:val="480"/>
          <w:marRight w:val="0"/>
          <w:marTop w:val="0"/>
          <w:marBottom w:val="0"/>
          <w:divBdr>
            <w:top w:val="none" w:sz="0" w:space="0" w:color="auto"/>
            <w:left w:val="none" w:sz="0" w:space="0" w:color="auto"/>
            <w:bottom w:val="none" w:sz="0" w:space="0" w:color="auto"/>
            <w:right w:val="none" w:sz="0" w:space="0" w:color="auto"/>
          </w:divBdr>
        </w:div>
        <w:div w:id="1910070917">
          <w:marLeft w:val="480"/>
          <w:marRight w:val="0"/>
          <w:marTop w:val="0"/>
          <w:marBottom w:val="0"/>
          <w:divBdr>
            <w:top w:val="none" w:sz="0" w:space="0" w:color="auto"/>
            <w:left w:val="none" w:sz="0" w:space="0" w:color="auto"/>
            <w:bottom w:val="none" w:sz="0" w:space="0" w:color="auto"/>
            <w:right w:val="none" w:sz="0" w:space="0" w:color="auto"/>
          </w:divBdr>
        </w:div>
        <w:div w:id="674461212">
          <w:marLeft w:val="480"/>
          <w:marRight w:val="0"/>
          <w:marTop w:val="0"/>
          <w:marBottom w:val="0"/>
          <w:divBdr>
            <w:top w:val="none" w:sz="0" w:space="0" w:color="auto"/>
            <w:left w:val="none" w:sz="0" w:space="0" w:color="auto"/>
            <w:bottom w:val="none" w:sz="0" w:space="0" w:color="auto"/>
            <w:right w:val="none" w:sz="0" w:space="0" w:color="auto"/>
          </w:divBdr>
        </w:div>
        <w:div w:id="1188983212">
          <w:marLeft w:val="480"/>
          <w:marRight w:val="0"/>
          <w:marTop w:val="0"/>
          <w:marBottom w:val="0"/>
          <w:divBdr>
            <w:top w:val="none" w:sz="0" w:space="0" w:color="auto"/>
            <w:left w:val="none" w:sz="0" w:space="0" w:color="auto"/>
            <w:bottom w:val="none" w:sz="0" w:space="0" w:color="auto"/>
            <w:right w:val="none" w:sz="0" w:space="0" w:color="auto"/>
          </w:divBdr>
        </w:div>
        <w:div w:id="270628448">
          <w:marLeft w:val="480"/>
          <w:marRight w:val="0"/>
          <w:marTop w:val="0"/>
          <w:marBottom w:val="0"/>
          <w:divBdr>
            <w:top w:val="none" w:sz="0" w:space="0" w:color="auto"/>
            <w:left w:val="none" w:sz="0" w:space="0" w:color="auto"/>
            <w:bottom w:val="none" w:sz="0" w:space="0" w:color="auto"/>
            <w:right w:val="none" w:sz="0" w:space="0" w:color="auto"/>
          </w:divBdr>
        </w:div>
        <w:div w:id="2049450775">
          <w:marLeft w:val="480"/>
          <w:marRight w:val="0"/>
          <w:marTop w:val="0"/>
          <w:marBottom w:val="0"/>
          <w:divBdr>
            <w:top w:val="none" w:sz="0" w:space="0" w:color="auto"/>
            <w:left w:val="none" w:sz="0" w:space="0" w:color="auto"/>
            <w:bottom w:val="none" w:sz="0" w:space="0" w:color="auto"/>
            <w:right w:val="none" w:sz="0" w:space="0" w:color="auto"/>
          </w:divBdr>
        </w:div>
        <w:div w:id="1317107315">
          <w:marLeft w:val="480"/>
          <w:marRight w:val="0"/>
          <w:marTop w:val="0"/>
          <w:marBottom w:val="0"/>
          <w:divBdr>
            <w:top w:val="none" w:sz="0" w:space="0" w:color="auto"/>
            <w:left w:val="none" w:sz="0" w:space="0" w:color="auto"/>
            <w:bottom w:val="none" w:sz="0" w:space="0" w:color="auto"/>
            <w:right w:val="none" w:sz="0" w:space="0" w:color="auto"/>
          </w:divBdr>
        </w:div>
        <w:div w:id="1356887387">
          <w:marLeft w:val="480"/>
          <w:marRight w:val="0"/>
          <w:marTop w:val="0"/>
          <w:marBottom w:val="0"/>
          <w:divBdr>
            <w:top w:val="none" w:sz="0" w:space="0" w:color="auto"/>
            <w:left w:val="none" w:sz="0" w:space="0" w:color="auto"/>
            <w:bottom w:val="none" w:sz="0" w:space="0" w:color="auto"/>
            <w:right w:val="none" w:sz="0" w:space="0" w:color="auto"/>
          </w:divBdr>
        </w:div>
        <w:div w:id="1158808219">
          <w:marLeft w:val="480"/>
          <w:marRight w:val="0"/>
          <w:marTop w:val="0"/>
          <w:marBottom w:val="0"/>
          <w:divBdr>
            <w:top w:val="none" w:sz="0" w:space="0" w:color="auto"/>
            <w:left w:val="none" w:sz="0" w:space="0" w:color="auto"/>
            <w:bottom w:val="none" w:sz="0" w:space="0" w:color="auto"/>
            <w:right w:val="none" w:sz="0" w:space="0" w:color="auto"/>
          </w:divBdr>
        </w:div>
        <w:div w:id="256795235">
          <w:marLeft w:val="480"/>
          <w:marRight w:val="0"/>
          <w:marTop w:val="0"/>
          <w:marBottom w:val="0"/>
          <w:divBdr>
            <w:top w:val="none" w:sz="0" w:space="0" w:color="auto"/>
            <w:left w:val="none" w:sz="0" w:space="0" w:color="auto"/>
            <w:bottom w:val="none" w:sz="0" w:space="0" w:color="auto"/>
            <w:right w:val="none" w:sz="0" w:space="0" w:color="auto"/>
          </w:divBdr>
        </w:div>
        <w:div w:id="44640919">
          <w:marLeft w:val="480"/>
          <w:marRight w:val="0"/>
          <w:marTop w:val="0"/>
          <w:marBottom w:val="0"/>
          <w:divBdr>
            <w:top w:val="none" w:sz="0" w:space="0" w:color="auto"/>
            <w:left w:val="none" w:sz="0" w:space="0" w:color="auto"/>
            <w:bottom w:val="none" w:sz="0" w:space="0" w:color="auto"/>
            <w:right w:val="none" w:sz="0" w:space="0" w:color="auto"/>
          </w:divBdr>
        </w:div>
        <w:div w:id="1739286044">
          <w:marLeft w:val="480"/>
          <w:marRight w:val="0"/>
          <w:marTop w:val="0"/>
          <w:marBottom w:val="0"/>
          <w:divBdr>
            <w:top w:val="none" w:sz="0" w:space="0" w:color="auto"/>
            <w:left w:val="none" w:sz="0" w:space="0" w:color="auto"/>
            <w:bottom w:val="none" w:sz="0" w:space="0" w:color="auto"/>
            <w:right w:val="none" w:sz="0" w:space="0" w:color="auto"/>
          </w:divBdr>
        </w:div>
        <w:div w:id="1959947234">
          <w:marLeft w:val="480"/>
          <w:marRight w:val="0"/>
          <w:marTop w:val="0"/>
          <w:marBottom w:val="0"/>
          <w:divBdr>
            <w:top w:val="none" w:sz="0" w:space="0" w:color="auto"/>
            <w:left w:val="none" w:sz="0" w:space="0" w:color="auto"/>
            <w:bottom w:val="none" w:sz="0" w:space="0" w:color="auto"/>
            <w:right w:val="none" w:sz="0" w:space="0" w:color="auto"/>
          </w:divBdr>
        </w:div>
        <w:div w:id="1753429281">
          <w:marLeft w:val="480"/>
          <w:marRight w:val="0"/>
          <w:marTop w:val="0"/>
          <w:marBottom w:val="0"/>
          <w:divBdr>
            <w:top w:val="none" w:sz="0" w:space="0" w:color="auto"/>
            <w:left w:val="none" w:sz="0" w:space="0" w:color="auto"/>
            <w:bottom w:val="none" w:sz="0" w:space="0" w:color="auto"/>
            <w:right w:val="none" w:sz="0" w:space="0" w:color="auto"/>
          </w:divBdr>
        </w:div>
        <w:div w:id="1446462884">
          <w:marLeft w:val="480"/>
          <w:marRight w:val="0"/>
          <w:marTop w:val="0"/>
          <w:marBottom w:val="0"/>
          <w:divBdr>
            <w:top w:val="none" w:sz="0" w:space="0" w:color="auto"/>
            <w:left w:val="none" w:sz="0" w:space="0" w:color="auto"/>
            <w:bottom w:val="none" w:sz="0" w:space="0" w:color="auto"/>
            <w:right w:val="none" w:sz="0" w:space="0" w:color="auto"/>
          </w:divBdr>
        </w:div>
        <w:div w:id="1313751810">
          <w:marLeft w:val="480"/>
          <w:marRight w:val="0"/>
          <w:marTop w:val="0"/>
          <w:marBottom w:val="0"/>
          <w:divBdr>
            <w:top w:val="none" w:sz="0" w:space="0" w:color="auto"/>
            <w:left w:val="none" w:sz="0" w:space="0" w:color="auto"/>
            <w:bottom w:val="none" w:sz="0" w:space="0" w:color="auto"/>
            <w:right w:val="none" w:sz="0" w:space="0" w:color="auto"/>
          </w:divBdr>
        </w:div>
        <w:div w:id="834954801">
          <w:marLeft w:val="480"/>
          <w:marRight w:val="0"/>
          <w:marTop w:val="0"/>
          <w:marBottom w:val="0"/>
          <w:divBdr>
            <w:top w:val="none" w:sz="0" w:space="0" w:color="auto"/>
            <w:left w:val="none" w:sz="0" w:space="0" w:color="auto"/>
            <w:bottom w:val="none" w:sz="0" w:space="0" w:color="auto"/>
            <w:right w:val="none" w:sz="0" w:space="0" w:color="auto"/>
          </w:divBdr>
        </w:div>
        <w:div w:id="262887158">
          <w:marLeft w:val="480"/>
          <w:marRight w:val="0"/>
          <w:marTop w:val="0"/>
          <w:marBottom w:val="0"/>
          <w:divBdr>
            <w:top w:val="none" w:sz="0" w:space="0" w:color="auto"/>
            <w:left w:val="none" w:sz="0" w:space="0" w:color="auto"/>
            <w:bottom w:val="none" w:sz="0" w:space="0" w:color="auto"/>
            <w:right w:val="none" w:sz="0" w:space="0" w:color="auto"/>
          </w:divBdr>
        </w:div>
        <w:div w:id="721487885">
          <w:marLeft w:val="480"/>
          <w:marRight w:val="0"/>
          <w:marTop w:val="0"/>
          <w:marBottom w:val="0"/>
          <w:divBdr>
            <w:top w:val="none" w:sz="0" w:space="0" w:color="auto"/>
            <w:left w:val="none" w:sz="0" w:space="0" w:color="auto"/>
            <w:bottom w:val="none" w:sz="0" w:space="0" w:color="auto"/>
            <w:right w:val="none" w:sz="0" w:space="0" w:color="auto"/>
          </w:divBdr>
        </w:div>
        <w:div w:id="1694572588">
          <w:marLeft w:val="480"/>
          <w:marRight w:val="0"/>
          <w:marTop w:val="0"/>
          <w:marBottom w:val="0"/>
          <w:divBdr>
            <w:top w:val="none" w:sz="0" w:space="0" w:color="auto"/>
            <w:left w:val="none" w:sz="0" w:space="0" w:color="auto"/>
            <w:bottom w:val="none" w:sz="0" w:space="0" w:color="auto"/>
            <w:right w:val="none" w:sz="0" w:space="0" w:color="auto"/>
          </w:divBdr>
        </w:div>
        <w:div w:id="992216896">
          <w:marLeft w:val="480"/>
          <w:marRight w:val="0"/>
          <w:marTop w:val="0"/>
          <w:marBottom w:val="0"/>
          <w:divBdr>
            <w:top w:val="none" w:sz="0" w:space="0" w:color="auto"/>
            <w:left w:val="none" w:sz="0" w:space="0" w:color="auto"/>
            <w:bottom w:val="none" w:sz="0" w:space="0" w:color="auto"/>
            <w:right w:val="none" w:sz="0" w:space="0" w:color="auto"/>
          </w:divBdr>
        </w:div>
        <w:div w:id="588273020">
          <w:marLeft w:val="480"/>
          <w:marRight w:val="0"/>
          <w:marTop w:val="0"/>
          <w:marBottom w:val="0"/>
          <w:divBdr>
            <w:top w:val="none" w:sz="0" w:space="0" w:color="auto"/>
            <w:left w:val="none" w:sz="0" w:space="0" w:color="auto"/>
            <w:bottom w:val="none" w:sz="0" w:space="0" w:color="auto"/>
            <w:right w:val="none" w:sz="0" w:space="0" w:color="auto"/>
          </w:divBdr>
        </w:div>
        <w:div w:id="554389062">
          <w:marLeft w:val="480"/>
          <w:marRight w:val="0"/>
          <w:marTop w:val="0"/>
          <w:marBottom w:val="0"/>
          <w:divBdr>
            <w:top w:val="none" w:sz="0" w:space="0" w:color="auto"/>
            <w:left w:val="none" w:sz="0" w:space="0" w:color="auto"/>
            <w:bottom w:val="none" w:sz="0" w:space="0" w:color="auto"/>
            <w:right w:val="none" w:sz="0" w:space="0" w:color="auto"/>
          </w:divBdr>
        </w:div>
        <w:div w:id="1689336114">
          <w:marLeft w:val="480"/>
          <w:marRight w:val="0"/>
          <w:marTop w:val="0"/>
          <w:marBottom w:val="0"/>
          <w:divBdr>
            <w:top w:val="none" w:sz="0" w:space="0" w:color="auto"/>
            <w:left w:val="none" w:sz="0" w:space="0" w:color="auto"/>
            <w:bottom w:val="none" w:sz="0" w:space="0" w:color="auto"/>
            <w:right w:val="none" w:sz="0" w:space="0" w:color="auto"/>
          </w:divBdr>
        </w:div>
        <w:div w:id="1331367147">
          <w:marLeft w:val="480"/>
          <w:marRight w:val="0"/>
          <w:marTop w:val="0"/>
          <w:marBottom w:val="0"/>
          <w:divBdr>
            <w:top w:val="none" w:sz="0" w:space="0" w:color="auto"/>
            <w:left w:val="none" w:sz="0" w:space="0" w:color="auto"/>
            <w:bottom w:val="none" w:sz="0" w:space="0" w:color="auto"/>
            <w:right w:val="none" w:sz="0" w:space="0" w:color="auto"/>
          </w:divBdr>
        </w:div>
        <w:div w:id="293679651">
          <w:marLeft w:val="480"/>
          <w:marRight w:val="0"/>
          <w:marTop w:val="0"/>
          <w:marBottom w:val="0"/>
          <w:divBdr>
            <w:top w:val="none" w:sz="0" w:space="0" w:color="auto"/>
            <w:left w:val="none" w:sz="0" w:space="0" w:color="auto"/>
            <w:bottom w:val="none" w:sz="0" w:space="0" w:color="auto"/>
            <w:right w:val="none" w:sz="0" w:space="0" w:color="auto"/>
          </w:divBdr>
        </w:div>
        <w:div w:id="2098863237">
          <w:marLeft w:val="480"/>
          <w:marRight w:val="0"/>
          <w:marTop w:val="0"/>
          <w:marBottom w:val="0"/>
          <w:divBdr>
            <w:top w:val="none" w:sz="0" w:space="0" w:color="auto"/>
            <w:left w:val="none" w:sz="0" w:space="0" w:color="auto"/>
            <w:bottom w:val="none" w:sz="0" w:space="0" w:color="auto"/>
            <w:right w:val="none" w:sz="0" w:space="0" w:color="auto"/>
          </w:divBdr>
        </w:div>
        <w:div w:id="406459976">
          <w:marLeft w:val="480"/>
          <w:marRight w:val="0"/>
          <w:marTop w:val="0"/>
          <w:marBottom w:val="0"/>
          <w:divBdr>
            <w:top w:val="none" w:sz="0" w:space="0" w:color="auto"/>
            <w:left w:val="none" w:sz="0" w:space="0" w:color="auto"/>
            <w:bottom w:val="none" w:sz="0" w:space="0" w:color="auto"/>
            <w:right w:val="none" w:sz="0" w:space="0" w:color="auto"/>
          </w:divBdr>
        </w:div>
        <w:div w:id="1484740432">
          <w:marLeft w:val="480"/>
          <w:marRight w:val="0"/>
          <w:marTop w:val="0"/>
          <w:marBottom w:val="0"/>
          <w:divBdr>
            <w:top w:val="none" w:sz="0" w:space="0" w:color="auto"/>
            <w:left w:val="none" w:sz="0" w:space="0" w:color="auto"/>
            <w:bottom w:val="none" w:sz="0" w:space="0" w:color="auto"/>
            <w:right w:val="none" w:sz="0" w:space="0" w:color="auto"/>
          </w:divBdr>
        </w:div>
        <w:div w:id="1074353748">
          <w:marLeft w:val="480"/>
          <w:marRight w:val="0"/>
          <w:marTop w:val="0"/>
          <w:marBottom w:val="0"/>
          <w:divBdr>
            <w:top w:val="none" w:sz="0" w:space="0" w:color="auto"/>
            <w:left w:val="none" w:sz="0" w:space="0" w:color="auto"/>
            <w:bottom w:val="none" w:sz="0" w:space="0" w:color="auto"/>
            <w:right w:val="none" w:sz="0" w:space="0" w:color="auto"/>
          </w:divBdr>
        </w:div>
        <w:div w:id="1865512293">
          <w:marLeft w:val="480"/>
          <w:marRight w:val="0"/>
          <w:marTop w:val="0"/>
          <w:marBottom w:val="0"/>
          <w:divBdr>
            <w:top w:val="none" w:sz="0" w:space="0" w:color="auto"/>
            <w:left w:val="none" w:sz="0" w:space="0" w:color="auto"/>
            <w:bottom w:val="none" w:sz="0" w:space="0" w:color="auto"/>
            <w:right w:val="none" w:sz="0" w:space="0" w:color="auto"/>
          </w:divBdr>
        </w:div>
        <w:div w:id="1322536951">
          <w:marLeft w:val="480"/>
          <w:marRight w:val="0"/>
          <w:marTop w:val="0"/>
          <w:marBottom w:val="0"/>
          <w:divBdr>
            <w:top w:val="none" w:sz="0" w:space="0" w:color="auto"/>
            <w:left w:val="none" w:sz="0" w:space="0" w:color="auto"/>
            <w:bottom w:val="none" w:sz="0" w:space="0" w:color="auto"/>
            <w:right w:val="none" w:sz="0" w:space="0" w:color="auto"/>
          </w:divBdr>
        </w:div>
        <w:div w:id="1242834666">
          <w:marLeft w:val="480"/>
          <w:marRight w:val="0"/>
          <w:marTop w:val="0"/>
          <w:marBottom w:val="0"/>
          <w:divBdr>
            <w:top w:val="none" w:sz="0" w:space="0" w:color="auto"/>
            <w:left w:val="none" w:sz="0" w:space="0" w:color="auto"/>
            <w:bottom w:val="none" w:sz="0" w:space="0" w:color="auto"/>
            <w:right w:val="none" w:sz="0" w:space="0" w:color="auto"/>
          </w:divBdr>
        </w:div>
        <w:div w:id="1715740113">
          <w:marLeft w:val="480"/>
          <w:marRight w:val="0"/>
          <w:marTop w:val="0"/>
          <w:marBottom w:val="0"/>
          <w:divBdr>
            <w:top w:val="none" w:sz="0" w:space="0" w:color="auto"/>
            <w:left w:val="none" w:sz="0" w:space="0" w:color="auto"/>
            <w:bottom w:val="none" w:sz="0" w:space="0" w:color="auto"/>
            <w:right w:val="none" w:sz="0" w:space="0" w:color="auto"/>
          </w:divBdr>
        </w:div>
        <w:div w:id="2007517166">
          <w:marLeft w:val="480"/>
          <w:marRight w:val="0"/>
          <w:marTop w:val="0"/>
          <w:marBottom w:val="0"/>
          <w:divBdr>
            <w:top w:val="none" w:sz="0" w:space="0" w:color="auto"/>
            <w:left w:val="none" w:sz="0" w:space="0" w:color="auto"/>
            <w:bottom w:val="none" w:sz="0" w:space="0" w:color="auto"/>
            <w:right w:val="none" w:sz="0" w:space="0" w:color="auto"/>
          </w:divBdr>
        </w:div>
        <w:div w:id="252786536">
          <w:marLeft w:val="480"/>
          <w:marRight w:val="0"/>
          <w:marTop w:val="0"/>
          <w:marBottom w:val="0"/>
          <w:divBdr>
            <w:top w:val="none" w:sz="0" w:space="0" w:color="auto"/>
            <w:left w:val="none" w:sz="0" w:space="0" w:color="auto"/>
            <w:bottom w:val="none" w:sz="0" w:space="0" w:color="auto"/>
            <w:right w:val="none" w:sz="0" w:space="0" w:color="auto"/>
          </w:divBdr>
        </w:div>
        <w:div w:id="843668584">
          <w:marLeft w:val="480"/>
          <w:marRight w:val="0"/>
          <w:marTop w:val="0"/>
          <w:marBottom w:val="0"/>
          <w:divBdr>
            <w:top w:val="none" w:sz="0" w:space="0" w:color="auto"/>
            <w:left w:val="none" w:sz="0" w:space="0" w:color="auto"/>
            <w:bottom w:val="none" w:sz="0" w:space="0" w:color="auto"/>
            <w:right w:val="none" w:sz="0" w:space="0" w:color="auto"/>
          </w:divBdr>
        </w:div>
        <w:div w:id="819225336">
          <w:marLeft w:val="480"/>
          <w:marRight w:val="0"/>
          <w:marTop w:val="0"/>
          <w:marBottom w:val="0"/>
          <w:divBdr>
            <w:top w:val="none" w:sz="0" w:space="0" w:color="auto"/>
            <w:left w:val="none" w:sz="0" w:space="0" w:color="auto"/>
            <w:bottom w:val="none" w:sz="0" w:space="0" w:color="auto"/>
            <w:right w:val="none" w:sz="0" w:space="0" w:color="auto"/>
          </w:divBdr>
        </w:div>
        <w:div w:id="1687831123">
          <w:marLeft w:val="480"/>
          <w:marRight w:val="0"/>
          <w:marTop w:val="0"/>
          <w:marBottom w:val="0"/>
          <w:divBdr>
            <w:top w:val="none" w:sz="0" w:space="0" w:color="auto"/>
            <w:left w:val="none" w:sz="0" w:space="0" w:color="auto"/>
            <w:bottom w:val="none" w:sz="0" w:space="0" w:color="auto"/>
            <w:right w:val="none" w:sz="0" w:space="0" w:color="auto"/>
          </w:divBdr>
        </w:div>
        <w:div w:id="118306861">
          <w:marLeft w:val="480"/>
          <w:marRight w:val="0"/>
          <w:marTop w:val="0"/>
          <w:marBottom w:val="0"/>
          <w:divBdr>
            <w:top w:val="none" w:sz="0" w:space="0" w:color="auto"/>
            <w:left w:val="none" w:sz="0" w:space="0" w:color="auto"/>
            <w:bottom w:val="none" w:sz="0" w:space="0" w:color="auto"/>
            <w:right w:val="none" w:sz="0" w:space="0" w:color="auto"/>
          </w:divBdr>
        </w:div>
        <w:div w:id="863638850">
          <w:marLeft w:val="480"/>
          <w:marRight w:val="0"/>
          <w:marTop w:val="0"/>
          <w:marBottom w:val="0"/>
          <w:divBdr>
            <w:top w:val="none" w:sz="0" w:space="0" w:color="auto"/>
            <w:left w:val="none" w:sz="0" w:space="0" w:color="auto"/>
            <w:bottom w:val="none" w:sz="0" w:space="0" w:color="auto"/>
            <w:right w:val="none" w:sz="0" w:space="0" w:color="auto"/>
          </w:divBdr>
        </w:div>
        <w:div w:id="185871269">
          <w:marLeft w:val="480"/>
          <w:marRight w:val="0"/>
          <w:marTop w:val="0"/>
          <w:marBottom w:val="0"/>
          <w:divBdr>
            <w:top w:val="none" w:sz="0" w:space="0" w:color="auto"/>
            <w:left w:val="none" w:sz="0" w:space="0" w:color="auto"/>
            <w:bottom w:val="none" w:sz="0" w:space="0" w:color="auto"/>
            <w:right w:val="none" w:sz="0" w:space="0" w:color="auto"/>
          </w:divBdr>
        </w:div>
        <w:div w:id="1978876162">
          <w:marLeft w:val="480"/>
          <w:marRight w:val="0"/>
          <w:marTop w:val="0"/>
          <w:marBottom w:val="0"/>
          <w:divBdr>
            <w:top w:val="none" w:sz="0" w:space="0" w:color="auto"/>
            <w:left w:val="none" w:sz="0" w:space="0" w:color="auto"/>
            <w:bottom w:val="none" w:sz="0" w:space="0" w:color="auto"/>
            <w:right w:val="none" w:sz="0" w:space="0" w:color="auto"/>
          </w:divBdr>
        </w:div>
        <w:div w:id="2066174701">
          <w:marLeft w:val="480"/>
          <w:marRight w:val="0"/>
          <w:marTop w:val="0"/>
          <w:marBottom w:val="0"/>
          <w:divBdr>
            <w:top w:val="none" w:sz="0" w:space="0" w:color="auto"/>
            <w:left w:val="none" w:sz="0" w:space="0" w:color="auto"/>
            <w:bottom w:val="none" w:sz="0" w:space="0" w:color="auto"/>
            <w:right w:val="none" w:sz="0" w:space="0" w:color="auto"/>
          </w:divBdr>
        </w:div>
        <w:div w:id="1940331455">
          <w:marLeft w:val="480"/>
          <w:marRight w:val="0"/>
          <w:marTop w:val="0"/>
          <w:marBottom w:val="0"/>
          <w:divBdr>
            <w:top w:val="none" w:sz="0" w:space="0" w:color="auto"/>
            <w:left w:val="none" w:sz="0" w:space="0" w:color="auto"/>
            <w:bottom w:val="none" w:sz="0" w:space="0" w:color="auto"/>
            <w:right w:val="none" w:sz="0" w:space="0" w:color="auto"/>
          </w:divBdr>
        </w:div>
        <w:div w:id="2058433925">
          <w:marLeft w:val="480"/>
          <w:marRight w:val="0"/>
          <w:marTop w:val="0"/>
          <w:marBottom w:val="0"/>
          <w:divBdr>
            <w:top w:val="none" w:sz="0" w:space="0" w:color="auto"/>
            <w:left w:val="none" w:sz="0" w:space="0" w:color="auto"/>
            <w:bottom w:val="none" w:sz="0" w:space="0" w:color="auto"/>
            <w:right w:val="none" w:sz="0" w:space="0" w:color="auto"/>
          </w:divBdr>
        </w:div>
        <w:div w:id="1420251516">
          <w:marLeft w:val="480"/>
          <w:marRight w:val="0"/>
          <w:marTop w:val="0"/>
          <w:marBottom w:val="0"/>
          <w:divBdr>
            <w:top w:val="none" w:sz="0" w:space="0" w:color="auto"/>
            <w:left w:val="none" w:sz="0" w:space="0" w:color="auto"/>
            <w:bottom w:val="none" w:sz="0" w:space="0" w:color="auto"/>
            <w:right w:val="none" w:sz="0" w:space="0" w:color="auto"/>
          </w:divBdr>
        </w:div>
        <w:div w:id="873076679">
          <w:marLeft w:val="480"/>
          <w:marRight w:val="0"/>
          <w:marTop w:val="0"/>
          <w:marBottom w:val="0"/>
          <w:divBdr>
            <w:top w:val="none" w:sz="0" w:space="0" w:color="auto"/>
            <w:left w:val="none" w:sz="0" w:space="0" w:color="auto"/>
            <w:bottom w:val="none" w:sz="0" w:space="0" w:color="auto"/>
            <w:right w:val="none" w:sz="0" w:space="0" w:color="auto"/>
          </w:divBdr>
        </w:div>
        <w:div w:id="1190141257">
          <w:marLeft w:val="480"/>
          <w:marRight w:val="0"/>
          <w:marTop w:val="0"/>
          <w:marBottom w:val="0"/>
          <w:divBdr>
            <w:top w:val="none" w:sz="0" w:space="0" w:color="auto"/>
            <w:left w:val="none" w:sz="0" w:space="0" w:color="auto"/>
            <w:bottom w:val="none" w:sz="0" w:space="0" w:color="auto"/>
            <w:right w:val="none" w:sz="0" w:space="0" w:color="auto"/>
          </w:divBdr>
        </w:div>
        <w:div w:id="129130197">
          <w:marLeft w:val="480"/>
          <w:marRight w:val="0"/>
          <w:marTop w:val="0"/>
          <w:marBottom w:val="0"/>
          <w:divBdr>
            <w:top w:val="none" w:sz="0" w:space="0" w:color="auto"/>
            <w:left w:val="none" w:sz="0" w:space="0" w:color="auto"/>
            <w:bottom w:val="none" w:sz="0" w:space="0" w:color="auto"/>
            <w:right w:val="none" w:sz="0" w:space="0" w:color="auto"/>
          </w:divBdr>
        </w:div>
        <w:div w:id="1194728004">
          <w:marLeft w:val="480"/>
          <w:marRight w:val="0"/>
          <w:marTop w:val="0"/>
          <w:marBottom w:val="0"/>
          <w:divBdr>
            <w:top w:val="none" w:sz="0" w:space="0" w:color="auto"/>
            <w:left w:val="none" w:sz="0" w:space="0" w:color="auto"/>
            <w:bottom w:val="none" w:sz="0" w:space="0" w:color="auto"/>
            <w:right w:val="none" w:sz="0" w:space="0" w:color="auto"/>
          </w:divBdr>
        </w:div>
        <w:div w:id="651447072">
          <w:marLeft w:val="480"/>
          <w:marRight w:val="0"/>
          <w:marTop w:val="0"/>
          <w:marBottom w:val="0"/>
          <w:divBdr>
            <w:top w:val="none" w:sz="0" w:space="0" w:color="auto"/>
            <w:left w:val="none" w:sz="0" w:space="0" w:color="auto"/>
            <w:bottom w:val="none" w:sz="0" w:space="0" w:color="auto"/>
            <w:right w:val="none" w:sz="0" w:space="0" w:color="auto"/>
          </w:divBdr>
        </w:div>
        <w:div w:id="903642475">
          <w:marLeft w:val="480"/>
          <w:marRight w:val="0"/>
          <w:marTop w:val="0"/>
          <w:marBottom w:val="0"/>
          <w:divBdr>
            <w:top w:val="none" w:sz="0" w:space="0" w:color="auto"/>
            <w:left w:val="none" w:sz="0" w:space="0" w:color="auto"/>
            <w:bottom w:val="none" w:sz="0" w:space="0" w:color="auto"/>
            <w:right w:val="none" w:sz="0" w:space="0" w:color="auto"/>
          </w:divBdr>
        </w:div>
        <w:div w:id="827864648">
          <w:marLeft w:val="480"/>
          <w:marRight w:val="0"/>
          <w:marTop w:val="0"/>
          <w:marBottom w:val="0"/>
          <w:divBdr>
            <w:top w:val="none" w:sz="0" w:space="0" w:color="auto"/>
            <w:left w:val="none" w:sz="0" w:space="0" w:color="auto"/>
            <w:bottom w:val="none" w:sz="0" w:space="0" w:color="auto"/>
            <w:right w:val="none" w:sz="0" w:space="0" w:color="auto"/>
          </w:divBdr>
        </w:div>
        <w:div w:id="2086225335">
          <w:marLeft w:val="480"/>
          <w:marRight w:val="0"/>
          <w:marTop w:val="0"/>
          <w:marBottom w:val="0"/>
          <w:divBdr>
            <w:top w:val="none" w:sz="0" w:space="0" w:color="auto"/>
            <w:left w:val="none" w:sz="0" w:space="0" w:color="auto"/>
            <w:bottom w:val="none" w:sz="0" w:space="0" w:color="auto"/>
            <w:right w:val="none" w:sz="0" w:space="0" w:color="auto"/>
          </w:divBdr>
        </w:div>
        <w:div w:id="463960335">
          <w:marLeft w:val="480"/>
          <w:marRight w:val="0"/>
          <w:marTop w:val="0"/>
          <w:marBottom w:val="0"/>
          <w:divBdr>
            <w:top w:val="none" w:sz="0" w:space="0" w:color="auto"/>
            <w:left w:val="none" w:sz="0" w:space="0" w:color="auto"/>
            <w:bottom w:val="none" w:sz="0" w:space="0" w:color="auto"/>
            <w:right w:val="none" w:sz="0" w:space="0" w:color="auto"/>
          </w:divBdr>
        </w:div>
        <w:div w:id="1763186079">
          <w:marLeft w:val="480"/>
          <w:marRight w:val="0"/>
          <w:marTop w:val="0"/>
          <w:marBottom w:val="0"/>
          <w:divBdr>
            <w:top w:val="none" w:sz="0" w:space="0" w:color="auto"/>
            <w:left w:val="none" w:sz="0" w:space="0" w:color="auto"/>
            <w:bottom w:val="none" w:sz="0" w:space="0" w:color="auto"/>
            <w:right w:val="none" w:sz="0" w:space="0" w:color="auto"/>
          </w:divBdr>
        </w:div>
        <w:div w:id="2029216709">
          <w:marLeft w:val="480"/>
          <w:marRight w:val="0"/>
          <w:marTop w:val="0"/>
          <w:marBottom w:val="0"/>
          <w:divBdr>
            <w:top w:val="none" w:sz="0" w:space="0" w:color="auto"/>
            <w:left w:val="none" w:sz="0" w:space="0" w:color="auto"/>
            <w:bottom w:val="none" w:sz="0" w:space="0" w:color="auto"/>
            <w:right w:val="none" w:sz="0" w:space="0" w:color="auto"/>
          </w:divBdr>
        </w:div>
        <w:div w:id="440733463">
          <w:marLeft w:val="480"/>
          <w:marRight w:val="0"/>
          <w:marTop w:val="0"/>
          <w:marBottom w:val="0"/>
          <w:divBdr>
            <w:top w:val="none" w:sz="0" w:space="0" w:color="auto"/>
            <w:left w:val="none" w:sz="0" w:space="0" w:color="auto"/>
            <w:bottom w:val="none" w:sz="0" w:space="0" w:color="auto"/>
            <w:right w:val="none" w:sz="0" w:space="0" w:color="auto"/>
          </w:divBdr>
        </w:div>
        <w:div w:id="1979677251">
          <w:marLeft w:val="480"/>
          <w:marRight w:val="0"/>
          <w:marTop w:val="0"/>
          <w:marBottom w:val="0"/>
          <w:divBdr>
            <w:top w:val="none" w:sz="0" w:space="0" w:color="auto"/>
            <w:left w:val="none" w:sz="0" w:space="0" w:color="auto"/>
            <w:bottom w:val="none" w:sz="0" w:space="0" w:color="auto"/>
            <w:right w:val="none" w:sz="0" w:space="0" w:color="auto"/>
          </w:divBdr>
        </w:div>
        <w:div w:id="87193097">
          <w:marLeft w:val="480"/>
          <w:marRight w:val="0"/>
          <w:marTop w:val="0"/>
          <w:marBottom w:val="0"/>
          <w:divBdr>
            <w:top w:val="none" w:sz="0" w:space="0" w:color="auto"/>
            <w:left w:val="none" w:sz="0" w:space="0" w:color="auto"/>
            <w:bottom w:val="none" w:sz="0" w:space="0" w:color="auto"/>
            <w:right w:val="none" w:sz="0" w:space="0" w:color="auto"/>
          </w:divBdr>
        </w:div>
        <w:div w:id="1969161625">
          <w:marLeft w:val="480"/>
          <w:marRight w:val="0"/>
          <w:marTop w:val="0"/>
          <w:marBottom w:val="0"/>
          <w:divBdr>
            <w:top w:val="none" w:sz="0" w:space="0" w:color="auto"/>
            <w:left w:val="none" w:sz="0" w:space="0" w:color="auto"/>
            <w:bottom w:val="none" w:sz="0" w:space="0" w:color="auto"/>
            <w:right w:val="none" w:sz="0" w:space="0" w:color="auto"/>
          </w:divBdr>
        </w:div>
        <w:div w:id="1411273258">
          <w:marLeft w:val="480"/>
          <w:marRight w:val="0"/>
          <w:marTop w:val="0"/>
          <w:marBottom w:val="0"/>
          <w:divBdr>
            <w:top w:val="none" w:sz="0" w:space="0" w:color="auto"/>
            <w:left w:val="none" w:sz="0" w:space="0" w:color="auto"/>
            <w:bottom w:val="none" w:sz="0" w:space="0" w:color="auto"/>
            <w:right w:val="none" w:sz="0" w:space="0" w:color="auto"/>
          </w:divBdr>
        </w:div>
        <w:div w:id="1047953095">
          <w:marLeft w:val="480"/>
          <w:marRight w:val="0"/>
          <w:marTop w:val="0"/>
          <w:marBottom w:val="0"/>
          <w:divBdr>
            <w:top w:val="none" w:sz="0" w:space="0" w:color="auto"/>
            <w:left w:val="none" w:sz="0" w:space="0" w:color="auto"/>
            <w:bottom w:val="none" w:sz="0" w:space="0" w:color="auto"/>
            <w:right w:val="none" w:sz="0" w:space="0" w:color="auto"/>
          </w:divBdr>
        </w:div>
        <w:div w:id="1487895876">
          <w:marLeft w:val="480"/>
          <w:marRight w:val="0"/>
          <w:marTop w:val="0"/>
          <w:marBottom w:val="0"/>
          <w:divBdr>
            <w:top w:val="none" w:sz="0" w:space="0" w:color="auto"/>
            <w:left w:val="none" w:sz="0" w:space="0" w:color="auto"/>
            <w:bottom w:val="none" w:sz="0" w:space="0" w:color="auto"/>
            <w:right w:val="none" w:sz="0" w:space="0" w:color="auto"/>
          </w:divBdr>
        </w:div>
        <w:div w:id="972254114">
          <w:marLeft w:val="480"/>
          <w:marRight w:val="0"/>
          <w:marTop w:val="0"/>
          <w:marBottom w:val="0"/>
          <w:divBdr>
            <w:top w:val="none" w:sz="0" w:space="0" w:color="auto"/>
            <w:left w:val="none" w:sz="0" w:space="0" w:color="auto"/>
            <w:bottom w:val="none" w:sz="0" w:space="0" w:color="auto"/>
            <w:right w:val="none" w:sz="0" w:space="0" w:color="auto"/>
          </w:divBdr>
        </w:div>
        <w:div w:id="1376152334">
          <w:marLeft w:val="480"/>
          <w:marRight w:val="0"/>
          <w:marTop w:val="0"/>
          <w:marBottom w:val="0"/>
          <w:divBdr>
            <w:top w:val="none" w:sz="0" w:space="0" w:color="auto"/>
            <w:left w:val="none" w:sz="0" w:space="0" w:color="auto"/>
            <w:bottom w:val="none" w:sz="0" w:space="0" w:color="auto"/>
            <w:right w:val="none" w:sz="0" w:space="0" w:color="auto"/>
          </w:divBdr>
        </w:div>
        <w:div w:id="494298300">
          <w:marLeft w:val="480"/>
          <w:marRight w:val="0"/>
          <w:marTop w:val="0"/>
          <w:marBottom w:val="0"/>
          <w:divBdr>
            <w:top w:val="none" w:sz="0" w:space="0" w:color="auto"/>
            <w:left w:val="none" w:sz="0" w:space="0" w:color="auto"/>
            <w:bottom w:val="none" w:sz="0" w:space="0" w:color="auto"/>
            <w:right w:val="none" w:sz="0" w:space="0" w:color="auto"/>
          </w:divBdr>
        </w:div>
        <w:div w:id="865021213">
          <w:marLeft w:val="480"/>
          <w:marRight w:val="0"/>
          <w:marTop w:val="0"/>
          <w:marBottom w:val="0"/>
          <w:divBdr>
            <w:top w:val="none" w:sz="0" w:space="0" w:color="auto"/>
            <w:left w:val="none" w:sz="0" w:space="0" w:color="auto"/>
            <w:bottom w:val="none" w:sz="0" w:space="0" w:color="auto"/>
            <w:right w:val="none" w:sz="0" w:space="0" w:color="auto"/>
          </w:divBdr>
        </w:div>
        <w:div w:id="1097671083">
          <w:marLeft w:val="480"/>
          <w:marRight w:val="0"/>
          <w:marTop w:val="0"/>
          <w:marBottom w:val="0"/>
          <w:divBdr>
            <w:top w:val="none" w:sz="0" w:space="0" w:color="auto"/>
            <w:left w:val="none" w:sz="0" w:space="0" w:color="auto"/>
            <w:bottom w:val="none" w:sz="0" w:space="0" w:color="auto"/>
            <w:right w:val="none" w:sz="0" w:space="0" w:color="auto"/>
          </w:divBdr>
        </w:div>
        <w:div w:id="785202103">
          <w:marLeft w:val="480"/>
          <w:marRight w:val="0"/>
          <w:marTop w:val="0"/>
          <w:marBottom w:val="0"/>
          <w:divBdr>
            <w:top w:val="none" w:sz="0" w:space="0" w:color="auto"/>
            <w:left w:val="none" w:sz="0" w:space="0" w:color="auto"/>
            <w:bottom w:val="none" w:sz="0" w:space="0" w:color="auto"/>
            <w:right w:val="none" w:sz="0" w:space="0" w:color="auto"/>
          </w:divBdr>
        </w:div>
        <w:div w:id="1758482055">
          <w:marLeft w:val="480"/>
          <w:marRight w:val="0"/>
          <w:marTop w:val="0"/>
          <w:marBottom w:val="0"/>
          <w:divBdr>
            <w:top w:val="none" w:sz="0" w:space="0" w:color="auto"/>
            <w:left w:val="none" w:sz="0" w:space="0" w:color="auto"/>
            <w:bottom w:val="none" w:sz="0" w:space="0" w:color="auto"/>
            <w:right w:val="none" w:sz="0" w:space="0" w:color="auto"/>
          </w:divBdr>
        </w:div>
        <w:div w:id="616104822">
          <w:marLeft w:val="480"/>
          <w:marRight w:val="0"/>
          <w:marTop w:val="0"/>
          <w:marBottom w:val="0"/>
          <w:divBdr>
            <w:top w:val="none" w:sz="0" w:space="0" w:color="auto"/>
            <w:left w:val="none" w:sz="0" w:space="0" w:color="auto"/>
            <w:bottom w:val="none" w:sz="0" w:space="0" w:color="auto"/>
            <w:right w:val="none" w:sz="0" w:space="0" w:color="auto"/>
          </w:divBdr>
        </w:div>
        <w:div w:id="1283072987">
          <w:marLeft w:val="480"/>
          <w:marRight w:val="0"/>
          <w:marTop w:val="0"/>
          <w:marBottom w:val="0"/>
          <w:divBdr>
            <w:top w:val="none" w:sz="0" w:space="0" w:color="auto"/>
            <w:left w:val="none" w:sz="0" w:space="0" w:color="auto"/>
            <w:bottom w:val="none" w:sz="0" w:space="0" w:color="auto"/>
            <w:right w:val="none" w:sz="0" w:space="0" w:color="auto"/>
          </w:divBdr>
        </w:div>
        <w:div w:id="584460148">
          <w:marLeft w:val="480"/>
          <w:marRight w:val="0"/>
          <w:marTop w:val="0"/>
          <w:marBottom w:val="0"/>
          <w:divBdr>
            <w:top w:val="none" w:sz="0" w:space="0" w:color="auto"/>
            <w:left w:val="none" w:sz="0" w:space="0" w:color="auto"/>
            <w:bottom w:val="none" w:sz="0" w:space="0" w:color="auto"/>
            <w:right w:val="none" w:sz="0" w:space="0" w:color="auto"/>
          </w:divBdr>
        </w:div>
        <w:div w:id="362488463">
          <w:marLeft w:val="480"/>
          <w:marRight w:val="0"/>
          <w:marTop w:val="0"/>
          <w:marBottom w:val="0"/>
          <w:divBdr>
            <w:top w:val="none" w:sz="0" w:space="0" w:color="auto"/>
            <w:left w:val="none" w:sz="0" w:space="0" w:color="auto"/>
            <w:bottom w:val="none" w:sz="0" w:space="0" w:color="auto"/>
            <w:right w:val="none" w:sz="0" w:space="0" w:color="auto"/>
          </w:divBdr>
        </w:div>
        <w:div w:id="1200818350">
          <w:marLeft w:val="480"/>
          <w:marRight w:val="0"/>
          <w:marTop w:val="0"/>
          <w:marBottom w:val="0"/>
          <w:divBdr>
            <w:top w:val="none" w:sz="0" w:space="0" w:color="auto"/>
            <w:left w:val="none" w:sz="0" w:space="0" w:color="auto"/>
            <w:bottom w:val="none" w:sz="0" w:space="0" w:color="auto"/>
            <w:right w:val="none" w:sz="0" w:space="0" w:color="auto"/>
          </w:divBdr>
        </w:div>
      </w:divsChild>
    </w:div>
    <w:div w:id="197548469">
      <w:bodyDiv w:val="1"/>
      <w:marLeft w:val="0"/>
      <w:marRight w:val="0"/>
      <w:marTop w:val="0"/>
      <w:marBottom w:val="0"/>
      <w:divBdr>
        <w:top w:val="none" w:sz="0" w:space="0" w:color="auto"/>
        <w:left w:val="none" w:sz="0" w:space="0" w:color="auto"/>
        <w:bottom w:val="none" w:sz="0" w:space="0" w:color="auto"/>
        <w:right w:val="none" w:sz="0" w:space="0" w:color="auto"/>
      </w:divBdr>
    </w:div>
    <w:div w:id="200358909">
      <w:bodyDiv w:val="1"/>
      <w:marLeft w:val="0"/>
      <w:marRight w:val="0"/>
      <w:marTop w:val="0"/>
      <w:marBottom w:val="0"/>
      <w:divBdr>
        <w:top w:val="none" w:sz="0" w:space="0" w:color="auto"/>
        <w:left w:val="none" w:sz="0" w:space="0" w:color="auto"/>
        <w:bottom w:val="none" w:sz="0" w:space="0" w:color="auto"/>
        <w:right w:val="none" w:sz="0" w:space="0" w:color="auto"/>
      </w:divBdr>
    </w:div>
    <w:div w:id="201016184">
      <w:bodyDiv w:val="1"/>
      <w:marLeft w:val="0"/>
      <w:marRight w:val="0"/>
      <w:marTop w:val="0"/>
      <w:marBottom w:val="0"/>
      <w:divBdr>
        <w:top w:val="none" w:sz="0" w:space="0" w:color="auto"/>
        <w:left w:val="none" w:sz="0" w:space="0" w:color="auto"/>
        <w:bottom w:val="none" w:sz="0" w:space="0" w:color="auto"/>
        <w:right w:val="none" w:sz="0" w:space="0" w:color="auto"/>
      </w:divBdr>
    </w:div>
    <w:div w:id="201066181">
      <w:bodyDiv w:val="1"/>
      <w:marLeft w:val="0"/>
      <w:marRight w:val="0"/>
      <w:marTop w:val="0"/>
      <w:marBottom w:val="0"/>
      <w:divBdr>
        <w:top w:val="none" w:sz="0" w:space="0" w:color="auto"/>
        <w:left w:val="none" w:sz="0" w:space="0" w:color="auto"/>
        <w:bottom w:val="none" w:sz="0" w:space="0" w:color="auto"/>
        <w:right w:val="none" w:sz="0" w:space="0" w:color="auto"/>
      </w:divBdr>
    </w:div>
    <w:div w:id="204409600">
      <w:bodyDiv w:val="1"/>
      <w:marLeft w:val="0"/>
      <w:marRight w:val="0"/>
      <w:marTop w:val="0"/>
      <w:marBottom w:val="0"/>
      <w:divBdr>
        <w:top w:val="none" w:sz="0" w:space="0" w:color="auto"/>
        <w:left w:val="none" w:sz="0" w:space="0" w:color="auto"/>
        <w:bottom w:val="none" w:sz="0" w:space="0" w:color="auto"/>
        <w:right w:val="none" w:sz="0" w:space="0" w:color="auto"/>
      </w:divBdr>
    </w:div>
    <w:div w:id="206064394">
      <w:bodyDiv w:val="1"/>
      <w:marLeft w:val="0"/>
      <w:marRight w:val="0"/>
      <w:marTop w:val="0"/>
      <w:marBottom w:val="0"/>
      <w:divBdr>
        <w:top w:val="none" w:sz="0" w:space="0" w:color="auto"/>
        <w:left w:val="none" w:sz="0" w:space="0" w:color="auto"/>
        <w:bottom w:val="none" w:sz="0" w:space="0" w:color="auto"/>
        <w:right w:val="none" w:sz="0" w:space="0" w:color="auto"/>
      </w:divBdr>
    </w:div>
    <w:div w:id="206576814">
      <w:bodyDiv w:val="1"/>
      <w:marLeft w:val="0"/>
      <w:marRight w:val="0"/>
      <w:marTop w:val="0"/>
      <w:marBottom w:val="0"/>
      <w:divBdr>
        <w:top w:val="none" w:sz="0" w:space="0" w:color="auto"/>
        <w:left w:val="none" w:sz="0" w:space="0" w:color="auto"/>
        <w:bottom w:val="none" w:sz="0" w:space="0" w:color="auto"/>
        <w:right w:val="none" w:sz="0" w:space="0" w:color="auto"/>
      </w:divBdr>
    </w:div>
    <w:div w:id="206720570">
      <w:bodyDiv w:val="1"/>
      <w:marLeft w:val="0"/>
      <w:marRight w:val="0"/>
      <w:marTop w:val="0"/>
      <w:marBottom w:val="0"/>
      <w:divBdr>
        <w:top w:val="none" w:sz="0" w:space="0" w:color="auto"/>
        <w:left w:val="none" w:sz="0" w:space="0" w:color="auto"/>
        <w:bottom w:val="none" w:sz="0" w:space="0" w:color="auto"/>
        <w:right w:val="none" w:sz="0" w:space="0" w:color="auto"/>
      </w:divBdr>
    </w:div>
    <w:div w:id="207255952">
      <w:bodyDiv w:val="1"/>
      <w:marLeft w:val="0"/>
      <w:marRight w:val="0"/>
      <w:marTop w:val="0"/>
      <w:marBottom w:val="0"/>
      <w:divBdr>
        <w:top w:val="none" w:sz="0" w:space="0" w:color="auto"/>
        <w:left w:val="none" w:sz="0" w:space="0" w:color="auto"/>
        <w:bottom w:val="none" w:sz="0" w:space="0" w:color="auto"/>
        <w:right w:val="none" w:sz="0" w:space="0" w:color="auto"/>
      </w:divBdr>
    </w:div>
    <w:div w:id="207885213">
      <w:bodyDiv w:val="1"/>
      <w:marLeft w:val="0"/>
      <w:marRight w:val="0"/>
      <w:marTop w:val="0"/>
      <w:marBottom w:val="0"/>
      <w:divBdr>
        <w:top w:val="none" w:sz="0" w:space="0" w:color="auto"/>
        <w:left w:val="none" w:sz="0" w:space="0" w:color="auto"/>
        <w:bottom w:val="none" w:sz="0" w:space="0" w:color="auto"/>
        <w:right w:val="none" w:sz="0" w:space="0" w:color="auto"/>
      </w:divBdr>
    </w:div>
    <w:div w:id="208152692">
      <w:bodyDiv w:val="1"/>
      <w:marLeft w:val="0"/>
      <w:marRight w:val="0"/>
      <w:marTop w:val="0"/>
      <w:marBottom w:val="0"/>
      <w:divBdr>
        <w:top w:val="none" w:sz="0" w:space="0" w:color="auto"/>
        <w:left w:val="none" w:sz="0" w:space="0" w:color="auto"/>
        <w:bottom w:val="none" w:sz="0" w:space="0" w:color="auto"/>
        <w:right w:val="none" w:sz="0" w:space="0" w:color="auto"/>
      </w:divBdr>
    </w:div>
    <w:div w:id="209192093">
      <w:bodyDiv w:val="1"/>
      <w:marLeft w:val="0"/>
      <w:marRight w:val="0"/>
      <w:marTop w:val="0"/>
      <w:marBottom w:val="0"/>
      <w:divBdr>
        <w:top w:val="none" w:sz="0" w:space="0" w:color="auto"/>
        <w:left w:val="none" w:sz="0" w:space="0" w:color="auto"/>
        <w:bottom w:val="none" w:sz="0" w:space="0" w:color="auto"/>
        <w:right w:val="none" w:sz="0" w:space="0" w:color="auto"/>
      </w:divBdr>
    </w:div>
    <w:div w:id="213546115">
      <w:bodyDiv w:val="1"/>
      <w:marLeft w:val="0"/>
      <w:marRight w:val="0"/>
      <w:marTop w:val="0"/>
      <w:marBottom w:val="0"/>
      <w:divBdr>
        <w:top w:val="none" w:sz="0" w:space="0" w:color="auto"/>
        <w:left w:val="none" w:sz="0" w:space="0" w:color="auto"/>
        <w:bottom w:val="none" w:sz="0" w:space="0" w:color="auto"/>
        <w:right w:val="none" w:sz="0" w:space="0" w:color="auto"/>
      </w:divBdr>
    </w:div>
    <w:div w:id="214194983">
      <w:bodyDiv w:val="1"/>
      <w:marLeft w:val="0"/>
      <w:marRight w:val="0"/>
      <w:marTop w:val="0"/>
      <w:marBottom w:val="0"/>
      <w:divBdr>
        <w:top w:val="none" w:sz="0" w:space="0" w:color="auto"/>
        <w:left w:val="none" w:sz="0" w:space="0" w:color="auto"/>
        <w:bottom w:val="none" w:sz="0" w:space="0" w:color="auto"/>
        <w:right w:val="none" w:sz="0" w:space="0" w:color="auto"/>
      </w:divBdr>
      <w:divsChild>
        <w:div w:id="194657282">
          <w:marLeft w:val="480"/>
          <w:marRight w:val="0"/>
          <w:marTop w:val="0"/>
          <w:marBottom w:val="0"/>
          <w:divBdr>
            <w:top w:val="none" w:sz="0" w:space="0" w:color="auto"/>
            <w:left w:val="none" w:sz="0" w:space="0" w:color="auto"/>
            <w:bottom w:val="none" w:sz="0" w:space="0" w:color="auto"/>
            <w:right w:val="none" w:sz="0" w:space="0" w:color="auto"/>
          </w:divBdr>
        </w:div>
        <w:div w:id="552038070">
          <w:marLeft w:val="480"/>
          <w:marRight w:val="0"/>
          <w:marTop w:val="0"/>
          <w:marBottom w:val="0"/>
          <w:divBdr>
            <w:top w:val="none" w:sz="0" w:space="0" w:color="auto"/>
            <w:left w:val="none" w:sz="0" w:space="0" w:color="auto"/>
            <w:bottom w:val="none" w:sz="0" w:space="0" w:color="auto"/>
            <w:right w:val="none" w:sz="0" w:space="0" w:color="auto"/>
          </w:divBdr>
        </w:div>
        <w:div w:id="1796371120">
          <w:marLeft w:val="480"/>
          <w:marRight w:val="0"/>
          <w:marTop w:val="0"/>
          <w:marBottom w:val="0"/>
          <w:divBdr>
            <w:top w:val="none" w:sz="0" w:space="0" w:color="auto"/>
            <w:left w:val="none" w:sz="0" w:space="0" w:color="auto"/>
            <w:bottom w:val="none" w:sz="0" w:space="0" w:color="auto"/>
            <w:right w:val="none" w:sz="0" w:space="0" w:color="auto"/>
          </w:divBdr>
        </w:div>
        <w:div w:id="1783449880">
          <w:marLeft w:val="480"/>
          <w:marRight w:val="0"/>
          <w:marTop w:val="0"/>
          <w:marBottom w:val="0"/>
          <w:divBdr>
            <w:top w:val="none" w:sz="0" w:space="0" w:color="auto"/>
            <w:left w:val="none" w:sz="0" w:space="0" w:color="auto"/>
            <w:bottom w:val="none" w:sz="0" w:space="0" w:color="auto"/>
            <w:right w:val="none" w:sz="0" w:space="0" w:color="auto"/>
          </w:divBdr>
        </w:div>
        <w:div w:id="776557302">
          <w:marLeft w:val="480"/>
          <w:marRight w:val="0"/>
          <w:marTop w:val="0"/>
          <w:marBottom w:val="0"/>
          <w:divBdr>
            <w:top w:val="none" w:sz="0" w:space="0" w:color="auto"/>
            <w:left w:val="none" w:sz="0" w:space="0" w:color="auto"/>
            <w:bottom w:val="none" w:sz="0" w:space="0" w:color="auto"/>
            <w:right w:val="none" w:sz="0" w:space="0" w:color="auto"/>
          </w:divBdr>
        </w:div>
        <w:div w:id="1453355706">
          <w:marLeft w:val="480"/>
          <w:marRight w:val="0"/>
          <w:marTop w:val="0"/>
          <w:marBottom w:val="0"/>
          <w:divBdr>
            <w:top w:val="none" w:sz="0" w:space="0" w:color="auto"/>
            <w:left w:val="none" w:sz="0" w:space="0" w:color="auto"/>
            <w:bottom w:val="none" w:sz="0" w:space="0" w:color="auto"/>
            <w:right w:val="none" w:sz="0" w:space="0" w:color="auto"/>
          </w:divBdr>
        </w:div>
        <w:div w:id="2006325568">
          <w:marLeft w:val="480"/>
          <w:marRight w:val="0"/>
          <w:marTop w:val="0"/>
          <w:marBottom w:val="0"/>
          <w:divBdr>
            <w:top w:val="none" w:sz="0" w:space="0" w:color="auto"/>
            <w:left w:val="none" w:sz="0" w:space="0" w:color="auto"/>
            <w:bottom w:val="none" w:sz="0" w:space="0" w:color="auto"/>
            <w:right w:val="none" w:sz="0" w:space="0" w:color="auto"/>
          </w:divBdr>
        </w:div>
        <w:div w:id="720053574">
          <w:marLeft w:val="480"/>
          <w:marRight w:val="0"/>
          <w:marTop w:val="0"/>
          <w:marBottom w:val="0"/>
          <w:divBdr>
            <w:top w:val="none" w:sz="0" w:space="0" w:color="auto"/>
            <w:left w:val="none" w:sz="0" w:space="0" w:color="auto"/>
            <w:bottom w:val="none" w:sz="0" w:space="0" w:color="auto"/>
            <w:right w:val="none" w:sz="0" w:space="0" w:color="auto"/>
          </w:divBdr>
        </w:div>
        <w:div w:id="118302783">
          <w:marLeft w:val="480"/>
          <w:marRight w:val="0"/>
          <w:marTop w:val="0"/>
          <w:marBottom w:val="0"/>
          <w:divBdr>
            <w:top w:val="none" w:sz="0" w:space="0" w:color="auto"/>
            <w:left w:val="none" w:sz="0" w:space="0" w:color="auto"/>
            <w:bottom w:val="none" w:sz="0" w:space="0" w:color="auto"/>
            <w:right w:val="none" w:sz="0" w:space="0" w:color="auto"/>
          </w:divBdr>
        </w:div>
        <w:div w:id="486213447">
          <w:marLeft w:val="480"/>
          <w:marRight w:val="0"/>
          <w:marTop w:val="0"/>
          <w:marBottom w:val="0"/>
          <w:divBdr>
            <w:top w:val="none" w:sz="0" w:space="0" w:color="auto"/>
            <w:left w:val="none" w:sz="0" w:space="0" w:color="auto"/>
            <w:bottom w:val="none" w:sz="0" w:space="0" w:color="auto"/>
            <w:right w:val="none" w:sz="0" w:space="0" w:color="auto"/>
          </w:divBdr>
        </w:div>
        <w:div w:id="1146896876">
          <w:marLeft w:val="480"/>
          <w:marRight w:val="0"/>
          <w:marTop w:val="0"/>
          <w:marBottom w:val="0"/>
          <w:divBdr>
            <w:top w:val="none" w:sz="0" w:space="0" w:color="auto"/>
            <w:left w:val="none" w:sz="0" w:space="0" w:color="auto"/>
            <w:bottom w:val="none" w:sz="0" w:space="0" w:color="auto"/>
            <w:right w:val="none" w:sz="0" w:space="0" w:color="auto"/>
          </w:divBdr>
        </w:div>
        <w:div w:id="555624421">
          <w:marLeft w:val="480"/>
          <w:marRight w:val="0"/>
          <w:marTop w:val="0"/>
          <w:marBottom w:val="0"/>
          <w:divBdr>
            <w:top w:val="none" w:sz="0" w:space="0" w:color="auto"/>
            <w:left w:val="none" w:sz="0" w:space="0" w:color="auto"/>
            <w:bottom w:val="none" w:sz="0" w:space="0" w:color="auto"/>
            <w:right w:val="none" w:sz="0" w:space="0" w:color="auto"/>
          </w:divBdr>
        </w:div>
        <w:div w:id="221404819">
          <w:marLeft w:val="480"/>
          <w:marRight w:val="0"/>
          <w:marTop w:val="0"/>
          <w:marBottom w:val="0"/>
          <w:divBdr>
            <w:top w:val="none" w:sz="0" w:space="0" w:color="auto"/>
            <w:left w:val="none" w:sz="0" w:space="0" w:color="auto"/>
            <w:bottom w:val="none" w:sz="0" w:space="0" w:color="auto"/>
            <w:right w:val="none" w:sz="0" w:space="0" w:color="auto"/>
          </w:divBdr>
        </w:div>
        <w:div w:id="1258515643">
          <w:marLeft w:val="480"/>
          <w:marRight w:val="0"/>
          <w:marTop w:val="0"/>
          <w:marBottom w:val="0"/>
          <w:divBdr>
            <w:top w:val="none" w:sz="0" w:space="0" w:color="auto"/>
            <w:left w:val="none" w:sz="0" w:space="0" w:color="auto"/>
            <w:bottom w:val="none" w:sz="0" w:space="0" w:color="auto"/>
            <w:right w:val="none" w:sz="0" w:space="0" w:color="auto"/>
          </w:divBdr>
        </w:div>
        <w:div w:id="1665935531">
          <w:marLeft w:val="480"/>
          <w:marRight w:val="0"/>
          <w:marTop w:val="0"/>
          <w:marBottom w:val="0"/>
          <w:divBdr>
            <w:top w:val="none" w:sz="0" w:space="0" w:color="auto"/>
            <w:left w:val="none" w:sz="0" w:space="0" w:color="auto"/>
            <w:bottom w:val="none" w:sz="0" w:space="0" w:color="auto"/>
            <w:right w:val="none" w:sz="0" w:space="0" w:color="auto"/>
          </w:divBdr>
        </w:div>
        <w:div w:id="715004567">
          <w:marLeft w:val="480"/>
          <w:marRight w:val="0"/>
          <w:marTop w:val="0"/>
          <w:marBottom w:val="0"/>
          <w:divBdr>
            <w:top w:val="none" w:sz="0" w:space="0" w:color="auto"/>
            <w:left w:val="none" w:sz="0" w:space="0" w:color="auto"/>
            <w:bottom w:val="none" w:sz="0" w:space="0" w:color="auto"/>
            <w:right w:val="none" w:sz="0" w:space="0" w:color="auto"/>
          </w:divBdr>
        </w:div>
        <w:div w:id="685400700">
          <w:marLeft w:val="480"/>
          <w:marRight w:val="0"/>
          <w:marTop w:val="0"/>
          <w:marBottom w:val="0"/>
          <w:divBdr>
            <w:top w:val="none" w:sz="0" w:space="0" w:color="auto"/>
            <w:left w:val="none" w:sz="0" w:space="0" w:color="auto"/>
            <w:bottom w:val="none" w:sz="0" w:space="0" w:color="auto"/>
            <w:right w:val="none" w:sz="0" w:space="0" w:color="auto"/>
          </w:divBdr>
        </w:div>
        <w:div w:id="1413815649">
          <w:marLeft w:val="480"/>
          <w:marRight w:val="0"/>
          <w:marTop w:val="0"/>
          <w:marBottom w:val="0"/>
          <w:divBdr>
            <w:top w:val="none" w:sz="0" w:space="0" w:color="auto"/>
            <w:left w:val="none" w:sz="0" w:space="0" w:color="auto"/>
            <w:bottom w:val="none" w:sz="0" w:space="0" w:color="auto"/>
            <w:right w:val="none" w:sz="0" w:space="0" w:color="auto"/>
          </w:divBdr>
        </w:div>
        <w:div w:id="264045995">
          <w:marLeft w:val="480"/>
          <w:marRight w:val="0"/>
          <w:marTop w:val="0"/>
          <w:marBottom w:val="0"/>
          <w:divBdr>
            <w:top w:val="none" w:sz="0" w:space="0" w:color="auto"/>
            <w:left w:val="none" w:sz="0" w:space="0" w:color="auto"/>
            <w:bottom w:val="none" w:sz="0" w:space="0" w:color="auto"/>
            <w:right w:val="none" w:sz="0" w:space="0" w:color="auto"/>
          </w:divBdr>
        </w:div>
        <w:div w:id="30301717">
          <w:marLeft w:val="480"/>
          <w:marRight w:val="0"/>
          <w:marTop w:val="0"/>
          <w:marBottom w:val="0"/>
          <w:divBdr>
            <w:top w:val="none" w:sz="0" w:space="0" w:color="auto"/>
            <w:left w:val="none" w:sz="0" w:space="0" w:color="auto"/>
            <w:bottom w:val="none" w:sz="0" w:space="0" w:color="auto"/>
            <w:right w:val="none" w:sz="0" w:space="0" w:color="auto"/>
          </w:divBdr>
        </w:div>
        <w:div w:id="2015910297">
          <w:marLeft w:val="480"/>
          <w:marRight w:val="0"/>
          <w:marTop w:val="0"/>
          <w:marBottom w:val="0"/>
          <w:divBdr>
            <w:top w:val="none" w:sz="0" w:space="0" w:color="auto"/>
            <w:left w:val="none" w:sz="0" w:space="0" w:color="auto"/>
            <w:bottom w:val="none" w:sz="0" w:space="0" w:color="auto"/>
            <w:right w:val="none" w:sz="0" w:space="0" w:color="auto"/>
          </w:divBdr>
        </w:div>
        <w:div w:id="1522165510">
          <w:marLeft w:val="480"/>
          <w:marRight w:val="0"/>
          <w:marTop w:val="0"/>
          <w:marBottom w:val="0"/>
          <w:divBdr>
            <w:top w:val="none" w:sz="0" w:space="0" w:color="auto"/>
            <w:left w:val="none" w:sz="0" w:space="0" w:color="auto"/>
            <w:bottom w:val="none" w:sz="0" w:space="0" w:color="auto"/>
            <w:right w:val="none" w:sz="0" w:space="0" w:color="auto"/>
          </w:divBdr>
        </w:div>
        <w:div w:id="1896700579">
          <w:marLeft w:val="480"/>
          <w:marRight w:val="0"/>
          <w:marTop w:val="0"/>
          <w:marBottom w:val="0"/>
          <w:divBdr>
            <w:top w:val="none" w:sz="0" w:space="0" w:color="auto"/>
            <w:left w:val="none" w:sz="0" w:space="0" w:color="auto"/>
            <w:bottom w:val="none" w:sz="0" w:space="0" w:color="auto"/>
            <w:right w:val="none" w:sz="0" w:space="0" w:color="auto"/>
          </w:divBdr>
        </w:div>
        <w:div w:id="1370885352">
          <w:marLeft w:val="480"/>
          <w:marRight w:val="0"/>
          <w:marTop w:val="0"/>
          <w:marBottom w:val="0"/>
          <w:divBdr>
            <w:top w:val="none" w:sz="0" w:space="0" w:color="auto"/>
            <w:left w:val="none" w:sz="0" w:space="0" w:color="auto"/>
            <w:bottom w:val="none" w:sz="0" w:space="0" w:color="auto"/>
            <w:right w:val="none" w:sz="0" w:space="0" w:color="auto"/>
          </w:divBdr>
        </w:div>
        <w:div w:id="909385987">
          <w:marLeft w:val="480"/>
          <w:marRight w:val="0"/>
          <w:marTop w:val="0"/>
          <w:marBottom w:val="0"/>
          <w:divBdr>
            <w:top w:val="none" w:sz="0" w:space="0" w:color="auto"/>
            <w:left w:val="none" w:sz="0" w:space="0" w:color="auto"/>
            <w:bottom w:val="none" w:sz="0" w:space="0" w:color="auto"/>
            <w:right w:val="none" w:sz="0" w:space="0" w:color="auto"/>
          </w:divBdr>
        </w:div>
        <w:div w:id="49699002">
          <w:marLeft w:val="480"/>
          <w:marRight w:val="0"/>
          <w:marTop w:val="0"/>
          <w:marBottom w:val="0"/>
          <w:divBdr>
            <w:top w:val="none" w:sz="0" w:space="0" w:color="auto"/>
            <w:left w:val="none" w:sz="0" w:space="0" w:color="auto"/>
            <w:bottom w:val="none" w:sz="0" w:space="0" w:color="auto"/>
            <w:right w:val="none" w:sz="0" w:space="0" w:color="auto"/>
          </w:divBdr>
        </w:div>
        <w:div w:id="2002462390">
          <w:marLeft w:val="480"/>
          <w:marRight w:val="0"/>
          <w:marTop w:val="0"/>
          <w:marBottom w:val="0"/>
          <w:divBdr>
            <w:top w:val="none" w:sz="0" w:space="0" w:color="auto"/>
            <w:left w:val="none" w:sz="0" w:space="0" w:color="auto"/>
            <w:bottom w:val="none" w:sz="0" w:space="0" w:color="auto"/>
            <w:right w:val="none" w:sz="0" w:space="0" w:color="auto"/>
          </w:divBdr>
        </w:div>
        <w:div w:id="466171829">
          <w:marLeft w:val="480"/>
          <w:marRight w:val="0"/>
          <w:marTop w:val="0"/>
          <w:marBottom w:val="0"/>
          <w:divBdr>
            <w:top w:val="none" w:sz="0" w:space="0" w:color="auto"/>
            <w:left w:val="none" w:sz="0" w:space="0" w:color="auto"/>
            <w:bottom w:val="none" w:sz="0" w:space="0" w:color="auto"/>
            <w:right w:val="none" w:sz="0" w:space="0" w:color="auto"/>
          </w:divBdr>
        </w:div>
        <w:div w:id="1162239631">
          <w:marLeft w:val="480"/>
          <w:marRight w:val="0"/>
          <w:marTop w:val="0"/>
          <w:marBottom w:val="0"/>
          <w:divBdr>
            <w:top w:val="none" w:sz="0" w:space="0" w:color="auto"/>
            <w:left w:val="none" w:sz="0" w:space="0" w:color="auto"/>
            <w:bottom w:val="none" w:sz="0" w:space="0" w:color="auto"/>
            <w:right w:val="none" w:sz="0" w:space="0" w:color="auto"/>
          </w:divBdr>
        </w:div>
        <w:div w:id="1131747088">
          <w:marLeft w:val="480"/>
          <w:marRight w:val="0"/>
          <w:marTop w:val="0"/>
          <w:marBottom w:val="0"/>
          <w:divBdr>
            <w:top w:val="none" w:sz="0" w:space="0" w:color="auto"/>
            <w:left w:val="none" w:sz="0" w:space="0" w:color="auto"/>
            <w:bottom w:val="none" w:sz="0" w:space="0" w:color="auto"/>
            <w:right w:val="none" w:sz="0" w:space="0" w:color="auto"/>
          </w:divBdr>
        </w:div>
        <w:div w:id="1086075713">
          <w:marLeft w:val="480"/>
          <w:marRight w:val="0"/>
          <w:marTop w:val="0"/>
          <w:marBottom w:val="0"/>
          <w:divBdr>
            <w:top w:val="none" w:sz="0" w:space="0" w:color="auto"/>
            <w:left w:val="none" w:sz="0" w:space="0" w:color="auto"/>
            <w:bottom w:val="none" w:sz="0" w:space="0" w:color="auto"/>
            <w:right w:val="none" w:sz="0" w:space="0" w:color="auto"/>
          </w:divBdr>
        </w:div>
        <w:div w:id="1234925766">
          <w:marLeft w:val="480"/>
          <w:marRight w:val="0"/>
          <w:marTop w:val="0"/>
          <w:marBottom w:val="0"/>
          <w:divBdr>
            <w:top w:val="none" w:sz="0" w:space="0" w:color="auto"/>
            <w:left w:val="none" w:sz="0" w:space="0" w:color="auto"/>
            <w:bottom w:val="none" w:sz="0" w:space="0" w:color="auto"/>
            <w:right w:val="none" w:sz="0" w:space="0" w:color="auto"/>
          </w:divBdr>
        </w:div>
        <w:div w:id="1876653186">
          <w:marLeft w:val="480"/>
          <w:marRight w:val="0"/>
          <w:marTop w:val="0"/>
          <w:marBottom w:val="0"/>
          <w:divBdr>
            <w:top w:val="none" w:sz="0" w:space="0" w:color="auto"/>
            <w:left w:val="none" w:sz="0" w:space="0" w:color="auto"/>
            <w:bottom w:val="none" w:sz="0" w:space="0" w:color="auto"/>
            <w:right w:val="none" w:sz="0" w:space="0" w:color="auto"/>
          </w:divBdr>
        </w:div>
        <w:div w:id="1095781586">
          <w:marLeft w:val="480"/>
          <w:marRight w:val="0"/>
          <w:marTop w:val="0"/>
          <w:marBottom w:val="0"/>
          <w:divBdr>
            <w:top w:val="none" w:sz="0" w:space="0" w:color="auto"/>
            <w:left w:val="none" w:sz="0" w:space="0" w:color="auto"/>
            <w:bottom w:val="none" w:sz="0" w:space="0" w:color="auto"/>
            <w:right w:val="none" w:sz="0" w:space="0" w:color="auto"/>
          </w:divBdr>
        </w:div>
        <w:div w:id="973753339">
          <w:marLeft w:val="480"/>
          <w:marRight w:val="0"/>
          <w:marTop w:val="0"/>
          <w:marBottom w:val="0"/>
          <w:divBdr>
            <w:top w:val="none" w:sz="0" w:space="0" w:color="auto"/>
            <w:left w:val="none" w:sz="0" w:space="0" w:color="auto"/>
            <w:bottom w:val="none" w:sz="0" w:space="0" w:color="auto"/>
            <w:right w:val="none" w:sz="0" w:space="0" w:color="auto"/>
          </w:divBdr>
        </w:div>
        <w:div w:id="2050953194">
          <w:marLeft w:val="480"/>
          <w:marRight w:val="0"/>
          <w:marTop w:val="0"/>
          <w:marBottom w:val="0"/>
          <w:divBdr>
            <w:top w:val="none" w:sz="0" w:space="0" w:color="auto"/>
            <w:left w:val="none" w:sz="0" w:space="0" w:color="auto"/>
            <w:bottom w:val="none" w:sz="0" w:space="0" w:color="auto"/>
            <w:right w:val="none" w:sz="0" w:space="0" w:color="auto"/>
          </w:divBdr>
        </w:div>
        <w:div w:id="358243296">
          <w:marLeft w:val="480"/>
          <w:marRight w:val="0"/>
          <w:marTop w:val="0"/>
          <w:marBottom w:val="0"/>
          <w:divBdr>
            <w:top w:val="none" w:sz="0" w:space="0" w:color="auto"/>
            <w:left w:val="none" w:sz="0" w:space="0" w:color="auto"/>
            <w:bottom w:val="none" w:sz="0" w:space="0" w:color="auto"/>
            <w:right w:val="none" w:sz="0" w:space="0" w:color="auto"/>
          </w:divBdr>
        </w:div>
        <w:div w:id="920219759">
          <w:marLeft w:val="480"/>
          <w:marRight w:val="0"/>
          <w:marTop w:val="0"/>
          <w:marBottom w:val="0"/>
          <w:divBdr>
            <w:top w:val="none" w:sz="0" w:space="0" w:color="auto"/>
            <w:left w:val="none" w:sz="0" w:space="0" w:color="auto"/>
            <w:bottom w:val="none" w:sz="0" w:space="0" w:color="auto"/>
            <w:right w:val="none" w:sz="0" w:space="0" w:color="auto"/>
          </w:divBdr>
        </w:div>
        <w:div w:id="141237215">
          <w:marLeft w:val="480"/>
          <w:marRight w:val="0"/>
          <w:marTop w:val="0"/>
          <w:marBottom w:val="0"/>
          <w:divBdr>
            <w:top w:val="none" w:sz="0" w:space="0" w:color="auto"/>
            <w:left w:val="none" w:sz="0" w:space="0" w:color="auto"/>
            <w:bottom w:val="none" w:sz="0" w:space="0" w:color="auto"/>
            <w:right w:val="none" w:sz="0" w:space="0" w:color="auto"/>
          </w:divBdr>
        </w:div>
        <w:div w:id="1478568669">
          <w:marLeft w:val="480"/>
          <w:marRight w:val="0"/>
          <w:marTop w:val="0"/>
          <w:marBottom w:val="0"/>
          <w:divBdr>
            <w:top w:val="none" w:sz="0" w:space="0" w:color="auto"/>
            <w:left w:val="none" w:sz="0" w:space="0" w:color="auto"/>
            <w:bottom w:val="none" w:sz="0" w:space="0" w:color="auto"/>
            <w:right w:val="none" w:sz="0" w:space="0" w:color="auto"/>
          </w:divBdr>
        </w:div>
        <w:div w:id="1670060832">
          <w:marLeft w:val="480"/>
          <w:marRight w:val="0"/>
          <w:marTop w:val="0"/>
          <w:marBottom w:val="0"/>
          <w:divBdr>
            <w:top w:val="none" w:sz="0" w:space="0" w:color="auto"/>
            <w:left w:val="none" w:sz="0" w:space="0" w:color="auto"/>
            <w:bottom w:val="none" w:sz="0" w:space="0" w:color="auto"/>
            <w:right w:val="none" w:sz="0" w:space="0" w:color="auto"/>
          </w:divBdr>
        </w:div>
        <w:div w:id="520707349">
          <w:marLeft w:val="480"/>
          <w:marRight w:val="0"/>
          <w:marTop w:val="0"/>
          <w:marBottom w:val="0"/>
          <w:divBdr>
            <w:top w:val="none" w:sz="0" w:space="0" w:color="auto"/>
            <w:left w:val="none" w:sz="0" w:space="0" w:color="auto"/>
            <w:bottom w:val="none" w:sz="0" w:space="0" w:color="auto"/>
            <w:right w:val="none" w:sz="0" w:space="0" w:color="auto"/>
          </w:divBdr>
        </w:div>
        <w:div w:id="585722489">
          <w:marLeft w:val="480"/>
          <w:marRight w:val="0"/>
          <w:marTop w:val="0"/>
          <w:marBottom w:val="0"/>
          <w:divBdr>
            <w:top w:val="none" w:sz="0" w:space="0" w:color="auto"/>
            <w:left w:val="none" w:sz="0" w:space="0" w:color="auto"/>
            <w:bottom w:val="none" w:sz="0" w:space="0" w:color="auto"/>
            <w:right w:val="none" w:sz="0" w:space="0" w:color="auto"/>
          </w:divBdr>
        </w:div>
        <w:div w:id="1410467601">
          <w:marLeft w:val="480"/>
          <w:marRight w:val="0"/>
          <w:marTop w:val="0"/>
          <w:marBottom w:val="0"/>
          <w:divBdr>
            <w:top w:val="none" w:sz="0" w:space="0" w:color="auto"/>
            <w:left w:val="none" w:sz="0" w:space="0" w:color="auto"/>
            <w:bottom w:val="none" w:sz="0" w:space="0" w:color="auto"/>
            <w:right w:val="none" w:sz="0" w:space="0" w:color="auto"/>
          </w:divBdr>
        </w:div>
        <w:div w:id="852382294">
          <w:marLeft w:val="480"/>
          <w:marRight w:val="0"/>
          <w:marTop w:val="0"/>
          <w:marBottom w:val="0"/>
          <w:divBdr>
            <w:top w:val="none" w:sz="0" w:space="0" w:color="auto"/>
            <w:left w:val="none" w:sz="0" w:space="0" w:color="auto"/>
            <w:bottom w:val="none" w:sz="0" w:space="0" w:color="auto"/>
            <w:right w:val="none" w:sz="0" w:space="0" w:color="auto"/>
          </w:divBdr>
        </w:div>
        <w:div w:id="1342077289">
          <w:marLeft w:val="480"/>
          <w:marRight w:val="0"/>
          <w:marTop w:val="0"/>
          <w:marBottom w:val="0"/>
          <w:divBdr>
            <w:top w:val="none" w:sz="0" w:space="0" w:color="auto"/>
            <w:left w:val="none" w:sz="0" w:space="0" w:color="auto"/>
            <w:bottom w:val="none" w:sz="0" w:space="0" w:color="auto"/>
            <w:right w:val="none" w:sz="0" w:space="0" w:color="auto"/>
          </w:divBdr>
        </w:div>
        <w:div w:id="1492286681">
          <w:marLeft w:val="480"/>
          <w:marRight w:val="0"/>
          <w:marTop w:val="0"/>
          <w:marBottom w:val="0"/>
          <w:divBdr>
            <w:top w:val="none" w:sz="0" w:space="0" w:color="auto"/>
            <w:left w:val="none" w:sz="0" w:space="0" w:color="auto"/>
            <w:bottom w:val="none" w:sz="0" w:space="0" w:color="auto"/>
            <w:right w:val="none" w:sz="0" w:space="0" w:color="auto"/>
          </w:divBdr>
        </w:div>
        <w:div w:id="1305964034">
          <w:marLeft w:val="480"/>
          <w:marRight w:val="0"/>
          <w:marTop w:val="0"/>
          <w:marBottom w:val="0"/>
          <w:divBdr>
            <w:top w:val="none" w:sz="0" w:space="0" w:color="auto"/>
            <w:left w:val="none" w:sz="0" w:space="0" w:color="auto"/>
            <w:bottom w:val="none" w:sz="0" w:space="0" w:color="auto"/>
            <w:right w:val="none" w:sz="0" w:space="0" w:color="auto"/>
          </w:divBdr>
        </w:div>
        <w:div w:id="1662193010">
          <w:marLeft w:val="480"/>
          <w:marRight w:val="0"/>
          <w:marTop w:val="0"/>
          <w:marBottom w:val="0"/>
          <w:divBdr>
            <w:top w:val="none" w:sz="0" w:space="0" w:color="auto"/>
            <w:left w:val="none" w:sz="0" w:space="0" w:color="auto"/>
            <w:bottom w:val="none" w:sz="0" w:space="0" w:color="auto"/>
            <w:right w:val="none" w:sz="0" w:space="0" w:color="auto"/>
          </w:divBdr>
        </w:div>
        <w:div w:id="1278367589">
          <w:marLeft w:val="480"/>
          <w:marRight w:val="0"/>
          <w:marTop w:val="0"/>
          <w:marBottom w:val="0"/>
          <w:divBdr>
            <w:top w:val="none" w:sz="0" w:space="0" w:color="auto"/>
            <w:left w:val="none" w:sz="0" w:space="0" w:color="auto"/>
            <w:bottom w:val="none" w:sz="0" w:space="0" w:color="auto"/>
            <w:right w:val="none" w:sz="0" w:space="0" w:color="auto"/>
          </w:divBdr>
        </w:div>
        <w:div w:id="1542207525">
          <w:marLeft w:val="480"/>
          <w:marRight w:val="0"/>
          <w:marTop w:val="0"/>
          <w:marBottom w:val="0"/>
          <w:divBdr>
            <w:top w:val="none" w:sz="0" w:space="0" w:color="auto"/>
            <w:left w:val="none" w:sz="0" w:space="0" w:color="auto"/>
            <w:bottom w:val="none" w:sz="0" w:space="0" w:color="auto"/>
            <w:right w:val="none" w:sz="0" w:space="0" w:color="auto"/>
          </w:divBdr>
        </w:div>
        <w:div w:id="201208157">
          <w:marLeft w:val="480"/>
          <w:marRight w:val="0"/>
          <w:marTop w:val="0"/>
          <w:marBottom w:val="0"/>
          <w:divBdr>
            <w:top w:val="none" w:sz="0" w:space="0" w:color="auto"/>
            <w:left w:val="none" w:sz="0" w:space="0" w:color="auto"/>
            <w:bottom w:val="none" w:sz="0" w:space="0" w:color="auto"/>
            <w:right w:val="none" w:sz="0" w:space="0" w:color="auto"/>
          </w:divBdr>
        </w:div>
        <w:div w:id="1397243648">
          <w:marLeft w:val="480"/>
          <w:marRight w:val="0"/>
          <w:marTop w:val="0"/>
          <w:marBottom w:val="0"/>
          <w:divBdr>
            <w:top w:val="none" w:sz="0" w:space="0" w:color="auto"/>
            <w:left w:val="none" w:sz="0" w:space="0" w:color="auto"/>
            <w:bottom w:val="none" w:sz="0" w:space="0" w:color="auto"/>
            <w:right w:val="none" w:sz="0" w:space="0" w:color="auto"/>
          </w:divBdr>
        </w:div>
        <w:div w:id="104469046">
          <w:marLeft w:val="480"/>
          <w:marRight w:val="0"/>
          <w:marTop w:val="0"/>
          <w:marBottom w:val="0"/>
          <w:divBdr>
            <w:top w:val="none" w:sz="0" w:space="0" w:color="auto"/>
            <w:left w:val="none" w:sz="0" w:space="0" w:color="auto"/>
            <w:bottom w:val="none" w:sz="0" w:space="0" w:color="auto"/>
            <w:right w:val="none" w:sz="0" w:space="0" w:color="auto"/>
          </w:divBdr>
        </w:div>
        <w:div w:id="468136724">
          <w:marLeft w:val="480"/>
          <w:marRight w:val="0"/>
          <w:marTop w:val="0"/>
          <w:marBottom w:val="0"/>
          <w:divBdr>
            <w:top w:val="none" w:sz="0" w:space="0" w:color="auto"/>
            <w:left w:val="none" w:sz="0" w:space="0" w:color="auto"/>
            <w:bottom w:val="none" w:sz="0" w:space="0" w:color="auto"/>
            <w:right w:val="none" w:sz="0" w:space="0" w:color="auto"/>
          </w:divBdr>
        </w:div>
        <w:div w:id="685718440">
          <w:marLeft w:val="480"/>
          <w:marRight w:val="0"/>
          <w:marTop w:val="0"/>
          <w:marBottom w:val="0"/>
          <w:divBdr>
            <w:top w:val="none" w:sz="0" w:space="0" w:color="auto"/>
            <w:left w:val="none" w:sz="0" w:space="0" w:color="auto"/>
            <w:bottom w:val="none" w:sz="0" w:space="0" w:color="auto"/>
            <w:right w:val="none" w:sz="0" w:space="0" w:color="auto"/>
          </w:divBdr>
        </w:div>
        <w:div w:id="995886944">
          <w:marLeft w:val="480"/>
          <w:marRight w:val="0"/>
          <w:marTop w:val="0"/>
          <w:marBottom w:val="0"/>
          <w:divBdr>
            <w:top w:val="none" w:sz="0" w:space="0" w:color="auto"/>
            <w:left w:val="none" w:sz="0" w:space="0" w:color="auto"/>
            <w:bottom w:val="none" w:sz="0" w:space="0" w:color="auto"/>
            <w:right w:val="none" w:sz="0" w:space="0" w:color="auto"/>
          </w:divBdr>
        </w:div>
        <w:div w:id="2096317743">
          <w:marLeft w:val="480"/>
          <w:marRight w:val="0"/>
          <w:marTop w:val="0"/>
          <w:marBottom w:val="0"/>
          <w:divBdr>
            <w:top w:val="none" w:sz="0" w:space="0" w:color="auto"/>
            <w:left w:val="none" w:sz="0" w:space="0" w:color="auto"/>
            <w:bottom w:val="none" w:sz="0" w:space="0" w:color="auto"/>
            <w:right w:val="none" w:sz="0" w:space="0" w:color="auto"/>
          </w:divBdr>
        </w:div>
        <w:div w:id="1122068844">
          <w:marLeft w:val="480"/>
          <w:marRight w:val="0"/>
          <w:marTop w:val="0"/>
          <w:marBottom w:val="0"/>
          <w:divBdr>
            <w:top w:val="none" w:sz="0" w:space="0" w:color="auto"/>
            <w:left w:val="none" w:sz="0" w:space="0" w:color="auto"/>
            <w:bottom w:val="none" w:sz="0" w:space="0" w:color="auto"/>
            <w:right w:val="none" w:sz="0" w:space="0" w:color="auto"/>
          </w:divBdr>
        </w:div>
        <w:div w:id="76559863">
          <w:marLeft w:val="480"/>
          <w:marRight w:val="0"/>
          <w:marTop w:val="0"/>
          <w:marBottom w:val="0"/>
          <w:divBdr>
            <w:top w:val="none" w:sz="0" w:space="0" w:color="auto"/>
            <w:left w:val="none" w:sz="0" w:space="0" w:color="auto"/>
            <w:bottom w:val="none" w:sz="0" w:space="0" w:color="auto"/>
            <w:right w:val="none" w:sz="0" w:space="0" w:color="auto"/>
          </w:divBdr>
        </w:div>
        <w:div w:id="1465000824">
          <w:marLeft w:val="480"/>
          <w:marRight w:val="0"/>
          <w:marTop w:val="0"/>
          <w:marBottom w:val="0"/>
          <w:divBdr>
            <w:top w:val="none" w:sz="0" w:space="0" w:color="auto"/>
            <w:left w:val="none" w:sz="0" w:space="0" w:color="auto"/>
            <w:bottom w:val="none" w:sz="0" w:space="0" w:color="auto"/>
            <w:right w:val="none" w:sz="0" w:space="0" w:color="auto"/>
          </w:divBdr>
        </w:div>
        <w:div w:id="1151870426">
          <w:marLeft w:val="480"/>
          <w:marRight w:val="0"/>
          <w:marTop w:val="0"/>
          <w:marBottom w:val="0"/>
          <w:divBdr>
            <w:top w:val="none" w:sz="0" w:space="0" w:color="auto"/>
            <w:left w:val="none" w:sz="0" w:space="0" w:color="auto"/>
            <w:bottom w:val="none" w:sz="0" w:space="0" w:color="auto"/>
            <w:right w:val="none" w:sz="0" w:space="0" w:color="auto"/>
          </w:divBdr>
        </w:div>
        <w:div w:id="1086995672">
          <w:marLeft w:val="480"/>
          <w:marRight w:val="0"/>
          <w:marTop w:val="0"/>
          <w:marBottom w:val="0"/>
          <w:divBdr>
            <w:top w:val="none" w:sz="0" w:space="0" w:color="auto"/>
            <w:left w:val="none" w:sz="0" w:space="0" w:color="auto"/>
            <w:bottom w:val="none" w:sz="0" w:space="0" w:color="auto"/>
            <w:right w:val="none" w:sz="0" w:space="0" w:color="auto"/>
          </w:divBdr>
        </w:div>
        <w:div w:id="830485081">
          <w:marLeft w:val="480"/>
          <w:marRight w:val="0"/>
          <w:marTop w:val="0"/>
          <w:marBottom w:val="0"/>
          <w:divBdr>
            <w:top w:val="none" w:sz="0" w:space="0" w:color="auto"/>
            <w:left w:val="none" w:sz="0" w:space="0" w:color="auto"/>
            <w:bottom w:val="none" w:sz="0" w:space="0" w:color="auto"/>
            <w:right w:val="none" w:sz="0" w:space="0" w:color="auto"/>
          </w:divBdr>
        </w:div>
        <w:div w:id="194463002">
          <w:marLeft w:val="480"/>
          <w:marRight w:val="0"/>
          <w:marTop w:val="0"/>
          <w:marBottom w:val="0"/>
          <w:divBdr>
            <w:top w:val="none" w:sz="0" w:space="0" w:color="auto"/>
            <w:left w:val="none" w:sz="0" w:space="0" w:color="auto"/>
            <w:bottom w:val="none" w:sz="0" w:space="0" w:color="auto"/>
            <w:right w:val="none" w:sz="0" w:space="0" w:color="auto"/>
          </w:divBdr>
        </w:div>
        <w:div w:id="38208846">
          <w:marLeft w:val="480"/>
          <w:marRight w:val="0"/>
          <w:marTop w:val="0"/>
          <w:marBottom w:val="0"/>
          <w:divBdr>
            <w:top w:val="none" w:sz="0" w:space="0" w:color="auto"/>
            <w:left w:val="none" w:sz="0" w:space="0" w:color="auto"/>
            <w:bottom w:val="none" w:sz="0" w:space="0" w:color="auto"/>
            <w:right w:val="none" w:sz="0" w:space="0" w:color="auto"/>
          </w:divBdr>
        </w:div>
        <w:div w:id="173804346">
          <w:marLeft w:val="480"/>
          <w:marRight w:val="0"/>
          <w:marTop w:val="0"/>
          <w:marBottom w:val="0"/>
          <w:divBdr>
            <w:top w:val="none" w:sz="0" w:space="0" w:color="auto"/>
            <w:left w:val="none" w:sz="0" w:space="0" w:color="auto"/>
            <w:bottom w:val="none" w:sz="0" w:space="0" w:color="auto"/>
            <w:right w:val="none" w:sz="0" w:space="0" w:color="auto"/>
          </w:divBdr>
        </w:div>
        <w:div w:id="1071853930">
          <w:marLeft w:val="480"/>
          <w:marRight w:val="0"/>
          <w:marTop w:val="0"/>
          <w:marBottom w:val="0"/>
          <w:divBdr>
            <w:top w:val="none" w:sz="0" w:space="0" w:color="auto"/>
            <w:left w:val="none" w:sz="0" w:space="0" w:color="auto"/>
            <w:bottom w:val="none" w:sz="0" w:space="0" w:color="auto"/>
            <w:right w:val="none" w:sz="0" w:space="0" w:color="auto"/>
          </w:divBdr>
        </w:div>
        <w:div w:id="1037513188">
          <w:marLeft w:val="480"/>
          <w:marRight w:val="0"/>
          <w:marTop w:val="0"/>
          <w:marBottom w:val="0"/>
          <w:divBdr>
            <w:top w:val="none" w:sz="0" w:space="0" w:color="auto"/>
            <w:left w:val="none" w:sz="0" w:space="0" w:color="auto"/>
            <w:bottom w:val="none" w:sz="0" w:space="0" w:color="auto"/>
            <w:right w:val="none" w:sz="0" w:space="0" w:color="auto"/>
          </w:divBdr>
        </w:div>
        <w:div w:id="18168405">
          <w:marLeft w:val="480"/>
          <w:marRight w:val="0"/>
          <w:marTop w:val="0"/>
          <w:marBottom w:val="0"/>
          <w:divBdr>
            <w:top w:val="none" w:sz="0" w:space="0" w:color="auto"/>
            <w:left w:val="none" w:sz="0" w:space="0" w:color="auto"/>
            <w:bottom w:val="none" w:sz="0" w:space="0" w:color="auto"/>
            <w:right w:val="none" w:sz="0" w:space="0" w:color="auto"/>
          </w:divBdr>
        </w:div>
        <w:div w:id="1911302740">
          <w:marLeft w:val="480"/>
          <w:marRight w:val="0"/>
          <w:marTop w:val="0"/>
          <w:marBottom w:val="0"/>
          <w:divBdr>
            <w:top w:val="none" w:sz="0" w:space="0" w:color="auto"/>
            <w:left w:val="none" w:sz="0" w:space="0" w:color="auto"/>
            <w:bottom w:val="none" w:sz="0" w:space="0" w:color="auto"/>
            <w:right w:val="none" w:sz="0" w:space="0" w:color="auto"/>
          </w:divBdr>
        </w:div>
        <w:div w:id="1698922356">
          <w:marLeft w:val="480"/>
          <w:marRight w:val="0"/>
          <w:marTop w:val="0"/>
          <w:marBottom w:val="0"/>
          <w:divBdr>
            <w:top w:val="none" w:sz="0" w:space="0" w:color="auto"/>
            <w:left w:val="none" w:sz="0" w:space="0" w:color="auto"/>
            <w:bottom w:val="none" w:sz="0" w:space="0" w:color="auto"/>
            <w:right w:val="none" w:sz="0" w:space="0" w:color="auto"/>
          </w:divBdr>
        </w:div>
        <w:div w:id="771899994">
          <w:marLeft w:val="480"/>
          <w:marRight w:val="0"/>
          <w:marTop w:val="0"/>
          <w:marBottom w:val="0"/>
          <w:divBdr>
            <w:top w:val="none" w:sz="0" w:space="0" w:color="auto"/>
            <w:left w:val="none" w:sz="0" w:space="0" w:color="auto"/>
            <w:bottom w:val="none" w:sz="0" w:space="0" w:color="auto"/>
            <w:right w:val="none" w:sz="0" w:space="0" w:color="auto"/>
          </w:divBdr>
        </w:div>
        <w:div w:id="215510047">
          <w:marLeft w:val="480"/>
          <w:marRight w:val="0"/>
          <w:marTop w:val="0"/>
          <w:marBottom w:val="0"/>
          <w:divBdr>
            <w:top w:val="none" w:sz="0" w:space="0" w:color="auto"/>
            <w:left w:val="none" w:sz="0" w:space="0" w:color="auto"/>
            <w:bottom w:val="none" w:sz="0" w:space="0" w:color="auto"/>
            <w:right w:val="none" w:sz="0" w:space="0" w:color="auto"/>
          </w:divBdr>
        </w:div>
        <w:div w:id="321087038">
          <w:marLeft w:val="480"/>
          <w:marRight w:val="0"/>
          <w:marTop w:val="0"/>
          <w:marBottom w:val="0"/>
          <w:divBdr>
            <w:top w:val="none" w:sz="0" w:space="0" w:color="auto"/>
            <w:left w:val="none" w:sz="0" w:space="0" w:color="auto"/>
            <w:bottom w:val="none" w:sz="0" w:space="0" w:color="auto"/>
            <w:right w:val="none" w:sz="0" w:space="0" w:color="auto"/>
          </w:divBdr>
        </w:div>
        <w:div w:id="152961839">
          <w:marLeft w:val="480"/>
          <w:marRight w:val="0"/>
          <w:marTop w:val="0"/>
          <w:marBottom w:val="0"/>
          <w:divBdr>
            <w:top w:val="none" w:sz="0" w:space="0" w:color="auto"/>
            <w:left w:val="none" w:sz="0" w:space="0" w:color="auto"/>
            <w:bottom w:val="none" w:sz="0" w:space="0" w:color="auto"/>
            <w:right w:val="none" w:sz="0" w:space="0" w:color="auto"/>
          </w:divBdr>
        </w:div>
        <w:div w:id="538666732">
          <w:marLeft w:val="480"/>
          <w:marRight w:val="0"/>
          <w:marTop w:val="0"/>
          <w:marBottom w:val="0"/>
          <w:divBdr>
            <w:top w:val="none" w:sz="0" w:space="0" w:color="auto"/>
            <w:left w:val="none" w:sz="0" w:space="0" w:color="auto"/>
            <w:bottom w:val="none" w:sz="0" w:space="0" w:color="auto"/>
            <w:right w:val="none" w:sz="0" w:space="0" w:color="auto"/>
          </w:divBdr>
        </w:div>
        <w:div w:id="412748475">
          <w:marLeft w:val="480"/>
          <w:marRight w:val="0"/>
          <w:marTop w:val="0"/>
          <w:marBottom w:val="0"/>
          <w:divBdr>
            <w:top w:val="none" w:sz="0" w:space="0" w:color="auto"/>
            <w:left w:val="none" w:sz="0" w:space="0" w:color="auto"/>
            <w:bottom w:val="none" w:sz="0" w:space="0" w:color="auto"/>
            <w:right w:val="none" w:sz="0" w:space="0" w:color="auto"/>
          </w:divBdr>
        </w:div>
        <w:div w:id="1117678749">
          <w:marLeft w:val="480"/>
          <w:marRight w:val="0"/>
          <w:marTop w:val="0"/>
          <w:marBottom w:val="0"/>
          <w:divBdr>
            <w:top w:val="none" w:sz="0" w:space="0" w:color="auto"/>
            <w:left w:val="none" w:sz="0" w:space="0" w:color="auto"/>
            <w:bottom w:val="none" w:sz="0" w:space="0" w:color="auto"/>
            <w:right w:val="none" w:sz="0" w:space="0" w:color="auto"/>
          </w:divBdr>
        </w:div>
        <w:div w:id="1552377132">
          <w:marLeft w:val="480"/>
          <w:marRight w:val="0"/>
          <w:marTop w:val="0"/>
          <w:marBottom w:val="0"/>
          <w:divBdr>
            <w:top w:val="none" w:sz="0" w:space="0" w:color="auto"/>
            <w:left w:val="none" w:sz="0" w:space="0" w:color="auto"/>
            <w:bottom w:val="none" w:sz="0" w:space="0" w:color="auto"/>
            <w:right w:val="none" w:sz="0" w:space="0" w:color="auto"/>
          </w:divBdr>
        </w:div>
        <w:div w:id="1972399905">
          <w:marLeft w:val="480"/>
          <w:marRight w:val="0"/>
          <w:marTop w:val="0"/>
          <w:marBottom w:val="0"/>
          <w:divBdr>
            <w:top w:val="none" w:sz="0" w:space="0" w:color="auto"/>
            <w:left w:val="none" w:sz="0" w:space="0" w:color="auto"/>
            <w:bottom w:val="none" w:sz="0" w:space="0" w:color="auto"/>
            <w:right w:val="none" w:sz="0" w:space="0" w:color="auto"/>
          </w:divBdr>
        </w:div>
        <w:div w:id="1690371501">
          <w:marLeft w:val="480"/>
          <w:marRight w:val="0"/>
          <w:marTop w:val="0"/>
          <w:marBottom w:val="0"/>
          <w:divBdr>
            <w:top w:val="none" w:sz="0" w:space="0" w:color="auto"/>
            <w:left w:val="none" w:sz="0" w:space="0" w:color="auto"/>
            <w:bottom w:val="none" w:sz="0" w:space="0" w:color="auto"/>
            <w:right w:val="none" w:sz="0" w:space="0" w:color="auto"/>
          </w:divBdr>
        </w:div>
        <w:div w:id="1442644537">
          <w:marLeft w:val="480"/>
          <w:marRight w:val="0"/>
          <w:marTop w:val="0"/>
          <w:marBottom w:val="0"/>
          <w:divBdr>
            <w:top w:val="none" w:sz="0" w:space="0" w:color="auto"/>
            <w:left w:val="none" w:sz="0" w:space="0" w:color="auto"/>
            <w:bottom w:val="none" w:sz="0" w:space="0" w:color="auto"/>
            <w:right w:val="none" w:sz="0" w:space="0" w:color="auto"/>
          </w:divBdr>
        </w:div>
        <w:div w:id="1498958148">
          <w:marLeft w:val="480"/>
          <w:marRight w:val="0"/>
          <w:marTop w:val="0"/>
          <w:marBottom w:val="0"/>
          <w:divBdr>
            <w:top w:val="none" w:sz="0" w:space="0" w:color="auto"/>
            <w:left w:val="none" w:sz="0" w:space="0" w:color="auto"/>
            <w:bottom w:val="none" w:sz="0" w:space="0" w:color="auto"/>
            <w:right w:val="none" w:sz="0" w:space="0" w:color="auto"/>
          </w:divBdr>
        </w:div>
        <w:div w:id="1494102326">
          <w:marLeft w:val="480"/>
          <w:marRight w:val="0"/>
          <w:marTop w:val="0"/>
          <w:marBottom w:val="0"/>
          <w:divBdr>
            <w:top w:val="none" w:sz="0" w:space="0" w:color="auto"/>
            <w:left w:val="none" w:sz="0" w:space="0" w:color="auto"/>
            <w:bottom w:val="none" w:sz="0" w:space="0" w:color="auto"/>
            <w:right w:val="none" w:sz="0" w:space="0" w:color="auto"/>
          </w:divBdr>
        </w:div>
        <w:div w:id="2025935239">
          <w:marLeft w:val="480"/>
          <w:marRight w:val="0"/>
          <w:marTop w:val="0"/>
          <w:marBottom w:val="0"/>
          <w:divBdr>
            <w:top w:val="none" w:sz="0" w:space="0" w:color="auto"/>
            <w:left w:val="none" w:sz="0" w:space="0" w:color="auto"/>
            <w:bottom w:val="none" w:sz="0" w:space="0" w:color="auto"/>
            <w:right w:val="none" w:sz="0" w:space="0" w:color="auto"/>
          </w:divBdr>
        </w:div>
        <w:div w:id="1034692182">
          <w:marLeft w:val="480"/>
          <w:marRight w:val="0"/>
          <w:marTop w:val="0"/>
          <w:marBottom w:val="0"/>
          <w:divBdr>
            <w:top w:val="none" w:sz="0" w:space="0" w:color="auto"/>
            <w:left w:val="none" w:sz="0" w:space="0" w:color="auto"/>
            <w:bottom w:val="none" w:sz="0" w:space="0" w:color="auto"/>
            <w:right w:val="none" w:sz="0" w:space="0" w:color="auto"/>
          </w:divBdr>
        </w:div>
        <w:div w:id="1307976070">
          <w:marLeft w:val="480"/>
          <w:marRight w:val="0"/>
          <w:marTop w:val="0"/>
          <w:marBottom w:val="0"/>
          <w:divBdr>
            <w:top w:val="none" w:sz="0" w:space="0" w:color="auto"/>
            <w:left w:val="none" w:sz="0" w:space="0" w:color="auto"/>
            <w:bottom w:val="none" w:sz="0" w:space="0" w:color="auto"/>
            <w:right w:val="none" w:sz="0" w:space="0" w:color="auto"/>
          </w:divBdr>
        </w:div>
        <w:div w:id="878204384">
          <w:marLeft w:val="480"/>
          <w:marRight w:val="0"/>
          <w:marTop w:val="0"/>
          <w:marBottom w:val="0"/>
          <w:divBdr>
            <w:top w:val="none" w:sz="0" w:space="0" w:color="auto"/>
            <w:left w:val="none" w:sz="0" w:space="0" w:color="auto"/>
            <w:bottom w:val="none" w:sz="0" w:space="0" w:color="auto"/>
            <w:right w:val="none" w:sz="0" w:space="0" w:color="auto"/>
          </w:divBdr>
        </w:div>
        <w:div w:id="482547162">
          <w:marLeft w:val="480"/>
          <w:marRight w:val="0"/>
          <w:marTop w:val="0"/>
          <w:marBottom w:val="0"/>
          <w:divBdr>
            <w:top w:val="none" w:sz="0" w:space="0" w:color="auto"/>
            <w:left w:val="none" w:sz="0" w:space="0" w:color="auto"/>
            <w:bottom w:val="none" w:sz="0" w:space="0" w:color="auto"/>
            <w:right w:val="none" w:sz="0" w:space="0" w:color="auto"/>
          </w:divBdr>
        </w:div>
        <w:div w:id="1485782653">
          <w:marLeft w:val="480"/>
          <w:marRight w:val="0"/>
          <w:marTop w:val="0"/>
          <w:marBottom w:val="0"/>
          <w:divBdr>
            <w:top w:val="none" w:sz="0" w:space="0" w:color="auto"/>
            <w:left w:val="none" w:sz="0" w:space="0" w:color="auto"/>
            <w:bottom w:val="none" w:sz="0" w:space="0" w:color="auto"/>
            <w:right w:val="none" w:sz="0" w:space="0" w:color="auto"/>
          </w:divBdr>
        </w:div>
        <w:div w:id="1286618999">
          <w:marLeft w:val="480"/>
          <w:marRight w:val="0"/>
          <w:marTop w:val="0"/>
          <w:marBottom w:val="0"/>
          <w:divBdr>
            <w:top w:val="none" w:sz="0" w:space="0" w:color="auto"/>
            <w:left w:val="none" w:sz="0" w:space="0" w:color="auto"/>
            <w:bottom w:val="none" w:sz="0" w:space="0" w:color="auto"/>
            <w:right w:val="none" w:sz="0" w:space="0" w:color="auto"/>
          </w:divBdr>
        </w:div>
        <w:div w:id="1468546838">
          <w:marLeft w:val="480"/>
          <w:marRight w:val="0"/>
          <w:marTop w:val="0"/>
          <w:marBottom w:val="0"/>
          <w:divBdr>
            <w:top w:val="none" w:sz="0" w:space="0" w:color="auto"/>
            <w:left w:val="none" w:sz="0" w:space="0" w:color="auto"/>
            <w:bottom w:val="none" w:sz="0" w:space="0" w:color="auto"/>
            <w:right w:val="none" w:sz="0" w:space="0" w:color="auto"/>
          </w:divBdr>
        </w:div>
        <w:div w:id="1529903111">
          <w:marLeft w:val="480"/>
          <w:marRight w:val="0"/>
          <w:marTop w:val="0"/>
          <w:marBottom w:val="0"/>
          <w:divBdr>
            <w:top w:val="none" w:sz="0" w:space="0" w:color="auto"/>
            <w:left w:val="none" w:sz="0" w:space="0" w:color="auto"/>
            <w:bottom w:val="none" w:sz="0" w:space="0" w:color="auto"/>
            <w:right w:val="none" w:sz="0" w:space="0" w:color="auto"/>
          </w:divBdr>
        </w:div>
        <w:div w:id="1186212499">
          <w:marLeft w:val="480"/>
          <w:marRight w:val="0"/>
          <w:marTop w:val="0"/>
          <w:marBottom w:val="0"/>
          <w:divBdr>
            <w:top w:val="none" w:sz="0" w:space="0" w:color="auto"/>
            <w:left w:val="none" w:sz="0" w:space="0" w:color="auto"/>
            <w:bottom w:val="none" w:sz="0" w:space="0" w:color="auto"/>
            <w:right w:val="none" w:sz="0" w:space="0" w:color="auto"/>
          </w:divBdr>
        </w:div>
        <w:div w:id="1361008580">
          <w:marLeft w:val="480"/>
          <w:marRight w:val="0"/>
          <w:marTop w:val="0"/>
          <w:marBottom w:val="0"/>
          <w:divBdr>
            <w:top w:val="none" w:sz="0" w:space="0" w:color="auto"/>
            <w:left w:val="none" w:sz="0" w:space="0" w:color="auto"/>
            <w:bottom w:val="none" w:sz="0" w:space="0" w:color="auto"/>
            <w:right w:val="none" w:sz="0" w:space="0" w:color="auto"/>
          </w:divBdr>
        </w:div>
      </w:divsChild>
    </w:div>
    <w:div w:id="214704788">
      <w:bodyDiv w:val="1"/>
      <w:marLeft w:val="0"/>
      <w:marRight w:val="0"/>
      <w:marTop w:val="0"/>
      <w:marBottom w:val="0"/>
      <w:divBdr>
        <w:top w:val="none" w:sz="0" w:space="0" w:color="auto"/>
        <w:left w:val="none" w:sz="0" w:space="0" w:color="auto"/>
        <w:bottom w:val="none" w:sz="0" w:space="0" w:color="auto"/>
        <w:right w:val="none" w:sz="0" w:space="0" w:color="auto"/>
      </w:divBdr>
    </w:div>
    <w:div w:id="216552177">
      <w:bodyDiv w:val="1"/>
      <w:marLeft w:val="0"/>
      <w:marRight w:val="0"/>
      <w:marTop w:val="0"/>
      <w:marBottom w:val="0"/>
      <w:divBdr>
        <w:top w:val="none" w:sz="0" w:space="0" w:color="auto"/>
        <w:left w:val="none" w:sz="0" w:space="0" w:color="auto"/>
        <w:bottom w:val="none" w:sz="0" w:space="0" w:color="auto"/>
        <w:right w:val="none" w:sz="0" w:space="0" w:color="auto"/>
      </w:divBdr>
    </w:div>
    <w:div w:id="218440388">
      <w:bodyDiv w:val="1"/>
      <w:marLeft w:val="0"/>
      <w:marRight w:val="0"/>
      <w:marTop w:val="0"/>
      <w:marBottom w:val="0"/>
      <w:divBdr>
        <w:top w:val="none" w:sz="0" w:space="0" w:color="auto"/>
        <w:left w:val="none" w:sz="0" w:space="0" w:color="auto"/>
        <w:bottom w:val="none" w:sz="0" w:space="0" w:color="auto"/>
        <w:right w:val="none" w:sz="0" w:space="0" w:color="auto"/>
      </w:divBdr>
    </w:div>
    <w:div w:id="219025300">
      <w:bodyDiv w:val="1"/>
      <w:marLeft w:val="0"/>
      <w:marRight w:val="0"/>
      <w:marTop w:val="0"/>
      <w:marBottom w:val="0"/>
      <w:divBdr>
        <w:top w:val="none" w:sz="0" w:space="0" w:color="auto"/>
        <w:left w:val="none" w:sz="0" w:space="0" w:color="auto"/>
        <w:bottom w:val="none" w:sz="0" w:space="0" w:color="auto"/>
        <w:right w:val="none" w:sz="0" w:space="0" w:color="auto"/>
      </w:divBdr>
    </w:div>
    <w:div w:id="219250445">
      <w:bodyDiv w:val="1"/>
      <w:marLeft w:val="0"/>
      <w:marRight w:val="0"/>
      <w:marTop w:val="0"/>
      <w:marBottom w:val="0"/>
      <w:divBdr>
        <w:top w:val="none" w:sz="0" w:space="0" w:color="auto"/>
        <w:left w:val="none" w:sz="0" w:space="0" w:color="auto"/>
        <w:bottom w:val="none" w:sz="0" w:space="0" w:color="auto"/>
        <w:right w:val="none" w:sz="0" w:space="0" w:color="auto"/>
      </w:divBdr>
    </w:div>
    <w:div w:id="221214440">
      <w:bodyDiv w:val="1"/>
      <w:marLeft w:val="0"/>
      <w:marRight w:val="0"/>
      <w:marTop w:val="0"/>
      <w:marBottom w:val="0"/>
      <w:divBdr>
        <w:top w:val="none" w:sz="0" w:space="0" w:color="auto"/>
        <w:left w:val="none" w:sz="0" w:space="0" w:color="auto"/>
        <w:bottom w:val="none" w:sz="0" w:space="0" w:color="auto"/>
        <w:right w:val="none" w:sz="0" w:space="0" w:color="auto"/>
      </w:divBdr>
    </w:div>
    <w:div w:id="221215337">
      <w:bodyDiv w:val="1"/>
      <w:marLeft w:val="0"/>
      <w:marRight w:val="0"/>
      <w:marTop w:val="0"/>
      <w:marBottom w:val="0"/>
      <w:divBdr>
        <w:top w:val="none" w:sz="0" w:space="0" w:color="auto"/>
        <w:left w:val="none" w:sz="0" w:space="0" w:color="auto"/>
        <w:bottom w:val="none" w:sz="0" w:space="0" w:color="auto"/>
        <w:right w:val="none" w:sz="0" w:space="0" w:color="auto"/>
      </w:divBdr>
    </w:div>
    <w:div w:id="224684629">
      <w:bodyDiv w:val="1"/>
      <w:marLeft w:val="0"/>
      <w:marRight w:val="0"/>
      <w:marTop w:val="0"/>
      <w:marBottom w:val="0"/>
      <w:divBdr>
        <w:top w:val="none" w:sz="0" w:space="0" w:color="auto"/>
        <w:left w:val="none" w:sz="0" w:space="0" w:color="auto"/>
        <w:bottom w:val="none" w:sz="0" w:space="0" w:color="auto"/>
        <w:right w:val="none" w:sz="0" w:space="0" w:color="auto"/>
      </w:divBdr>
    </w:div>
    <w:div w:id="224950579">
      <w:bodyDiv w:val="1"/>
      <w:marLeft w:val="0"/>
      <w:marRight w:val="0"/>
      <w:marTop w:val="0"/>
      <w:marBottom w:val="0"/>
      <w:divBdr>
        <w:top w:val="none" w:sz="0" w:space="0" w:color="auto"/>
        <w:left w:val="none" w:sz="0" w:space="0" w:color="auto"/>
        <w:bottom w:val="none" w:sz="0" w:space="0" w:color="auto"/>
        <w:right w:val="none" w:sz="0" w:space="0" w:color="auto"/>
      </w:divBdr>
    </w:div>
    <w:div w:id="230433133">
      <w:bodyDiv w:val="1"/>
      <w:marLeft w:val="0"/>
      <w:marRight w:val="0"/>
      <w:marTop w:val="0"/>
      <w:marBottom w:val="0"/>
      <w:divBdr>
        <w:top w:val="none" w:sz="0" w:space="0" w:color="auto"/>
        <w:left w:val="none" w:sz="0" w:space="0" w:color="auto"/>
        <w:bottom w:val="none" w:sz="0" w:space="0" w:color="auto"/>
        <w:right w:val="none" w:sz="0" w:space="0" w:color="auto"/>
      </w:divBdr>
    </w:div>
    <w:div w:id="234517723">
      <w:bodyDiv w:val="1"/>
      <w:marLeft w:val="0"/>
      <w:marRight w:val="0"/>
      <w:marTop w:val="0"/>
      <w:marBottom w:val="0"/>
      <w:divBdr>
        <w:top w:val="none" w:sz="0" w:space="0" w:color="auto"/>
        <w:left w:val="none" w:sz="0" w:space="0" w:color="auto"/>
        <w:bottom w:val="none" w:sz="0" w:space="0" w:color="auto"/>
        <w:right w:val="none" w:sz="0" w:space="0" w:color="auto"/>
      </w:divBdr>
    </w:div>
    <w:div w:id="235747396">
      <w:bodyDiv w:val="1"/>
      <w:marLeft w:val="0"/>
      <w:marRight w:val="0"/>
      <w:marTop w:val="0"/>
      <w:marBottom w:val="0"/>
      <w:divBdr>
        <w:top w:val="none" w:sz="0" w:space="0" w:color="auto"/>
        <w:left w:val="none" w:sz="0" w:space="0" w:color="auto"/>
        <w:bottom w:val="none" w:sz="0" w:space="0" w:color="auto"/>
        <w:right w:val="none" w:sz="0" w:space="0" w:color="auto"/>
      </w:divBdr>
    </w:div>
    <w:div w:id="238633952">
      <w:bodyDiv w:val="1"/>
      <w:marLeft w:val="0"/>
      <w:marRight w:val="0"/>
      <w:marTop w:val="0"/>
      <w:marBottom w:val="0"/>
      <w:divBdr>
        <w:top w:val="none" w:sz="0" w:space="0" w:color="auto"/>
        <w:left w:val="none" w:sz="0" w:space="0" w:color="auto"/>
        <w:bottom w:val="none" w:sz="0" w:space="0" w:color="auto"/>
        <w:right w:val="none" w:sz="0" w:space="0" w:color="auto"/>
      </w:divBdr>
    </w:div>
    <w:div w:id="241305185">
      <w:bodyDiv w:val="1"/>
      <w:marLeft w:val="0"/>
      <w:marRight w:val="0"/>
      <w:marTop w:val="0"/>
      <w:marBottom w:val="0"/>
      <w:divBdr>
        <w:top w:val="none" w:sz="0" w:space="0" w:color="auto"/>
        <w:left w:val="none" w:sz="0" w:space="0" w:color="auto"/>
        <w:bottom w:val="none" w:sz="0" w:space="0" w:color="auto"/>
        <w:right w:val="none" w:sz="0" w:space="0" w:color="auto"/>
      </w:divBdr>
    </w:div>
    <w:div w:id="241721882">
      <w:bodyDiv w:val="1"/>
      <w:marLeft w:val="0"/>
      <w:marRight w:val="0"/>
      <w:marTop w:val="0"/>
      <w:marBottom w:val="0"/>
      <w:divBdr>
        <w:top w:val="none" w:sz="0" w:space="0" w:color="auto"/>
        <w:left w:val="none" w:sz="0" w:space="0" w:color="auto"/>
        <w:bottom w:val="none" w:sz="0" w:space="0" w:color="auto"/>
        <w:right w:val="none" w:sz="0" w:space="0" w:color="auto"/>
      </w:divBdr>
    </w:div>
    <w:div w:id="247272046">
      <w:bodyDiv w:val="1"/>
      <w:marLeft w:val="0"/>
      <w:marRight w:val="0"/>
      <w:marTop w:val="0"/>
      <w:marBottom w:val="0"/>
      <w:divBdr>
        <w:top w:val="none" w:sz="0" w:space="0" w:color="auto"/>
        <w:left w:val="none" w:sz="0" w:space="0" w:color="auto"/>
        <w:bottom w:val="none" w:sz="0" w:space="0" w:color="auto"/>
        <w:right w:val="none" w:sz="0" w:space="0" w:color="auto"/>
      </w:divBdr>
    </w:div>
    <w:div w:id="247279052">
      <w:bodyDiv w:val="1"/>
      <w:marLeft w:val="0"/>
      <w:marRight w:val="0"/>
      <w:marTop w:val="0"/>
      <w:marBottom w:val="0"/>
      <w:divBdr>
        <w:top w:val="none" w:sz="0" w:space="0" w:color="auto"/>
        <w:left w:val="none" w:sz="0" w:space="0" w:color="auto"/>
        <w:bottom w:val="none" w:sz="0" w:space="0" w:color="auto"/>
        <w:right w:val="none" w:sz="0" w:space="0" w:color="auto"/>
      </w:divBdr>
    </w:div>
    <w:div w:id="248545276">
      <w:bodyDiv w:val="1"/>
      <w:marLeft w:val="0"/>
      <w:marRight w:val="0"/>
      <w:marTop w:val="0"/>
      <w:marBottom w:val="0"/>
      <w:divBdr>
        <w:top w:val="none" w:sz="0" w:space="0" w:color="auto"/>
        <w:left w:val="none" w:sz="0" w:space="0" w:color="auto"/>
        <w:bottom w:val="none" w:sz="0" w:space="0" w:color="auto"/>
        <w:right w:val="none" w:sz="0" w:space="0" w:color="auto"/>
      </w:divBdr>
    </w:div>
    <w:div w:id="249849605">
      <w:bodyDiv w:val="1"/>
      <w:marLeft w:val="0"/>
      <w:marRight w:val="0"/>
      <w:marTop w:val="0"/>
      <w:marBottom w:val="0"/>
      <w:divBdr>
        <w:top w:val="none" w:sz="0" w:space="0" w:color="auto"/>
        <w:left w:val="none" w:sz="0" w:space="0" w:color="auto"/>
        <w:bottom w:val="none" w:sz="0" w:space="0" w:color="auto"/>
        <w:right w:val="none" w:sz="0" w:space="0" w:color="auto"/>
      </w:divBdr>
    </w:div>
    <w:div w:id="251165259">
      <w:bodyDiv w:val="1"/>
      <w:marLeft w:val="0"/>
      <w:marRight w:val="0"/>
      <w:marTop w:val="0"/>
      <w:marBottom w:val="0"/>
      <w:divBdr>
        <w:top w:val="none" w:sz="0" w:space="0" w:color="auto"/>
        <w:left w:val="none" w:sz="0" w:space="0" w:color="auto"/>
        <w:bottom w:val="none" w:sz="0" w:space="0" w:color="auto"/>
        <w:right w:val="none" w:sz="0" w:space="0" w:color="auto"/>
      </w:divBdr>
    </w:div>
    <w:div w:id="252204380">
      <w:bodyDiv w:val="1"/>
      <w:marLeft w:val="0"/>
      <w:marRight w:val="0"/>
      <w:marTop w:val="0"/>
      <w:marBottom w:val="0"/>
      <w:divBdr>
        <w:top w:val="none" w:sz="0" w:space="0" w:color="auto"/>
        <w:left w:val="none" w:sz="0" w:space="0" w:color="auto"/>
        <w:bottom w:val="none" w:sz="0" w:space="0" w:color="auto"/>
        <w:right w:val="none" w:sz="0" w:space="0" w:color="auto"/>
      </w:divBdr>
    </w:div>
    <w:div w:id="252474963">
      <w:bodyDiv w:val="1"/>
      <w:marLeft w:val="0"/>
      <w:marRight w:val="0"/>
      <w:marTop w:val="0"/>
      <w:marBottom w:val="0"/>
      <w:divBdr>
        <w:top w:val="none" w:sz="0" w:space="0" w:color="auto"/>
        <w:left w:val="none" w:sz="0" w:space="0" w:color="auto"/>
        <w:bottom w:val="none" w:sz="0" w:space="0" w:color="auto"/>
        <w:right w:val="none" w:sz="0" w:space="0" w:color="auto"/>
      </w:divBdr>
      <w:divsChild>
        <w:div w:id="1354764528">
          <w:marLeft w:val="480"/>
          <w:marRight w:val="0"/>
          <w:marTop w:val="0"/>
          <w:marBottom w:val="0"/>
          <w:divBdr>
            <w:top w:val="none" w:sz="0" w:space="0" w:color="auto"/>
            <w:left w:val="none" w:sz="0" w:space="0" w:color="auto"/>
            <w:bottom w:val="none" w:sz="0" w:space="0" w:color="auto"/>
            <w:right w:val="none" w:sz="0" w:space="0" w:color="auto"/>
          </w:divBdr>
        </w:div>
        <w:div w:id="1650668782">
          <w:marLeft w:val="480"/>
          <w:marRight w:val="0"/>
          <w:marTop w:val="0"/>
          <w:marBottom w:val="0"/>
          <w:divBdr>
            <w:top w:val="none" w:sz="0" w:space="0" w:color="auto"/>
            <w:left w:val="none" w:sz="0" w:space="0" w:color="auto"/>
            <w:bottom w:val="none" w:sz="0" w:space="0" w:color="auto"/>
            <w:right w:val="none" w:sz="0" w:space="0" w:color="auto"/>
          </w:divBdr>
        </w:div>
        <w:div w:id="705639875">
          <w:marLeft w:val="480"/>
          <w:marRight w:val="0"/>
          <w:marTop w:val="0"/>
          <w:marBottom w:val="0"/>
          <w:divBdr>
            <w:top w:val="none" w:sz="0" w:space="0" w:color="auto"/>
            <w:left w:val="none" w:sz="0" w:space="0" w:color="auto"/>
            <w:bottom w:val="none" w:sz="0" w:space="0" w:color="auto"/>
            <w:right w:val="none" w:sz="0" w:space="0" w:color="auto"/>
          </w:divBdr>
        </w:div>
        <w:div w:id="4285284">
          <w:marLeft w:val="480"/>
          <w:marRight w:val="0"/>
          <w:marTop w:val="0"/>
          <w:marBottom w:val="0"/>
          <w:divBdr>
            <w:top w:val="none" w:sz="0" w:space="0" w:color="auto"/>
            <w:left w:val="none" w:sz="0" w:space="0" w:color="auto"/>
            <w:bottom w:val="none" w:sz="0" w:space="0" w:color="auto"/>
            <w:right w:val="none" w:sz="0" w:space="0" w:color="auto"/>
          </w:divBdr>
        </w:div>
        <w:div w:id="201674562">
          <w:marLeft w:val="480"/>
          <w:marRight w:val="0"/>
          <w:marTop w:val="0"/>
          <w:marBottom w:val="0"/>
          <w:divBdr>
            <w:top w:val="none" w:sz="0" w:space="0" w:color="auto"/>
            <w:left w:val="none" w:sz="0" w:space="0" w:color="auto"/>
            <w:bottom w:val="none" w:sz="0" w:space="0" w:color="auto"/>
            <w:right w:val="none" w:sz="0" w:space="0" w:color="auto"/>
          </w:divBdr>
        </w:div>
        <w:div w:id="966593805">
          <w:marLeft w:val="480"/>
          <w:marRight w:val="0"/>
          <w:marTop w:val="0"/>
          <w:marBottom w:val="0"/>
          <w:divBdr>
            <w:top w:val="none" w:sz="0" w:space="0" w:color="auto"/>
            <w:left w:val="none" w:sz="0" w:space="0" w:color="auto"/>
            <w:bottom w:val="none" w:sz="0" w:space="0" w:color="auto"/>
            <w:right w:val="none" w:sz="0" w:space="0" w:color="auto"/>
          </w:divBdr>
        </w:div>
        <w:div w:id="657802994">
          <w:marLeft w:val="480"/>
          <w:marRight w:val="0"/>
          <w:marTop w:val="0"/>
          <w:marBottom w:val="0"/>
          <w:divBdr>
            <w:top w:val="none" w:sz="0" w:space="0" w:color="auto"/>
            <w:left w:val="none" w:sz="0" w:space="0" w:color="auto"/>
            <w:bottom w:val="none" w:sz="0" w:space="0" w:color="auto"/>
            <w:right w:val="none" w:sz="0" w:space="0" w:color="auto"/>
          </w:divBdr>
        </w:div>
        <w:div w:id="1485776300">
          <w:marLeft w:val="480"/>
          <w:marRight w:val="0"/>
          <w:marTop w:val="0"/>
          <w:marBottom w:val="0"/>
          <w:divBdr>
            <w:top w:val="none" w:sz="0" w:space="0" w:color="auto"/>
            <w:left w:val="none" w:sz="0" w:space="0" w:color="auto"/>
            <w:bottom w:val="none" w:sz="0" w:space="0" w:color="auto"/>
            <w:right w:val="none" w:sz="0" w:space="0" w:color="auto"/>
          </w:divBdr>
        </w:div>
        <w:div w:id="1116873632">
          <w:marLeft w:val="480"/>
          <w:marRight w:val="0"/>
          <w:marTop w:val="0"/>
          <w:marBottom w:val="0"/>
          <w:divBdr>
            <w:top w:val="none" w:sz="0" w:space="0" w:color="auto"/>
            <w:left w:val="none" w:sz="0" w:space="0" w:color="auto"/>
            <w:bottom w:val="none" w:sz="0" w:space="0" w:color="auto"/>
            <w:right w:val="none" w:sz="0" w:space="0" w:color="auto"/>
          </w:divBdr>
        </w:div>
        <w:div w:id="1169907965">
          <w:marLeft w:val="480"/>
          <w:marRight w:val="0"/>
          <w:marTop w:val="0"/>
          <w:marBottom w:val="0"/>
          <w:divBdr>
            <w:top w:val="none" w:sz="0" w:space="0" w:color="auto"/>
            <w:left w:val="none" w:sz="0" w:space="0" w:color="auto"/>
            <w:bottom w:val="none" w:sz="0" w:space="0" w:color="auto"/>
            <w:right w:val="none" w:sz="0" w:space="0" w:color="auto"/>
          </w:divBdr>
        </w:div>
        <w:div w:id="1864588504">
          <w:marLeft w:val="480"/>
          <w:marRight w:val="0"/>
          <w:marTop w:val="0"/>
          <w:marBottom w:val="0"/>
          <w:divBdr>
            <w:top w:val="none" w:sz="0" w:space="0" w:color="auto"/>
            <w:left w:val="none" w:sz="0" w:space="0" w:color="auto"/>
            <w:bottom w:val="none" w:sz="0" w:space="0" w:color="auto"/>
            <w:right w:val="none" w:sz="0" w:space="0" w:color="auto"/>
          </w:divBdr>
        </w:div>
        <w:div w:id="1611159195">
          <w:marLeft w:val="480"/>
          <w:marRight w:val="0"/>
          <w:marTop w:val="0"/>
          <w:marBottom w:val="0"/>
          <w:divBdr>
            <w:top w:val="none" w:sz="0" w:space="0" w:color="auto"/>
            <w:left w:val="none" w:sz="0" w:space="0" w:color="auto"/>
            <w:bottom w:val="none" w:sz="0" w:space="0" w:color="auto"/>
            <w:right w:val="none" w:sz="0" w:space="0" w:color="auto"/>
          </w:divBdr>
        </w:div>
        <w:div w:id="361785985">
          <w:marLeft w:val="480"/>
          <w:marRight w:val="0"/>
          <w:marTop w:val="0"/>
          <w:marBottom w:val="0"/>
          <w:divBdr>
            <w:top w:val="none" w:sz="0" w:space="0" w:color="auto"/>
            <w:left w:val="none" w:sz="0" w:space="0" w:color="auto"/>
            <w:bottom w:val="none" w:sz="0" w:space="0" w:color="auto"/>
            <w:right w:val="none" w:sz="0" w:space="0" w:color="auto"/>
          </w:divBdr>
        </w:div>
        <w:div w:id="1895307373">
          <w:marLeft w:val="480"/>
          <w:marRight w:val="0"/>
          <w:marTop w:val="0"/>
          <w:marBottom w:val="0"/>
          <w:divBdr>
            <w:top w:val="none" w:sz="0" w:space="0" w:color="auto"/>
            <w:left w:val="none" w:sz="0" w:space="0" w:color="auto"/>
            <w:bottom w:val="none" w:sz="0" w:space="0" w:color="auto"/>
            <w:right w:val="none" w:sz="0" w:space="0" w:color="auto"/>
          </w:divBdr>
        </w:div>
        <w:div w:id="338583384">
          <w:marLeft w:val="480"/>
          <w:marRight w:val="0"/>
          <w:marTop w:val="0"/>
          <w:marBottom w:val="0"/>
          <w:divBdr>
            <w:top w:val="none" w:sz="0" w:space="0" w:color="auto"/>
            <w:left w:val="none" w:sz="0" w:space="0" w:color="auto"/>
            <w:bottom w:val="none" w:sz="0" w:space="0" w:color="auto"/>
            <w:right w:val="none" w:sz="0" w:space="0" w:color="auto"/>
          </w:divBdr>
        </w:div>
        <w:div w:id="1365135713">
          <w:marLeft w:val="480"/>
          <w:marRight w:val="0"/>
          <w:marTop w:val="0"/>
          <w:marBottom w:val="0"/>
          <w:divBdr>
            <w:top w:val="none" w:sz="0" w:space="0" w:color="auto"/>
            <w:left w:val="none" w:sz="0" w:space="0" w:color="auto"/>
            <w:bottom w:val="none" w:sz="0" w:space="0" w:color="auto"/>
            <w:right w:val="none" w:sz="0" w:space="0" w:color="auto"/>
          </w:divBdr>
        </w:div>
        <w:div w:id="536045685">
          <w:marLeft w:val="480"/>
          <w:marRight w:val="0"/>
          <w:marTop w:val="0"/>
          <w:marBottom w:val="0"/>
          <w:divBdr>
            <w:top w:val="none" w:sz="0" w:space="0" w:color="auto"/>
            <w:left w:val="none" w:sz="0" w:space="0" w:color="auto"/>
            <w:bottom w:val="none" w:sz="0" w:space="0" w:color="auto"/>
            <w:right w:val="none" w:sz="0" w:space="0" w:color="auto"/>
          </w:divBdr>
        </w:div>
        <w:div w:id="2130657287">
          <w:marLeft w:val="480"/>
          <w:marRight w:val="0"/>
          <w:marTop w:val="0"/>
          <w:marBottom w:val="0"/>
          <w:divBdr>
            <w:top w:val="none" w:sz="0" w:space="0" w:color="auto"/>
            <w:left w:val="none" w:sz="0" w:space="0" w:color="auto"/>
            <w:bottom w:val="none" w:sz="0" w:space="0" w:color="auto"/>
            <w:right w:val="none" w:sz="0" w:space="0" w:color="auto"/>
          </w:divBdr>
        </w:div>
        <w:div w:id="1911229515">
          <w:marLeft w:val="480"/>
          <w:marRight w:val="0"/>
          <w:marTop w:val="0"/>
          <w:marBottom w:val="0"/>
          <w:divBdr>
            <w:top w:val="none" w:sz="0" w:space="0" w:color="auto"/>
            <w:left w:val="none" w:sz="0" w:space="0" w:color="auto"/>
            <w:bottom w:val="none" w:sz="0" w:space="0" w:color="auto"/>
            <w:right w:val="none" w:sz="0" w:space="0" w:color="auto"/>
          </w:divBdr>
        </w:div>
        <w:div w:id="419522557">
          <w:marLeft w:val="480"/>
          <w:marRight w:val="0"/>
          <w:marTop w:val="0"/>
          <w:marBottom w:val="0"/>
          <w:divBdr>
            <w:top w:val="none" w:sz="0" w:space="0" w:color="auto"/>
            <w:left w:val="none" w:sz="0" w:space="0" w:color="auto"/>
            <w:bottom w:val="none" w:sz="0" w:space="0" w:color="auto"/>
            <w:right w:val="none" w:sz="0" w:space="0" w:color="auto"/>
          </w:divBdr>
        </w:div>
        <w:div w:id="2104492447">
          <w:marLeft w:val="480"/>
          <w:marRight w:val="0"/>
          <w:marTop w:val="0"/>
          <w:marBottom w:val="0"/>
          <w:divBdr>
            <w:top w:val="none" w:sz="0" w:space="0" w:color="auto"/>
            <w:left w:val="none" w:sz="0" w:space="0" w:color="auto"/>
            <w:bottom w:val="none" w:sz="0" w:space="0" w:color="auto"/>
            <w:right w:val="none" w:sz="0" w:space="0" w:color="auto"/>
          </w:divBdr>
        </w:div>
        <w:div w:id="821310837">
          <w:marLeft w:val="480"/>
          <w:marRight w:val="0"/>
          <w:marTop w:val="0"/>
          <w:marBottom w:val="0"/>
          <w:divBdr>
            <w:top w:val="none" w:sz="0" w:space="0" w:color="auto"/>
            <w:left w:val="none" w:sz="0" w:space="0" w:color="auto"/>
            <w:bottom w:val="none" w:sz="0" w:space="0" w:color="auto"/>
            <w:right w:val="none" w:sz="0" w:space="0" w:color="auto"/>
          </w:divBdr>
        </w:div>
        <w:div w:id="1620990494">
          <w:marLeft w:val="480"/>
          <w:marRight w:val="0"/>
          <w:marTop w:val="0"/>
          <w:marBottom w:val="0"/>
          <w:divBdr>
            <w:top w:val="none" w:sz="0" w:space="0" w:color="auto"/>
            <w:left w:val="none" w:sz="0" w:space="0" w:color="auto"/>
            <w:bottom w:val="none" w:sz="0" w:space="0" w:color="auto"/>
            <w:right w:val="none" w:sz="0" w:space="0" w:color="auto"/>
          </w:divBdr>
        </w:div>
        <w:div w:id="1109549841">
          <w:marLeft w:val="480"/>
          <w:marRight w:val="0"/>
          <w:marTop w:val="0"/>
          <w:marBottom w:val="0"/>
          <w:divBdr>
            <w:top w:val="none" w:sz="0" w:space="0" w:color="auto"/>
            <w:left w:val="none" w:sz="0" w:space="0" w:color="auto"/>
            <w:bottom w:val="none" w:sz="0" w:space="0" w:color="auto"/>
            <w:right w:val="none" w:sz="0" w:space="0" w:color="auto"/>
          </w:divBdr>
        </w:div>
        <w:div w:id="587349358">
          <w:marLeft w:val="480"/>
          <w:marRight w:val="0"/>
          <w:marTop w:val="0"/>
          <w:marBottom w:val="0"/>
          <w:divBdr>
            <w:top w:val="none" w:sz="0" w:space="0" w:color="auto"/>
            <w:left w:val="none" w:sz="0" w:space="0" w:color="auto"/>
            <w:bottom w:val="none" w:sz="0" w:space="0" w:color="auto"/>
            <w:right w:val="none" w:sz="0" w:space="0" w:color="auto"/>
          </w:divBdr>
        </w:div>
        <w:div w:id="987396164">
          <w:marLeft w:val="480"/>
          <w:marRight w:val="0"/>
          <w:marTop w:val="0"/>
          <w:marBottom w:val="0"/>
          <w:divBdr>
            <w:top w:val="none" w:sz="0" w:space="0" w:color="auto"/>
            <w:left w:val="none" w:sz="0" w:space="0" w:color="auto"/>
            <w:bottom w:val="none" w:sz="0" w:space="0" w:color="auto"/>
            <w:right w:val="none" w:sz="0" w:space="0" w:color="auto"/>
          </w:divBdr>
        </w:div>
        <w:div w:id="1810047128">
          <w:marLeft w:val="480"/>
          <w:marRight w:val="0"/>
          <w:marTop w:val="0"/>
          <w:marBottom w:val="0"/>
          <w:divBdr>
            <w:top w:val="none" w:sz="0" w:space="0" w:color="auto"/>
            <w:left w:val="none" w:sz="0" w:space="0" w:color="auto"/>
            <w:bottom w:val="none" w:sz="0" w:space="0" w:color="auto"/>
            <w:right w:val="none" w:sz="0" w:space="0" w:color="auto"/>
          </w:divBdr>
        </w:div>
        <w:div w:id="1739982014">
          <w:marLeft w:val="480"/>
          <w:marRight w:val="0"/>
          <w:marTop w:val="0"/>
          <w:marBottom w:val="0"/>
          <w:divBdr>
            <w:top w:val="none" w:sz="0" w:space="0" w:color="auto"/>
            <w:left w:val="none" w:sz="0" w:space="0" w:color="auto"/>
            <w:bottom w:val="none" w:sz="0" w:space="0" w:color="auto"/>
            <w:right w:val="none" w:sz="0" w:space="0" w:color="auto"/>
          </w:divBdr>
        </w:div>
        <w:div w:id="45183973">
          <w:marLeft w:val="480"/>
          <w:marRight w:val="0"/>
          <w:marTop w:val="0"/>
          <w:marBottom w:val="0"/>
          <w:divBdr>
            <w:top w:val="none" w:sz="0" w:space="0" w:color="auto"/>
            <w:left w:val="none" w:sz="0" w:space="0" w:color="auto"/>
            <w:bottom w:val="none" w:sz="0" w:space="0" w:color="auto"/>
            <w:right w:val="none" w:sz="0" w:space="0" w:color="auto"/>
          </w:divBdr>
        </w:div>
        <w:div w:id="1136525523">
          <w:marLeft w:val="480"/>
          <w:marRight w:val="0"/>
          <w:marTop w:val="0"/>
          <w:marBottom w:val="0"/>
          <w:divBdr>
            <w:top w:val="none" w:sz="0" w:space="0" w:color="auto"/>
            <w:left w:val="none" w:sz="0" w:space="0" w:color="auto"/>
            <w:bottom w:val="none" w:sz="0" w:space="0" w:color="auto"/>
            <w:right w:val="none" w:sz="0" w:space="0" w:color="auto"/>
          </w:divBdr>
        </w:div>
        <w:div w:id="562643134">
          <w:marLeft w:val="480"/>
          <w:marRight w:val="0"/>
          <w:marTop w:val="0"/>
          <w:marBottom w:val="0"/>
          <w:divBdr>
            <w:top w:val="none" w:sz="0" w:space="0" w:color="auto"/>
            <w:left w:val="none" w:sz="0" w:space="0" w:color="auto"/>
            <w:bottom w:val="none" w:sz="0" w:space="0" w:color="auto"/>
            <w:right w:val="none" w:sz="0" w:space="0" w:color="auto"/>
          </w:divBdr>
        </w:div>
        <w:div w:id="1403870810">
          <w:marLeft w:val="480"/>
          <w:marRight w:val="0"/>
          <w:marTop w:val="0"/>
          <w:marBottom w:val="0"/>
          <w:divBdr>
            <w:top w:val="none" w:sz="0" w:space="0" w:color="auto"/>
            <w:left w:val="none" w:sz="0" w:space="0" w:color="auto"/>
            <w:bottom w:val="none" w:sz="0" w:space="0" w:color="auto"/>
            <w:right w:val="none" w:sz="0" w:space="0" w:color="auto"/>
          </w:divBdr>
        </w:div>
        <w:div w:id="1497115547">
          <w:marLeft w:val="480"/>
          <w:marRight w:val="0"/>
          <w:marTop w:val="0"/>
          <w:marBottom w:val="0"/>
          <w:divBdr>
            <w:top w:val="none" w:sz="0" w:space="0" w:color="auto"/>
            <w:left w:val="none" w:sz="0" w:space="0" w:color="auto"/>
            <w:bottom w:val="none" w:sz="0" w:space="0" w:color="auto"/>
            <w:right w:val="none" w:sz="0" w:space="0" w:color="auto"/>
          </w:divBdr>
        </w:div>
        <w:div w:id="1794670023">
          <w:marLeft w:val="480"/>
          <w:marRight w:val="0"/>
          <w:marTop w:val="0"/>
          <w:marBottom w:val="0"/>
          <w:divBdr>
            <w:top w:val="none" w:sz="0" w:space="0" w:color="auto"/>
            <w:left w:val="none" w:sz="0" w:space="0" w:color="auto"/>
            <w:bottom w:val="none" w:sz="0" w:space="0" w:color="auto"/>
            <w:right w:val="none" w:sz="0" w:space="0" w:color="auto"/>
          </w:divBdr>
        </w:div>
        <w:div w:id="2058354717">
          <w:marLeft w:val="480"/>
          <w:marRight w:val="0"/>
          <w:marTop w:val="0"/>
          <w:marBottom w:val="0"/>
          <w:divBdr>
            <w:top w:val="none" w:sz="0" w:space="0" w:color="auto"/>
            <w:left w:val="none" w:sz="0" w:space="0" w:color="auto"/>
            <w:bottom w:val="none" w:sz="0" w:space="0" w:color="auto"/>
            <w:right w:val="none" w:sz="0" w:space="0" w:color="auto"/>
          </w:divBdr>
        </w:div>
        <w:div w:id="1715613444">
          <w:marLeft w:val="480"/>
          <w:marRight w:val="0"/>
          <w:marTop w:val="0"/>
          <w:marBottom w:val="0"/>
          <w:divBdr>
            <w:top w:val="none" w:sz="0" w:space="0" w:color="auto"/>
            <w:left w:val="none" w:sz="0" w:space="0" w:color="auto"/>
            <w:bottom w:val="none" w:sz="0" w:space="0" w:color="auto"/>
            <w:right w:val="none" w:sz="0" w:space="0" w:color="auto"/>
          </w:divBdr>
        </w:div>
        <w:div w:id="1315257828">
          <w:marLeft w:val="480"/>
          <w:marRight w:val="0"/>
          <w:marTop w:val="0"/>
          <w:marBottom w:val="0"/>
          <w:divBdr>
            <w:top w:val="none" w:sz="0" w:space="0" w:color="auto"/>
            <w:left w:val="none" w:sz="0" w:space="0" w:color="auto"/>
            <w:bottom w:val="none" w:sz="0" w:space="0" w:color="auto"/>
            <w:right w:val="none" w:sz="0" w:space="0" w:color="auto"/>
          </w:divBdr>
        </w:div>
        <w:div w:id="1738504564">
          <w:marLeft w:val="480"/>
          <w:marRight w:val="0"/>
          <w:marTop w:val="0"/>
          <w:marBottom w:val="0"/>
          <w:divBdr>
            <w:top w:val="none" w:sz="0" w:space="0" w:color="auto"/>
            <w:left w:val="none" w:sz="0" w:space="0" w:color="auto"/>
            <w:bottom w:val="none" w:sz="0" w:space="0" w:color="auto"/>
            <w:right w:val="none" w:sz="0" w:space="0" w:color="auto"/>
          </w:divBdr>
        </w:div>
        <w:div w:id="147132098">
          <w:marLeft w:val="480"/>
          <w:marRight w:val="0"/>
          <w:marTop w:val="0"/>
          <w:marBottom w:val="0"/>
          <w:divBdr>
            <w:top w:val="none" w:sz="0" w:space="0" w:color="auto"/>
            <w:left w:val="none" w:sz="0" w:space="0" w:color="auto"/>
            <w:bottom w:val="none" w:sz="0" w:space="0" w:color="auto"/>
            <w:right w:val="none" w:sz="0" w:space="0" w:color="auto"/>
          </w:divBdr>
        </w:div>
        <w:div w:id="704259772">
          <w:marLeft w:val="480"/>
          <w:marRight w:val="0"/>
          <w:marTop w:val="0"/>
          <w:marBottom w:val="0"/>
          <w:divBdr>
            <w:top w:val="none" w:sz="0" w:space="0" w:color="auto"/>
            <w:left w:val="none" w:sz="0" w:space="0" w:color="auto"/>
            <w:bottom w:val="none" w:sz="0" w:space="0" w:color="auto"/>
            <w:right w:val="none" w:sz="0" w:space="0" w:color="auto"/>
          </w:divBdr>
        </w:div>
        <w:div w:id="81337570">
          <w:marLeft w:val="480"/>
          <w:marRight w:val="0"/>
          <w:marTop w:val="0"/>
          <w:marBottom w:val="0"/>
          <w:divBdr>
            <w:top w:val="none" w:sz="0" w:space="0" w:color="auto"/>
            <w:left w:val="none" w:sz="0" w:space="0" w:color="auto"/>
            <w:bottom w:val="none" w:sz="0" w:space="0" w:color="auto"/>
            <w:right w:val="none" w:sz="0" w:space="0" w:color="auto"/>
          </w:divBdr>
        </w:div>
        <w:div w:id="582908094">
          <w:marLeft w:val="480"/>
          <w:marRight w:val="0"/>
          <w:marTop w:val="0"/>
          <w:marBottom w:val="0"/>
          <w:divBdr>
            <w:top w:val="none" w:sz="0" w:space="0" w:color="auto"/>
            <w:left w:val="none" w:sz="0" w:space="0" w:color="auto"/>
            <w:bottom w:val="none" w:sz="0" w:space="0" w:color="auto"/>
            <w:right w:val="none" w:sz="0" w:space="0" w:color="auto"/>
          </w:divBdr>
        </w:div>
        <w:div w:id="705299321">
          <w:marLeft w:val="480"/>
          <w:marRight w:val="0"/>
          <w:marTop w:val="0"/>
          <w:marBottom w:val="0"/>
          <w:divBdr>
            <w:top w:val="none" w:sz="0" w:space="0" w:color="auto"/>
            <w:left w:val="none" w:sz="0" w:space="0" w:color="auto"/>
            <w:bottom w:val="none" w:sz="0" w:space="0" w:color="auto"/>
            <w:right w:val="none" w:sz="0" w:space="0" w:color="auto"/>
          </w:divBdr>
        </w:div>
        <w:div w:id="1240023472">
          <w:marLeft w:val="480"/>
          <w:marRight w:val="0"/>
          <w:marTop w:val="0"/>
          <w:marBottom w:val="0"/>
          <w:divBdr>
            <w:top w:val="none" w:sz="0" w:space="0" w:color="auto"/>
            <w:left w:val="none" w:sz="0" w:space="0" w:color="auto"/>
            <w:bottom w:val="none" w:sz="0" w:space="0" w:color="auto"/>
            <w:right w:val="none" w:sz="0" w:space="0" w:color="auto"/>
          </w:divBdr>
        </w:div>
        <w:div w:id="377777941">
          <w:marLeft w:val="480"/>
          <w:marRight w:val="0"/>
          <w:marTop w:val="0"/>
          <w:marBottom w:val="0"/>
          <w:divBdr>
            <w:top w:val="none" w:sz="0" w:space="0" w:color="auto"/>
            <w:left w:val="none" w:sz="0" w:space="0" w:color="auto"/>
            <w:bottom w:val="none" w:sz="0" w:space="0" w:color="auto"/>
            <w:right w:val="none" w:sz="0" w:space="0" w:color="auto"/>
          </w:divBdr>
        </w:div>
        <w:div w:id="687104132">
          <w:marLeft w:val="480"/>
          <w:marRight w:val="0"/>
          <w:marTop w:val="0"/>
          <w:marBottom w:val="0"/>
          <w:divBdr>
            <w:top w:val="none" w:sz="0" w:space="0" w:color="auto"/>
            <w:left w:val="none" w:sz="0" w:space="0" w:color="auto"/>
            <w:bottom w:val="none" w:sz="0" w:space="0" w:color="auto"/>
            <w:right w:val="none" w:sz="0" w:space="0" w:color="auto"/>
          </w:divBdr>
        </w:div>
        <w:div w:id="1414475967">
          <w:marLeft w:val="480"/>
          <w:marRight w:val="0"/>
          <w:marTop w:val="0"/>
          <w:marBottom w:val="0"/>
          <w:divBdr>
            <w:top w:val="none" w:sz="0" w:space="0" w:color="auto"/>
            <w:left w:val="none" w:sz="0" w:space="0" w:color="auto"/>
            <w:bottom w:val="none" w:sz="0" w:space="0" w:color="auto"/>
            <w:right w:val="none" w:sz="0" w:space="0" w:color="auto"/>
          </w:divBdr>
        </w:div>
        <w:div w:id="663247052">
          <w:marLeft w:val="480"/>
          <w:marRight w:val="0"/>
          <w:marTop w:val="0"/>
          <w:marBottom w:val="0"/>
          <w:divBdr>
            <w:top w:val="none" w:sz="0" w:space="0" w:color="auto"/>
            <w:left w:val="none" w:sz="0" w:space="0" w:color="auto"/>
            <w:bottom w:val="none" w:sz="0" w:space="0" w:color="auto"/>
            <w:right w:val="none" w:sz="0" w:space="0" w:color="auto"/>
          </w:divBdr>
        </w:div>
        <w:div w:id="886334744">
          <w:marLeft w:val="480"/>
          <w:marRight w:val="0"/>
          <w:marTop w:val="0"/>
          <w:marBottom w:val="0"/>
          <w:divBdr>
            <w:top w:val="none" w:sz="0" w:space="0" w:color="auto"/>
            <w:left w:val="none" w:sz="0" w:space="0" w:color="auto"/>
            <w:bottom w:val="none" w:sz="0" w:space="0" w:color="auto"/>
            <w:right w:val="none" w:sz="0" w:space="0" w:color="auto"/>
          </w:divBdr>
        </w:div>
        <w:div w:id="48117057">
          <w:marLeft w:val="480"/>
          <w:marRight w:val="0"/>
          <w:marTop w:val="0"/>
          <w:marBottom w:val="0"/>
          <w:divBdr>
            <w:top w:val="none" w:sz="0" w:space="0" w:color="auto"/>
            <w:left w:val="none" w:sz="0" w:space="0" w:color="auto"/>
            <w:bottom w:val="none" w:sz="0" w:space="0" w:color="auto"/>
            <w:right w:val="none" w:sz="0" w:space="0" w:color="auto"/>
          </w:divBdr>
        </w:div>
        <w:div w:id="401105279">
          <w:marLeft w:val="480"/>
          <w:marRight w:val="0"/>
          <w:marTop w:val="0"/>
          <w:marBottom w:val="0"/>
          <w:divBdr>
            <w:top w:val="none" w:sz="0" w:space="0" w:color="auto"/>
            <w:left w:val="none" w:sz="0" w:space="0" w:color="auto"/>
            <w:bottom w:val="none" w:sz="0" w:space="0" w:color="auto"/>
            <w:right w:val="none" w:sz="0" w:space="0" w:color="auto"/>
          </w:divBdr>
        </w:div>
        <w:div w:id="1461607903">
          <w:marLeft w:val="480"/>
          <w:marRight w:val="0"/>
          <w:marTop w:val="0"/>
          <w:marBottom w:val="0"/>
          <w:divBdr>
            <w:top w:val="none" w:sz="0" w:space="0" w:color="auto"/>
            <w:left w:val="none" w:sz="0" w:space="0" w:color="auto"/>
            <w:bottom w:val="none" w:sz="0" w:space="0" w:color="auto"/>
            <w:right w:val="none" w:sz="0" w:space="0" w:color="auto"/>
          </w:divBdr>
        </w:div>
        <w:div w:id="1669357288">
          <w:marLeft w:val="480"/>
          <w:marRight w:val="0"/>
          <w:marTop w:val="0"/>
          <w:marBottom w:val="0"/>
          <w:divBdr>
            <w:top w:val="none" w:sz="0" w:space="0" w:color="auto"/>
            <w:left w:val="none" w:sz="0" w:space="0" w:color="auto"/>
            <w:bottom w:val="none" w:sz="0" w:space="0" w:color="auto"/>
            <w:right w:val="none" w:sz="0" w:space="0" w:color="auto"/>
          </w:divBdr>
        </w:div>
        <w:div w:id="468934228">
          <w:marLeft w:val="480"/>
          <w:marRight w:val="0"/>
          <w:marTop w:val="0"/>
          <w:marBottom w:val="0"/>
          <w:divBdr>
            <w:top w:val="none" w:sz="0" w:space="0" w:color="auto"/>
            <w:left w:val="none" w:sz="0" w:space="0" w:color="auto"/>
            <w:bottom w:val="none" w:sz="0" w:space="0" w:color="auto"/>
            <w:right w:val="none" w:sz="0" w:space="0" w:color="auto"/>
          </w:divBdr>
        </w:div>
        <w:div w:id="1565675917">
          <w:marLeft w:val="480"/>
          <w:marRight w:val="0"/>
          <w:marTop w:val="0"/>
          <w:marBottom w:val="0"/>
          <w:divBdr>
            <w:top w:val="none" w:sz="0" w:space="0" w:color="auto"/>
            <w:left w:val="none" w:sz="0" w:space="0" w:color="auto"/>
            <w:bottom w:val="none" w:sz="0" w:space="0" w:color="auto"/>
            <w:right w:val="none" w:sz="0" w:space="0" w:color="auto"/>
          </w:divBdr>
        </w:div>
        <w:div w:id="605620197">
          <w:marLeft w:val="480"/>
          <w:marRight w:val="0"/>
          <w:marTop w:val="0"/>
          <w:marBottom w:val="0"/>
          <w:divBdr>
            <w:top w:val="none" w:sz="0" w:space="0" w:color="auto"/>
            <w:left w:val="none" w:sz="0" w:space="0" w:color="auto"/>
            <w:bottom w:val="none" w:sz="0" w:space="0" w:color="auto"/>
            <w:right w:val="none" w:sz="0" w:space="0" w:color="auto"/>
          </w:divBdr>
        </w:div>
        <w:div w:id="1612859070">
          <w:marLeft w:val="480"/>
          <w:marRight w:val="0"/>
          <w:marTop w:val="0"/>
          <w:marBottom w:val="0"/>
          <w:divBdr>
            <w:top w:val="none" w:sz="0" w:space="0" w:color="auto"/>
            <w:left w:val="none" w:sz="0" w:space="0" w:color="auto"/>
            <w:bottom w:val="none" w:sz="0" w:space="0" w:color="auto"/>
            <w:right w:val="none" w:sz="0" w:space="0" w:color="auto"/>
          </w:divBdr>
        </w:div>
        <w:div w:id="61410198">
          <w:marLeft w:val="480"/>
          <w:marRight w:val="0"/>
          <w:marTop w:val="0"/>
          <w:marBottom w:val="0"/>
          <w:divBdr>
            <w:top w:val="none" w:sz="0" w:space="0" w:color="auto"/>
            <w:left w:val="none" w:sz="0" w:space="0" w:color="auto"/>
            <w:bottom w:val="none" w:sz="0" w:space="0" w:color="auto"/>
            <w:right w:val="none" w:sz="0" w:space="0" w:color="auto"/>
          </w:divBdr>
        </w:div>
        <w:div w:id="397746815">
          <w:marLeft w:val="480"/>
          <w:marRight w:val="0"/>
          <w:marTop w:val="0"/>
          <w:marBottom w:val="0"/>
          <w:divBdr>
            <w:top w:val="none" w:sz="0" w:space="0" w:color="auto"/>
            <w:left w:val="none" w:sz="0" w:space="0" w:color="auto"/>
            <w:bottom w:val="none" w:sz="0" w:space="0" w:color="auto"/>
            <w:right w:val="none" w:sz="0" w:space="0" w:color="auto"/>
          </w:divBdr>
        </w:div>
        <w:div w:id="104466046">
          <w:marLeft w:val="480"/>
          <w:marRight w:val="0"/>
          <w:marTop w:val="0"/>
          <w:marBottom w:val="0"/>
          <w:divBdr>
            <w:top w:val="none" w:sz="0" w:space="0" w:color="auto"/>
            <w:left w:val="none" w:sz="0" w:space="0" w:color="auto"/>
            <w:bottom w:val="none" w:sz="0" w:space="0" w:color="auto"/>
            <w:right w:val="none" w:sz="0" w:space="0" w:color="auto"/>
          </w:divBdr>
        </w:div>
        <w:div w:id="141313973">
          <w:marLeft w:val="480"/>
          <w:marRight w:val="0"/>
          <w:marTop w:val="0"/>
          <w:marBottom w:val="0"/>
          <w:divBdr>
            <w:top w:val="none" w:sz="0" w:space="0" w:color="auto"/>
            <w:left w:val="none" w:sz="0" w:space="0" w:color="auto"/>
            <w:bottom w:val="none" w:sz="0" w:space="0" w:color="auto"/>
            <w:right w:val="none" w:sz="0" w:space="0" w:color="auto"/>
          </w:divBdr>
        </w:div>
        <w:div w:id="251739312">
          <w:marLeft w:val="480"/>
          <w:marRight w:val="0"/>
          <w:marTop w:val="0"/>
          <w:marBottom w:val="0"/>
          <w:divBdr>
            <w:top w:val="none" w:sz="0" w:space="0" w:color="auto"/>
            <w:left w:val="none" w:sz="0" w:space="0" w:color="auto"/>
            <w:bottom w:val="none" w:sz="0" w:space="0" w:color="auto"/>
            <w:right w:val="none" w:sz="0" w:space="0" w:color="auto"/>
          </w:divBdr>
        </w:div>
        <w:div w:id="1204903927">
          <w:marLeft w:val="480"/>
          <w:marRight w:val="0"/>
          <w:marTop w:val="0"/>
          <w:marBottom w:val="0"/>
          <w:divBdr>
            <w:top w:val="none" w:sz="0" w:space="0" w:color="auto"/>
            <w:left w:val="none" w:sz="0" w:space="0" w:color="auto"/>
            <w:bottom w:val="none" w:sz="0" w:space="0" w:color="auto"/>
            <w:right w:val="none" w:sz="0" w:space="0" w:color="auto"/>
          </w:divBdr>
        </w:div>
        <w:div w:id="665018801">
          <w:marLeft w:val="480"/>
          <w:marRight w:val="0"/>
          <w:marTop w:val="0"/>
          <w:marBottom w:val="0"/>
          <w:divBdr>
            <w:top w:val="none" w:sz="0" w:space="0" w:color="auto"/>
            <w:left w:val="none" w:sz="0" w:space="0" w:color="auto"/>
            <w:bottom w:val="none" w:sz="0" w:space="0" w:color="auto"/>
            <w:right w:val="none" w:sz="0" w:space="0" w:color="auto"/>
          </w:divBdr>
        </w:div>
        <w:div w:id="1748381201">
          <w:marLeft w:val="480"/>
          <w:marRight w:val="0"/>
          <w:marTop w:val="0"/>
          <w:marBottom w:val="0"/>
          <w:divBdr>
            <w:top w:val="none" w:sz="0" w:space="0" w:color="auto"/>
            <w:left w:val="none" w:sz="0" w:space="0" w:color="auto"/>
            <w:bottom w:val="none" w:sz="0" w:space="0" w:color="auto"/>
            <w:right w:val="none" w:sz="0" w:space="0" w:color="auto"/>
          </w:divBdr>
        </w:div>
        <w:div w:id="1331251567">
          <w:marLeft w:val="480"/>
          <w:marRight w:val="0"/>
          <w:marTop w:val="0"/>
          <w:marBottom w:val="0"/>
          <w:divBdr>
            <w:top w:val="none" w:sz="0" w:space="0" w:color="auto"/>
            <w:left w:val="none" w:sz="0" w:space="0" w:color="auto"/>
            <w:bottom w:val="none" w:sz="0" w:space="0" w:color="auto"/>
            <w:right w:val="none" w:sz="0" w:space="0" w:color="auto"/>
          </w:divBdr>
        </w:div>
        <w:div w:id="1053889256">
          <w:marLeft w:val="480"/>
          <w:marRight w:val="0"/>
          <w:marTop w:val="0"/>
          <w:marBottom w:val="0"/>
          <w:divBdr>
            <w:top w:val="none" w:sz="0" w:space="0" w:color="auto"/>
            <w:left w:val="none" w:sz="0" w:space="0" w:color="auto"/>
            <w:bottom w:val="none" w:sz="0" w:space="0" w:color="auto"/>
            <w:right w:val="none" w:sz="0" w:space="0" w:color="auto"/>
          </w:divBdr>
        </w:div>
        <w:div w:id="1643583132">
          <w:marLeft w:val="480"/>
          <w:marRight w:val="0"/>
          <w:marTop w:val="0"/>
          <w:marBottom w:val="0"/>
          <w:divBdr>
            <w:top w:val="none" w:sz="0" w:space="0" w:color="auto"/>
            <w:left w:val="none" w:sz="0" w:space="0" w:color="auto"/>
            <w:bottom w:val="none" w:sz="0" w:space="0" w:color="auto"/>
            <w:right w:val="none" w:sz="0" w:space="0" w:color="auto"/>
          </w:divBdr>
        </w:div>
        <w:div w:id="1523010329">
          <w:marLeft w:val="480"/>
          <w:marRight w:val="0"/>
          <w:marTop w:val="0"/>
          <w:marBottom w:val="0"/>
          <w:divBdr>
            <w:top w:val="none" w:sz="0" w:space="0" w:color="auto"/>
            <w:left w:val="none" w:sz="0" w:space="0" w:color="auto"/>
            <w:bottom w:val="none" w:sz="0" w:space="0" w:color="auto"/>
            <w:right w:val="none" w:sz="0" w:space="0" w:color="auto"/>
          </w:divBdr>
        </w:div>
        <w:div w:id="247424703">
          <w:marLeft w:val="480"/>
          <w:marRight w:val="0"/>
          <w:marTop w:val="0"/>
          <w:marBottom w:val="0"/>
          <w:divBdr>
            <w:top w:val="none" w:sz="0" w:space="0" w:color="auto"/>
            <w:left w:val="none" w:sz="0" w:space="0" w:color="auto"/>
            <w:bottom w:val="none" w:sz="0" w:space="0" w:color="auto"/>
            <w:right w:val="none" w:sz="0" w:space="0" w:color="auto"/>
          </w:divBdr>
        </w:div>
        <w:div w:id="1556745273">
          <w:marLeft w:val="480"/>
          <w:marRight w:val="0"/>
          <w:marTop w:val="0"/>
          <w:marBottom w:val="0"/>
          <w:divBdr>
            <w:top w:val="none" w:sz="0" w:space="0" w:color="auto"/>
            <w:left w:val="none" w:sz="0" w:space="0" w:color="auto"/>
            <w:bottom w:val="none" w:sz="0" w:space="0" w:color="auto"/>
            <w:right w:val="none" w:sz="0" w:space="0" w:color="auto"/>
          </w:divBdr>
        </w:div>
        <w:div w:id="1892039180">
          <w:marLeft w:val="480"/>
          <w:marRight w:val="0"/>
          <w:marTop w:val="0"/>
          <w:marBottom w:val="0"/>
          <w:divBdr>
            <w:top w:val="none" w:sz="0" w:space="0" w:color="auto"/>
            <w:left w:val="none" w:sz="0" w:space="0" w:color="auto"/>
            <w:bottom w:val="none" w:sz="0" w:space="0" w:color="auto"/>
            <w:right w:val="none" w:sz="0" w:space="0" w:color="auto"/>
          </w:divBdr>
        </w:div>
        <w:div w:id="33041240">
          <w:marLeft w:val="480"/>
          <w:marRight w:val="0"/>
          <w:marTop w:val="0"/>
          <w:marBottom w:val="0"/>
          <w:divBdr>
            <w:top w:val="none" w:sz="0" w:space="0" w:color="auto"/>
            <w:left w:val="none" w:sz="0" w:space="0" w:color="auto"/>
            <w:bottom w:val="none" w:sz="0" w:space="0" w:color="auto"/>
            <w:right w:val="none" w:sz="0" w:space="0" w:color="auto"/>
          </w:divBdr>
        </w:div>
        <w:div w:id="1806502688">
          <w:marLeft w:val="480"/>
          <w:marRight w:val="0"/>
          <w:marTop w:val="0"/>
          <w:marBottom w:val="0"/>
          <w:divBdr>
            <w:top w:val="none" w:sz="0" w:space="0" w:color="auto"/>
            <w:left w:val="none" w:sz="0" w:space="0" w:color="auto"/>
            <w:bottom w:val="none" w:sz="0" w:space="0" w:color="auto"/>
            <w:right w:val="none" w:sz="0" w:space="0" w:color="auto"/>
          </w:divBdr>
        </w:div>
        <w:div w:id="1384598031">
          <w:marLeft w:val="480"/>
          <w:marRight w:val="0"/>
          <w:marTop w:val="0"/>
          <w:marBottom w:val="0"/>
          <w:divBdr>
            <w:top w:val="none" w:sz="0" w:space="0" w:color="auto"/>
            <w:left w:val="none" w:sz="0" w:space="0" w:color="auto"/>
            <w:bottom w:val="none" w:sz="0" w:space="0" w:color="auto"/>
            <w:right w:val="none" w:sz="0" w:space="0" w:color="auto"/>
          </w:divBdr>
        </w:div>
        <w:div w:id="1371415591">
          <w:marLeft w:val="480"/>
          <w:marRight w:val="0"/>
          <w:marTop w:val="0"/>
          <w:marBottom w:val="0"/>
          <w:divBdr>
            <w:top w:val="none" w:sz="0" w:space="0" w:color="auto"/>
            <w:left w:val="none" w:sz="0" w:space="0" w:color="auto"/>
            <w:bottom w:val="none" w:sz="0" w:space="0" w:color="auto"/>
            <w:right w:val="none" w:sz="0" w:space="0" w:color="auto"/>
          </w:divBdr>
        </w:div>
        <w:div w:id="6643357">
          <w:marLeft w:val="480"/>
          <w:marRight w:val="0"/>
          <w:marTop w:val="0"/>
          <w:marBottom w:val="0"/>
          <w:divBdr>
            <w:top w:val="none" w:sz="0" w:space="0" w:color="auto"/>
            <w:left w:val="none" w:sz="0" w:space="0" w:color="auto"/>
            <w:bottom w:val="none" w:sz="0" w:space="0" w:color="auto"/>
            <w:right w:val="none" w:sz="0" w:space="0" w:color="auto"/>
          </w:divBdr>
        </w:div>
        <w:div w:id="1175798996">
          <w:marLeft w:val="480"/>
          <w:marRight w:val="0"/>
          <w:marTop w:val="0"/>
          <w:marBottom w:val="0"/>
          <w:divBdr>
            <w:top w:val="none" w:sz="0" w:space="0" w:color="auto"/>
            <w:left w:val="none" w:sz="0" w:space="0" w:color="auto"/>
            <w:bottom w:val="none" w:sz="0" w:space="0" w:color="auto"/>
            <w:right w:val="none" w:sz="0" w:space="0" w:color="auto"/>
          </w:divBdr>
        </w:div>
        <w:div w:id="567150889">
          <w:marLeft w:val="480"/>
          <w:marRight w:val="0"/>
          <w:marTop w:val="0"/>
          <w:marBottom w:val="0"/>
          <w:divBdr>
            <w:top w:val="none" w:sz="0" w:space="0" w:color="auto"/>
            <w:left w:val="none" w:sz="0" w:space="0" w:color="auto"/>
            <w:bottom w:val="none" w:sz="0" w:space="0" w:color="auto"/>
            <w:right w:val="none" w:sz="0" w:space="0" w:color="auto"/>
          </w:divBdr>
        </w:div>
        <w:div w:id="1886284706">
          <w:marLeft w:val="480"/>
          <w:marRight w:val="0"/>
          <w:marTop w:val="0"/>
          <w:marBottom w:val="0"/>
          <w:divBdr>
            <w:top w:val="none" w:sz="0" w:space="0" w:color="auto"/>
            <w:left w:val="none" w:sz="0" w:space="0" w:color="auto"/>
            <w:bottom w:val="none" w:sz="0" w:space="0" w:color="auto"/>
            <w:right w:val="none" w:sz="0" w:space="0" w:color="auto"/>
          </w:divBdr>
        </w:div>
        <w:div w:id="1502358293">
          <w:marLeft w:val="480"/>
          <w:marRight w:val="0"/>
          <w:marTop w:val="0"/>
          <w:marBottom w:val="0"/>
          <w:divBdr>
            <w:top w:val="none" w:sz="0" w:space="0" w:color="auto"/>
            <w:left w:val="none" w:sz="0" w:space="0" w:color="auto"/>
            <w:bottom w:val="none" w:sz="0" w:space="0" w:color="auto"/>
            <w:right w:val="none" w:sz="0" w:space="0" w:color="auto"/>
          </w:divBdr>
        </w:div>
        <w:div w:id="1554731331">
          <w:marLeft w:val="480"/>
          <w:marRight w:val="0"/>
          <w:marTop w:val="0"/>
          <w:marBottom w:val="0"/>
          <w:divBdr>
            <w:top w:val="none" w:sz="0" w:space="0" w:color="auto"/>
            <w:left w:val="none" w:sz="0" w:space="0" w:color="auto"/>
            <w:bottom w:val="none" w:sz="0" w:space="0" w:color="auto"/>
            <w:right w:val="none" w:sz="0" w:space="0" w:color="auto"/>
          </w:divBdr>
        </w:div>
        <w:div w:id="364255672">
          <w:marLeft w:val="480"/>
          <w:marRight w:val="0"/>
          <w:marTop w:val="0"/>
          <w:marBottom w:val="0"/>
          <w:divBdr>
            <w:top w:val="none" w:sz="0" w:space="0" w:color="auto"/>
            <w:left w:val="none" w:sz="0" w:space="0" w:color="auto"/>
            <w:bottom w:val="none" w:sz="0" w:space="0" w:color="auto"/>
            <w:right w:val="none" w:sz="0" w:space="0" w:color="auto"/>
          </w:divBdr>
        </w:div>
        <w:div w:id="1014309981">
          <w:marLeft w:val="480"/>
          <w:marRight w:val="0"/>
          <w:marTop w:val="0"/>
          <w:marBottom w:val="0"/>
          <w:divBdr>
            <w:top w:val="none" w:sz="0" w:space="0" w:color="auto"/>
            <w:left w:val="none" w:sz="0" w:space="0" w:color="auto"/>
            <w:bottom w:val="none" w:sz="0" w:space="0" w:color="auto"/>
            <w:right w:val="none" w:sz="0" w:space="0" w:color="auto"/>
          </w:divBdr>
        </w:div>
        <w:div w:id="390078327">
          <w:marLeft w:val="480"/>
          <w:marRight w:val="0"/>
          <w:marTop w:val="0"/>
          <w:marBottom w:val="0"/>
          <w:divBdr>
            <w:top w:val="none" w:sz="0" w:space="0" w:color="auto"/>
            <w:left w:val="none" w:sz="0" w:space="0" w:color="auto"/>
            <w:bottom w:val="none" w:sz="0" w:space="0" w:color="auto"/>
            <w:right w:val="none" w:sz="0" w:space="0" w:color="auto"/>
          </w:divBdr>
        </w:div>
        <w:div w:id="573048566">
          <w:marLeft w:val="480"/>
          <w:marRight w:val="0"/>
          <w:marTop w:val="0"/>
          <w:marBottom w:val="0"/>
          <w:divBdr>
            <w:top w:val="none" w:sz="0" w:space="0" w:color="auto"/>
            <w:left w:val="none" w:sz="0" w:space="0" w:color="auto"/>
            <w:bottom w:val="none" w:sz="0" w:space="0" w:color="auto"/>
            <w:right w:val="none" w:sz="0" w:space="0" w:color="auto"/>
          </w:divBdr>
        </w:div>
        <w:div w:id="84344924">
          <w:marLeft w:val="480"/>
          <w:marRight w:val="0"/>
          <w:marTop w:val="0"/>
          <w:marBottom w:val="0"/>
          <w:divBdr>
            <w:top w:val="none" w:sz="0" w:space="0" w:color="auto"/>
            <w:left w:val="none" w:sz="0" w:space="0" w:color="auto"/>
            <w:bottom w:val="none" w:sz="0" w:space="0" w:color="auto"/>
            <w:right w:val="none" w:sz="0" w:space="0" w:color="auto"/>
          </w:divBdr>
        </w:div>
        <w:div w:id="1329401983">
          <w:marLeft w:val="480"/>
          <w:marRight w:val="0"/>
          <w:marTop w:val="0"/>
          <w:marBottom w:val="0"/>
          <w:divBdr>
            <w:top w:val="none" w:sz="0" w:space="0" w:color="auto"/>
            <w:left w:val="none" w:sz="0" w:space="0" w:color="auto"/>
            <w:bottom w:val="none" w:sz="0" w:space="0" w:color="auto"/>
            <w:right w:val="none" w:sz="0" w:space="0" w:color="auto"/>
          </w:divBdr>
        </w:div>
        <w:div w:id="1859004531">
          <w:marLeft w:val="480"/>
          <w:marRight w:val="0"/>
          <w:marTop w:val="0"/>
          <w:marBottom w:val="0"/>
          <w:divBdr>
            <w:top w:val="none" w:sz="0" w:space="0" w:color="auto"/>
            <w:left w:val="none" w:sz="0" w:space="0" w:color="auto"/>
            <w:bottom w:val="none" w:sz="0" w:space="0" w:color="auto"/>
            <w:right w:val="none" w:sz="0" w:space="0" w:color="auto"/>
          </w:divBdr>
        </w:div>
        <w:div w:id="1275479396">
          <w:marLeft w:val="480"/>
          <w:marRight w:val="0"/>
          <w:marTop w:val="0"/>
          <w:marBottom w:val="0"/>
          <w:divBdr>
            <w:top w:val="none" w:sz="0" w:space="0" w:color="auto"/>
            <w:left w:val="none" w:sz="0" w:space="0" w:color="auto"/>
            <w:bottom w:val="none" w:sz="0" w:space="0" w:color="auto"/>
            <w:right w:val="none" w:sz="0" w:space="0" w:color="auto"/>
          </w:divBdr>
        </w:div>
        <w:div w:id="836657306">
          <w:marLeft w:val="480"/>
          <w:marRight w:val="0"/>
          <w:marTop w:val="0"/>
          <w:marBottom w:val="0"/>
          <w:divBdr>
            <w:top w:val="none" w:sz="0" w:space="0" w:color="auto"/>
            <w:left w:val="none" w:sz="0" w:space="0" w:color="auto"/>
            <w:bottom w:val="none" w:sz="0" w:space="0" w:color="auto"/>
            <w:right w:val="none" w:sz="0" w:space="0" w:color="auto"/>
          </w:divBdr>
        </w:div>
        <w:div w:id="306327801">
          <w:marLeft w:val="480"/>
          <w:marRight w:val="0"/>
          <w:marTop w:val="0"/>
          <w:marBottom w:val="0"/>
          <w:divBdr>
            <w:top w:val="none" w:sz="0" w:space="0" w:color="auto"/>
            <w:left w:val="none" w:sz="0" w:space="0" w:color="auto"/>
            <w:bottom w:val="none" w:sz="0" w:space="0" w:color="auto"/>
            <w:right w:val="none" w:sz="0" w:space="0" w:color="auto"/>
          </w:divBdr>
        </w:div>
        <w:div w:id="1283996249">
          <w:marLeft w:val="480"/>
          <w:marRight w:val="0"/>
          <w:marTop w:val="0"/>
          <w:marBottom w:val="0"/>
          <w:divBdr>
            <w:top w:val="none" w:sz="0" w:space="0" w:color="auto"/>
            <w:left w:val="none" w:sz="0" w:space="0" w:color="auto"/>
            <w:bottom w:val="none" w:sz="0" w:space="0" w:color="auto"/>
            <w:right w:val="none" w:sz="0" w:space="0" w:color="auto"/>
          </w:divBdr>
        </w:div>
      </w:divsChild>
    </w:div>
    <w:div w:id="252860472">
      <w:bodyDiv w:val="1"/>
      <w:marLeft w:val="0"/>
      <w:marRight w:val="0"/>
      <w:marTop w:val="0"/>
      <w:marBottom w:val="0"/>
      <w:divBdr>
        <w:top w:val="none" w:sz="0" w:space="0" w:color="auto"/>
        <w:left w:val="none" w:sz="0" w:space="0" w:color="auto"/>
        <w:bottom w:val="none" w:sz="0" w:space="0" w:color="auto"/>
        <w:right w:val="none" w:sz="0" w:space="0" w:color="auto"/>
      </w:divBdr>
    </w:div>
    <w:div w:id="253975014">
      <w:bodyDiv w:val="1"/>
      <w:marLeft w:val="0"/>
      <w:marRight w:val="0"/>
      <w:marTop w:val="0"/>
      <w:marBottom w:val="0"/>
      <w:divBdr>
        <w:top w:val="none" w:sz="0" w:space="0" w:color="auto"/>
        <w:left w:val="none" w:sz="0" w:space="0" w:color="auto"/>
        <w:bottom w:val="none" w:sz="0" w:space="0" w:color="auto"/>
        <w:right w:val="none" w:sz="0" w:space="0" w:color="auto"/>
      </w:divBdr>
    </w:div>
    <w:div w:id="256905566">
      <w:bodyDiv w:val="1"/>
      <w:marLeft w:val="0"/>
      <w:marRight w:val="0"/>
      <w:marTop w:val="0"/>
      <w:marBottom w:val="0"/>
      <w:divBdr>
        <w:top w:val="none" w:sz="0" w:space="0" w:color="auto"/>
        <w:left w:val="none" w:sz="0" w:space="0" w:color="auto"/>
        <w:bottom w:val="none" w:sz="0" w:space="0" w:color="auto"/>
        <w:right w:val="none" w:sz="0" w:space="0" w:color="auto"/>
      </w:divBdr>
      <w:divsChild>
        <w:div w:id="487064598">
          <w:marLeft w:val="480"/>
          <w:marRight w:val="0"/>
          <w:marTop w:val="0"/>
          <w:marBottom w:val="0"/>
          <w:divBdr>
            <w:top w:val="none" w:sz="0" w:space="0" w:color="auto"/>
            <w:left w:val="none" w:sz="0" w:space="0" w:color="auto"/>
            <w:bottom w:val="none" w:sz="0" w:space="0" w:color="auto"/>
            <w:right w:val="none" w:sz="0" w:space="0" w:color="auto"/>
          </w:divBdr>
        </w:div>
        <w:div w:id="1179811289">
          <w:marLeft w:val="480"/>
          <w:marRight w:val="0"/>
          <w:marTop w:val="0"/>
          <w:marBottom w:val="0"/>
          <w:divBdr>
            <w:top w:val="none" w:sz="0" w:space="0" w:color="auto"/>
            <w:left w:val="none" w:sz="0" w:space="0" w:color="auto"/>
            <w:bottom w:val="none" w:sz="0" w:space="0" w:color="auto"/>
            <w:right w:val="none" w:sz="0" w:space="0" w:color="auto"/>
          </w:divBdr>
        </w:div>
        <w:div w:id="604656245">
          <w:marLeft w:val="480"/>
          <w:marRight w:val="0"/>
          <w:marTop w:val="0"/>
          <w:marBottom w:val="0"/>
          <w:divBdr>
            <w:top w:val="none" w:sz="0" w:space="0" w:color="auto"/>
            <w:left w:val="none" w:sz="0" w:space="0" w:color="auto"/>
            <w:bottom w:val="none" w:sz="0" w:space="0" w:color="auto"/>
            <w:right w:val="none" w:sz="0" w:space="0" w:color="auto"/>
          </w:divBdr>
        </w:div>
        <w:div w:id="2004619647">
          <w:marLeft w:val="480"/>
          <w:marRight w:val="0"/>
          <w:marTop w:val="0"/>
          <w:marBottom w:val="0"/>
          <w:divBdr>
            <w:top w:val="none" w:sz="0" w:space="0" w:color="auto"/>
            <w:left w:val="none" w:sz="0" w:space="0" w:color="auto"/>
            <w:bottom w:val="none" w:sz="0" w:space="0" w:color="auto"/>
            <w:right w:val="none" w:sz="0" w:space="0" w:color="auto"/>
          </w:divBdr>
        </w:div>
        <w:div w:id="1042946058">
          <w:marLeft w:val="480"/>
          <w:marRight w:val="0"/>
          <w:marTop w:val="0"/>
          <w:marBottom w:val="0"/>
          <w:divBdr>
            <w:top w:val="none" w:sz="0" w:space="0" w:color="auto"/>
            <w:left w:val="none" w:sz="0" w:space="0" w:color="auto"/>
            <w:bottom w:val="none" w:sz="0" w:space="0" w:color="auto"/>
            <w:right w:val="none" w:sz="0" w:space="0" w:color="auto"/>
          </w:divBdr>
        </w:div>
        <w:div w:id="1475832080">
          <w:marLeft w:val="480"/>
          <w:marRight w:val="0"/>
          <w:marTop w:val="0"/>
          <w:marBottom w:val="0"/>
          <w:divBdr>
            <w:top w:val="none" w:sz="0" w:space="0" w:color="auto"/>
            <w:left w:val="none" w:sz="0" w:space="0" w:color="auto"/>
            <w:bottom w:val="none" w:sz="0" w:space="0" w:color="auto"/>
            <w:right w:val="none" w:sz="0" w:space="0" w:color="auto"/>
          </w:divBdr>
        </w:div>
        <w:div w:id="918364184">
          <w:marLeft w:val="480"/>
          <w:marRight w:val="0"/>
          <w:marTop w:val="0"/>
          <w:marBottom w:val="0"/>
          <w:divBdr>
            <w:top w:val="none" w:sz="0" w:space="0" w:color="auto"/>
            <w:left w:val="none" w:sz="0" w:space="0" w:color="auto"/>
            <w:bottom w:val="none" w:sz="0" w:space="0" w:color="auto"/>
            <w:right w:val="none" w:sz="0" w:space="0" w:color="auto"/>
          </w:divBdr>
        </w:div>
        <w:div w:id="1177616808">
          <w:marLeft w:val="480"/>
          <w:marRight w:val="0"/>
          <w:marTop w:val="0"/>
          <w:marBottom w:val="0"/>
          <w:divBdr>
            <w:top w:val="none" w:sz="0" w:space="0" w:color="auto"/>
            <w:left w:val="none" w:sz="0" w:space="0" w:color="auto"/>
            <w:bottom w:val="none" w:sz="0" w:space="0" w:color="auto"/>
            <w:right w:val="none" w:sz="0" w:space="0" w:color="auto"/>
          </w:divBdr>
        </w:div>
        <w:div w:id="426927660">
          <w:marLeft w:val="480"/>
          <w:marRight w:val="0"/>
          <w:marTop w:val="0"/>
          <w:marBottom w:val="0"/>
          <w:divBdr>
            <w:top w:val="none" w:sz="0" w:space="0" w:color="auto"/>
            <w:left w:val="none" w:sz="0" w:space="0" w:color="auto"/>
            <w:bottom w:val="none" w:sz="0" w:space="0" w:color="auto"/>
            <w:right w:val="none" w:sz="0" w:space="0" w:color="auto"/>
          </w:divBdr>
        </w:div>
        <w:div w:id="1497380029">
          <w:marLeft w:val="480"/>
          <w:marRight w:val="0"/>
          <w:marTop w:val="0"/>
          <w:marBottom w:val="0"/>
          <w:divBdr>
            <w:top w:val="none" w:sz="0" w:space="0" w:color="auto"/>
            <w:left w:val="none" w:sz="0" w:space="0" w:color="auto"/>
            <w:bottom w:val="none" w:sz="0" w:space="0" w:color="auto"/>
            <w:right w:val="none" w:sz="0" w:space="0" w:color="auto"/>
          </w:divBdr>
        </w:div>
        <w:div w:id="1329796258">
          <w:marLeft w:val="480"/>
          <w:marRight w:val="0"/>
          <w:marTop w:val="0"/>
          <w:marBottom w:val="0"/>
          <w:divBdr>
            <w:top w:val="none" w:sz="0" w:space="0" w:color="auto"/>
            <w:left w:val="none" w:sz="0" w:space="0" w:color="auto"/>
            <w:bottom w:val="none" w:sz="0" w:space="0" w:color="auto"/>
            <w:right w:val="none" w:sz="0" w:space="0" w:color="auto"/>
          </w:divBdr>
        </w:div>
        <w:div w:id="540364935">
          <w:marLeft w:val="480"/>
          <w:marRight w:val="0"/>
          <w:marTop w:val="0"/>
          <w:marBottom w:val="0"/>
          <w:divBdr>
            <w:top w:val="none" w:sz="0" w:space="0" w:color="auto"/>
            <w:left w:val="none" w:sz="0" w:space="0" w:color="auto"/>
            <w:bottom w:val="none" w:sz="0" w:space="0" w:color="auto"/>
            <w:right w:val="none" w:sz="0" w:space="0" w:color="auto"/>
          </w:divBdr>
        </w:div>
        <w:div w:id="1702708541">
          <w:marLeft w:val="480"/>
          <w:marRight w:val="0"/>
          <w:marTop w:val="0"/>
          <w:marBottom w:val="0"/>
          <w:divBdr>
            <w:top w:val="none" w:sz="0" w:space="0" w:color="auto"/>
            <w:left w:val="none" w:sz="0" w:space="0" w:color="auto"/>
            <w:bottom w:val="none" w:sz="0" w:space="0" w:color="auto"/>
            <w:right w:val="none" w:sz="0" w:space="0" w:color="auto"/>
          </w:divBdr>
        </w:div>
        <w:div w:id="1096511445">
          <w:marLeft w:val="480"/>
          <w:marRight w:val="0"/>
          <w:marTop w:val="0"/>
          <w:marBottom w:val="0"/>
          <w:divBdr>
            <w:top w:val="none" w:sz="0" w:space="0" w:color="auto"/>
            <w:left w:val="none" w:sz="0" w:space="0" w:color="auto"/>
            <w:bottom w:val="none" w:sz="0" w:space="0" w:color="auto"/>
            <w:right w:val="none" w:sz="0" w:space="0" w:color="auto"/>
          </w:divBdr>
        </w:div>
        <w:div w:id="1912620878">
          <w:marLeft w:val="480"/>
          <w:marRight w:val="0"/>
          <w:marTop w:val="0"/>
          <w:marBottom w:val="0"/>
          <w:divBdr>
            <w:top w:val="none" w:sz="0" w:space="0" w:color="auto"/>
            <w:left w:val="none" w:sz="0" w:space="0" w:color="auto"/>
            <w:bottom w:val="none" w:sz="0" w:space="0" w:color="auto"/>
            <w:right w:val="none" w:sz="0" w:space="0" w:color="auto"/>
          </w:divBdr>
        </w:div>
        <w:div w:id="293099001">
          <w:marLeft w:val="480"/>
          <w:marRight w:val="0"/>
          <w:marTop w:val="0"/>
          <w:marBottom w:val="0"/>
          <w:divBdr>
            <w:top w:val="none" w:sz="0" w:space="0" w:color="auto"/>
            <w:left w:val="none" w:sz="0" w:space="0" w:color="auto"/>
            <w:bottom w:val="none" w:sz="0" w:space="0" w:color="auto"/>
            <w:right w:val="none" w:sz="0" w:space="0" w:color="auto"/>
          </w:divBdr>
        </w:div>
        <w:div w:id="1647977742">
          <w:marLeft w:val="480"/>
          <w:marRight w:val="0"/>
          <w:marTop w:val="0"/>
          <w:marBottom w:val="0"/>
          <w:divBdr>
            <w:top w:val="none" w:sz="0" w:space="0" w:color="auto"/>
            <w:left w:val="none" w:sz="0" w:space="0" w:color="auto"/>
            <w:bottom w:val="none" w:sz="0" w:space="0" w:color="auto"/>
            <w:right w:val="none" w:sz="0" w:space="0" w:color="auto"/>
          </w:divBdr>
        </w:div>
        <w:div w:id="460537668">
          <w:marLeft w:val="480"/>
          <w:marRight w:val="0"/>
          <w:marTop w:val="0"/>
          <w:marBottom w:val="0"/>
          <w:divBdr>
            <w:top w:val="none" w:sz="0" w:space="0" w:color="auto"/>
            <w:left w:val="none" w:sz="0" w:space="0" w:color="auto"/>
            <w:bottom w:val="none" w:sz="0" w:space="0" w:color="auto"/>
            <w:right w:val="none" w:sz="0" w:space="0" w:color="auto"/>
          </w:divBdr>
        </w:div>
        <w:div w:id="904603134">
          <w:marLeft w:val="480"/>
          <w:marRight w:val="0"/>
          <w:marTop w:val="0"/>
          <w:marBottom w:val="0"/>
          <w:divBdr>
            <w:top w:val="none" w:sz="0" w:space="0" w:color="auto"/>
            <w:left w:val="none" w:sz="0" w:space="0" w:color="auto"/>
            <w:bottom w:val="none" w:sz="0" w:space="0" w:color="auto"/>
            <w:right w:val="none" w:sz="0" w:space="0" w:color="auto"/>
          </w:divBdr>
        </w:div>
        <w:div w:id="26024859">
          <w:marLeft w:val="480"/>
          <w:marRight w:val="0"/>
          <w:marTop w:val="0"/>
          <w:marBottom w:val="0"/>
          <w:divBdr>
            <w:top w:val="none" w:sz="0" w:space="0" w:color="auto"/>
            <w:left w:val="none" w:sz="0" w:space="0" w:color="auto"/>
            <w:bottom w:val="none" w:sz="0" w:space="0" w:color="auto"/>
            <w:right w:val="none" w:sz="0" w:space="0" w:color="auto"/>
          </w:divBdr>
        </w:div>
        <w:div w:id="114376042">
          <w:marLeft w:val="480"/>
          <w:marRight w:val="0"/>
          <w:marTop w:val="0"/>
          <w:marBottom w:val="0"/>
          <w:divBdr>
            <w:top w:val="none" w:sz="0" w:space="0" w:color="auto"/>
            <w:left w:val="none" w:sz="0" w:space="0" w:color="auto"/>
            <w:bottom w:val="none" w:sz="0" w:space="0" w:color="auto"/>
            <w:right w:val="none" w:sz="0" w:space="0" w:color="auto"/>
          </w:divBdr>
        </w:div>
        <w:div w:id="846988747">
          <w:marLeft w:val="480"/>
          <w:marRight w:val="0"/>
          <w:marTop w:val="0"/>
          <w:marBottom w:val="0"/>
          <w:divBdr>
            <w:top w:val="none" w:sz="0" w:space="0" w:color="auto"/>
            <w:left w:val="none" w:sz="0" w:space="0" w:color="auto"/>
            <w:bottom w:val="none" w:sz="0" w:space="0" w:color="auto"/>
            <w:right w:val="none" w:sz="0" w:space="0" w:color="auto"/>
          </w:divBdr>
        </w:div>
        <w:div w:id="1148589533">
          <w:marLeft w:val="480"/>
          <w:marRight w:val="0"/>
          <w:marTop w:val="0"/>
          <w:marBottom w:val="0"/>
          <w:divBdr>
            <w:top w:val="none" w:sz="0" w:space="0" w:color="auto"/>
            <w:left w:val="none" w:sz="0" w:space="0" w:color="auto"/>
            <w:bottom w:val="none" w:sz="0" w:space="0" w:color="auto"/>
            <w:right w:val="none" w:sz="0" w:space="0" w:color="auto"/>
          </w:divBdr>
        </w:div>
        <w:div w:id="1169562368">
          <w:marLeft w:val="480"/>
          <w:marRight w:val="0"/>
          <w:marTop w:val="0"/>
          <w:marBottom w:val="0"/>
          <w:divBdr>
            <w:top w:val="none" w:sz="0" w:space="0" w:color="auto"/>
            <w:left w:val="none" w:sz="0" w:space="0" w:color="auto"/>
            <w:bottom w:val="none" w:sz="0" w:space="0" w:color="auto"/>
            <w:right w:val="none" w:sz="0" w:space="0" w:color="auto"/>
          </w:divBdr>
        </w:div>
        <w:div w:id="1799180851">
          <w:marLeft w:val="480"/>
          <w:marRight w:val="0"/>
          <w:marTop w:val="0"/>
          <w:marBottom w:val="0"/>
          <w:divBdr>
            <w:top w:val="none" w:sz="0" w:space="0" w:color="auto"/>
            <w:left w:val="none" w:sz="0" w:space="0" w:color="auto"/>
            <w:bottom w:val="none" w:sz="0" w:space="0" w:color="auto"/>
            <w:right w:val="none" w:sz="0" w:space="0" w:color="auto"/>
          </w:divBdr>
        </w:div>
        <w:div w:id="367419436">
          <w:marLeft w:val="480"/>
          <w:marRight w:val="0"/>
          <w:marTop w:val="0"/>
          <w:marBottom w:val="0"/>
          <w:divBdr>
            <w:top w:val="none" w:sz="0" w:space="0" w:color="auto"/>
            <w:left w:val="none" w:sz="0" w:space="0" w:color="auto"/>
            <w:bottom w:val="none" w:sz="0" w:space="0" w:color="auto"/>
            <w:right w:val="none" w:sz="0" w:space="0" w:color="auto"/>
          </w:divBdr>
        </w:div>
        <w:div w:id="524363639">
          <w:marLeft w:val="480"/>
          <w:marRight w:val="0"/>
          <w:marTop w:val="0"/>
          <w:marBottom w:val="0"/>
          <w:divBdr>
            <w:top w:val="none" w:sz="0" w:space="0" w:color="auto"/>
            <w:left w:val="none" w:sz="0" w:space="0" w:color="auto"/>
            <w:bottom w:val="none" w:sz="0" w:space="0" w:color="auto"/>
            <w:right w:val="none" w:sz="0" w:space="0" w:color="auto"/>
          </w:divBdr>
        </w:div>
        <w:div w:id="83572271">
          <w:marLeft w:val="480"/>
          <w:marRight w:val="0"/>
          <w:marTop w:val="0"/>
          <w:marBottom w:val="0"/>
          <w:divBdr>
            <w:top w:val="none" w:sz="0" w:space="0" w:color="auto"/>
            <w:left w:val="none" w:sz="0" w:space="0" w:color="auto"/>
            <w:bottom w:val="none" w:sz="0" w:space="0" w:color="auto"/>
            <w:right w:val="none" w:sz="0" w:space="0" w:color="auto"/>
          </w:divBdr>
        </w:div>
        <w:div w:id="1060833585">
          <w:marLeft w:val="480"/>
          <w:marRight w:val="0"/>
          <w:marTop w:val="0"/>
          <w:marBottom w:val="0"/>
          <w:divBdr>
            <w:top w:val="none" w:sz="0" w:space="0" w:color="auto"/>
            <w:left w:val="none" w:sz="0" w:space="0" w:color="auto"/>
            <w:bottom w:val="none" w:sz="0" w:space="0" w:color="auto"/>
            <w:right w:val="none" w:sz="0" w:space="0" w:color="auto"/>
          </w:divBdr>
        </w:div>
        <w:div w:id="749541049">
          <w:marLeft w:val="480"/>
          <w:marRight w:val="0"/>
          <w:marTop w:val="0"/>
          <w:marBottom w:val="0"/>
          <w:divBdr>
            <w:top w:val="none" w:sz="0" w:space="0" w:color="auto"/>
            <w:left w:val="none" w:sz="0" w:space="0" w:color="auto"/>
            <w:bottom w:val="none" w:sz="0" w:space="0" w:color="auto"/>
            <w:right w:val="none" w:sz="0" w:space="0" w:color="auto"/>
          </w:divBdr>
        </w:div>
        <w:div w:id="954336084">
          <w:marLeft w:val="480"/>
          <w:marRight w:val="0"/>
          <w:marTop w:val="0"/>
          <w:marBottom w:val="0"/>
          <w:divBdr>
            <w:top w:val="none" w:sz="0" w:space="0" w:color="auto"/>
            <w:left w:val="none" w:sz="0" w:space="0" w:color="auto"/>
            <w:bottom w:val="none" w:sz="0" w:space="0" w:color="auto"/>
            <w:right w:val="none" w:sz="0" w:space="0" w:color="auto"/>
          </w:divBdr>
        </w:div>
        <w:div w:id="1005741757">
          <w:marLeft w:val="480"/>
          <w:marRight w:val="0"/>
          <w:marTop w:val="0"/>
          <w:marBottom w:val="0"/>
          <w:divBdr>
            <w:top w:val="none" w:sz="0" w:space="0" w:color="auto"/>
            <w:left w:val="none" w:sz="0" w:space="0" w:color="auto"/>
            <w:bottom w:val="none" w:sz="0" w:space="0" w:color="auto"/>
            <w:right w:val="none" w:sz="0" w:space="0" w:color="auto"/>
          </w:divBdr>
        </w:div>
        <w:div w:id="49771809">
          <w:marLeft w:val="480"/>
          <w:marRight w:val="0"/>
          <w:marTop w:val="0"/>
          <w:marBottom w:val="0"/>
          <w:divBdr>
            <w:top w:val="none" w:sz="0" w:space="0" w:color="auto"/>
            <w:left w:val="none" w:sz="0" w:space="0" w:color="auto"/>
            <w:bottom w:val="none" w:sz="0" w:space="0" w:color="auto"/>
            <w:right w:val="none" w:sz="0" w:space="0" w:color="auto"/>
          </w:divBdr>
        </w:div>
        <w:div w:id="582492220">
          <w:marLeft w:val="480"/>
          <w:marRight w:val="0"/>
          <w:marTop w:val="0"/>
          <w:marBottom w:val="0"/>
          <w:divBdr>
            <w:top w:val="none" w:sz="0" w:space="0" w:color="auto"/>
            <w:left w:val="none" w:sz="0" w:space="0" w:color="auto"/>
            <w:bottom w:val="none" w:sz="0" w:space="0" w:color="auto"/>
            <w:right w:val="none" w:sz="0" w:space="0" w:color="auto"/>
          </w:divBdr>
        </w:div>
        <w:div w:id="512112414">
          <w:marLeft w:val="480"/>
          <w:marRight w:val="0"/>
          <w:marTop w:val="0"/>
          <w:marBottom w:val="0"/>
          <w:divBdr>
            <w:top w:val="none" w:sz="0" w:space="0" w:color="auto"/>
            <w:left w:val="none" w:sz="0" w:space="0" w:color="auto"/>
            <w:bottom w:val="none" w:sz="0" w:space="0" w:color="auto"/>
            <w:right w:val="none" w:sz="0" w:space="0" w:color="auto"/>
          </w:divBdr>
        </w:div>
        <w:div w:id="330959687">
          <w:marLeft w:val="480"/>
          <w:marRight w:val="0"/>
          <w:marTop w:val="0"/>
          <w:marBottom w:val="0"/>
          <w:divBdr>
            <w:top w:val="none" w:sz="0" w:space="0" w:color="auto"/>
            <w:left w:val="none" w:sz="0" w:space="0" w:color="auto"/>
            <w:bottom w:val="none" w:sz="0" w:space="0" w:color="auto"/>
            <w:right w:val="none" w:sz="0" w:space="0" w:color="auto"/>
          </w:divBdr>
        </w:div>
        <w:div w:id="458569301">
          <w:marLeft w:val="480"/>
          <w:marRight w:val="0"/>
          <w:marTop w:val="0"/>
          <w:marBottom w:val="0"/>
          <w:divBdr>
            <w:top w:val="none" w:sz="0" w:space="0" w:color="auto"/>
            <w:left w:val="none" w:sz="0" w:space="0" w:color="auto"/>
            <w:bottom w:val="none" w:sz="0" w:space="0" w:color="auto"/>
            <w:right w:val="none" w:sz="0" w:space="0" w:color="auto"/>
          </w:divBdr>
        </w:div>
        <w:div w:id="1955013474">
          <w:marLeft w:val="480"/>
          <w:marRight w:val="0"/>
          <w:marTop w:val="0"/>
          <w:marBottom w:val="0"/>
          <w:divBdr>
            <w:top w:val="none" w:sz="0" w:space="0" w:color="auto"/>
            <w:left w:val="none" w:sz="0" w:space="0" w:color="auto"/>
            <w:bottom w:val="none" w:sz="0" w:space="0" w:color="auto"/>
            <w:right w:val="none" w:sz="0" w:space="0" w:color="auto"/>
          </w:divBdr>
        </w:div>
        <w:div w:id="35783503">
          <w:marLeft w:val="480"/>
          <w:marRight w:val="0"/>
          <w:marTop w:val="0"/>
          <w:marBottom w:val="0"/>
          <w:divBdr>
            <w:top w:val="none" w:sz="0" w:space="0" w:color="auto"/>
            <w:left w:val="none" w:sz="0" w:space="0" w:color="auto"/>
            <w:bottom w:val="none" w:sz="0" w:space="0" w:color="auto"/>
            <w:right w:val="none" w:sz="0" w:space="0" w:color="auto"/>
          </w:divBdr>
        </w:div>
        <w:div w:id="2023823818">
          <w:marLeft w:val="480"/>
          <w:marRight w:val="0"/>
          <w:marTop w:val="0"/>
          <w:marBottom w:val="0"/>
          <w:divBdr>
            <w:top w:val="none" w:sz="0" w:space="0" w:color="auto"/>
            <w:left w:val="none" w:sz="0" w:space="0" w:color="auto"/>
            <w:bottom w:val="none" w:sz="0" w:space="0" w:color="auto"/>
            <w:right w:val="none" w:sz="0" w:space="0" w:color="auto"/>
          </w:divBdr>
        </w:div>
        <w:div w:id="1793085277">
          <w:marLeft w:val="480"/>
          <w:marRight w:val="0"/>
          <w:marTop w:val="0"/>
          <w:marBottom w:val="0"/>
          <w:divBdr>
            <w:top w:val="none" w:sz="0" w:space="0" w:color="auto"/>
            <w:left w:val="none" w:sz="0" w:space="0" w:color="auto"/>
            <w:bottom w:val="none" w:sz="0" w:space="0" w:color="auto"/>
            <w:right w:val="none" w:sz="0" w:space="0" w:color="auto"/>
          </w:divBdr>
        </w:div>
        <w:div w:id="1035040398">
          <w:marLeft w:val="480"/>
          <w:marRight w:val="0"/>
          <w:marTop w:val="0"/>
          <w:marBottom w:val="0"/>
          <w:divBdr>
            <w:top w:val="none" w:sz="0" w:space="0" w:color="auto"/>
            <w:left w:val="none" w:sz="0" w:space="0" w:color="auto"/>
            <w:bottom w:val="none" w:sz="0" w:space="0" w:color="auto"/>
            <w:right w:val="none" w:sz="0" w:space="0" w:color="auto"/>
          </w:divBdr>
        </w:div>
        <w:div w:id="1397122876">
          <w:marLeft w:val="480"/>
          <w:marRight w:val="0"/>
          <w:marTop w:val="0"/>
          <w:marBottom w:val="0"/>
          <w:divBdr>
            <w:top w:val="none" w:sz="0" w:space="0" w:color="auto"/>
            <w:left w:val="none" w:sz="0" w:space="0" w:color="auto"/>
            <w:bottom w:val="none" w:sz="0" w:space="0" w:color="auto"/>
            <w:right w:val="none" w:sz="0" w:space="0" w:color="auto"/>
          </w:divBdr>
        </w:div>
        <w:div w:id="2116054164">
          <w:marLeft w:val="480"/>
          <w:marRight w:val="0"/>
          <w:marTop w:val="0"/>
          <w:marBottom w:val="0"/>
          <w:divBdr>
            <w:top w:val="none" w:sz="0" w:space="0" w:color="auto"/>
            <w:left w:val="none" w:sz="0" w:space="0" w:color="auto"/>
            <w:bottom w:val="none" w:sz="0" w:space="0" w:color="auto"/>
            <w:right w:val="none" w:sz="0" w:space="0" w:color="auto"/>
          </w:divBdr>
        </w:div>
        <w:div w:id="206917493">
          <w:marLeft w:val="480"/>
          <w:marRight w:val="0"/>
          <w:marTop w:val="0"/>
          <w:marBottom w:val="0"/>
          <w:divBdr>
            <w:top w:val="none" w:sz="0" w:space="0" w:color="auto"/>
            <w:left w:val="none" w:sz="0" w:space="0" w:color="auto"/>
            <w:bottom w:val="none" w:sz="0" w:space="0" w:color="auto"/>
            <w:right w:val="none" w:sz="0" w:space="0" w:color="auto"/>
          </w:divBdr>
        </w:div>
        <w:div w:id="1490485675">
          <w:marLeft w:val="480"/>
          <w:marRight w:val="0"/>
          <w:marTop w:val="0"/>
          <w:marBottom w:val="0"/>
          <w:divBdr>
            <w:top w:val="none" w:sz="0" w:space="0" w:color="auto"/>
            <w:left w:val="none" w:sz="0" w:space="0" w:color="auto"/>
            <w:bottom w:val="none" w:sz="0" w:space="0" w:color="auto"/>
            <w:right w:val="none" w:sz="0" w:space="0" w:color="auto"/>
          </w:divBdr>
        </w:div>
        <w:div w:id="1959681712">
          <w:marLeft w:val="480"/>
          <w:marRight w:val="0"/>
          <w:marTop w:val="0"/>
          <w:marBottom w:val="0"/>
          <w:divBdr>
            <w:top w:val="none" w:sz="0" w:space="0" w:color="auto"/>
            <w:left w:val="none" w:sz="0" w:space="0" w:color="auto"/>
            <w:bottom w:val="none" w:sz="0" w:space="0" w:color="auto"/>
            <w:right w:val="none" w:sz="0" w:space="0" w:color="auto"/>
          </w:divBdr>
        </w:div>
        <w:div w:id="703990822">
          <w:marLeft w:val="480"/>
          <w:marRight w:val="0"/>
          <w:marTop w:val="0"/>
          <w:marBottom w:val="0"/>
          <w:divBdr>
            <w:top w:val="none" w:sz="0" w:space="0" w:color="auto"/>
            <w:left w:val="none" w:sz="0" w:space="0" w:color="auto"/>
            <w:bottom w:val="none" w:sz="0" w:space="0" w:color="auto"/>
            <w:right w:val="none" w:sz="0" w:space="0" w:color="auto"/>
          </w:divBdr>
        </w:div>
        <w:div w:id="459687608">
          <w:marLeft w:val="480"/>
          <w:marRight w:val="0"/>
          <w:marTop w:val="0"/>
          <w:marBottom w:val="0"/>
          <w:divBdr>
            <w:top w:val="none" w:sz="0" w:space="0" w:color="auto"/>
            <w:left w:val="none" w:sz="0" w:space="0" w:color="auto"/>
            <w:bottom w:val="none" w:sz="0" w:space="0" w:color="auto"/>
            <w:right w:val="none" w:sz="0" w:space="0" w:color="auto"/>
          </w:divBdr>
        </w:div>
        <w:div w:id="650912377">
          <w:marLeft w:val="480"/>
          <w:marRight w:val="0"/>
          <w:marTop w:val="0"/>
          <w:marBottom w:val="0"/>
          <w:divBdr>
            <w:top w:val="none" w:sz="0" w:space="0" w:color="auto"/>
            <w:left w:val="none" w:sz="0" w:space="0" w:color="auto"/>
            <w:bottom w:val="none" w:sz="0" w:space="0" w:color="auto"/>
            <w:right w:val="none" w:sz="0" w:space="0" w:color="auto"/>
          </w:divBdr>
        </w:div>
        <w:div w:id="283848616">
          <w:marLeft w:val="480"/>
          <w:marRight w:val="0"/>
          <w:marTop w:val="0"/>
          <w:marBottom w:val="0"/>
          <w:divBdr>
            <w:top w:val="none" w:sz="0" w:space="0" w:color="auto"/>
            <w:left w:val="none" w:sz="0" w:space="0" w:color="auto"/>
            <w:bottom w:val="none" w:sz="0" w:space="0" w:color="auto"/>
            <w:right w:val="none" w:sz="0" w:space="0" w:color="auto"/>
          </w:divBdr>
        </w:div>
        <w:div w:id="1427767685">
          <w:marLeft w:val="480"/>
          <w:marRight w:val="0"/>
          <w:marTop w:val="0"/>
          <w:marBottom w:val="0"/>
          <w:divBdr>
            <w:top w:val="none" w:sz="0" w:space="0" w:color="auto"/>
            <w:left w:val="none" w:sz="0" w:space="0" w:color="auto"/>
            <w:bottom w:val="none" w:sz="0" w:space="0" w:color="auto"/>
            <w:right w:val="none" w:sz="0" w:space="0" w:color="auto"/>
          </w:divBdr>
        </w:div>
        <w:div w:id="1344746555">
          <w:marLeft w:val="480"/>
          <w:marRight w:val="0"/>
          <w:marTop w:val="0"/>
          <w:marBottom w:val="0"/>
          <w:divBdr>
            <w:top w:val="none" w:sz="0" w:space="0" w:color="auto"/>
            <w:left w:val="none" w:sz="0" w:space="0" w:color="auto"/>
            <w:bottom w:val="none" w:sz="0" w:space="0" w:color="auto"/>
            <w:right w:val="none" w:sz="0" w:space="0" w:color="auto"/>
          </w:divBdr>
        </w:div>
        <w:div w:id="1221288453">
          <w:marLeft w:val="480"/>
          <w:marRight w:val="0"/>
          <w:marTop w:val="0"/>
          <w:marBottom w:val="0"/>
          <w:divBdr>
            <w:top w:val="none" w:sz="0" w:space="0" w:color="auto"/>
            <w:left w:val="none" w:sz="0" w:space="0" w:color="auto"/>
            <w:bottom w:val="none" w:sz="0" w:space="0" w:color="auto"/>
            <w:right w:val="none" w:sz="0" w:space="0" w:color="auto"/>
          </w:divBdr>
        </w:div>
        <w:div w:id="1990791605">
          <w:marLeft w:val="480"/>
          <w:marRight w:val="0"/>
          <w:marTop w:val="0"/>
          <w:marBottom w:val="0"/>
          <w:divBdr>
            <w:top w:val="none" w:sz="0" w:space="0" w:color="auto"/>
            <w:left w:val="none" w:sz="0" w:space="0" w:color="auto"/>
            <w:bottom w:val="none" w:sz="0" w:space="0" w:color="auto"/>
            <w:right w:val="none" w:sz="0" w:space="0" w:color="auto"/>
          </w:divBdr>
        </w:div>
        <w:div w:id="1187989201">
          <w:marLeft w:val="480"/>
          <w:marRight w:val="0"/>
          <w:marTop w:val="0"/>
          <w:marBottom w:val="0"/>
          <w:divBdr>
            <w:top w:val="none" w:sz="0" w:space="0" w:color="auto"/>
            <w:left w:val="none" w:sz="0" w:space="0" w:color="auto"/>
            <w:bottom w:val="none" w:sz="0" w:space="0" w:color="auto"/>
            <w:right w:val="none" w:sz="0" w:space="0" w:color="auto"/>
          </w:divBdr>
        </w:div>
        <w:div w:id="1558667009">
          <w:marLeft w:val="480"/>
          <w:marRight w:val="0"/>
          <w:marTop w:val="0"/>
          <w:marBottom w:val="0"/>
          <w:divBdr>
            <w:top w:val="none" w:sz="0" w:space="0" w:color="auto"/>
            <w:left w:val="none" w:sz="0" w:space="0" w:color="auto"/>
            <w:bottom w:val="none" w:sz="0" w:space="0" w:color="auto"/>
            <w:right w:val="none" w:sz="0" w:space="0" w:color="auto"/>
          </w:divBdr>
        </w:div>
        <w:div w:id="1364088550">
          <w:marLeft w:val="480"/>
          <w:marRight w:val="0"/>
          <w:marTop w:val="0"/>
          <w:marBottom w:val="0"/>
          <w:divBdr>
            <w:top w:val="none" w:sz="0" w:space="0" w:color="auto"/>
            <w:left w:val="none" w:sz="0" w:space="0" w:color="auto"/>
            <w:bottom w:val="none" w:sz="0" w:space="0" w:color="auto"/>
            <w:right w:val="none" w:sz="0" w:space="0" w:color="auto"/>
          </w:divBdr>
        </w:div>
        <w:div w:id="1645432642">
          <w:marLeft w:val="480"/>
          <w:marRight w:val="0"/>
          <w:marTop w:val="0"/>
          <w:marBottom w:val="0"/>
          <w:divBdr>
            <w:top w:val="none" w:sz="0" w:space="0" w:color="auto"/>
            <w:left w:val="none" w:sz="0" w:space="0" w:color="auto"/>
            <w:bottom w:val="none" w:sz="0" w:space="0" w:color="auto"/>
            <w:right w:val="none" w:sz="0" w:space="0" w:color="auto"/>
          </w:divBdr>
        </w:div>
        <w:div w:id="693656991">
          <w:marLeft w:val="480"/>
          <w:marRight w:val="0"/>
          <w:marTop w:val="0"/>
          <w:marBottom w:val="0"/>
          <w:divBdr>
            <w:top w:val="none" w:sz="0" w:space="0" w:color="auto"/>
            <w:left w:val="none" w:sz="0" w:space="0" w:color="auto"/>
            <w:bottom w:val="none" w:sz="0" w:space="0" w:color="auto"/>
            <w:right w:val="none" w:sz="0" w:space="0" w:color="auto"/>
          </w:divBdr>
        </w:div>
        <w:div w:id="903444031">
          <w:marLeft w:val="480"/>
          <w:marRight w:val="0"/>
          <w:marTop w:val="0"/>
          <w:marBottom w:val="0"/>
          <w:divBdr>
            <w:top w:val="none" w:sz="0" w:space="0" w:color="auto"/>
            <w:left w:val="none" w:sz="0" w:space="0" w:color="auto"/>
            <w:bottom w:val="none" w:sz="0" w:space="0" w:color="auto"/>
            <w:right w:val="none" w:sz="0" w:space="0" w:color="auto"/>
          </w:divBdr>
        </w:div>
        <w:div w:id="1827084021">
          <w:marLeft w:val="480"/>
          <w:marRight w:val="0"/>
          <w:marTop w:val="0"/>
          <w:marBottom w:val="0"/>
          <w:divBdr>
            <w:top w:val="none" w:sz="0" w:space="0" w:color="auto"/>
            <w:left w:val="none" w:sz="0" w:space="0" w:color="auto"/>
            <w:bottom w:val="none" w:sz="0" w:space="0" w:color="auto"/>
            <w:right w:val="none" w:sz="0" w:space="0" w:color="auto"/>
          </w:divBdr>
        </w:div>
        <w:div w:id="1377508460">
          <w:marLeft w:val="480"/>
          <w:marRight w:val="0"/>
          <w:marTop w:val="0"/>
          <w:marBottom w:val="0"/>
          <w:divBdr>
            <w:top w:val="none" w:sz="0" w:space="0" w:color="auto"/>
            <w:left w:val="none" w:sz="0" w:space="0" w:color="auto"/>
            <w:bottom w:val="none" w:sz="0" w:space="0" w:color="auto"/>
            <w:right w:val="none" w:sz="0" w:space="0" w:color="auto"/>
          </w:divBdr>
        </w:div>
        <w:div w:id="1666198907">
          <w:marLeft w:val="480"/>
          <w:marRight w:val="0"/>
          <w:marTop w:val="0"/>
          <w:marBottom w:val="0"/>
          <w:divBdr>
            <w:top w:val="none" w:sz="0" w:space="0" w:color="auto"/>
            <w:left w:val="none" w:sz="0" w:space="0" w:color="auto"/>
            <w:bottom w:val="none" w:sz="0" w:space="0" w:color="auto"/>
            <w:right w:val="none" w:sz="0" w:space="0" w:color="auto"/>
          </w:divBdr>
        </w:div>
        <w:div w:id="1756776719">
          <w:marLeft w:val="480"/>
          <w:marRight w:val="0"/>
          <w:marTop w:val="0"/>
          <w:marBottom w:val="0"/>
          <w:divBdr>
            <w:top w:val="none" w:sz="0" w:space="0" w:color="auto"/>
            <w:left w:val="none" w:sz="0" w:space="0" w:color="auto"/>
            <w:bottom w:val="none" w:sz="0" w:space="0" w:color="auto"/>
            <w:right w:val="none" w:sz="0" w:space="0" w:color="auto"/>
          </w:divBdr>
        </w:div>
        <w:div w:id="1541237229">
          <w:marLeft w:val="480"/>
          <w:marRight w:val="0"/>
          <w:marTop w:val="0"/>
          <w:marBottom w:val="0"/>
          <w:divBdr>
            <w:top w:val="none" w:sz="0" w:space="0" w:color="auto"/>
            <w:left w:val="none" w:sz="0" w:space="0" w:color="auto"/>
            <w:bottom w:val="none" w:sz="0" w:space="0" w:color="auto"/>
            <w:right w:val="none" w:sz="0" w:space="0" w:color="auto"/>
          </w:divBdr>
        </w:div>
        <w:div w:id="1306278570">
          <w:marLeft w:val="480"/>
          <w:marRight w:val="0"/>
          <w:marTop w:val="0"/>
          <w:marBottom w:val="0"/>
          <w:divBdr>
            <w:top w:val="none" w:sz="0" w:space="0" w:color="auto"/>
            <w:left w:val="none" w:sz="0" w:space="0" w:color="auto"/>
            <w:bottom w:val="none" w:sz="0" w:space="0" w:color="auto"/>
            <w:right w:val="none" w:sz="0" w:space="0" w:color="auto"/>
          </w:divBdr>
        </w:div>
        <w:div w:id="450174221">
          <w:marLeft w:val="480"/>
          <w:marRight w:val="0"/>
          <w:marTop w:val="0"/>
          <w:marBottom w:val="0"/>
          <w:divBdr>
            <w:top w:val="none" w:sz="0" w:space="0" w:color="auto"/>
            <w:left w:val="none" w:sz="0" w:space="0" w:color="auto"/>
            <w:bottom w:val="none" w:sz="0" w:space="0" w:color="auto"/>
            <w:right w:val="none" w:sz="0" w:space="0" w:color="auto"/>
          </w:divBdr>
        </w:div>
        <w:div w:id="135533391">
          <w:marLeft w:val="480"/>
          <w:marRight w:val="0"/>
          <w:marTop w:val="0"/>
          <w:marBottom w:val="0"/>
          <w:divBdr>
            <w:top w:val="none" w:sz="0" w:space="0" w:color="auto"/>
            <w:left w:val="none" w:sz="0" w:space="0" w:color="auto"/>
            <w:bottom w:val="none" w:sz="0" w:space="0" w:color="auto"/>
            <w:right w:val="none" w:sz="0" w:space="0" w:color="auto"/>
          </w:divBdr>
        </w:div>
        <w:div w:id="1194659540">
          <w:marLeft w:val="480"/>
          <w:marRight w:val="0"/>
          <w:marTop w:val="0"/>
          <w:marBottom w:val="0"/>
          <w:divBdr>
            <w:top w:val="none" w:sz="0" w:space="0" w:color="auto"/>
            <w:left w:val="none" w:sz="0" w:space="0" w:color="auto"/>
            <w:bottom w:val="none" w:sz="0" w:space="0" w:color="auto"/>
            <w:right w:val="none" w:sz="0" w:space="0" w:color="auto"/>
          </w:divBdr>
        </w:div>
        <w:div w:id="1858349700">
          <w:marLeft w:val="480"/>
          <w:marRight w:val="0"/>
          <w:marTop w:val="0"/>
          <w:marBottom w:val="0"/>
          <w:divBdr>
            <w:top w:val="none" w:sz="0" w:space="0" w:color="auto"/>
            <w:left w:val="none" w:sz="0" w:space="0" w:color="auto"/>
            <w:bottom w:val="none" w:sz="0" w:space="0" w:color="auto"/>
            <w:right w:val="none" w:sz="0" w:space="0" w:color="auto"/>
          </w:divBdr>
        </w:div>
        <w:div w:id="541527568">
          <w:marLeft w:val="480"/>
          <w:marRight w:val="0"/>
          <w:marTop w:val="0"/>
          <w:marBottom w:val="0"/>
          <w:divBdr>
            <w:top w:val="none" w:sz="0" w:space="0" w:color="auto"/>
            <w:left w:val="none" w:sz="0" w:space="0" w:color="auto"/>
            <w:bottom w:val="none" w:sz="0" w:space="0" w:color="auto"/>
            <w:right w:val="none" w:sz="0" w:space="0" w:color="auto"/>
          </w:divBdr>
        </w:div>
        <w:div w:id="24990915">
          <w:marLeft w:val="480"/>
          <w:marRight w:val="0"/>
          <w:marTop w:val="0"/>
          <w:marBottom w:val="0"/>
          <w:divBdr>
            <w:top w:val="none" w:sz="0" w:space="0" w:color="auto"/>
            <w:left w:val="none" w:sz="0" w:space="0" w:color="auto"/>
            <w:bottom w:val="none" w:sz="0" w:space="0" w:color="auto"/>
            <w:right w:val="none" w:sz="0" w:space="0" w:color="auto"/>
          </w:divBdr>
        </w:div>
        <w:div w:id="1481580001">
          <w:marLeft w:val="480"/>
          <w:marRight w:val="0"/>
          <w:marTop w:val="0"/>
          <w:marBottom w:val="0"/>
          <w:divBdr>
            <w:top w:val="none" w:sz="0" w:space="0" w:color="auto"/>
            <w:left w:val="none" w:sz="0" w:space="0" w:color="auto"/>
            <w:bottom w:val="none" w:sz="0" w:space="0" w:color="auto"/>
            <w:right w:val="none" w:sz="0" w:space="0" w:color="auto"/>
          </w:divBdr>
        </w:div>
        <w:div w:id="1302348205">
          <w:marLeft w:val="480"/>
          <w:marRight w:val="0"/>
          <w:marTop w:val="0"/>
          <w:marBottom w:val="0"/>
          <w:divBdr>
            <w:top w:val="none" w:sz="0" w:space="0" w:color="auto"/>
            <w:left w:val="none" w:sz="0" w:space="0" w:color="auto"/>
            <w:bottom w:val="none" w:sz="0" w:space="0" w:color="auto"/>
            <w:right w:val="none" w:sz="0" w:space="0" w:color="auto"/>
          </w:divBdr>
        </w:div>
        <w:div w:id="541746932">
          <w:marLeft w:val="480"/>
          <w:marRight w:val="0"/>
          <w:marTop w:val="0"/>
          <w:marBottom w:val="0"/>
          <w:divBdr>
            <w:top w:val="none" w:sz="0" w:space="0" w:color="auto"/>
            <w:left w:val="none" w:sz="0" w:space="0" w:color="auto"/>
            <w:bottom w:val="none" w:sz="0" w:space="0" w:color="auto"/>
            <w:right w:val="none" w:sz="0" w:space="0" w:color="auto"/>
          </w:divBdr>
        </w:div>
        <w:div w:id="1107308109">
          <w:marLeft w:val="480"/>
          <w:marRight w:val="0"/>
          <w:marTop w:val="0"/>
          <w:marBottom w:val="0"/>
          <w:divBdr>
            <w:top w:val="none" w:sz="0" w:space="0" w:color="auto"/>
            <w:left w:val="none" w:sz="0" w:space="0" w:color="auto"/>
            <w:bottom w:val="none" w:sz="0" w:space="0" w:color="auto"/>
            <w:right w:val="none" w:sz="0" w:space="0" w:color="auto"/>
          </w:divBdr>
        </w:div>
        <w:div w:id="1469080738">
          <w:marLeft w:val="480"/>
          <w:marRight w:val="0"/>
          <w:marTop w:val="0"/>
          <w:marBottom w:val="0"/>
          <w:divBdr>
            <w:top w:val="none" w:sz="0" w:space="0" w:color="auto"/>
            <w:left w:val="none" w:sz="0" w:space="0" w:color="auto"/>
            <w:bottom w:val="none" w:sz="0" w:space="0" w:color="auto"/>
            <w:right w:val="none" w:sz="0" w:space="0" w:color="auto"/>
          </w:divBdr>
        </w:div>
        <w:div w:id="928657079">
          <w:marLeft w:val="480"/>
          <w:marRight w:val="0"/>
          <w:marTop w:val="0"/>
          <w:marBottom w:val="0"/>
          <w:divBdr>
            <w:top w:val="none" w:sz="0" w:space="0" w:color="auto"/>
            <w:left w:val="none" w:sz="0" w:space="0" w:color="auto"/>
            <w:bottom w:val="none" w:sz="0" w:space="0" w:color="auto"/>
            <w:right w:val="none" w:sz="0" w:space="0" w:color="auto"/>
          </w:divBdr>
        </w:div>
        <w:div w:id="1119304497">
          <w:marLeft w:val="480"/>
          <w:marRight w:val="0"/>
          <w:marTop w:val="0"/>
          <w:marBottom w:val="0"/>
          <w:divBdr>
            <w:top w:val="none" w:sz="0" w:space="0" w:color="auto"/>
            <w:left w:val="none" w:sz="0" w:space="0" w:color="auto"/>
            <w:bottom w:val="none" w:sz="0" w:space="0" w:color="auto"/>
            <w:right w:val="none" w:sz="0" w:space="0" w:color="auto"/>
          </w:divBdr>
        </w:div>
        <w:div w:id="1318533802">
          <w:marLeft w:val="480"/>
          <w:marRight w:val="0"/>
          <w:marTop w:val="0"/>
          <w:marBottom w:val="0"/>
          <w:divBdr>
            <w:top w:val="none" w:sz="0" w:space="0" w:color="auto"/>
            <w:left w:val="none" w:sz="0" w:space="0" w:color="auto"/>
            <w:bottom w:val="none" w:sz="0" w:space="0" w:color="auto"/>
            <w:right w:val="none" w:sz="0" w:space="0" w:color="auto"/>
          </w:divBdr>
        </w:div>
        <w:div w:id="835803624">
          <w:marLeft w:val="480"/>
          <w:marRight w:val="0"/>
          <w:marTop w:val="0"/>
          <w:marBottom w:val="0"/>
          <w:divBdr>
            <w:top w:val="none" w:sz="0" w:space="0" w:color="auto"/>
            <w:left w:val="none" w:sz="0" w:space="0" w:color="auto"/>
            <w:bottom w:val="none" w:sz="0" w:space="0" w:color="auto"/>
            <w:right w:val="none" w:sz="0" w:space="0" w:color="auto"/>
          </w:divBdr>
        </w:div>
        <w:div w:id="1326199397">
          <w:marLeft w:val="480"/>
          <w:marRight w:val="0"/>
          <w:marTop w:val="0"/>
          <w:marBottom w:val="0"/>
          <w:divBdr>
            <w:top w:val="none" w:sz="0" w:space="0" w:color="auto"/>
            <w:left w:val="none" w:sz="0" w:space="0" w:color="auto"/>
            <w:bottom w:val="none" w:sz="0" w:space="0" w:color="auto"/>
            <w:right w:val="none" w:sz="0" w:space="0" w:color="auto"/>
          </w:divBdr>
        </w:div>
        <w:div w:id="1468159730">
          <w:marLeft w:val="480"/>
          <w:marRight w:val="0"/>
          <w:marTop w:val="0"/>
          <w:marBottom w:val="0"/>
          <w:divBdr>
            <w:top w:val="none" w:sz="0" w:space="0" w:color="auto"/>
            <w:left w:val="none" w:sz="0" w:space="0" w:color="auto"/>
            <w:bottom w:val="none" w:sz="0" w:space="0" w:color="auto"/>
            <w:right w:val="none" w:sz="0" w:space="0" w:color="auto"/>
          </w:divBdr>
        </w:div>
        <w:div w:id="505021634">
          <w:marLeft w:val="480"/>
          <w:marRight w:val="0"/>
          <w:marTop w:val="0"/>
          <w:marBottom w:val="0"/>
          <w:divBdr>
            <w:top w:val="none" w:sz="0" w:space="0" w:color="auto"/>
            <w:left w:val="none" w:sz="0" w:space="0" w:color="auto"/>
            <w:bottom w:val="none" w:sz="0" w:space="0" w:color="auto"/>
            <w:right w:val="none" w:sz="0" w:space="0" w:color="auto"/>
          </w:divBdr>
        </w:div>
        <w:div w:id="312608913">
          <w:marLeft w:val="480"/>
          <w:marRight w:val="0"/>
          <w:marTop w:val="0"/>
          <w:marBottom w:val="0"/>
          <w:divBdr>
            <w:top w:val="none" w:sz="0" w:space="0" w:color="auto"/>
            <w:left w:val="none" w:sz="0" w:space="0" w:color="auto"/>
            <w:bottom w:val="none" w:sz="0" w:space="0" w:color="auto"/>
            <w:right w:val="none" w:sz="0" w:space="0" w:color="auto"/>
          </w:divBdr>
        </w:div>
        <w:div w:id="983045837">
          <w:marLeft w:val="480"/>
          <w:marRight w:val="0"/>
          <w:marTop w:val="0"/>
          <w:marBottom w:val="0"/>
          <w:divBdr>
            <w:top w:val="none" w:sz="0" w:space="0" w:color="auto"/>
            <w:left w:val="none" w:sz="0" w:space="0" w:color="auto"/>
            <w:bottom w:val="none" w:sz="0" w:space="0" w:color="auto"/>
            <w:right w:val="none" w:sz="0" w:space="0" w:color="auto"/>
          </w:divBdr>
        </w:div>
        <w:div w:id="1002511923">
          <w:marLeft w:val="480"/>
          <w:marRight w:val="0"/>
          <w:marTop w:val="0"/>
          <w:marBottom w:val="0"/>
          <w:divBdr>
            <w:top w:val="none" w:sz="0" w:space="0" w:color="auto"/>
            <w:left w:val="none" w:sz="0" w:space="0" w:color="auto"/>
            <w:bottom w:val="none" w:sz="0" w:space="0" w:color="auto"/>
            <w:right w:val="none" w:sz="0" w:space="0" w:color="auto"/>
          </w:divBdr>
        </w:div>
        <w:div w:id="410735616">
          <w:marLeft w:val="480"/>
          <w:marRight w:val="0"/>
          <w:marTop w:val="0"/>
          <w:marBottom w:val="0"/>
          <w:divBdr>
            <w:top w:val="none" w:sz="0" w:space="0" w:color="auto"/>
            <w:left w:val="none" w:sz="0" w:space="0" w:color="auto"/>
            <w:bottom w:val="none" w:sz="0" w:space="0" w:color="auto"/>
            <w:right w:val="none" w:sz="0" w:space="0" w:color="auto"/>
          </w:divBdr>
        </w:div>
        <w:div w:id="313989073">
          <w:marLeft w:val="480"/>
          <w:marRight w:val="0"/>
          <w:marTop w:val="0"/>
          <w:marBottom w:val="0"/>
          <w:divBdr>
            <w:top w:val="none" w:sz="0" w:space="0" w:color="auto"/>
            <w:left w:val="none" w:sz="0" w:space="0" w:color="auto"/>
            <w:bottom w:val="none" w:sz="0" w:space="0" w:color="auto"/>
            <w:right w:val="none" w:sz="0" w:space="0" w:color="auto"/>
          </w:divBdr>
        </w:div>
        <w:div w:id="820315022">
          <w:marLeft w:val="480"/>
          <w:marRight w:val="0"/>
          <w:marTop w:val="0"/>
          <w:marBottom w:val="0"/>
          <w:divBdr>
            <w:top w:val="none" w:sz="0" w:space="0" w:color="auto"/>
            <w:left w:val="none" w:sz="0" w:space="0" w:color="auto"/>
            <w:bottom w:val="none" w:sz="0" w:space="0" w:color="auto"/>
            <w:right w:val="none" w:sz="0" w:space="0" w:color="auto"/>
          </w:divBdr>
        </w:div>
        <w:div w:id="1960530003">
          <w:marLeft w:val="480"/>
          <w:marRight w:val="0"/>
          <w:marTop w:val="0"/>
          <w:marBottom w:val="0"/>
          <w:divBdr>
            <w:top w:val="none" w:sz="0" w:space="0" w:color="auto"/>
            <w:left w:val="none" w:sz="0" w:space="0" w:color="auto"/>
            <w:bottom w:val="none" w:sz="0" w:space="0" w:color="auto"/>
            <w:right w:val="none" w:sz="0" w:space="0" w:color="auto"/>
          </w:divBdr>
        </w:div>
        <w:div w:id="610549295">
          <w:marLeft w:val="480"/>
          <w:marRight w:val="0"/>
          <w:marTop w:val="0"/>
          <w:marBottom w:val="0"/>
          <w:divBdr>
            <w:top w:val="none" w:sz="0" w:space="0" w:color="auto"/>
            <w:left w:val="none" w:sz="0" w:space="0" w:color="auto"/>
            <w:bottom w:val="none" w:sz="0" w:space="0" w:color="auto"/>
            <w:right w:val="none" w:sz="0" w:space="0" w:color="auto"/>
          </w:divBdr>
        </w:div>
        <w:div w:id="563872528">
          <w:marLeft w:val="480"/>
          <w:marRight w:val="0"/>
          <w:marTop w:val="0"/>
          <w:marBottom w:val="0"/>
          <w:divBdr>
            <w:top w:val="none" w:sz="0" w:space="0" w:color="auto"/>
            <w:left w:val="none" w:sz="0" w:space="0" w:color="auto"/>
            <w:bottom w:val="none" w:sz="0" w:space="0" w:color="auto"/>
            <w:right w:val="none" w:sz="0" w:space="0" w:color="auto"/>
          </w:divBdr>
        </w:div>
      </w:divsChild>
    </w:div>
    <w:div w:id="260454267">
      <w:bodyDiv w:val="1"/>
      <w:marLeft w:val="0"/>
      <w:marRight w:val="0"/>
      <w:marTop w:val="0"/>
      <w:marBottom w:val="0"/>
      <w:divBdr>
        <w:top w:val="none" w:sz="0" w:space="0" w:color="auto"/>
        <w:left w:val="none" w:sz="0" w:space="0" w:color="auto"/>
        <w:bottom w:val="none" w:sz="0" w:space="0" w:color="auto"/>
        <w:right w:val="none" w:sz="0" w:space="0" w:color="auto"/>
      </w:divBdr>
    </w:div>
    <w:div w:id="262618607">
      <w:bodyDiv w:val="1"/>
      <w:marLeft w:val="0"/>
      <w:marRight w:val="0"/>
      <w:marTop w:val="0"/>
      <w:marBottom w:val="0"/>
      <w:divBdr>
        <w:top w:val="none" w:sz="0" w:space="0" w:color="auto"/>
        <w:left w:val="none" w:sz="0" w:space="0" w:color="auto"/>
        <w:bottom w:val="none" w:sz="0" w:space="0" w:color="auto"/>
        <w:right w:val="none" w:sz="0" w:space="0" w:color="auto"/>
      </w:divBdr>
    </w:div>
    <w:div w:id="263612747">
      <w:bodyDiv w:val="1"/>
      <w:marLeft w:val="0"/>
      <w:marRight w:val="0"/>
      <w:marTop w:val="0"/>
      <w:marBottom w:val="0"/>
      <w:divBdr>
        <w:top w:val="none" w:sz="0" w:space="0" w:color="auto"/>
        <w:left w:val="none" w:sz="0" w:space="0" w:color="auto"/>
        <w:bottom w:val="none" w:sz="0" w:space="0" w:color="auto"/>
        <w:right w:val="none" w:sz="0" w:space="0" w:color="auto"/>
      </w:divBdr>
    </w:div>
    <w:div w:id="264271803">
      <w:bodyDiv w:val="1"/>
      <w:marLeft w:val="0"/>
      <w:marRight w:val="0"/>
      <w:marTop w:val="0"/>
      <w:marBottom w:val="0"/>
      <w:divBdr>
        <w:top w:val="none" w:sz="0" w:space="0" w:color="auto"/>
        <w:left w:val="none" w:sz="0" w:space="0" w:color="auto"/>
        <w:bottom w:val="none" w:sz="0" w:space="0" w:color="auto"/>
        <w:right w:val="none" w:sz="0" w:space="0" w:color="auto"/>
      </w:divBdr>
    </w:div>
    <w:div w:id="265040223">
      <w:bodyDiv w:val="1"/>
      <w:marLeft w:val="0"/>
      <w:marRight w:val="0"/>
      <w:marTop w:val="0"/>
      <w:marBottom w:val="0"/>
      <w:divBdr>
        <w:top w:val="none" w:sz="0" w:space="0" w:color="auto"/>
        <w:left w:val="none" w:sz="0" w:space="0" w:color="auto"/>
        <w:bottom w:val="none" w:sz="0" w:space="0" w:color="auto"/>
        <w:right w:val="none" w:sz="0" w:space="0" w:color="auto"/>
      </w:divBdr>
    </w:div>
    <w:div w:id="266352915">
      <w:bodyDiv w:val="1"/>
      <w:marLeft w:val="0"/>
      <w:marRight w:val="0"/>
      <w:marTop w:val="0"/>
      <w:marBottom w:val="0"/>
      <w:divBdr>
        <w:top w:val="none" w:sz="0" w:space="0" w:color="auto"/>
        <w:left w:val="none" w:sz="0" w:space="0" w:color="auto"/>
        <w:bottom w:val="none" w:sz="0" w:space="0" w:color="auto"/>
        <w:right w:val="none" w:sz="0" w:space="0" w:color="auto"/>
      </w:divBdr>
    </w:div>
    <w:div w:id="266423958">
      <w:bodyDiv w:val="1"/>
      <w:marLeft w:val="0"/>
      <w:marRight w:val="0"/>
      <w:marTop w:val="0"/>
      <w:marBottom w:val="0"/>
      <w:divBdr>
        <w:top w:val="none" w:sz="0" w:space="0" w:color="auto"/>
        <w:left w:val="none" w:sz="0" w:space="0" w:color="auto"/>
        <w:bottom w:val="none" w:sz="0" w:space="0" w:color="auto"/>
        <w:right w:val="none" w:sz="0" w:space="0" w:color="auto"/>
      </w:divBdr>
    </w:div>
    <w:div w:id="267126466">
      <w:bodyDiv w:val="1"/>
      <w:marLeft w:val="0"/>
      <w:marRight w:val="0"/>
      <w:marTop w:val="0"/>
      <w:marBottom w:val="0"/>
      <w:divBdr>
        <w:top w:val="none" w:sz="0" w:space="0" w:color="auto"/>
        <w:left w:val="none" w:sz="0" w:space="0" w:color="auto"/>
        <w:bottom w:val="none" w:sz="0" w:space="0" w:color="auto"/>
        <w:right w:val="none" w:sz="0" w:space="0" w:color="auto"/>
      </w:divBdr>
    </w:div>
    <w:div w:id="270162062">
      <w:bodyDiv w:val="1"/>
      <w:marLeft w:val="0"/>
      <w:marRight w:val="0"/>
      <w:marTop w:val="0"/>
      <w:marBottom w:val="0"/>
      <w:divBdr>
        <w:top w:val="none" w:sz="0" w:space="0" w:color="auto"/>
        <w:left w:val="none" w:sz="0" w:space="0" w:color="auto"/>
        <w:bottom w:val="none" w:sz="0" w:space="0" w:color="auto"/>
        <w:right w:val="none" w:sz="0" w:space="0" w:color="auto"/>
      </w:divBdr>
    </w:div>
    <w:div w:id="271059895">
      <w:bodyDiv w:val="1"/>
      <w:marLeft w:val="0"/>
      <w:marRight w:val="0"/>
      <w:marTop w:val="0"/>
      <w:marBottom w:val="0"/>
      <w:divBdr>
        <w:top w:val="none" w:sz="0" w:space="0" w:color="auto"/>
        <w:left w:val="none" w:sz="0" w:space="0" w:color="auto"/>
        <w:bottom w:val="none" w:sz="0" w:space="0" w:color="auto"/>
        <w:right w:val="none" w:sz="0" w:space="0" w:color="auto"/>
      </w:divBdr>
    </w:div>
    <w:div w:id="272171290">
      <w:bodyDiv w:val="1"/>
      <w:marLeft w:val="0"/>
      <w:marRight w:val="0"/>
      <w:marTop w:val="0"/>
      <w:marBottom w:val="0"/>
      <w:divBdr>
        <w:top w:val="none" w:sz="0" w:space="0" w:color="auto"/>
        <w:left w:val="none" w:sz="0" w:space="0" w:color="auto"/>
        <w:bottom w:val="none" w:sz="0" w:space="0" w:color="auto"/>
        <w:right w:val="none" w:sz="0" w:space="0" w:color="auto"/>
      </w:divBdr>
    </w:div>
    <w:div w:id="273561912">
      <w:bodyDiv w:val="1"/>
      <w:marLeft w:val="0"/>
      <w:marRight w:val="0"/>
      <w:marTop w:val="0"/>
      <w:marBottom w:val="0"/>
      <w:divBdr>
        <w:top w:val="none" w:sz="0" w:space="0" w:color="auto"/>
        <w:left w:val="none" w:sz="0" w:space="0" w:color="auto"/>
        <w:bottom w:val="none" w:sz="0" w:space="0" w:color="auto"/>
        <w:right w:val="none" w:sz="0" w:space="0" w:color="auto"/>
      </w:divBdr>
    </w:div>
    <w:div w:id="274407727">
      <w:bodyDiv w:val="1"/>
      <w:marLeft w:val="0"/>
      <w:marRight w:val="0"/>
      <w:marTop w:val="0"/>
      <w:marBottom w:val="0"/>
      <w:divBdr>
        <w:top w:val="none" w:sz="0" w:space="0" w:color="auto"/>
        <w:left w:val="none" w:sz="0" w:space="0" w:color="auto"/>
        <w:bottom w:val="none" w:sz="0" w:space="0" w:color="auto"/>
        <w:right w:val="none" w:sz="0" w:space="0" w:color="auto"/>
      </w:divBdr>
    </w:div>
    <w:div w:id="275675537">
      <w:bodyDiv w:val="1"/>
      <w:marLeft w:val="0"/>
      <w:marRight w:val="0"/>
      <w:marTop w:val="0"/>
      <w:marBottom w:val="0"/>
      <w:divBdr>
        <w:top w:val="none" w:sz="0" w:space="0" w:color="auto"/>
        <w:left w:val="none" w:sz="0" w:space="0" w:color="auto"/>
        <w:bottom w:val="none" w:sz="0" w:space="0" w:color="auto"/>
        <w:right w:val="none" w:sz="0" w:space="0" w:color="auto"/>
      </w:divBdr>
    </w:div>
    <w:div w:id="277296010">
      <w:bodyDiv w:val="1"/>
      <w:marLeft w:val="0"/>
      <w:marRight w:val="0"/>
      <w:marTop w:val="0"/>
      <w:marBottom w:val="0"/>
      <w:divBdr>
        <w:top w:val="none" w:sz="0" w:space="0" w:color="auto"/>
        <w:left w:val="none" w:sz="0" w:space="0" w:color="auto"/>
        <w:bottom w:val="none" w:sz="0" w:space="0" w:color="auto"/>
        <w:right w:val="none" w:sz="0" w:space="0" w:color="auto"/>
      </w:divBdr>
    </w:div>
    <w:div w:id="278532580">
      <w:bodyDiv w:val="1"/>
      <w:marLeft w:val="0"/>
      <w:marRight w:val="0"/>
      <w:marTop w:val="0"/>
      <w:marBottom w:val="0"/>
      <w:divBdr>
        <w:top w:val="none" w:sz="0" w:space="0" w:color="auto"/>
        <w:left w:val="none" w:sz="0" w:space="0" w:color="auto"/>
        <w:bottom w:val="none" w:sz="0" w:space="0" w:color="auto"/>
        <w:right w:val="none" w:sz="0" w:space="0" w:color="auto"/>
      </w:divBdr>
    </w:div>
    <w:div w:id="279073738">
      <w:bodyDiv w:val="1"/>
      <w:marLeft w:val="0"/>
      <w:marRight w:val="0"/>
      <w:marTop w:val="0"/>
      <w:marBottom w:val="0"/>
      <w:divBdr>
        <w:top w:val="none" w:sz="0" w:space="0" w:color="auto"/>
        <w:left w:val="none" w:sz="0" w:space="0" w:color="auto"/>
        <w:bottom w:val="none" w:sz="0" w:space="0" w:color="auto"/>
        <w:right w:val="none" w:sz="0" w:space="0" w:color="auto"/>
      </w:divBdr>
    </w:div>
    <w:div w:id="282688455">
      <w:bodyDiv w:val="1"/>
      <w:marLeft w:val="0"/>
      <w:marRight w:val="0"/>
      <w:marTop w:val="0"/>
      <w:marBottom w:val="0"/>
      <w:divBdr>
        <w:top w:val="none" w:sz="0" w:space="0" w:color="auto"/>
        <w:left w:val="none" w:sz="0" w:space="0" w:color="auto"/>
        <w:bottom w:val="none" w:sz="0" w:space="0" w:color="auto"/>
        <w:right w:val="none" w:sz="0" w:space="0" w:color="auto"/>
      </w:divBdr>
    </w:div>
    <w:div w:id="283466835">
      <w:bodyDiv w:val="1"/>
      <w:marLeft w:val="0"/>
      <w:marRight w:val="0"/>
      <w:marTop w:val="0"/>
      <w:marBottom w:val="0"/>
      <w:divBdr>
        <w:top w:val="none" w:sz="0" w:space="0" w:color="auto"/>
        <w:left w:val="none" w:sz="0" w:space="0" w:color="auto"/>
        <w:bottom w:val="none" w:sz="0" w:space="0" w:color="auto"/>
        <w:right w:val="none" w:sz="0" w:space="0" w:color="auto"/>
      </w:divBdr>
    </w:div>
    <w:div w:id="284581043">
      <w:bodyDiv w:val="1"/>
      <w:marLeft w:val="0"/>
      <w:marRight w:val="0"/>
      <w:marTop w:val="0"/>
      <w:marBottom w:val="0"/>
      <w:divBdr>
        <w:top w:val="none" w:sz="0" w:space="0" w:color="auto"/>
        <w:left w:val="none" w:sz="0" w:space="0" w:color="auto"/>
        <w:bottom w:val="none" w:sz="0" w:space="0" w:color="auto"/>
        <w:right w:val="none" w:sz="0" w:space="0" w:color="auto"/>
      </w:divBdr>
    </w:div>
    <w:div w:id="286274937">
      <w:bodyDiv w:val="1"/>
      <w:marLeft w:val="0"/>
      <w:marRight w:val="0"/>
      <w:marTop w:val="0"/>
      <w:marBottom w:val="0"/>
      <w:divBdr>
        <w:top w:val="none" w:sz="0" w:space="0" w:color="auto"/>
        <w:left w:val="none" w:sz="0" w:space="0" w:color="auto"/>
        <w:bottom w:val="none" w:sz="0" w:space="0" w:color="auto"/>
        <w:right w:val="none" w:sz="0" w:space="0" w:color="auto"/>
      </w:divBdr>
    </w:div>
    <w:div w:id="290793283">
      <w:bodyDiv w:val="1"/>
      <w:marLeft w:val="0"/>
      <w:marRight w:val="0"/>
      <w:marTop w:val="0"/>
      <w:marBottom w:val="0"/>
      <w:divBdr>
        <w:top w:val="none" w:sz="0" w:space="0" w:color="auto"/>
        <w:left w:val="none" w:sz="0" w:space="0" w:color="auto"/>
        <w:bottom w:val="none" w:sz="0" w:space="0" w:color="auto"/>
        <w:right w:val="none" w:sz="0" w:space="0" w:color="auto"/>
      </w:divBdr>
    </w:div>
    <w:div w:id="290941160">
      <w:bodyDiv w:val="1"/>
      <w:marLeft w:val="0"/>
      <w:marRight w:val="0"/>
      <w:marTop w:val="0"/>
      <w:marBottom w:val="0"/>
      <w:divBdr>
        <w:top w:val="none" w:sz="0" w:space="0" w:color="auto"/>
        <w:left w:val="none" w:sz="0" w:space="0" w:color="auto"/>
        <w:bottom w:val="none" w:sz="0" w:space="0" w:color="auto"/>
        <w:right w:val="none" w:sz="0" w:space="0" w:color="auto"/>
      </w:divBdr>
    </w:div>
    <w:div w:id="294916842">
      <w:bodyDiv w:val="1"/>
      <w:marLeft w:val="0"/>
      <w:marRight w:val="0"/>
      <w:marTop w:val="0"/>
      <w:marBottom w:val="0"/>
      <w:divBdr>
        <w:top w:val="none" w:sz="0" w:space="0" w:color="auto"/>
        <w:left w:val="none" w:sz="0" w:space="0" w:color="auto"/>
        <w:bottom w:val="none" w:sz="0" w:space="0" w:color="auto"/>
        <w:right w:val="none" w:sz="0" w:space="0" w:color="auto"/>
      </w:divBdr>
    </w:div>
    <w:div w:id="296689473">
      <w:bodyDiv w:val="1"/>
      <w:marLeft w:val="0"/>
      <w:marRight w:val="0"/>
      <w:marTop w:val="0"/>
      <w:marBottom w:val="0"/>
      <w:divBdr>
        <w:top w:val="none" w:sz="0" w:space="0" w:color="auto"/>
        <w:left w:val="none" w:sz="0" w:space="0" w:color="auto"/>
        <w:bottom w:val="none" w:sz="0" w:space="0" w:color="auto"/>
        <w:right w:val="none" w:sz="0" w:space="0" w:color="auto"/>
      </w:divBdr>
    </w:div>
    <w:div w:id="298072809">
      <w:bodyDiv w:val="1"/>
      <w:marLeft w:val="0"/>
      <w:marRight w:val="0"/>
      <w:marTop w:val="0"/>
      <w:marBottom w:val="0"/>
      <w:divBdr>
        <w:top w:val="none" w:sz="0" w:space="0" w:color="auto"/>
        <w:left w:val="none" w:sz="0" w:space="0" w:color="auto"/>
        <w:bottom w:val="none" w:sz="0" w:space="0" w:color="auto"/>
        <w:right w:val="none" w:sz="0" w:space="0" w:color="auto"/>
      </w:divBdr>
    </w:div>
    <w:div w:id="299112910">
      <w:bodyDiv w:val="1"/>
      <w:marLeft w:val="0"/>
      <w:marRight w:val="0"/>
      <w:marTop w:val="0"/>
      <w:marBottom w:val="0"/>
      <w:divBdr>
        <w:top w:val="none" w:sz="0" w:space="0" w:color="auto"/>
        <w:left w:val="none" w:sz="0" w:space="0" w:color="auto"/>
        <w:bottom w:val="none" w:sz="0" w:space="0" w:color="auto"/>
        <w:right w:val="none" w:sz="0" w:space="0" w:color="auto"/>
      </w:divBdr>
    </w:div>
    <w:div w:id="299966499">
      <w:bodyDiv w:val="1"/>
      <w:marLeft w:val="0"/>
      <w:marRight w:val="0"/>
      <w:marTop w:val="0"/>
      <w:marBottom w:val="0"/>
      <w:divBdr>
        <w:top w:val="none" w:sz="0" w:space="0" w:color="auto"/>
        <w:left w:val="none" w:sz="0" w:space="0" w:color="auto"/>
        <w:bottom w:val="none" w:sz="0" w:space="0" w:color="auto"/>
        <w:right w:val="none" w:sz="0" w:space="0" w:color="auto"/>
      </w:divBdr>
      <w:divsChild>
        <w:div w:id="28265040">
          <w:marLeft w:val="480"/>
          <w:marRight w:val="0"/>
          <w:marTop w:val="0"/>
          <w:marBottom w:val="0"/>
          <w:divBdr>
            <w:top w:val="none" w:sz="0" w:space="0" w:color="auto"/>
            <w:left w:val="none" w:sz="0" w:space="0" w:color="auto"/>
            <w:bottom w:val="none" w:sz="0" w:space="0" w:color="auto"/>
            <w:right w:val="none" w:sz="0" w:space="0" w:color="auto"/>
          </w:divBdr>
        </w:div>
        <w:div w:id="1908571052">
          <w:marLeft w:val="480"/>
          <w:marRight w:val="0"/>
          <w:marTop w:val="0"/>
          <w:marBottom w:val="0"/>
          <w:divBdr>
            <w:top w:val="none" w:sz="0" w:space="0" w:color="auto"/>
            <w:left w:val="none" w:sz="0" w:space="0" w:color="auto"/>
            <w:bottom w:val="none" w:sz="0" w:space="0" w:color="auto"/>
            <w:right w:val="none" w:sz="0" w:space="0" w:color="auto"/>
          </w:divBdr>
        </w:div>
        <w:div w:id="470950317">
          <w:marLeft w:val="480"/>
          <w:marRight w:val="0"/>
          <w:marTop w:val="0"/>
          <w:marBottom w:val="0"/>
          <w:divBdr>
            <w:top w:val="none" w:sz="0" w:space="0" w:color="auto"/>
            <w:left w:val="none" w:sz="0" w:space="0" w:color="auto"/>
            <w:bottom w:val="none" w:sz="0" w:space="0" w:color="auto"/>
            <w:right w:val="none" w:sz="0" w:space="0" w:color="auto"/>
          </w:divBdr>
        </w:div>
        <w:div w:id="1872764444">
          <w:marLeft w:val="480"/>
          <w:marRight w:val="0"/>
          <w:marTop w:val="0"/>
          <w:marBottom w:val="0"/>
          <w:divBdr>
            <w:top w:val="none" w:sz="0" w:space="0" w:color="auto"/>
            <w:left w:val="none" w:sz="0" w:space="0" w:color="auto"/>
            <w:bottom w:val="none" w:sz="0" w:space="0" w:color="auto"/>
            <w:right w:val="none" w:sz="0" w:space="0" w:color="auto"/>
          </w:divBdr>
        </w:div>
        <w:div w:id="590243682">
          <w:marLeft w:val="480"/>
          <w:marRight w:val="0"/>
          <w:marTop w:val="0"/>
          <w:marBottom w:val="0"/>
          <w:divBdr>
            <w:top w:val="none" w:sz="0" w:space="0" w:color="auto"/>
            <w:left w:val="none" w:sz="0" w:space="0" w:color="auto"/>
            <w:bottom w:val="none" w:sz="0" w:space="0" w:color="auto"/>
            <w:right w:val="none" w:sz="0" w:space="0" w:color="auto"/>
          </w:divBdr>
        </w:div>
        <w:div w:id="1117682103">
          <w:marLeft w:val="480"/>
          <w:marRight w:val="0"/>
          <w:marTop w:val="0"/>
          <w:marBottom w:val="0"/>
          <w:divBdr>
            <w:top w:val="none" w:sz="0" w:space="0" w:color="auto"/>
            <w:left w:val="none" w:sz="0" w:space="0" w:color="auto"/>
            <w:bottom w:val="none" w:sz="0" w:space="0" w:color="auto"/>
            <w:right w:val="none" w:sz="0" w:space="0" w:color="auto"/>
          </w:divBdr>
        </w:div>
        <w:div w:id="294413783">
          <w:marLeft w:val="480"/>
          <w:marRight w:val="0"/>
          <w:marTop w:val="0"/>
          <w:marBottom w:val="0"/>
          <w:divBdr>
            <w:top w:val="none" w:sz="0" w:space="0" w:color="auto"/>
            <w:left w:val="none" w:sz="0" w:space="0" w:color="auto"/>
            <w:bottom w:val="none" w:sz="0" w:space="0" w:color="auto"/>
            <w:right w:val="none" w:sz="0" w:space="0" w:color="auto"/>
          </w:divBdr>
        </w:div>
        <w:div w:id="29108485">
          <w:marLeft w:val="480"/>
          <w:marRight w:val="0"/>
          <w:marTop w:val="0"/>
          <w:marBottom w:val="0"/>
          <w:divBdr>
            <w:top w:val="none" w:sz="0" w:space="0" w:color="auto"/>
            <w:left w:val="none" w:sz="0" w:space="0" w:color="auto"/>
            <w:bottom w:val="none" w:sz="0" w:space="0" w:color="auto"/>
            <w:right w:val="none" w:sz="0" w:space="0" w:color="auto"/>
          </w:divBdr>
        </w:div>
        <w:div w:id="682047435">
          <w:marLeft w:val="480"/>
          <w:marRight w:val="0"/>
          <w:marTop w:val="0"/>
          <w:marBottom w:val="0"/>
          <w:divBdr>
            <w:top w:val="none" w:sz="0" w:space="0" w:color="auto"/>
            <w:left w:val="none" w:sz="0" w:space="0" w:color="auto"/>
            <w:bottom w:val="none" w:sz="0" w:space="0" w:color="auto"/>
            <w:right w:val="none" w:sz="0" w:space="0" w:color="auto"/>
          </w:divBdr>
        </w:div>
        <w:div w:id="213352382">
          <w:marLeft w:val="480"/>
          <w:marRight w:val="0"/>
          <w:marTop w:val="0"/>
          <w:marBottom w:val="0"/>
          <w:divBdr>
            <w:top w:val="none" w:sz="0" w:space="0" w:color="auto"/>
            <w:left w:val="none" w:sz="0" w:space="0" w:color="auto"/>
            <w:bottom w:val="none" w:sz="0" w:space="0" w:color="auto"/>
            <w:right w:val="none" w:sz="0" w:space="0" w:color="auto"/>
          </w:divBdr>
        </w:div>
        <w:div w:id="1365867126">
          <w:marLeft w:val="480"/>
          <w:marRight w:val="0"/>
          <w:marTop w:val="0"/>
          <w:marBottom w:val="0"/>
          <w:divBdr>
            <w:top w:val="none" w:sz="0" w:space="0" w:color="auto"/>
            <w:left w:val="none" w:sz="0" w:space="0" w:color="auto"/>
            <w:bottom w:val="none" w:sz="0" w:space="0" w:color="auto"/>
            <w:right w:val="none" w:sz="0" w:space="0" w:color="auto"/>
          </w:divBdr>
        </w:div>
        <w:div w:id="958292731">
          <w:marLeft w:val="480"/>
          <w:marRight w:val="0"/>
          <w:marTop w:val="0"/>
          <w:marBottom w:val="0"/>
          <w:divBdr>
            <w:top w:val="none" w:sz="0" w:space="0" w:color="auto"/>
            <w:left w:val="none" w:sz="0" w:space="0" w:color="auto"/>
            <w:bottom w:val="none" w:sz="0" w:space="0" w:color="auto"/>
            <w:right w:val="none" w:sz="0" w:space="0" w:color="auto"/>
          </w:divBdr>
        </w:div>
        <w:div w:id="1554459164">
          <w:marLeft w:val="480"/>
          <w:marRight w:val="0"/>
          <w:marTop w:val="0"/>
          <w:marBottom w:val="0"/>
          <w:divBdr>
            <w:top w:val="none" w:sz="0" w:space="0" w:color="auto"/>
            <w:left w:val="none" w:sz="0" w:space="0" w:color="auto"/>
            <w:bottom w:val="none" w:sz="0" w:space="0" w:color="auto"/>
            <w:right w:val="none" w:sz="0" w:space="0" w:color="auto"/>
          </w:divBdr>
        </w:div>
        <w:div w:id="404036702">
          <w:marLeft w:val="480"/>
          <w:marRight w:val="0"/>
          <w:marTop w:val="0"/>
          <w:marBottom w:val="0"/>
          <w:divBdr>
            <w:top w:val="none" w:sz="0" w:space="0" w:color="auto"/>
            <w:left w:val="none" w:sz="0" w:space="0" w:color="auto"/>
            <w:bottom w:val="none" w:sz="0" w:space="0" w:color="auto"/>
            <w:right w:val="none" w:sz="0" w:space="0" w:color="auto"/>
          </w:divBdr>
        </w:div>
        <w:div w:id="1129129379">
          <w:marLeft w:val="480"/>
          <w:marRight w:val="0"/>
          <w:marTop w:val="0"/>
          <w:marBottom w:val="0"/>
          <w:divBdr>
            <w:top w:val="none" w:sz="0" w:space="0" w:color="auto"/>
            <w:left w:val="none" w:sz="0" w:space="0" w:color="auto"/>
            <w:bottom w:val="none" w:sz="0" w:space="0" w:color="auto"/>
            <w:right w:val="none" w:sz="0" w:space="0" w:color="auto"/>
          </w:divBdr>
        </w:div>
        <w:div w:id="1850758198">
          <w:marLeft w:val="480"/>
          <w:marRight w:val="0"/>
          <w:marTop w:val="0"/>
          <w:marBottom w:val="0"/>
          <w:divBdr>
            <w:top w:val="none" w:sz="0" w:space="0" w:color="auto"/>
            <w:left w:val="none" w:sz="0" w:space="0" w:color="auto"/>
            <w:bottom w:val="none" w:sz="0" w:space="0" w:color="auto"/>
            <w:right w:val="none" w:sz="0" w:space="0" w:color="auto"/>
          </w:divBdr>
        </w:div>
        <w:div w:id="1254974559">
          <w:marLeft w:val="480"/>
          <w:marRight w:val="0"/>
          <w:marTop w:val="0"/>
          <w:marBottom w:val="0"/>
          <w:divBdr>
            <w:top w:val="none" w:sz="0" w:space="0" w:color="auto"/>
            <w:left w:val="none" w:sz="0" w:space="0" w:color="auto"/>
            <w:bottom w:val="none" w:sz="0" w:space="0" w:color="auto"/>
            <w:right w:val="none" w:sz="0" w:space="0" w:color="auto"/>
          </w:divBdr>
        </w:div>
        <w:div w:id="1197546093">
          <w:marLeft w:val="480"/>
          <w:marRight w:val="0"/>
          <w:marTop w:val="0"/>
          <w:marBottom w:val="0"/>
          <w:divBdr>
            <w:top w:val="none" w:sz="0" w:space="0" w:color="auto"/>
            <w:left w:val="none" w:sz="0" w:space="0" w:color="auto"/>
            <w:bottom w:val="none" w:sz="0" w:space="0" w:color="auto"/>
            <w:right w:val="none" w:sz="0" w:space="0" w:color="auto"/>
          </w:divBdr>
        </w:div>
        <w:div w:id="1403680046">
          <w:marLeft w:val="480"/>
          <w:marRight w:val="0"/>
          <w:marTop w:val="0"/>
          <w:marBottom w:val="0"/>
          <w:divBdr>
            <w:top w:val="none" w:sz="0" w:space="0" w:color="auto"/>
            <w:left w:val="none" w:sz="0" w:space="0" w:color="auto"/>
            <w:bottom w:val="none" w:sz="0" w:space="0" w:color="auto"/>
            <w:right w:val="none" w:sz="0" w:space="0" w:color="auto"/>
          </w:divBdr>
        </w:div>
        <w:div w:id="302195314">
          <w:marLeft w:val="480"/>
          <w:marRight w:val="0"/>
          <w:marTop w:val="0"/>
          <w:marBottom w:val="0"/>
          <w:divBdr>
            <w:top w:val="none" w:sz="0" w:space="0" w:color="auto"/>
            <w:left w:val="none" w:sz="0" w:space="0" w:color="auto"/>
            <w:bottom w:val="none" w:sz="0" w:space="0" w:color="auto"/>
            <w:right w:val="none" w:sz="0" w:space="0" w:color="auto"/>
          </w:divBdr>
        </w:div>
        <w:div w:id="1939632472">
          <w:marLeft w:val="480"/>
          <w:marRight w:val="0"/>
          <w:marTop w:val="0"/>
          <w:marBottom w:val="0"/>
          <w:divBdr>
            <w:top w:val="none" w:sz="0" w:space="0" w:color="auto"/>
            <w:left w:val="none" w:sz="0" w:space="0" w:color="auto"/>
            <w:bottom w:val="none" w:sz="0" w:space="0" w:color="auto"/>
            <w:right w:val="none" w:sz="0" w:space="0" w:color="auto"/>
          </w:divBdr>
        </w:div>
        <w:div w:id="1920016638">
          <w:marLeft w:val="480"/>
          <w:marRight w:val="0"/>
          <w:marTop w:val="0"/>
          <w:marBottom w:val="0"/>
          <w:divBdr>
            <w:top w:val="none" w:sz="0" w:space="0" w:color="auto"/>
            <w:left w:val="none" w:sz="0" w:space="0" w:color="auto"/>
            <w:bottom w:val="none" w:sz="0" w:space="0" w:color="auto"/>
            <w:right w:val="none" w:sz="0" w:space="0" w:color="auto"/>
          </w:divBdr>
        </w:div>
        <w:div w:id="1238709095">
          <w:marLeft w:val="480"/>
          <w:marRight w:val="0"/>
          <w:marTop w:val="0"/>
          <w:marBottom w:val="0"/>
          <w:divBdr>
            <w:top w:val="none" w:sz="0" w:space="0" w:color="auto"/>
            <w:left w:val="none" w:sz="0" w:space="0" w:color="auto"/>
            <w:bottom w:val="none" w:sz="0" w:space="0" w:color="auto"/>
            <w:right w:val="none" w:sz="0" w:space="0" w:color="auto"/>
          </w:divBdr>
        </w:div>
        <w:div w:id="386150705">
          <w:marLeft w:val="480"/>
          <w:marRight w:val="0"/>
          <w:marTop w:val="0"/>
          <w:marBottom w:val="0"/>
          <w:divBdr>
            <w:top w:val="none" w:sz="0" w:space="0" w:color="auto"/>
            <w:left w:val="none" w:sz="0" w:space="0" w:color="auto"/>
            <w:bottom w:val="none" w:sz="0" w:space="0" w:color="auto"/>
            <w:right w:val="none" w:sz="0" w:space="0" w:color="auto"/>
          </w:divBdr>
        </w:div>
        <w:div w:id="1028680708">
          <w:marLeft w:val="480"/>
          <w:marRight w:val="0"/>
          <w:marTop w:val="0"/>
          <w:marBottom w:val="0"/>
          <w:divBdr>
            <w:top w:val="none" w:sz="0" w:space="0" w:color="auto"/>
            <w:left w:val="none" w:sz="0" w:space="0" w:color="auto"/>
            <w:bottom w:val="none" w:sz="0" w:space="0" w:color="auto"/>
            <w:right w:val="none" w:sz="0" w:space="0" w:color="auto"/>
          </w:divBdr>
        </w:div>
        <w:div w:id="1938706372">
          <w:marLeft w:val="480"/>
          <w:marRight w:val="0"/>
          <w:marTop w:val="0"/>
          <w:marBottom w:val="0"/>
          <w:divBdr>
            <w:top w:val="none" w:sz="0" w:space="0" w:color="auto"/>
            <w:left w:val="none" w:sz="0" w:space="0" w:color="auto"/>
            <w:bottom w:val="none" w:sz="0" w:space="0" w:color="auto"/>
            <w:right w:val="none" w:sz="0" w:space="0" w:color="auto"/>
          </w:divBdr>
        </w:div>
        <w:div w:id="852763609">
          <w:marLeft w:val="480"/>
          <w:marRight w:val="0"/>
          <w:marTop w:val="0"/>
          <w:marBottom w:val="0"/>
          <w:divBdr>
            <w:top w:val="none" w:sz="0" w:space="0" w:color="auto"/>
            <w:left w:val="none" w:sz="0" w:space="0" w:color="auto"/>
            <w:bottom w:val="none" w:sz="0" w:space="0" w:color="auto"/>
            <w:right w:val="none" w:sz="0" w:space="0" w:color="auto"/>
          </w:divBdr>
        </w:div>
        <w:div w:id="1269434986">
          <w:marLeft w:val="480"/>
          <w:marRight w:val="0"/>
          <w:marTop w:val="0"/>
          <w:marBottom w:val="0"/>
          <w:divBdr>
            <w:top w:val="none" w:sz="0" w:space="0" w:color="auto"/>
            <w:left w:val="none" w:sz="0" w:space="0" w:color="auto"/>
            <w:bottom w:val="none" w:sz="0" w:space="0" w:color="auto"/>
            <w:right w:val="none" w:sz="0" w:space="0" w:color="auto"/>
          </w:divBdr>
        </w:div>
        <w:div w:id="24067348">
          <w:marLeft w:val="480"/>
          <w:marRight w:val="0"/>
          <w:marTop w:val="0"/>
          <w:marBottom w:val="0"/>
          <w:divBdr>
            <w:top w:val="none" w:sz="0" w:space="0" w:color="auto"/>
            <w:left w:val="none" w:sz="0" w:space="0" w:color="auto"/>
            <w:bottom w:val="none" w:sz="0" w:space="0" w:color="auto"/>
            <w:right w:val="none" w:sz="0" w:space="0" w:color="auto"/>
          </w:divBdr>
        </w:div>
        <w:div w:id="921793887">
          <w:marLeft w:val="480"/>
          <w:marRight w:val="0"/>
          <w:marTop w:val="0"/>
          <w:marBottom w:val="0"/>
          <w:divBdr>
            <w:top w:val="none" w:sz="0" w:space="0" w:color="auto"/>
            <w:left w:val="none" w:sz="0" w:space="0" w:color="auto"/>
            <w:bottom w:val="none" w:sz="0" w:space="0" w:color="auto"/>
            <w:right w:val="none" w:sz="0" w:space="0" w:color="auto"/>
          </w:divBdr>
        </w:div>
        <w:div w:id="1953247047">
          <w:marLeft w:val="480"/>
          <w:marRight w:val="0"/>
          <w:marTop w:val="0"/>
          <w:marBottom w:val="0"/>
          <w:divBdr>
            <w:top w:val="none" w:sz="0" w:space="0" w:color="auto"/>
            <w:left w:val="none" w:sz="0" w:space="0" w:color="auto"/>
            <w:bottom w:val="none" w:sz="0" w:space="0" w:color="auto"/>
            <w:right w:val="none" w:sz="0" w:space="0" w:color="auto"/>
          </w:divBdr>
        </w:div>
        <w:div w:id="1061516618">
          <w:marLeft w:val="480"/>
          <w:marRight w:val="0"/>
          <w:marTop w:val="0"/>
          <w:marBottom w:val="0"/>
          <w:divBdr>
            <w:top w:val="none" w:sz="0" w:space="0" w:color="auto"/>
            <w:left w:val="none" w:sz="0" w:space="0" w:color="auto"/>
            <w:bottom w:val="none" w:sz="0" w:space="0" w:color="auto"/>
            <w:right w:val="none" w:sz="0" w:space="0" w:color="auto"/>
          </w:divBdr>
        </w:div>
        <w:div w:id="1030230577">
          <w:marLeft w:val="480"/>
          <w:marRight w:val="0"/>
          <w:marTop w:val="0"/>
          <w:marBottom w:val="0"/>
          <w:divBdr>
            <w:top w:val="none" w:sz="0" w:space="0" w:color="auto"/>
            <w:left w:val="none" w:sz="0" w:space="0" w:color="auto"/>
            <w:bottom w:val="none" w:sz="0" w:space="0" w:color="auto"/>
            <w:right w:val="none" w:sz="0" w:space="0" w:color="auto"/>
          </w:divBdr>
        </w:div>
        <w:div w:id="1730418781">
          <w:marLeft w:val="480"/>
          <w:marRight w:val="0"/>
          <w:marTop w:val="0"/>
          <w:marBottom w:val="0"/>
          <w:divBdr>
            <w:top w:val="none" w:sz="0" w:space="0" w:color="auto"/>
            <w:left w:val="none" w:sz="0" w:space="0" w:color="auto"/>
            <w:bottom w:val="none" w:sz="0" w:space="0" w:color="auto"/>
            <w:right w:val="none" w:sz="0" w:space="0" w:color="auto"/>
          </w:divBdr>
        </w:div>
        <w:div w:id="821887981">
          <w:marLeft w:val="480"/>
          <w:marRight w:val="0"/>
          <w:marTop w:val="0"/>
          <w:marBottom w:val="0"/>
          <w:divBdr>
            <w:top w:val="none" w:sz="0" w:space="0" w:color="auto"/>
            <w:left w:val="none" w:sz="0" w:space="0" w:color="auto"/>
            <w:bottom w:val="none" w:sz="0" w:space="0" w:color="auto"/>
            <w:right w:val="none" w:sz="0" w:space="0" w:color="auto"/>
          </w:divBdr>
        </w:div>
        <w:div w:id="674960736">
          <w:marLeft w:val="480"/>
          <w:marRight w:val="0"/>
          <w:marTop w:val="0"/>
          <w:marBottom w:val="0"/>
          <w:divBdr>
            <w:top w:val="none" w:sz="0" w:space="0" w:color="auto"/>
            <w:left w:val="none" w:sz="0" w:space="0" w:color="auto"/>
            <w:bottom w:val="none" w:sz="0" w:space="0" w:color="auto"/>
            <w:right w:val="none" w:sz="0" w:space="0" w:color="auto"/>
          </w:divBdr>
        </w:div>
        <w:div w:id="196697060">
          <w:marLeft w:val="480"/>
          <w:marRight w:val="0"/>
          <w:marTop w:val="0"/>
          <w:marBottom w:val="0"/>
          <w:divBdr>
            <w:top w:val="none" w:sz="0" w:space="0" w:color="auto"/>
            <w:left w:val="none" w:sz="0" w:space="0" w:color="auto"/>
            <w:bottom w:val="none" w:sz="0" w:space="0" w:color="auto"/>
            <w:right w:val="none" w:sz="0" w:space="0" w:color="auto"/>
          </w:divBdr>
        </w:div>
        <w:div w:id="1644382127">
          <w:marLeft w:val="480"/>
          <w:marRight w:val="0"/>
          <w:marTop w:val="0"/>
          <w:marBottom w:val="0"/>
          <w:divBdr>
            <w:top w:val="none" w:sz="0" w:space="0" w:color="auto"/>
            <w:left w:val="none" w:sz="0" w:space="0" w:color="auto"/>
            <w:bottom w:val="none" w:sz="0" w:space="0" w:color="auto"/>
            <w:right w:val="none" w:sz="0" w:space="0" w:color="auto"/>
          </w:divBdr>
        </w:div>
        <w:div w:id="705909242">
          <w:marLeft w:val="480"/>
          <w:marRight w:val="0"/>
          <w:marTop w:val="0"/>
          <w:marBottom w:val="0"/>
          <w:divBdr>
            <w:top w:val="none" w:sz="0" w:space="0" w:color="auto"/>
            <w:left w:val="none" w:sz="0" w:space="0" w:color="auto"/>
            <w:bottom w:val="none" w:sz="0" w:space="0" w:color="auto"/>
            <w:right w:val="none" w:sz="0" w:space="0" w:color="auto"/>
          </w:divBdr>
        </w:div>
        <w:div w:id="2089645418">
          <w:marLeft w:val="480"/>
          <w:marRight w:val="0"/>
          <w:marTop w:val="0"/>
          <w:marBottom w:val="0"/>
          <w:divBdr>
            <w:top w:val="none" w:sz="0" w:space="0" w:color="auto"/>
            <w:left w:val="none" w:sz="0" w:space="0" w:color="auto"/>
            <w:bottom w:val="none" w:sz="0" w:space="0" w:color="auto"/>
            <w:right w:val="none" w:sz="0" w:space="0" w:color="auto"/>
          </w:divBdr>
        </w:div>
        <w:div w:id="103380080">
          <w:marLeft w:val="480"/>
          <w:marRight w:val="0"/>
          <w:marTop w:val="0"/>
          <w:marBottom w:val="0"/>
          <w:divBdr>
            <w:top w:val="none" w:sz="0" w:space="0" w:color="auto"/>
            <w:left w:val="none" w:sz="0" w:space="0" w:color="auto"/>
            <w:bottom w:val="none" w:sz="0" w:space="0" w:color="auto"/>
            <w:right w:val="none" w:sz="0" w:space="0" w:color="auto"/>
          </w:divBdr>
        </w:div>
        <w:div w:id="473566882">
          <w:marLeft w:val="480"/>
          <w:marRight w:val="0"/>
          <w:marTop w:val="0"/>
          <w:marBottom w:val="0"/>
          <w:divBdr>
            <w:top w:val="none" w:sz="0" w:space="0" w:color="auto"/>
            <w:left w:val="none" w:sz="0" w:space="0" w:color="auto"/>
            <w:bottom w:val="none" w:sz="0" w:space="0" w:color="auto"/>
            <w:right w:val="none" w:sz="0" w:space="0" w:color="auto"/>
          </w:divBdr>
        </w:div>
        <w:div w:id="1934505278">
          <w:marLeft w:val="480"/>
          <w:marRight w:val="0"/>
          <w:marTop w:val="0"/>
          <w:marBottom w:val="0"/>
          <w:divBdr>
            <w:top w:val="none" w:sz="0" w:space="0" w:color="auto"/>
            <w:left w:val="none" w:sz="0" w:space="0" w:color="auto"/>
            <w:bottom w:val="none" w:sz="0" w:space="0" w:color="auto"/>
            <w:right w:val="none" w:sz="0" w:space="0" w:color="auto"/>
          </w:divBdr>
        </w:div>
        <w:div w:id="754057754">
          <w:marLeft w:val="480"/>
          <w:marRight w:val="0"/>
          <w:marTop w:val="0"/>
          <w:marBottom w:val="0"/>
          <w:divBdr>
            <w:top w:val="none" w:sz="0" w:space="0" w:color="auto"/>
            <w:left w:val="none" w:sz="0" w:space="0" w:color="auto"/>
            <w:bottom w:val="none" w:sz="0" w:space="0" w:color="auto"/>
            <w:right w:val="none" w:sz="0" w:space="0" w:color="auto"/>
          </w:divBdr>
        </w:div>
        <w:div w:id="983774832">
          <w:marLeft w:val="480"/>
          <w:marRight w:val="0"/>
          <w:marTop w:val="0"/>
          <w:marBottom w:val="0"/>
          <w:divBdr>
            <w:top w:val="none" w:sz="0" w:space="0" w:color="auto"/>
            <w:left w:val="none" w:sz="0" w:space="0" w:color="auto"/>
            <w:bottom w:val="none" w:sz="0" w:space="0" w:color="auto"/>
            <w:right w:val="none" w:sz="0" w:space="0" w:color="auto"/>
          </w:divBdr>
        </w:div>
        <w:div w:id="164050359">
          <w:marLeft w:val="480"/>
          <w:marRight w:val="0"/>
          <w:marTop w:val="0"/>
          <w:marBottom w:val="0"/>
          <w:divBdr>
            <w:top w:val="none" w:sz="0" w:space="0" w:color="auto"/>
            <w:left w:val="none" w:sz="0" w:space="0" w:color="auto"/>
            <w:bottom w:val="none" w:sz="0" w:space="0" w:color="auto"/>
            <w:right w:val="none" w:sz="0" w:space="0" w:color="auto"/>
          </w:divBdr>
        </w:div>
        <w:div w:id="1048144530">
          <w:marLeft w:val="480"/>
          <w:marRight w:val="0"/>
          <w:marTop w:val="0"/>
          <w:marBottom w:val="0"/>
          <w:divBdr>
            <w:top w:val="none" w:sz="0" w:space="0" w:color="auto"/>
            <w:left w:val="none" w:sz="0" w:space="0" w:color="auto"/>
            <w:bottom w:val="none" w:sz="0" w:space="0" w:color="auto"/>
            <w:right w:val="none" w:sz="0" w:space="0" w:color="auto"/>
          </w:divBdr>
        </w:div>
        <w:div w:id="222715125">
          <w:marLeft w:val="480"/>
          <w:marRight w:val="0"/>
          <w:marTop w:val="0"/>
          <w:marBottom w:val="0"/>
          <w:divBdr>
            <w:top w:val="none" w:sz="0" w:space="0" w:color="auto"/>
            <w:left w:val="none" w:sz="0" w:space="0" w:color="auto"/>
            <w:bottom w:val="none" w:sz="0" w:space="0" w:color="auto"/>
            <w:right w:val="none" w:sz="0" w:space="0" w:color="auto"/>
          </w:divBdr>
        </w:div>
        <w:div w:id="1058935709">
          <w:marLeft w:val="480"/>
          <w:marRight w:val="0"/>
          <w:marTop w:val="0"/>
          <w:marBottom w:val="0"/>
          <w:divBdr>
            <w:top w:val="none" w:sz="0" w:space="0" w:color="auto"/>
            <w:left w:val="none" w:sz="0" w:space="0" w:color="auto"/>
            <w:bottom w:val="none" w:sz="0" w:space="0" w:color="auto"/>
            <w:right w:val="none" w:sz="0" w:space="0" w:color="auto"/>
          </w:divBdr>
        </w:div>
        <w:div w:id="2137333023">
          <w:marLeft w:val="480"/>
          <w:marRight w:val="0"/>
          <w:marTop w:val="0"/>
          <w:marBottom w:val="0"/>
          <w:divBdr>
            <w:top w:val="none" w:sz="0" w:space="0" w:color="auto"/>
            <w:left w:val="none" w:sz="0" w:space="0" w:color="auto"/>
            <w:bottom w:val="none" w:sz="0" w:space="0" w:color="auto"/>
            <w:right w:val="none" w:sz="0" w:space="0" w:color="auto"/>
          </w:divBdr>
        </w:div>
        <w:div w:id="886113236">
          <w:marLeft w:val="480"/>
          <w:marRight w:val="0"/>
          <w:marTop w:val="0"/>
          <w:marBottom w:val="0"/>
          <w:divBdr>
            <w:top w:val="none" w:sz="0" w:space="0" w:color="auto"/>
            <w:left w:val="none" w:sz="0" w:space="0" w:color="auto"/>
            <w:bottom w:val="none" w:sz="0" w:space="0" w:color="auto"/>
            <w:right w:val="none" w:sz="0" w:space="0" w:color="auto"/>
          </w:divBdr>
        </w:div>
        <w:div w:id="1754618120">
          <w:marLeft w:val="480"/>
          <w:marRight w:val="0"/>
          <w:marTop w:val="0"/>
          <w:marBottom w:val="0"/>
          <w:divBdr>
            <w:top w:val="none" w:sz="0" w:space="0" w:color="auto"/>
            <w:left w:val="none" w:sz="0" w:space="0" w:color="auto"/>
            <w:bottom w:val="none" w:sz="0" w:space="0" w:color="auto"/>
            <w:right w:val="none" w:sz="0" w:space="0" w:color="auto"/>
          </w:divBdr>
        </w:div>
        <w:div w:id="477382674">
          <w:marLeft w:val="480"/>
          <w:marRight w:val="0"/>
          <w:marTop w:val="0"/>
          <w:marBottom w:val="0"/>
          <w:divBdr>
            <w:top w:val="none" w:sz="0" w:space="0" w:color="auto"/>
            <w:left w:val="none" w:sz="0" w:space="0" w:color="auto"/>
            <w:bottom w:val="none" w:sz="0" w:space="0" w:color="auto"/>
            <w:right w:val="none" w:sz="0" w:space="0" w:color="auto"/>
          </w:divBdr>
        </w:div>
        <w:div w:id="150802026">
          <w:marLeft w:val="480"/>
          <w:marRight w:val="0"/>
          <w:marTop w:val="0"/>
          <w:marBottom w:val="0"/>
          <w:divBdr>
            <w:top w:val="none" w:sz="0" w:space="0" w:color="auto"/>
            <w:left w:val="none" w:sz="0" w:space="0" w:color="auto"/>
            <w:bottom w:val="none" w:sz="0" w:space="0" w:color="auto"/>
            <w:right w:val="none" w:sz="0" w:space="0" w:color="auto"/>
          </w:divBdr>
        </w:div>
        <w:div w:id="369963081">
          <w:marLeft w:val="480"/>
          <w:marRight w:val="0"/>
          <w:marTop w:val="0"/>
          <w:marBottom w:val="0"/>
          <w:divBdr>
            <w:top w:val="none" w:sz="0" w:space="0" w:color="auto"/>
            <w:left w:val="none" w:sz="0" w:space="0" w:color="auto"/>
            <w:bottom w:val="none" w:sz="0" w:space="0" w:color="auto"/>
            <w:right w:val="none" w:sz="0" w:space="0" w:color="auto"/>
          </w:divBdr>
        </w:div>
        <w:div w:id="1934824598">
          <w:marLeft w:val="480"/>
          <w:marRight w:val="0"/>
          <w:marTop w:val="0"/>
          <w:marBottom w:val="0"/>
          <w:divBdr>
            <w:top w:val="none" w:sz="0" w:space="0" w:color="auto"/>
            <w:left w:val="none" w:sz="0" w:space="0" w:color="auto"/>
            <w:bottom w:val="none" w:sz="0" w:space="0" w:color="auto"/>
            <w:right w:val="none" w:sz="0" w:space="0" w:color="auto"/>
          </w:divBdr>
        </w:div>
        <w:div w:id="1471559150">
          <w:marLeft w:val="480"/>
          <w:marRight w:val="0"/>
          <w:marTop w:val="0"/>
          <w:marBottom w:val="0"/>
          <w:divBdr>
            <w:top w:val="none" w:sz="0" w:space="0" w:color="auto"/>
            <w:left w:val="none" w:sz="0" w:space="0" w:color="auto"/>
            <w:bottom w:val="none" w:sz="0" w:space="0" w:color="auto"/>
            <w:right w:val="none" w:sz="0" w:space="0" w:color="auto"/>
          </w:divBdr>
        </w:div>
        <w:div w:id="113060965">
          <w:marLeft w:val="480"/>
          <w:marRight w:val="0"/>
          <w:marTop w:val="0"/>
          <w:marBottom w:val="0"/>
          <w:divBdr>
            <w:top w:val="none" w:sz="0" w:space="0" w:color="auto"/>
            <w:left w:val="none" w:sz="0" w:space="0" w:color="auto"/>
            <w:bottom w:val="none" w:sz="0" w:space="0" w:color="auto"/>
            <w:right w:val="none" w:sz="0" w:space="0" w:color="auto"/>
          </w:divBdr>
        </w:div>
        <w:div w:id="971668988">
          <w:marLeft w:val="480"/>
          <w:marRight w:val="0"/>
          <w:marTop w:val="0"/>
          <w:marBottom w:val="0"/>
          <w:divBdr>
            <w:top w:val="none" w:sz="0" w:space="0" w:color="auto"/>
            <w:left w:val="none" w:sz="0" w:space="0" w:color="auto"/>
            <w:bottom w:val="none" w:sz="0" w:space="0" w:color="auto"/>
            <w:right w:val="none" w:sz="0" w:space="0" w:color="auto"/>
          </w:divBdr>
        </w:div>
        <w:div w:id="1437754983">
          <w:marLeft w:val="480"/>
          <w:marRight w:val="0"/>
          <w:marTop w:val="0"/>
          <w:marBottom w:val="0"/>
          <w:divBdr>
            <w:top w:val="none" w:sz="0" w:space="0" w:color="auto"/>
            <w:left w:val="none" w:sz="0" w:space="0" w:color="auto"/>
            <w:bottom w:val="none" w:sz="0" w:space="0" w:color="auto"/>
            <w:right w:val="none" w:sz="0" w:space="0" w:color="auto"/>
          </w:divBdr>
        </w:div>
        <w:div w:id="713389776">
          <w:marLeft w:val="480"/>
          <w:marRight w:val="0"/>
          <w:marTop w:val="0"/>
          <w:marBottom w:val="0"/>
          <w:divBdr>
            <w:top w:val="none" w:sz="0" w:space="0" w:color="auto"/>
            <w:left w:val="none" w:sz="0" w:space="0" w:color="auto"/>
            <w:bottom w:val="none" w:sz="0" w:space="0" w:color="auto"/>
            <w:right w:val="none" w:sz="0" w:space="0" w:color="auto"/>
          </w:divBdr>
        </w:div>
        <w:div w:id="1070421987">
          <w:marLeft w:val="480"/>
          <w:marRight w:val="0"/>
          <w:marTop w:val="0"/>
          <w:marBottom w:val="0"/>
          <w:divBdr>
            <w:top w:val="none" w:sz="0" w:space="0" w:color="auto"/>
            <w:left w:val="none" w:sz="0" w:space="0" w:color="auto"/>
            <w:bottom w:val="none" w:sz="0" w:space="0" w:color="auto"/>
            <w:right w:val="none" w:sz="0" w:space="0" w:color="auto"/>
          </w:divBdr>
        </w:div>
        <w:div w:id="859467402">
          <w:marLeft w:val="480"/>
          <w:marRight w:val="0"/>
          <w:marTop w:val="0"/>
          <w:marBottom w:val="0"/>
          <w:divBdr>
            <w:top w:val="none" w:sz="0" w:space="0" w:color="auto"/>
            <w:left w:val="none" w:sz="0" w:space="0" w:color="auto"/>
            <w:bottom w:val="none" w:sz="0" w:space="0" w:color="auto"/>
            <w:right w:val="none" w:sz="0" w:space="0" w:color="auto"/>
          </w:divBdr>
        </w:div>
        <w:div w:id="1196189163">
          <w:marLeft w:val="480"/>
          <w:marRight w:val="0"/>
          <w:marTop w:val="0"/>
          <w:marBottom w:val="0"/>
          <w:divBdr>
            <w:top w:val="none" w:sz="0" w:space="0" w:color="auto"/>
            <w:left w:val="none" w:sz="0" w:space="0" w:color="auto"/>
            <w:bottom w:val="none" w:sz="0" w:space="0" w:color="auto"/>
            <w:right w:val="none" w:sz="0" w:space="0" w:color="auto"/>
          </w:divBdr>
        </w:div>
        <w:div w:id="266079685">
          <w:marLeft w:val="480"/>
          <w:marRight w:val="0"/>
          <w:marTop w:val="0"/>
          <w:marBottom w:val="0"/>
          <w:divBdr>
            <w:top w:val="none" w:sz="0" w:space="0" w:color="auto"/>
            <w:left w:val="none" w:sz="0" w:space="0" w:color="auto"/>
            <w:bottom w:val="none" w:sz="0" w:space="0" w:color="auto"/>
            <w:right w:val="none" w:sz="0" w:space="0" w:color="auto"/>
          </w:divBdr>
        </w:div>
        <w:div w:id="1064572913">
          <w:marLeft w:val="480"/>
          <w:marRight w:val="0"/>
          <w:marTop w:val="0"/>
          <w:marBottom w:val="0"/>
          <w:divBdr>
            <w:top w:val="none" w:sz="0" w:space="0" w:color="auto"/>
            <w:left w:val="none" w:sz="0" w:space="0" w:color="auto"/>
            <w:bottom w:val="none" w:sz="0" w:space="0" w:color="auto"/>
            <w:right w:val="none" w:sz="0" w:space="0" w:color="auto"/>
          </w:divBdr>
        </w:div>
        <w:div w:id="1959095965">
          <w:marLeft w:val="480"/>
          <w:marRight w:val="0"/>
          <w:marTop w:val="0"/>
          <w:marBottom w:val="0"/>
          <w:divBdr>
            <w:top w:val="none" w:sz="0" w:space="0" w:color="auto"/>
            <w:left w:val="none" w:sz="0" w:space="0" w:color="auto"/>
            <w:bottom w:val="none" w:sz="0" w:space="0" w:color="auto"/>
            <w:right w:val="none" w:sz="0" w:space="0" w:color="auto"/>
          </w:divBdr>
        </w:div>
        <w:div w:id="487401620">
          <w:marLeft w:val="480"/>
          <w:marRight w:val="0"/>
          <w:marTop w:val="0"/>
          <w:marBottom w:val="0"/>
          <w:divBdr>
            <w:top w:val="none" w:sz="0" w:space="0" w:color="auto"/>
            <w:left w:val="none" w:sz="0" w:space="0" w:color="auto"/>
            <w:bottom w:val="none" w:sz="0" w:space="0" w:color="auto"/>
            <w:right w:val="none" w:sz="0" w:space="0" w:color="auto"/>
          </w:divBdr>
        </w:div>
        <w:div w:id="1241330565">
          <w:marLeft w:val="480"/>
          <w:marRight w:val="0"/>
          <w:marTop w:val="0"/>
          <w:marBottom w:val="0"/>
          <w:divBdr>
            <w:top w:val="none" w:sz="0" w:space="0" w:color="auto"/>
            <w:left w:val="none" w:sz="0" w:space="0" w:color="auto"/>
            <w:bottom w:val="none" w:sz="0" w:space="0" w:color="auto"/>
            <w:right w:val="none" w:sz="0" w:space="0" w:color="auto"/>
          </w:divBdr>
        </w:div>
        <w:div w:id="54472689">
          <w:marLeft w:val="480"/>
          <w:marRight w:val="0"/>
          <w:marTop w:val="0"/>
          <w:marBottom w:val="0"/>
          <w:divBdr>
            <w:top w:val="none" w:sz="0" w:space="0" w:color="auto"/>
            <w:left w:val="none" w:sz="0" w:space="0" w:color="auto"/>
            <w:bottom w:val="none" w:sz="0" w:space="0" w:color="auto"/>
            <w:right w:val="none" w:sz="0" w:space="0" w:color="auto"/>
          </w:divBdr>
        </w:div>
        <w:div w:id="1442798393">
          <w:marLeft w:val="480"/>
          <w:marRight w:val="0"/>
          <w:marTop w:val="0"/>
          <w:marBottom w:val="0"/>
          <w:divBdr>
            <w:top w:val="none" w:sz="0" w:space="0" w:color="auto"/>
            <w:left w:val="none" w:sz="0" w:space="0" w:color="auto"/>
            <w:bottom w:val="none" w:sz="0" w:space="0" w:color="auto"/>
            <w:right w:val="none" w:sz="0" w:space="0" w:color="auto"/>
          </w:divBdr>
        </w:div>
        <w:div w:id="1129938728">
          <w:marLeft w:val="480"/>
          <w:marRight w:val="0"/>
          <w:marTop w:val="0"/>
          <w:marBottom w:val="0"/>
          <w:divBdr>
            <w:top w:val="none" w:sz="0" w:space="0" w:color="auto"/>
            <w:left w:val="none" w:sz="0" w:space="0" w:color="auto"/>
            <w:bottom w:val="none" w:sz="0" w:space="0" w:color="auto"/>
            <w:right w:val="none" w:sz="0" w:space="0" w:color="auto"/>
          </w:divBdr>
        </w:div>
        <w:div w:id="1535074268">
          <w:marLeft w:val="480"/>
          <w:marRight w:val="0"/>
          <w:marTop w:val="0"/>
          <w:marBottom w:val="0"/>
          <w:divBdr>
            <w:top w:val="none" w:sz="0" w:space="0" w:color="auto"/>
            <w:left w:val="none" w:sz="0" w:space="0" w:color="auto"/>
            <w:bottom w:val="none" w:sz="0" w:space="0" w:color="auto"/>
            <w:right w:val="none" w:sz="0" w:space="0" w:color="auto"/>
          </w:divBdr>
        </w:div>
        <w:div w:id="388845587">
          <w:marLeft w:val="480"/>
          <w:marRight w:val="0"/>
          <w:marTop w:val="0"/>
          <w:marBottom w:val="0"/>
          <w:divBdr>
            <w:top w:val="none" w:sz="0" w:space="0" w:color="auto"/>
            <w:left w:val="none" w:sz="0" w:space="0" w:color="auto"/>
            <w:bottom w:val="none" w:sz="0" w:space="0" w:color="auto"/>
            <w:right w:val="none" w:sz="0" w:space="0" w:color="auto"/>
          </w:divBdr>
        </w:div>
        <w:div w:id="2140489527">
          <w:marLeft w:val="480"/>
          <w:marRight w:val="0"/>
          <w:marTop w:val="0"/>
          <w:marBottom w:val="0"/>
          <w:divBdr>
            <w:top w:val="none" w:sz="0" w:space="0" w:color="auto"/>
            <w:left w:val="none" w:sz="0" w:space="0" w:color="auto"/>
            <w:bottom w:val="none" w:sz="0" w:space="0" w:color="auto"/>
            <w:right w:val="none" w:sz="0" w:space="0" w:color="auto"/>
          </w:divBdr>
        </w:div>
        <w:div w:id="920140577">
          <w:marLeft w:val="480"/>
          <w:marRight w:val="0"/>
          <w:marTop w:val="0"/>
          <w:marBottom w:val="0"/>
          <w:divBdr>
            <w:top w:val="none" w:sz="0" w:space="0" w:color="auto"/>
            <w:left w:val="none" w:sz="0" w:space="0" w:color="auto"/>
            <w:bottom w:val="none" w:sz="0" w:space="0" w:color="auto"/>
            <w:right w:val="none" w:sz="0" w:space="0" w:color="auto"/>
          </w:divBdr>
        </w:div>
        <w:div w:id="9066259">
          <w:marLeft w:val="480"/>
          <w:marRight w:val="0"/>
          <w:marTop w:val="0"/>
          <w:marBottom w:val="0"/>
          <w:divBdr>
            <w:top w:val="none" w:sz="0" w:space="0" w:color="auto"/>
            <w:left w:val="none" w:sz="0" w:space="0" w:color="auto"/>
            <w:bottom w:val="none" w:sz="0" w:space="0" w:color="auto"/>
            <w:right w:val="none" w:sz="0" w:space="0" w:color="auto"/>
          </w:divBdr>
        </w:div>
        <w:div w:id="180903284">
          <w:marLeft w:val="480"/>
          <w:marRight w:val="0"/>
          <w:marTop w:val="0"/>
          <w:marBottom w:val="0"/>
          <w:divBdr>
            <w:top w:val="none" w:sz="0" w:space="0" w:color="auto"/>
            <w:left w:val="none" w:sz="0" w:space="0" w:color="auto"/>
            <w:bottom w:val="none" w:sz="0" w:space="0" w:color="auto"/>
            <w:right w:val="none" w:sz="0" w:space="0" w:color="auto"/>
          </w:divBdr>
        </w:div>
        <w:div w:id="1327199506">
          <w:marLeft w:val="480"/>
          <w:marRight w:val="0"/>
          <w:marTop w:val="0"/>
          <w:marBottom w:val="0"/>
          <w:divBdr>
            <w:top w:val="none" w:sz="0" w:space="0" w:color="auto"/>
            <w:left w:val="none" w:sz="0" w:space="0" w:color="auto"/>
            <w:bottom w:val="none" w:sz="0" w:space="0" w:color="auto"/>
            <w:right w:val="none" w:sz="0" w:space="0" w:color="auto"/>
          </w:divBdr>
        </w:div>
        <w:div w:id="1828355167">
          <w:marLeft w:val="480"/>
          <w:marRight w:val="0"/>
          <w:marTop w:val="0"/>
          <w:marBottom w:val="0"/>
          <w:divBdr>
            <w:top w:val="none" w:sz="0" w:space="0" w:color="auto"/>
            <w:left w:val="none" w:sz="0" w:space="0" w:color="auto"/>
            <w:bottom w:val="none" w:sz="0" w:space="0" w:color="auto"/>
            <w:right w:val="none" w:sz="0" w:space="0" w:color="auto"/>
          </w:divBdr>
        </w:div>
        <w:div w:id="88046981">
          <w:marLeft w:val="480"/>
          <w:marRight w:val="0"/>
          <w:marTop w:val="0"/>
          <w:marBottom w:val="0"/>
          <w:divBdr>
            <w:top w:val="none" w:sz="0" w:space="0" w:color="auto"/>
            <w:left w:val="none" w:sz="0" w:space="0" w:color="auto"/>
            <w:bottom w:val="none" w:sz="0" w:space="0" w:color="auto"/>
            <w:right w:val="none" w:sz="0" w:space="0" w:color="auto"/>
          </w:divBdr>
        </w:div>
        <w:div w:id="22021370">
          <w:marLeft w:val="480"/>
          <w:marRight w:val="0"/>
          <w:marTop w:val="0"/>
          <w:marBottom w:val="0"/>
          <w:divBdr>
            <w:top w:val="none" w:sz="0" w:space="0" w:color="auto"/>
            <w:left w:val="none" w:sz="0" w:space="0" w:color="auto"/>
            <w:bottom w:val="none" w:sz="0" w:space="0" w:color="auto"/>
            <w:right w:val="none" w:sz="0" w:space="0" w:color="auto"/>
          </w:divBdr>
        </w:div>
        <w:div w:id="12726385">
          <w:marLeft w:val="480"/>
          <w:marRight w:val="0"/>
          <w:marTop w:val="0"/>
          <w:marBottom w:val="0"/>
          <w:divBdr>
            <w:top w:val="none" w:sz="0" w:space="0" w:color="auto"/>
            <w:left w:val="none" w:sz="0" w:space="0" w:color="auto"/>
            <w:bottom w:val="none" w:sz="0" w:space="0" w:color="auto"/>
            <w:right w:val="none" w:sz="0" w:space="0" w:color="auto"/>
          </w:divBdr>
        </w:div>
        <w:div w:id="2035303500">
          <w:marLeft w:val="480"/>
          <w:marRight w:val="0"/>
          <w:marTop w:val="0"/>
          <w:marBottom w:val="0"/>
          <w:divBdr>
            <w:top w:val="none" w:sz="0" w:space="0" w:color="auto"/>
            <w:left w:val="none" w:sz="0" w:space="0" w:color="auto"/>
            <w:bottom w:val="none" w:sz="0" w:space="0" w:color="auto"/>
            <w:right w:val="none" w:sz="0" w:space="0" w:color="auto"/>
          </w:divBdr>
        </w:div>
        <w:div w:id="883828806">
          <w:marLeft w:val="480"/>
          <w:marRight w:val="0"/>
          <w:marTop w:val="0"/>
          <w:marBottom w:val="0"/>
          <w:divBdr>
            <w:top w:val="none" w:sz="0" w:space="0" w:color="auto"/>
            <w:left w:val="none" w:sz="0" w:space="0" w:color="auto"/>
            <w:bottom w:val="none" w:sz="0" w:space="0" w:color="auto"/>
            <w:right w:val="none" w:sz="0" w:space="0" w:color="auto"/>
          </w:divBdr>
        </w:div>
        <w:div w:id="405231238">
          <w:marLeft w:val="480"/>
          <w:marRight w:val="0"/>
          <w:marTop w:val="0"/>
          <w:marBottom w:val="0"/>
          <w:divBdr>
            <w:top w:val="none" w:sz="0" w:space="0" w:color="auto"/>
            <w:left w:val="none" w:sz="0" w:space="0" w:color="auto"/>
            <w:bottom w:val="none" w:sz="0" w:space="0" w:color="auto"/>
            <w:right w:val="none" w:sz="0" w:space="0" w:color="auto"/>
          </w:divBdr>
        </w:div>
        <w:div w:id="1671373209">
          <w:marLeft w:val="480"/>
          <w:marRight w:val="0"/>
          <w:marTop w:val="0"/>
          <w:marBottom w:val="0"/>
          <w:divBdr>
            <w:top w:val="none" w:sz="0" w:space="0" w:color="auto"/>
            <w:left w:val="none" w:sz="0" w:space="0" w:color="auto"/>
            <w:bottom w:val="none" w:sz="0" w:space="0" w:color="auto"/>
            <w:right w:val="none" w:sz="0" w:space="0" w:color="auto"/>
          </w:divBdr>
        </w:div>
        <w:div w:id="2112580217">
          <w:marLeft w:val="480"/>
          <w:marRight w:val="0"/>
          <w:marTop w:val="0"/>
          <w:marBottom w:val="0"/>
          <w:divBdr>
            <w:top w:val="none" w:sz="0" w:space="0" w:color="auto"/>
            <w:left w:val="none" w:sz="0" w:space="0" w:color="auto"/>
            <w:bottom w:val="none" w:sz="0" w:space="0" w:color="auto"/>
            <w:right w:val="none" w:sz="0" w:space="0" w:color="auto"/>
          </w:divBdr>
        </w:div>
        <w:div w:id="1112867049">
          <w:marLeft w:val="480"/>
          <w:marRight w:val="0"/>
          <w:marTop w:val="0"/>
          <w:marBottom w:val="0"/>
          <w:divBdr>
            <w:top w:val="none" w:sz="0" w:space="0" w:color="auto"/>
            <w:left w:val="none" w:sz="0" w:space="0" w:color="auto"/>
            <w:bottom w:val="none" w:sz="0" w:space="0" w:color="auto"/>
            <w:right w:val="none" w:sz="0" w:space="0" w:color="auto"/>
          </w:divBdr>
        </w:div>
        <w:div w:id="1713461475">
          <w:marLeft w:val="480"/>
          <w:marRight w:val="0"/>
          <w:marTop w:val="0"/>
          <w:marBottom w:val="0"/>
          <w:divBdr>
            <w:top w:val="none" w:sz="0" w:space="0" w:color="auto"/>
            <w:left w:val="none" w:sz="0" w:space="0" w:color="auto"/>
            <w:bottom w:val="none" w:sz="0" w:space="0" w:color="auto"/>
            <w:right w:val="none" w:sz="0" w:space="0" w:color="auto"/>
          </w:divBdr>
        </w:div>
        <w:div w:id="296961453">
          <w:marLeft w:val="480"/>
          <w:marRight w:val="0"/>
          <w:marTop w:val="0"/>
          <w:marBottom w:val="0"/>
          <w:divBdr>
            <w:top w:val="none" w:sz="0" w:space="0" w:color="auto"/>
            <w:left w:val="none" w:sz="0" w:space="0" w:color="auto"/>
            <w:bottom w:val="none" w:sz="0" w:space="0" w:color="auto"/>
            <w:right w:val="none" w:sz="0" w:space="0" w:color="auto"/>
          </w:divBdr>
        </w:div>
        <w:div w:id="146436221">
          <w:marLeft w:val="480"/>
          <w:marRight w:val="0"/>
          <w:marTop w:val="0"/>
          <w:marBottom w:val="0"/>
          <w:divBdr>
            <w:top w:val="none" w:sz="0" w:space="0" w:color="auto"/>
            <w:left w:val="none" w:sz="0" w:space="0" w:color="auto"/>
            <w:bottom w:val="none" w:sz="0" w:space="0" w:color="auto"/>
            <w:right w:val="none" w:sz="0" w:space="0" w:color="auto"/>
          </w:divBdr>
        </w:div>
        <w:div w:id="259338352">
          <w:marLeft w:val="480"/>
          <w:marRight w:val="0"/>
          <w:marTop w:val="0"/>
          <w:marBottom w:val="0"/>
          <w:divBdr>
            <w:top w:val="none" w:sz="0" w:space="0" w:color="auto"/>
            <w:left w:val="none" w:sz="0" w:space="0" w:color="auto"/>
            <w:bottom w:val="none" w:sz="0" w:space="0" w:color="auto"/>
            <w:right w:val="none" w:sz="0" w:space="0" w:color="auto"/>
          </w:divBdr>
        </w:div>
        <w:div w:id="1312323722">
          <w:marLeft w:val="480"/>
          <w:marRight w:val="0"/>
          <w:marTop w:val="0"/>
          <w:marBottom w:val="0"/>
          <w:divBdr>
            <w:top w:val="none" w:sz="0" w:space="0" w:color="auto"/>
            <w:left w:val="none" w:sz="0" w:space="0" w:color="auto"/>
            <w:bottom w:val="none" w:sz="0" w:space="0" w:color="auto"/>
            <w:right w:val="none" w:sz="0" w:space="0" w:color="auto"/>
          </w:divBdr>
        </w:div>
        <w:div w:id="1622761112">
          <w:marLeft w:val="480"/>
          <w:marRight w:val="0"/>
          <w:marTop w:val="0"/>
          <w:marBottom w:val="0"/>
          <w:divBdr>
            <w:top w:val="none" w:sz="0" w:space="0" w:color="auto"/>
            <w:left w:val="none" w:sz="0" w:space="0" w:color="auto"/>
            <w:bottom w:val="none" w:sz="0" w:space="0" w:color="auto"/>
            <w:right w:val="none" w:sz="0" w:space="0" w:color="auto"/>
          </w:divBdr>
        </w:div>
      </w:divsChild>
    </w:div>
    <w:div w:id="300617741">
      <w:bodyDiv w:val="1"/>
      <w:marLeft w:val="0"/>
      <w:marRight w:val="0"/>
      <w:marTop w:val="0"/>
      <w:marBottom w:val="0"/>
      <w:divBdr>
        <w:top w:val="none" w:sz="0" w:space="0" w:color="auto"/>
        <w:left w:val="none" w:sz="0" w:space="0" w:color="auto"/>
        <w:bottom w:val="none" w:sz="0" w:space="0" w:color="auto"/>
        <w:right w:val="none" w:sz="0" w:space="0" w:color="auto"/>
      </w:divBdr>
    </w:div>
    <w:div w:id="300693785">
      <w:bodyDiv w:val="1"/>
      <w:marLeft w:val="0"/>
      <w:marRight w:val="0"/>
      <w:marTop w:val="0"/>
      <w:marBottom w:val="0"/>
      <w:divBdr>
        <w:top w:val="none" w:sz="0" w:space="0" w:color="auto"/>
        <w:left w:val="none" w:sz="0" w:space="0" w:color="auto"/>
        <w:bottom w:val="none" w:sz="0" w:space="0" w:color="auto"/>
        <w:right w:val="none" w:sz="0" w:space="0" w:color="auto"/>
      </w:divBdr>
    </w:div>
    <w:div w:id="302009214">
      <w:bodyDiv w:val="1"/>
      <w:marLeft w:val="0"/>
      <w:marRight w:val="0"/>
      <w:marTop w:val="0"/>
      <w:marBottom w:val="0"/>
      <w:divBdr>
        <w:top w:val="none" w:sz="0" w:space="0" w:color="auto"/>
        <w:left w:val="none" w:sz="0" w:space="0" w:color="auto"/>
        <w:bottom w:val="none" w:sz="0" w:space="0" w:color="auto"/>
        <w:right w:val="none" w:sz="0" w:space="0" w:color="auto"/>
      </w:divBdr>
    </w:div>
    <w:div w:id="302584257">
      <w:bodyDiv w:val="1"/>
      <w:marLeft w:val="0"/>
      <w:marRight w:val="0"/>
      <w:marTop w:val="0"/>
      <w:marBottom w:val="0"/>
      <w:divBdr>
        <w:top w:val="none" w:sz="0" w:space="0" w:color="auto"/>
        <w:left w:val="none" w:sz="0" w:space="0" w:color="auto"/>
        <w:bottom w:val="none" w:sz="0" w:space="0" w:color="auto"/>
        <w:right w:val="none" w:sz="0" w:space="0" w:color="auto"/>
      </w:divBdr>
    </w:div>
    <w:div w:id="303118816">
      <w:bodyDiv w:val="1"/>
      <w:marLeft w:val="0"/>
      <w:marRight w:val="0"/>
      <w:marTop w:val="0"/>
      <w:marBottom w:val="0"/>
      <w:divBdr>
        <w:top w:val="none" w:sz="0" w:space="0" w:color="auto"/>
        <w:left w:val="none" w:sz="0" w:space="0" w:color="auto"/>
        <w:bottom w:val="none" w:sz="0" w:space="0" w:color="auto"/>
        <w:right w:val="none" w:sz="0" w:space="0" w:color="auto"/>
      </w:divBdr>
    </w:div>
    <w:div w:id="304287047">
      <w:bodyDiv w:val="1"/>
      <w:marLeft w:val="0"/>
      <w:marRight w:val="0"/>
      <w:marTop w:val="0"/>
      <w:marBottom w:val="0"/>
      <w:divBdr>
        <w:top w:val="none" w:sz="0" w:space="0" w:color="auto"/>
        <w:left w:val="none" w:sz="0" w:space="0" w:color="auto"/>
        <w:bottom w:val="none" w:sz="0" w:space="0" w:color="auto"/>
        <w:right w:val="none" w:sz="0" w:space="0" w:color="auto"/>
      </w:divBdr>
    </w:div>
    <w:div w:id="304625219">
      <w:bodyDiv w:val="1"/>
      <w:marLeft w:val="0"/>
      <w:marRight w:val="0"/>
      <w:marTop w:val="0"/>
      <w:marBottom w:val="0"/>
      <w:divBdr>
        <w:top w:val="none" w:sz="0" w:space="0" w:color="auto"/>
        <w:left w:val="none" w:sz="0" w:space="0" w:color="auto"/>
        <w:bottom w:val="none" w:sz="0" w:space="0" w:color="auto"/>
        <w:right w:val="none" w:sz="0" w:space="0" w:color="auto"/>
      </w:divBdr>
    </w:div>
    <w:div w:id="306009857">
      <w:bodyDiv w:val="1"/>
      <w:marLeft w:val="0"/>
      <w:marRight w:val="0"/>
      <w:marTop w:val="0"/>
      <w:marBottom w:val="0"/>
      <w:divBdr>
        <w:top w:val="none" w:sz="0" w:space="0" w:color="auto"/>
        <w:left w:val="none" w:sz="0" w:space="0" w:color="auto"/>
        <w:bottom w:val="none" w:sz="0" w:space="0" w:color="auto"/>
        <w:right w:val="none" w:sz="0" w:space="0" w:color="auto"/>
      </w:divBdr>
    </w:div>
    <w:div w:id="306781542">
      <w:bodyDiv w:val="1"/>
      <w:marLeft w:val="0"/>
      <w:marRight w:val="0"/>
      <w:marTop w:val="0"/>
      <w:marBottom w:val="0"/>
      <w:divBdr>
        <w:top w:val="none" w:sz="0" w:space="0" w:color="auto"/>
        <w:left w:val="none" w:sz="0" w:space="0" w:color="auto"/>
        <w:bottom w:val="none" w:sz="0" w:space="0" w:color="auto"/>
        <w:right w:val="none" w:sz="0" w:space="0" w:color="auto"/>
      </w:divBdr>
    </w:div>
    <w:div w:id="306906943">
      <w:bodyDiv w:val="1"/>
      <w:marLeft w:val="0"/>
      <w:marRight w:val="0"/>
      <w:marTop w:val="0"/>
      <w:marBottom w:val="0"/>
      <w:divBdr>
        <w:top w:val="none" w:sz="0" w:space="0" w:color="auto"/>
        <w:left w:val="none" w:sz="0" w:space="0" w:color="auto"/>
        <w:bottom w:val="none" w:sz="0" w:space="0" w:color="auto"/>
        <w:right w:val="none" w:sz="0" w:space="0" w:color="auto"/>
      </w:divBdr>
    </w:div>
    <w:div w:id="309136629">
      <w:bodyDiv w:val="1"/>
      <w:marLeft w:val="0"/>
      <w:marRight w:val="0"/>
      <w:marTop w:val="0"/>
      <w:marBottom w:val="0"/>
      <w:divBdr>
        <w:top w:val="none" w:sz="0" w:space="0" w:color="auto"/>
        <w:left w:val="none" w:sz="0" w:space="0" w:color="auto"/>
        <w:bottom w:val="none" w:sz="0" w:space="0" w:color="auto"/>
        <w:right w:val="none" w:sz="0" w:space="0" w:color="auto"/>
      </w:divBdr>
    </w:div>
    <w:div w:id="309486140">
      <w:bodyDiv w:val="1"/>
      <w:marLeft w:val="0"/>
      <w:marRight w:val="0"/>
      <w:marTop w:val="0"/>
      <w:marBottom w:val="0"/>
      <w:divBdr>
        <w:top w:val="none" w:sz="0" w:space="0" w:color="auto"/>
        <w:left w:val="none" w:sz="0" w:space="0" w:color="auto"/>
        <w:bottom w:val="none" w:sz="0" w:space="0" w:color="auto"/>
        <w:right w:val="none" w:sz="0" w:space="0" w:color="auto"/>
      </w:divBdr>
      <w:divsChild>
        <w:div w:id="1621767198">
          <w:marLeft w:val="480"/>
          <w:marRight w:val="0"/>
          <w:marTop w:val="0"/>
          <w:marBottom w:val="0"/>
          <w:divBdr>
            <w:top w:val="none" w:sz="0" w:space="0" w:color="auto"/>
            <w:left w:val="none" w:sz="0" w:space="0" w:color="auto"/>
            <w:bottom w:val="none" w:sz="0" w:space="0" w:color="auto"/>
            <w:right w:val="none" w:sz="0" w:space="0" w:color="auto"/>
          </w:divBdr>
        </w:div>
        <w:div w:id="1748072855">
          <w:marLeft w:val="480"/>
          <w:marRight w:val="0"/>
          <w:marTop w:val="0"/>
          <w:marBottom w:val="0"/>
          <w:divBdr>
            <w:top w:val="none" w:sz="0" w:space="0" w:color="auto"/>
            <w:left w:val="none" w:sz="0" w:space="0" w:color="auto"/>
            <w:bottom w:val="none" w:sz="0" w:space="0" w:color="auto"/>
            <w:right w:val="none" w:sz="0" w:space="0" w:color="auto"/>
          </w:divBdr>
        </w:div>
        <w:div w:id="1115976805">
          <w:marLeft w:val="480"/>
          <w:marRight w:val="0"/>
          <w:marTop w:val="0"/>
          <w:marBottom w:val="0"/>
          <w:divBdr>
            <w:top w:val="none" w:sz="0" w:space="0" w:color="auto"/>
            <w:left w:val="none" w:sz="0" w:space="0" w:color="auto"/>
            <w:bottom w:val="none" w:sz="0" w:space="0" w:color="auto"/>
            <w:right w:val="none" w:sz="0" w:space="0" w:color="auto"/>
          </w:divBdr>
        </w:div>
        <w:div w:id="1896695661">
          <w:marLeft w:val="480"/>
          <w:marRight w:val="0"/>
          <w:marTop w:val="0"/>
          <w:marBottom w:val="0"/>
          <w:divBdr>
            <w:top w:val="none" w:sz="0" w:space="0" w:color="auto"/>
            <w:left w:val="none" w:sz="0" w:space="0" w:color="auto"/>
            <w:bottom w:val="none" w:sz="0" w:space="0" w:color="auto"/>
            <w:right w:val="none" w:sz="0" w:space="0" w:color="auto"/>
          </w:divBdr>
        </w:div>
        <w:div w:id="1357149377">
          <w:marLeft w:val="480"/>
          <w:marRight w:val="0"/>
          <w:marTop w:val="0"/>
          <w:marBottom w:val="0"/>
          <w:divBdr>
            <w:top w:val="none" w:sz="0" w:space="0" w:color="auto"/>
            <w:left w:val="none" w:sz="0" w:space="0" w:color="auto"/>
            <w:bottom w:val="none" w:sz="0" w:space="0" w:color="auto"/>
            <w:right w:val="none" w:sz="0" w:space="0" w:color="auto"/>
          </w:divBdr>
        </w:div>
        <w:div w:id="1214003422">
          <w:marLeft w:val="480"/>
          <w:marRight w:val="0"/>
          <w:marTop w:val="0"/>
          <w:marBottom w:val="0"/>
          <w:divBdr>
            <w:top w:val="none" w:sz="0" w:space="0" w:color="auto"/>
            <w:left w:val="none" w:sz="0" w:space="0" w:color="auto"/>
            <w:bottom w:val="none" w:sz="0" w:space="0" w:color="auto"/>
            <w:right w:val="none" w:sz="0" w:space="0" w:color="auto"/>
          </w:divBdr>
        </w:div>
        <w:div w:id="790825955">
          <w:marLeft w:val="480"/>
          <w:marRight w:val="0"/>
          <w:marTop w:val="0"/>
          <w:marBottom w:val="0"/>
          <w:divBdr>
            <w:top w:val="none" w:sz="0" w:space="0" w:color="auto"/>
            <w:left w:val="none" w:sz="0" w:space="0" w:color="auto"/>
            <w:bottom w:val="none" w:sz="0" w:space="0" w:color="auto"/>
            <w:right w:val="none" w:sz="0" w:space="0" w:color="auto"/>
          </w:divBdr>
        </w:div>
        <w:div w:id="492263985">
          <w:marLeft w:val="480"/>
          <w:marRight w:val="0"/>
          <w:marTop w:val="0"/>
          <w:marBottom w:val="0"/>
          <w:divBdr>
            <w:top w:val="none" w:sz="0" w:space="0" w:color="auto"/>
            <w:left w:val="none" w:sz="0" w:space="0" w:color="auto"/>
            <w:bottom w:val="none" w:sz="0" w:space="0" w:color="auto"/>
            <w:right w:val="none" w:sz="0" w:space="0" w:color="auto"/>
          </w:divBdr>
        </w:div>
        <w:div w:id="784740487">
          <w:marLeft w:val="480"/>
          <w:marRight w:val="0"/>
          <w:marTop w:val="0"/>
          <w:marBottom w:val="0"/>
          <w:divBdr>
            <w:top w:val="none" w:sz="0" w:space="0" w:color="auto"/>
            <w:left w:val="none" w:sz="0" w:space="0" w:color="auto"/>
            <w:bottom w:val="none" w:sz="0" w:space="0" w:color="auto"/>
            <w:right w:val="none" w:sz="0" w:space="0" w:color="auto"/>
          </w:divBdr>
        </w:div>
        <w:div w:id="1266424494">
          <w:marLeft w:val="480"/>
          <w:marRight w:val="0"/>
          <w:marTop w:val="0"/>
          <w:marBottom w:val="0"/>
          <w:divBdr>
            <w:top w:val="none" w:sz="0" w:space="0" w:color="auto"/>
            <w:left w:val="none" w:sz="0" w:space="0" w:color="auto"/>
            <w:bottom w:val="none" w:sz="0" w:space="0" w:color="auto"/>
            <w:right w:val="none" w:sz="0" w:space="0" w:color="auto"/>
          </w:divBdr>
        </w:div>
        <w:div w:id="157426021">
          <w:marLeft w:val="480"/>
          <w:marRight w:val="0"/>
          <w:marTop w:val="0"/>
          <w:marBottom w:val="0"/>
          <w:divBdr>
            <w:top w:val="none" w:sz="0" w:space="0" w:color="auto"/>
            <w:left w:val="none" w:sz="0" w:space="0" w:color="auto"/>
            <w:bottom w:val="none" w:sz="0" w:space="0" w:color="auto"/>
            <w:right w:val="none" w:sz="0" w:space="0" w:color="auto"/>
          </w:divBdr>
        </w:div>
        <w:div w:id="563490875">
          <w:marLeft w:val="480"/>
          <w:marRight w:val="0"/>
          <w:marTop w:val="0"/>
          <w:marBottom w:val="0"/>
          <w:divBdr>
            <w:top w:val="none" w:sz="0" w:space="0" w:color="auto"/>
            <w:left w:val="none" w:sz="0" w:space="0" w:color="auto"/>
            <w:bottom w:val="none" w:sz="0" w:space="0" w:color="auto"/>
            <w:right w:val="none" w:sz="0" w:space="0" w:color="auto"/>
          </w:divBdr>
        </w:div>
        <w:div w:id="1531264864">
          <w:marLeft w:val="480"/>
          <w:marRight w:val="0"/>
          <w:marTop w:val="0"/>
          <w:marBottom w:val="0"/>
          <w:divBdr>
            <w:top w:val="none" w:sz="0" w:space="0" w:color="auto"/>
            <w:left w:val="none" w:sz="0" w:space="0" w:color="auto"/>
            <w:bottom w:val="none" w:sz="0" w:space="0" w:color="auto"/>
            <w:right w:val="none" w:sz="0" w:space="0" w:color="auto"/>
          </w:divBdr>
        </w:div>
        <w:div w:id="1368799193">
          <w:marLeft w:val="480"/>
          <w:marRight w:val="0"/>
          <w:marTop w:val="0"/>
          <w:marBottom w:val="0"/>
          <w:divBdr>
            <w:top w:val="none" w:sz="0" w:space="0" w:color="auto"/>
            <w:left w:val="none" w:sz="0" w:space="0" w:color="auto"/>
            <w:bottom w:val="none" w:sz="0" w:space="0" w:color="auto"/>
            <w:right w:val="none" w:sz="0" w:space="0" w:color="auto"/>
          </w:divBdr>
        </w:div>
        <w:div w:id="337273017">
          <w:marLeft w:val="480"/>
          <w:marRight w:val="0"/>
          <w:marTop w:val="0"/>
          <w:marBottom w:val="0"/>
          <w:divBdr>
            <w:top w:val="none" w:sz="0" w:space="0" w:color="auto"/>
            <w:left w:val="none" w:sz="0" w:space="0" w:color="auto"/>
            <w:bottom w:val="none" w:sz="0" w:space="0" w:color="auto"/>
            <w:right w:val="none" w:sz="0" w:space="0" w:color="auto"/>
          </w:divBdr>
        </w:div>
        <w:div w:id="906187311">
          <w:marLeft w:val="480"/>
          <w:marRight w:val="0"/>
          <w:marTop w:val="0"/>
          <w:marBottom w:val="0"/>
          <w:divBdr>
            <w:top w:val="none" w:sz="0" w:space="0" w:color="auto"/>
            <w:left w:val="none" w:sz="0" w:space="0" w:color="auto"/>
            <w:bottom w:val="none" w:sz="0" w:space="0" w:color="auto"/>
            <w:right w:val="none" w:sz="0" w:space="0" w:color="auto"/>
          </w:divBdr>
        </w:div>
        <w:div w:id="1916086323">
          <w:marLeft w:val="480"/>
          <w:marRight w:val="0"/>
          <w:marTop w:val="0"/>
          <w:marBottom w:val="0"/>
          <w:divBdr>
            <w:top w:val="none" w:sz="0" w:space="0" w:color="auto"/>
            <w:left w:val="none" w:sz="0" w:space="0" w:color="auto"/>
            <w:bottom w:val="none" w:sz="0" w:space="0" w:color="auto"/>
            <w:right w:val="none" w:sz="0" w:space="0" w:color="auto"/>
          </w:divBdr>
        </w:div>
        <w:div w:id="1385907432">
          <w:marLeft w:val="480"/>
          <w:marRight w:val="0"/>
          <w:marTop w:val="0"/>
          <w:marBottom w:val="0"/>
          <w:divBdr>
            <w:top w:val="none" w:sz="0" w:space="0" w:color="auto"/>
            <w:left w:val="none" w:sz="0" w:space="0" w:color="auto"/>
            <w:bottom w:val="none" w:sz="0" w:space="0" w:color="auto"/>
            <w:right w:val="none" w:sz="0" w:space="0" w:color="auto"/>
          </w:divBdr>
        </w:div>
        <w:div w:id="284968118">
          <w:marLeft w:val="480"/>
          <w:marRight w:val="0"/>
          <w:marTop w:val="0"/>
          <w:marBottom w:val="0"/>
          <w:divBdr>
            <w:top w:val="none" w:sz="0" w:space="0" w:color="auto"/>
            <w:left w:val="none" w:sz="0" w:space="0" w:color="auto"/>
            <w:bottom w:val="none" w:sz="0" w:space="0" w:color="auto"/>
            <w:right w:val="none" w:sz="0" w:space="0" w:color="auto"/>
          </w:divBdr>
        </w:div>
        <w:div w:id="478150913">
          <w:marLeft w:val="480"/>
          <w:marRight w:val="0"/>
          <w:marTop w:val="0"/>
          <w:marBottom w:val="0"/>
          <w:divBdr>
            <w:top w:val="none" w:sz="0" w:space="0" w:color="auto"/>
            <w:left w:val="none" w:sz="0" w:space="0" w:color="auto"/>
            <w:bottom w:val="none" w:sz="0" w:space="0" w:color="auto"/>
            <w:right w:val="none" w:sz="0" w:space="0" w:color="auto"/>
          </w:divBdr>
        </w:div>
        <w:div w:id="126974352">
          <w:marLeft w:val="480"/>
          <w:marRight w:val="0"/>
          <w:marTop w:val="0"/>
          <w:marBottom w:val="0"/>
          <w:divBdr>
            <w:top w:val="none" w:sz="0" w:space="0" w:color="auto"/>
            <w:left w:val="none" w:sz="0" w:space="0" w:color="auto"/>
            <w:bottom w:val="none" w:sz="0" w:space="0" w:color="auto"/>
            <w:right w:val="none" w:sz="0" w:space="0" w:color="auto"/>
          </w:divBdr>
        </w:div>
        <w:div w:id="991062028">
          <w:marLeft w:val="480"/>
          <w:marRight w:val="0"/>
          <w:marTop w:val="0"/>
          <w:marBottom w:val="0"/>
          <w:divBdr>
            <w:top w:val="none" w:sz="0" w:space="0" w:color="auto"/>
            <w:left w:val="none" w:sz="0" w:space="0" w:color="auto"/>
            <w:bottom w:val="none" w:sz="0" w:space="0" w:color="auto"/>
            <w:right w:val="none" w:sz="0" w:space="0" w:color="auto"/>
          </w:divBdr>
        </w:div>
        <w:div w:id="962615297">
          <w:marLeft w:val="480"/>
          <w:marRight w:val="0"/>
          <w:marTop w:val="0"/>
          <w:marBottom w:val="0"/>
          <w:divBdr>
            <w:top w:val="none" w:sz="0" w:space="0" w:color="auto"/>
            <w:left w:val="none" w:sz="0" w:space="0" w:color="auto"/>
            <w:bottom w:val="none" w:sz="0" w:space="0" w:color="auto"/>
            <w:right w:val="none" w:sz="0" w:space="0" w:color="auto"/>
          </w:divBdr>
        </w:div>
        <w:div w:id="999038123">
          <w:marLeft w:val="480"/>
          <w:marRight w:val="0"/>
          <w:marTop w:val="0"/>
          <w:marBottom w:val="0"/>
          <w:divBdr>
            <w:top w:val="none" w:sz="0" w:space="0" w:color="auto"/>
            <w:left w:val="none" w:sz="0" w:space="0" w:color="auto"/>
            <w:bottom w:val="none" w:sz="0" w:space="0" w:color="auto"/>
            <w:right w:val="none" w:sz="0" w:space="0" w:color="auto"/>
          </w:divBdr>
        </w:div>
        <w:div w:id="1747336633">
          <w:marLeft w:val="480"/>
          <w:marRight w:val="0"/>
          <w:marTop w:val="0"/>
          <w:marBottom w:val="0"/>
          <w:divBdr>
            <w:top w:val="none" w:sz="0" w:space="0" w:color="auto"/>
            <w:left w:val="none" w:sz="0" w:space="0" w:color="auto"/>
            <w:bottom w:val="none" w:sz="0" w:space="0" w:color="auto"/>
            <w:right w:val="none" w:sz="0" w:space="0" w:color="auto"/>
          </w:divBdr>
        </w:div>
        <w:div w:id="2037342035">
          <w:marLeft w:val="480"/>
          <w:marRight w:val="0"/>
          <w:marTop w:val="0"/>
          <w:marBottom w:val="0"/>
          <w:divBdr>
            <w:top w:val="none" w:sz="0" w:space="0" w:color="auto"/>
            <w:left w:val="none" w:sz="0" w:space="0" w:color="auto"/>
            <w:bottom w:val="none" w:sz="0" w:space="0" w:color="auto"/>
            <w:right w:val="none" w:sz="0" w:space="0" w:color="auto"/>
          </w:divBdr>
        </w:div>
        <w:div w:id="698358485">
          <w:marLeft w:val="480"/>
          <w:marRight w:val="0"/>
          <w:marTop w:val="0"/>
          <w:marBottom w:val="0"/>
          <w:divBdr>
            <w:top w:val="none" w:sz="0" w:space="0" w:color="auto"/>
            <w:left w:val="none" w:sz="0" w:space="0" w:color="auto"/>
            <w:bottom w:val="none" w:sz="0" w:space="0" w:color="auto"/>
            <w:right w:val="none" w:sz="0" w:space="0" w:color="auto"/>
          </w:divBdr>
        </w:div>
        <w:div w:id="1799375672">
          <w:marLeft w:val="480"/>
          <w:marRight w:val="0"/>
          <w:marTop w:val="0"/>
          <w:marBottom w:val="0"/>
          <w:divBdr>
            <w:top w:val="none" w:sz="0" w:space="0" w:color="auto"/>
            <w:left w:val="none" w:sz="0" w:space="0" w:color="auto"/>
            <w:bottom w:val="none" w:sz="0" w:space="0" w:color="auto"/>
            <w:right w:val="none" w:sz="0" w:space="0" w:color="auto"/>
          </w:divBdr>
        </w:div>
        <w:div w:id="1217473451">
          <w:marLeft w:val="480"/>
          <w:marRight w:val="0"/>
          <w:marTop w:val="0"/>
          <w:marBottom w:val="0"/>
          <w:divBdr>
            <w:top w:val="none" w:sz="0" w:space="0" w:color="auto"/>
            <w:left w:val="none" w:sz="0" w:space="0" w:color="auto"/>
            <w:bottom w:val="none" w:sz="0" w:space="0" w:color="auto"/>
            <w:right w:val="none" w:sz="0" w:space="0" w:color="auto"/>
          </w:divBdr>
        </w:div>
        <w:div w:id="1225872773">
          <w:marLeft w:val="480"/>
          <w:marRight w:val="0"/>
          <w:marTop w:val="0"/>
          <w:marBottom w:val="0"/>
          <w:divBdr>
            <w:top w:val="none" w:sz="0" w:space="0" w:color="auto"/>
            <w:left w:val="none" w:sz="0" w:space="0" w:color="auto"/>
            <w:bottom w:val="none" w:sz="0" w:space="0" w:color="auto"/>
            <w:right w:val="none" w:sz="0" w:space="0" w:color="auto"/>
          </w:divBdr>
        </w:div>
        <w:div w:id="1873616415">
          <w:marLeft w:val="480"/>
          <w:marRight w:val="0"/>
          <w:marTop w:val="0"/>
          <w:marBottom w:val="0"/>
          <w:divBdr>
            <w:top w:val="none" w:sz="0" w:space="0" w:color="auto"/>
            <w:left w:val="none" w:sz="0" w:space="0" w:color="auto"/>
            <w:bottom w:val="none" w:sz="0" w:space="0" w:color="auto"/>
            <w:right w:val="none" w:sz="0" w:space="0" w:color="auto"/>
          </w:divBdr>
        </w:div>
        <w:div w:id="617565513">
          <w:marLeft w:val="480"/>
          <w:marRight w:val="0"/>
          <w:marTop w:val="0"/>
          <w:marBottom w:val="0"/>
          <w:divBdr>
            <w:top w:val="none" w:sz="0" w:space="0" w:color="auto"/>
            <w:left w:val="none" w:sz="0" w:space="0" w:color="auto"/>
            <w:bottom w:val="none" w:sz="0" w:space="0" w:color="auto"/>
            <w:right w:val="none" w:sz="0" w:space="0" w:color="auto"/>
          </w:divBdr>
        </w:div>
        <w:div w:id="395014182">
          <w:marLeft w:val="480"/>
          <w:marRight w:val="0"/>
          <w:marTop w:val="0"/>
          <w:marBottom w:val="0"/>
          <w:divBdr>
            <w:top w:val="none" w:sz="0" w:space="0" w:color="auto"/>
            <w:left w:val="none" w:sz="0" w:space="0" w:color="auto"/>
            <w:bottom w:val="none" w:sz="0" w:space="0" w:color="auto"/>
            <w:right w:val="none" w:sz="0" w:space="0" w:color="auto"/>
          </w:divBdr>
        </w:div>
        <w:div w:id="2102329987">
          <w:marLeft w:val="480"/>
          <w:marRight w:val="0"/>
          <w:marTop w:val="0"/>
          <w:marBottom w:val="0"/>
          <w:divBdr>
            <w:top w:val="none" w:sz="0" w:space="0" w:color="auto"/>
            <w:left w:val="none" w:sz="0" w:space="0" w:color="auto"/>
            <w:bottom w:val="none" w:sz="0" w:space="0" w:color="auto"/>
            <w:right w:val="none" w:sz="0" w:space="0" w:color="auto"/>
          </w:divBdr>
        </w:div>
        <w:div w:id="1738698428">
          <w:marLeft w:val="480"/>
          <w:marRight w:val="0"/>
          <w:marTop w:val="0"/>
          <w:marBottom w:val="0"/>
          <w:divBdr>
            <w:top w:val="none" w:sz="0" w:space="0" w:color="auto"/>
            <w:left w:val="none" w:sz="0" w:space="0" w:color="auto"/>
            <w:bottom w:val="none" w:sz="0" w:space="0" w:color="auto"/>
            <w:right w:val="none" w:sz="0" w:space="0" w:color="auto"/>
          </w:divBdr>
        </w:div>
        <w:div w:id="1263951362">
          <w:marLeft w:val="480"/>
          <w:marRight w:val="0"/>
          <w:marTop w:val="0"/>
          <w:marBottom w:val="0"/>
          <w:divBdr>
            <w:top w:val="none" w:sz="0" w:space="0" w:color="auto"/>
            <w:left w:val="none" w:sz="0" w:space="0" w:color="auto"/>
            <w:bottom w:val="none" w:sz="0" w:space="0" w:color="auto"/>
            <w:right w:val="none" w:sz="0" w:space="0" w:color="auto"/>
          </w:divBdr>
        </w:div>
        <w:div w:id="698818451">
          <w:marLeft w:val="480"/>
          <w:marRight w:val="0"/>
          <w:marTop w:val="0"/>
          <w:marBottom w:val="0"/>
          <w:divBdr>
            <w:top w:val="none" w:sz="0" w:space="0" w:color="auto"/>
            <w:left w:val="none" w:sz="0" w:space="0" w:color="auto"/>
            <w:bottom w:val="none" w:sz="0" w:space="0" w:color="auto"/>
            <w:right w:val="none" w:sz="0" w:space="0" w:color="auto"/>
          </w:divBdr>
        </w:div>
        <w:div w:id="1648631608">
          <w:marLeft w:val="480"/>
          <w:marRight w:val="0"/>
          <w:marTop w:val="0"/>
          <w:marBottom w:val="0"/>
          <w:divBdr>
            <w:top w:val="none" w:sz="0" w:space="0" w:color="auto"/>
            <w:left w:val="none" w:sz="0" w:space="0" w:color="auto"/>
            <w:bottom w:val="none" w:sz="0" w:space="0" w:color="auto"/>
            <w:right w:val="none" w:sz="0" w:space="0" w:color="auto"/>
          </w:divBdr>
        </w:div>
        <w:div w:id="672876771">
          <w:marLeft w:val="480"/>
          <w:marRight w:val="0"/>
          <w:marTop w:val="0"/>
          <w:marBottom w:val="0"/>
          <w:divBdr>
            <w:top w:val="none" w:sz="0" w:space="0" w:color="auto"/>
            <w:left w:val="none" w:sz="0" w:space="0" w:color="auto"/>
            <w:bottom w:val="none" w:sz="0" w:space="0" w:color="auto"/>
            <w:right w:val="none" w:sz="0" w:space="0" w:color="auto"/>
          </w:divBdr>
        </w:div>
        <w:div w:id="1209683966">
          <w:marLeft w:val="480"/>
          <w:marRight w:val="0"/>
          <w:marTop w:val="0"/>
          <w:marBottom w:val="0"/>
          <w:divBdr>
            <w:top w:val="none" w:sz="0" w:space="0" w:color="auto"/>
            <w:left w:val="none" w:sz="0" w:space="0" w:color="auto"/>
            <w:bottom w:val="none" w:sz="0" w:space="0" w:color="auto"/>
            <w:right w:val="none" w:sz="0" w:space="0" w:color="auto"/>
          </w:divBdr>
        </w:div>
        <w:div w:id="1782989374">
          <w:marLeft w:val="480"/>
          <w:marRight w:val="0"/>
          <w:marTop w:val="0"/>
          <w:marBottom w:val="0"/>
          <w:divBdr>
            <w:top w:val="none" w:sz="0" w:space="0" w:color="auto"/>
            <w:left w:val="none" w:sz="0" w:space="0" w:color="auto"/>
            <w:bottom w:val="none" w:sz="0" w:space="0" w:color="auto"/>
            <w:right w:val="none" w:sz="0" w:space="0" w:color="auto"/>
          </w:divBdr>
        </w:div>
        <w:div w:id="1686596760">
          <w:marLeft w:val="480"/>
          <w:marRight w:val="0"/>
          <w:marTop w:val="0"/>
          <w:marBottom w:val="0"/>
          <w:divBdr>
            <w:top w:val="none" w:sz="0" w:space="0" w:color="auto"/>
            <w:left w:val="none" w:sz="0" w:space="0" w:color="auto"/>
            <w:bottom w:val="none" w:sz="0" w:space="0" w:color="auto"/>
            <w:right w:val="none" w:sz="0" w:space="0" w:color="auto"/>
          </w:divBdr>
        </w:div>
        <w:div w:id="465315079">
          <w:marLeft w:val="480"/>
          <w:marRight w:val="0"/>
          <w:marTop w:val="0"/>
          <w:marBottom w:val="0"/>
          <w:divBdr>
            <w:top w:val="none" w:sz="0" w:space="0" w:color="auto"/>
            <w:left w:val="none" w:sz="0" w:space="0" w:color="auto"/>
            <w:bottom w:val="none" w:sz="0" w:space="0" w:color="auto"/>
            <w:right w:val="none" w:sz="0" w:space="0" w:color="auto"/>
          </w:divBdr>
        </w:div>
        <w:div w:id="251084439">
          <w:marLeft w:val="480"/>
          <w:marRight w:val="0"/>
          <w:marTop w:val="0"/>
          <w:marBottom w:val="0"/>
          <w:divBdr>
            <w:top w:val="none" w:sz="0" w:space="0" w:color="auto"/>
            <w:left w:val="none" w:sz="0" w:space="0" w:color="auto"/>
            <w:bottom w:val="none" w:sz="0" w:space="0" w:color="auto"/>
            <w:right w:val="none" w:sz="0" w:space="0" w:color="auto"/>
          </w:divBdr>
        </w:div>
        <w:div w:id="1025253526">
          <w:marLeft w:val="480"/>
          <w:marRight w:val="0"/>
          <w:marTop w:val="0"/>
          <w:marBottom w:val="0"/>
          <w:divBdr>
            <w:top w:val="none" w:sz="0" w:space="0" w:color="auto"/>
            <w:left w:val="none" w:sz="0" w:space="0" w:color="auto"/>
            <w:bottom w:val="none" w:sz="0" w:space="0" w:color="auto"/>
            <w:right w:val="none" w:sz="0" w:space="0" w:color="auto"/>
          </w:divBdr>
        </w:div>
        <w:div w:id="965312183">
          <w:marLeft w:val="480"/>
          <w:marRight w:val="0"/>
          <w:marTop w:val="0"/>
          <w:marBottom w:val="0"/>
          <w:divBdr>
            <w:top w:val="none" w:sz="0" w:space="0" w:color="auto"/>
            <w:left w:val="none" w:sz="0" w:space="0" w:color="auto"/>
            <w:bottom w:val="none" w:sz="0" w:space="0" w:color="auto"/>
            <w:right w:val="none" w:sz="0" w:space="0" w:color="auto"/>
          </w:divBdr>
        </w:div>
        <w:div w:id="1635797216">
          <w:marLeft w:val="480"/>
          <w:marRight w:val="0"/>
          <w:marTop w:val="0"/>
          <w:marBottom w:val="0"/>
          <w:divBdr>
            <w:top w:val="none" w:sz="0" w:space="0" w:color="auto"/>
            <w:left w:val="none" w:sz="0" w:space="0" w:color="auto"/>
            <w:bottom w:val="none" w:sz="0" w:space="0" w:color="auto"/>
            <w:right w:val="none" w:sz="0" w:space="0" w:color="auto"/>
          </w:divBdr>
        </w:div>
        <w:div w:id="1233541212">
          <w:marLeft w:val="480"/>
          <w:marRight w:val="0"/>
          <w:marTop w:val="0"/>
          <w:marBottom w:val="0"/>
          <w:divBdr>
            <w:top w:val="none" w:sz="0" w:space="0" w:color="auto"/>
            <w:left w:val="none" w:sz="0" w:space="0" w:color="auto"/>
            <w:bottom w:val="none" w:sz="0" w:space="0" w:color="auto"/>
            <w:right w:val="none" w:sz="0" w:space="0" w:color="auto"/>
          </w:divBdr>
        </w:div>
        <w:div w:id="1800953691">
          <w:marLeft w:val="480"/>
          <w:marRight w:val="0"/>
          <w:marTop w:val="0"/>
          <w:marBottom w:val="0"/>
          <w:divBdr>
            <w:top w:val="none" w:sz="0" w:space="0" w:color="auto"/>
            <w:left w:val="none" w:sz="0" w:space="0" w:color="auto"/>
            <w:bottom w:val="none" w:sz="0" w:space="0" w:color="auto"/>
            <w:right w:val="none" w:sz="0" w:space="0" w:color="auto"/>
          </w:divBdr>
        </w:div>
        <w:div w:id="1236479002">
          <w:marLeft w:val="480"/>
          <w:marRight w:val="0"/>
          <w:marTop w:val="0"/>
          <w:marBottom w:val="0"/>
          <w:divBdr>
            <w:top w:val="none" w:sz="0" w:space="0" w:color="auto"/>
            <w:left w:val="none" w:sz="0" w:space="0" w:color="auto"/>
            <w:bottom w:val="none" w:sz="0" w:space="0" w:color="auto"/>
            <w:right w:val="none" w:sz="0" w:space="0" w:color="auto"/>
          </w:divBdr>
        </w:div>
        <w:div w:id="2142456616">
          <w:marLeft w:val="480"/>
          <w:marRight w:val="0"/>
          <w:marTop w:val="0"/>
          <w:marBottom w:val="0"/>
          <w:divBdr>
            <w:top w:val="none" w:sz="0" w:space="0" w:color="auto"/>
            <w:left w:val="none" w:sz="0" w:space="0" w:color="auto"/>
            <w:bottom w:val="none" w:sz="0" w:space="0" w:color="auto"/>
            <w:right w:val="none" w:sz="0" w:space="0" w:color="auto"/>
          </w:divBdr>
        </w:div>
        <w:div w:id="1443458051">
          <w:marLeft w:val="480"/>
          <w:marRight w:val="0"/>
          <w:marTop w:val="0"/>
          <w:marBottom w:val="0"/>
          <w:divBdr>
            <w:top w:val="none" w:sz="0" w:space="0" w:color="auto"/>
            <w:left w:val="none" w:sz="0" w:space="0" w:color="auto"/>
            <w:bottom w:val="none" w:sz="0" w:space="0" w:color="auto"/>
            <w:right w:val="none" w:sz="0" w:space="0" w:color="auto"/>
          </w:divBdr>
        </w:div>
        <w:div w:id="1479496475">
          <w:marLeft w:val="480"/>
          <w:marRight w:val="0"/>
          <w:marTop w:val="0"/>
          <w:marBottom w:val="0"/>
          <w:divBdr>
            <w:top w:val="none" w:sz="0" w:space="0" w:color="auto"/>
            <w:left w:val="none" w:sz="0" w:space="0" w:color="auto"/>
            <w:bottom w:val="none" w:sz="0" w:space="0" w:color="auto"/>
            <w:right w:val="none" w:sz="0" w:space="0" w:color="auto"/>
          </w:divBdr>
        </w:div>
        <w:div w:id="1323196811">
          <w:marLeft w:val="480"/>
          <w:marRight w:val="0"/>
          <w:marTop w:val="0"/>
          <w:marBottom w:val="0"/>
          <w:divBdr>
            <w:top w:val="none" w:sz="0" w:space="0" w:color="auto"/>
            <w:left w:val="none" w:sz="0" w:space="0" w:color="auto"/>
            <w:bottom w:val="none" w:sz="0" w:space="0" w:color="auto"/>
            <w:right w:val="none" w:sz="0" w:space="0" w:color="auto"/>
          </w:divBdr>
        </w:div>
        <w:div w:id="881552818">
          <w:marLeft w:val="480"/>
          <w:marRight w:val="0"/>
          <w:marTop w:val="0"/>
          <w:marBottom w:val="0"/>
          <w:divBdr>
            <w:top w:val="none" w:sz="0" w:space="0" w:color="auto"/>
            <w:left w:val="none" w:sz="0" w:space="0" w:color="auto"/>
            <w:bottom w:val="none" w:sz="0" w:space="0" w:color="auto"/>
            <w:right w:val="none" w:sz="0" w:space="0" w:color="auto"/>
          </w:divBdr>
        </w:div>
        <w:div w:id="1589734402">
          <w:marLeft w:val="480"/>
          <w:marRight w:val="0"/>
          <w:marTop w:val="0"/>
          <w:marBottom w:val="0"/>
          <w:divBdr>
            <w:top w:val="none" w:sz="0" w:space="0" w:color="auto"/>
            <w:left w:val="none" w:sz="0" w:space="0" w:color="auto"/>
            <w:bottom w:val="none" w:sz="0" w:space="0" w:color="auto"/>
            <w:right w:val="none" w:sz="0" w:space="0" w:color="auto"/>
          </w:divBdr>
        </w:div>
        <w:div w:id="992835647">
          <w:marLeft w:val="480"/>
          <w:marRight w:val="0"/>
          <w:marTop w:val="0"/>
          <w:marBottom w:val="0"/>
          <w:divBdr>
            <w:top w:val="none" w:sz="0" w:space="0" w:color="auto"/>
            <w:left w:val="none" w:sz="0" w:space="0" w:color="auto"/>
            <w:bottom w:val="none" w:sz="0" w:space="0" w:color="auto"/>
            <w:right w:val="none" w:sz="0" w:space="0" w:color="auto"/>
          </w:divBdr>
        </w:div>
        <w:div w:id="1165171991">
          <w:marLeft w:val="480"/>
          <w:marRight w:val="0"/>
          <w:marTop w:val="0"/>
          <w:marBottom w:val="0"/>
          <w:divBdr>
            <w:top w:val="none" w:sz="0" w:space="0" w:color="auto"/>
            <w:left w:val="none" w:sz="0" w:space="0" w:color="auto"/>
            <w:bottom w:val="none" w:sz="0" w:space="0" w:color="auto"/>
            <w:right w:val="none" w:sz="0" w:space="0" w:color="auto"/>
          </w:divBdr>
        </w:div>
        <w:div w:id="72364476">
          <w:marLeft w:val="480"/>
          <w:marRight w:val="0"/>
          <w:marTop w:val="0"/>
          <w:marBottom w:val="0"/>
          <w:divBdr>
            <w:top w:val="none" w:sz="0" w:space="0" w:color="auto"/>
            <w:left w:val="none" w:sz="0" w:space="0" w:color="auto"/>
            <w:bottom w:val="none" w:sz="0" w:space="0" w:color="auto"/>
            <w:right w:val="none" w:sz="0" w:space="0" w:color="auto"/>
          </w:divBdr>
        </w:div>
        <w:div w:id="248395831">
          <w:marLeft w:val="480"/>
          <w:marRight w:val="0"/>
          <w:marTop w:val="0"/>
          <w:marBottom w:val="0"/>
          <w:divBdr>
            <w:top w:val="none" w:sz="0" w:space="0" w:color="auto"/>
            <w:left w:val="none" w:sz="0" w:space="0" w:color="auto"/>
            <w:bottom w:val="none" w:sz="0" w:space="0" w:color="auto"/>
            <w:right w:val="none" w:sz="0" w:space="0" w:color="auto"/>
          </w:divBdr>
        </w:div>
        <w:div w:id="733043286">
          <w:marLeft w:val="480"/>
          <w:marRight w:val="0"/>
          <w:marTop w:val="0"/>
          <w:marBottom w:val="0"/>
          <w:divBdr>
            <w:top w:val="none" w:sz="0" w:space="0" w:color="auto"/>
            <w:left w:val="none" w:sz="0" w:space="0" w:color="auto"/>
            <w:bottom w:val="none" w:sz="0" w:space="0" w:color="auto"/>
            <w:right w:val="none" w:sz="0" w:space="0" w:color="auto"/>
          </w:divBdr>
        </w:div>
        <w:div w:id="1134758966">
          <w:marLeft w:val="480"/>
          <w:marRight w:val="0"/>
          <w:marTop w:val="0"/>
          <w:marBottom w:val="0"/>
          <w:divBdr>
            <w:top w:val="none" w:sz="0" w:space="0" w:color="auto"/>
            <w:left w:val="none" w:sz="0" w:space="0" w:color="auto"/>
            <w:bottom w:val="none" w:sz="0" w:space="0" w:color="auto"/>
            <w:right w:val="none" w:sz="0" w:space="0" w:color="auto"/>
          </w:divBdr>
        </w:div>
        <w:div w:id="141191448">
          <w:marLeft w:val="480"/>
          <w:marRight w:val="0"/>
          <w:marTop w:val="0"/>
          <w:marBottom w:val="0"/>
          <w:divBdr>
            <w:top w:val="none" w:sz="0" w:space="0" w:color="auto"/>
            <w:left w:val="none" w:sz="0" w:space="0" w:color="auto"/>
            <w:bottom w:val="none" w:sz="0" w:space="0" w:color="auto"/>
            <w:right w:val="none" w:sz="0" w:space="0" w:color="auto"/>
          </w:divBdr>
        </w:div>
        <w:div w:id="1423182587">
          <w:marLeft w:val="480"/>
          <w:marRight w:val="0"/>
          <w:marTop w:val="0"/>
          <w:marBottom w:val="0"/>
          <w:divBdr>
            <w:top w:val="none" w:sz="0" w:space="0" w:color="auto"/>
            <w:left w:val="none" w:sz="0" w:space="0" w:color="auto"/>
            <w:bottom w:val="none" w:sz="0" w:space="0" w:color="auto"/>
            <w:right w:val="none" w:sz="0" w:space="0" w:color="auto"/>
          </w:divBdr>
        </w:div>
        <w:div w:id="1041780088">
          <w:marLeft w:val="480"/>
          <w:marRight w:val="0"/>
          <w:marTop w:val="0"/>
          <w:marBottom w:val="0"/>
          <w:divBdr>
            <w:top w:val="none" w:sz="0" w:space="0" w:color="auto"/>
            <w:left w:val="none" w:sz="0" w:space="0" w:color="auto"/>
            <w:bottom w:val="none" w:sz="0" w:space="0" w:color="auto"/>
            <w:right w:val="none" w:sz="0" w:space="0" w:color="auto"/>
          </w:divBdr>
        </w:div>
        <w:div w:id="533925275">
          <w:marLeft w:val="480"/>
          <w:marRight w:val="0"/>
          <w:marTop w:val="0"/>
          <w:marBottom w:val="0"/>
          <w:divBdr>
            <w:top w:val="none" w:sz="0" w:space="0" w:color="auto"/>
            <w:left w:val="none" w:sz="0" w:space="0" w:color="auto"/>
            <w:bottom w:val="none" w:sz="0" w:space="0" w:color="auto"/>
            <w:right w:val="none" w:sz="0" w:space="0" w:color="auto"/>
          </w:divBdr>
        </w:div>
        <w:div w:id="1844467936">
          <w:marLeft w:val="480"/>
          <w:marRight w:val="0"/>
          <w:marTop w:val="0"/>
          <w:marBottom w:val="0"/>
          <w:divBdr>
            <w:top w:val="none" w:sz="0" w:space="0" w:color="auto"/>
            <w:left w:val="none" w:sz="0" w:space="0" w:color="auto"/>
            <w:bottom w:val="none" w:sz="0" w:space="0" w:color="auto"/>
            <w:right w:val="none" w:sz="0" w:space="0" w:color="auto"/>
          </w:divBdr>
        </w:div>
        <w:div w:id="897940449">
          <w:marLeft w:val="480"/>
          <w:marRight w:val="0"/>
          <w:marTop w:val="0"/>
          <w:marBottom w:val="0"/>
          <w:divBdr>
            <w:top w:val="none" w:sz="0" w:space="0" w:color="auto"/>
            <w:left w:val="none" w:sz="0" w:space="0" w:color="auto"/>
            <w:bottom w:val="none" w:sz="0" w:space="0" w:color="auto"/>
            <w:right w:val="none" w:sz="0" w:space="0" w:color="auto"/>
          </w:divBdr>
        </w:div>
        <w:div w:id="145708794">
          <w:marLeft w:val="480"/>
          <w:marRight w:val="0"/>
          <w:marTop w:val="0"/>
          <w:marBottom w:val="0"/>
          <w:divBdr>
            <w:top w:val="none" w:sz="0" w:space="0" w:color="auto"/>
            <w:left w:val="none" w:sz="0" w:space="0" w:color="auto"/>
            <w:bottom w:val="none" w:sz="0" w:space="0" w:color="auto"/>
            <w:right w:val="none" w:sz="0" w:space="0" w:color="auto"/>
          </w:divBdr>
        </w:div>
        <w:div w:id="1691252821">
          <w:marLeft w:val="480"/>
          <w:marRight w:val="0"/>
          <w:marTop w:val="0"/>
          <w:marBottom w:val="0"/>
          <w:divBdr>
            <w:top w:val="none" w:sz="0" w:space="0" w:color="auto"/>
            <w:left w:val="none" w:sz="0" w:space="0" w:color="auto"/>
            <w:bottom w:val="none" w:sz="0" w:space="0" w:color="auto"/>
            <w:right w:val="none" w:sz="0" w:space="0" w:color="auto"/>
          </w:divBdr>
        </w:div>
        <w:div w:id="193272289">
          <w:marLeft w:val="480"/>
          <w:marRight w:val="0"/>
          <w:marTop w:val="0"/>
          <w:marBottom w:val="0"/>
          <w:divBdr>
            <w:top w:val="none" w:sz="0" w:space="0" w:color="auto"/>
            <w:left w:val="none" w:sz="0" w:space="0" w:color="auto"/>
            <w:bottom w:val="none" w:sz="0" w:space="0" w:color="auto"/>
            <w:right w:val="none" w:sz="0" w:space="0" w:color="auto"/>
          </w:divBdr>
        </w:div>
        <w:div w:id="1416321946">
          <w:marLeft w:val="480"/>
          <w:marRight w:val="0"/>
          <w:marTop w:val="0"/>
          <w:marBottom w:val="0"/>
          <w:divBdr>
            <w:top w:val="none" w:sz="0" w:space="0" w:color="auto"/>
            <w:left w:val="none" w:sz="0" w:space="0" w:color="auto"/>
            <w:bottom w:val="none" w:sz="0" w:space="0" w:color="auto"/>
            <w:right w:val="none" w:sz="0" w:space="0" w:color="auto"/>
          </w:divBdr>
        </w:div>
        <w:div w:id="1441335303">
          <w:marLeft w:val="480"/>
          <w:marRight w:val="0"/>
          <w:marTop w:val="0"/>
          <w:marBottom w:val="0"/>
          <w:divBdr>
            <w:top w:val="none" w:sz="0" w:space="0" w:color="auto"/>
            <w:left w:val="none" w:sz="0" w:space="0" w:color="auto"/>
            <w:bottom w:val="none" w:sz="0" w:space="0" w:color="auto"/>
            <w:right w:val="none" w:sz="0" w:space="0" w:color="auto"/>
          </w:divBdr>
        </w:div>
        <w:div w:id="2051805201">
          <w:marLeft w:val="480"/>
          <w:marRight w:val="0"/>
          <w:marTop w:val="0"/>
          <w:marBottom w:val="0"/>
          <w:divBdr>
            <w:top w:val="none" w:sz="0" w:space="0" w:color="auto"/>
            <w:left w:val="none" w:sz="0" w:space="0" w:color="auto"/>
            <w:bottom w:val="none" w:sz="0" w:space="0" w:color="auto"/>
            <w:right w:val="none" w:sz="0" w:space="0" w:color="auto"/>
          </w:divBdr>
        </w:div>
        <w:div w:id="1686008174">
          <w:marLeft w:val="480"/>
          <w:marRight w:val="0"/>
          <w:marTop w:val="0"/>
          <w:marBottom w:val="0"/>
          <w:divBdr>
            <w:top w:val="none" w:sz="0" w:space="0" w:color="auto"/>
            <w:left w:val="none" w:sz="0" w:space="0" w:color="auto"/>
            <w:bottom w:val="none" w:sz="0" w:space="0" w:color="auto"/>
            <w:right w:val="none" w:sz="0" w:space="0" w:color="auto"/>
          </w:divBdr>
        </w:div>
        <w:div w:id="777530561">
          <w:marLeft w:val="480"/>
          <w:marRight w:val="0"/>
          <w:marTop w:val="0"/>
          <w:marBottom w:val="0"/>
          <w:divBdr>
            <w:top w:val="none" w:sz="0" w:space="0" w:color="auto"/>
            <w:left w:val="none" w:sz="0" w:space="0" w:color="auto"/>
            <w:bottom w:val="none" w:sz="0" w:space="0" w:color="auto"/>
            <w:right w:val="none" w:sz="0" w:space="0" w:color="auto"/>
          </w:divBdr>
        </w:div>
        <w:div w:id="1806653218">
          <w:marLeft w:val="480"/>
          <w:marRight w:val="0"/>
          <w:marTop w:val="0"/>
          <w:marBottom w:val="0"/>
          <w:divBdr>
            <w:top w:val="none" w:sz="0" w:space="0" w:color="auto"/>
            <w:left w:val="none" w:sz="0" w:space="0" w:color="auto"/>
            <w:bottom w:val="none" w:sz="0" w:space="0" w:color="auto"/>
            <w:right w:val="none" w:sz="0" w:space="0" w:color="auto"/>
          </w:divBdr>
        </w:div>
        <w:div w:id="1378510304">
          <w:marLeft w:val="480"/>
          <w:marRight w:val="0"/>
          <w:marTop w:val="0"/>
          <w:marBottom w:val="0"/>
          <w:divBdr>
            <w:top w:val="none" w:sz="0" w:space="0" w:color="auto"/>
            <w:left w:val="none" w:sz="0" w:space="0" w:color="auto"/>
            <w:bottom w:val="none" w:sz="0" w:space="0" w:color="auto"/>
            <w:right w:val="none" w:sz="0" w:space="0" w:color="auto"/>
          </w:divBdr>
        </w:div>
        <w:div w:id="1451195655">
          <w:marLeft w:val="480"/>
          <w:marRight w:val="0"/>
          <w:marTop w:val="0"/>
          <w:marBottom w:val="0"/>
          <w:divBdr>
            <w:top w:val="none" w:sz="0" w:space="0" w:color="auto"/>
            <w:left w:val="none" w:sz="0" w:space="0" w:color="auto"/>
            <w:bottom w:val="none" w:sz="0" w:space="0" w:color="auto"/>
            <w:right w:val="none" w:sz="0" w:space="0" w:color="auto"/>
          </w:divBdr>
        </w:div>
        <w:div w:id="777724749">
          <w:marLeft w:val="480"/>
          <w:marRight w:val="0"/>
          <w:marTop w:val="0"/>
          <w:marBottom w:val="0"/>
          <w:divBdr>
            <w:top w:val="none" w:sz="0" w:space="0" w:color="auto"/>
            <w:left w:val="none" w:sz="0" w:space="0" w:color="auto"/>
            <w:bottom w:val="none" w:sz="0" w:space="0" w:color="auto"/>
            <w:right w:val="none" w:sz="0" w:space="0" w:color="auto"/>
          </w:divBdr>
        </w:div>
        <w:div w:id="1145969022">
          <w:marLeft w:val="480"/>
          <w:marRight w:val="0"/>
          <w:marTop w:val="0"/>
          <w:marBottom w:val="0"/>
          <w:divBdr>
            <w:top w:val="none" w:sz="0" w:space="0" w:color="auto"/>
            <w:left w:val="none" w:sz="0" w:space="0" w:color="auto"/>
            <w:bottom w:val="none" w:sz="0" w:space="0" w:color="auto"/>
            <w:right w:val="none" w:sz="0" w:space="0" w:color="auto"/>
          </w:divBdr>
        </w:div>
        <w:div w:id="335688445">
          <w:marLeft w:val="480"/>
          <w:marRight w:val="0"/>
          <w:marTop w:val="0"/>
          <w:marBottom w:val="0"/>
          <w:divBdr>
            <w:top w:val="none" w:sz="0" w:space="0" w:color="auto"/>
            <w:left w:val="none" w:sz="0" w:space="0" w:color="auto"/>
            <w:bottom w:val="none" w:sz="0" w:space="0" w:color="auto"/>
            <w:right w:val="none" w:sz="0" w:space="0" w:color="auto"/>
          </w:divBdr>
        </w:div>
        <w:div w:id="518929083">
          <w:marLeft w:val="480"/>
          <w:marRight w:val="0"/>
          <w:marTop w:val="0"/>
          <w:marBottom w:val="0"/>
          <w:divBdr>
            <w:top w:val="none" w:sz="0" w:space="0" w:color="auto"/>
            <w:left w:val="none" w:sz="0" w:space="0" w:color="auto"/>
            <w:bottom w:val="none" w:sz="0" w:space="0" w:color="auto"/>
            <w:right w:val="none" w:sz="0" w:space="0" w:color="auto"/>
          </w:divBdr>
        </w:div>
        <w:div w:id="1040664084">
          <w:marLeft w:val="480"/>
          <w:marRight w:val="0"/>
          <w:marTop w:val="0"/>
          <w:marBottom w:val="0"/>
          <w:divBdr>
            <w:top w:val="none" w:sz="0" w:space="0" w:color="auto"/>
            <w:left w:val="none" w:sz="0" w:space="0" w:color="auto"/>
            <w:bottom w:val="none" w:sz="0" w:space="0" w:color="auto"/>
            <w:right w:val="none" w:sz="0" w:space="0" w:color="auto"/>
          </w:divBdr>
        </w:div>
        <w:div w:id="2124493279">
          <w:marLeft w:val="480"/>
          <w:marRight w:val="0"/>
          <w:marTop w:val="0"/>
          <w:marBottom w:val="0"/>
          <w:divBdr>
            <w:top w:val="none" w:sz="0" w:space="0" w:color="auto"/>
            <w:left w:val="none" w:sz="0" w:space="0" w:color="auto"/>
            <w:bottom w:val="none" w:sz="0" w:space="0" w:color="auto"/>
            <w:right w:val="none" w:sz="0" w:space="0" w:color="auto"/>
          </w:divBdr>
        </w:div>
        <w:div w:id="1574849209">
          <w:marLeft w:val="480"/>
          <w:marRight w:val="0"/>
          <w:marTop w:val="0"/>
          <w:marBottom w:val="0"/>
          <w:divBdr>
            <w:top w:val="none" w:sz="0" w:space="0" w:color="auto"/>
            <w:left w:val="none" w:sz="0" w:space="0" w:color="auto"/>
            <w:bottom w:val="none" w:sz="0" w:space="0" w:color="auto"/>
            <w:right w:val="none" w:sz="0" w:space="0" w:color="auto"/>
          </w:divBdr>
        </w:div>
        <w:div w:id="896818939">
          <w:marLeft w:val="480"/>
          <w:marRight w:val="0"/>
          <w:marTop w:val="0"/>
          <w:marBottom w:val="0"/>
          <w:divBdr>
            <w:top w:val="none" w:sz="0" w:space="0" w:color="auto"/>
            <w:left w:val="none" w:sz="0" w:space="0" w:color="auto"/>
            <w:bottom w:val="none" w:sz="0" w:space="0" w:color="auto"/>
            <w:right w:val="none" w:sz="0" w:space="0" w:color="auto"/>
          </w:divBdr>
        </w:div>
        <w:div w:id="1865823345">
          <w:marLeft w:val="480"/>
          <w:marRight w:val="0"/>
          <w:marTop w:val="0"/>
          <w:marBottom w:val="0"/>
          <w:divBdr>
            <w:top w:val="none" w:sz="0" w:space="0" w:color="auto"/>
            <w:left w:val="none" w:sz="0" w:space="0" w:color="auto"/>
            <w:bottom w:val="none" w:sz="0" w:space="0" w:color="auto"/>
            <w:right w:val="none" w:sz="0" w:space="0" w:color="auto"/>
          </w:divBdr>
        </w:div>
        <w:div w:id="1739590343">
          <w:marLeft w:val="480"/>
          <w:marRight w:val="0"/>
          <w:marTop w:val="0"/>
          <w:marBottom w:val="0"/>
          <w:divBdr>
            <w:top w:val="none" w:sz="0" w:space="0" w:color="auto"/>
            <w:left w:val="none" w:sz="0" w:space="0" w:color="auto"/>
            <w:bottom w:val="none" w:sz="0" w:space="0" w:color="auto"/>
            <w:right w:val="none" w:sz="0" w:space="0" w:color="auto"/>
          </w:divBdr>
        </w:div>
        <w:div w:id="284432419">
          <w:marLeft w:val="480"/>
          <w:marRight w:val="0"/>
          <w:marTop w:val="0"/>
          <w:marBottom w:val="0"/>
          <w:divBdr>
            <w:top w:val="none" w:sz="0" w:space="0" w:color="auto"/>
            <w:left w:val="none" w:sz="0" w:space="0" w:color="auto"/>
            <w:bottom w:val="none" w:sz="0" w:space="0" w:color="auto"/>
            <w:right w:val="none" w:sz="0" w:space="0" w:color="auto"/>
          </w:divBdr>
        </w:div>
        <w:div w:id="280722916">
          <w:marLeft w:val="480"/>
          <w:marRight w:val="0"/>
          <w:marTop w:val="0"/>
          <w:marBottom w:val="0"/>
          <w:divBdr>
            <w:top w:val="none" w:sz="0" w:space="0" w:color="auto"/>
            <w:left w:val="none" w:sz="0" w:space="0" w:color="auto"/>
            <w:bottom w:val="none" w:sz="0" w:space="0" w:color="auto"/>
            <w:right w:val="none" w:sz="0" w:space="0" w:color="auto"/>
          </w:divBdr>
        </w:div>
        <w:div w:id="1379090839">
          <w:marLeft w:val="480"/>
          <w:marRight w:val="0"/>
          <w:marTop w:val="0"/>
          <w:marBottom w:val="0"/>
          <w:divBdr>
            <w:top w:val="none" w:sz="0" w:space="0" w:color="auto"/>
            <w:left w:val="none" w:sz="0" w:space="0" w:color="auto"/>
            <w:bottom w:val="none" w:sz="0" w:space="0" w:color="auto"/>
            <w:right w:val="none" w:sz="0" w:space="0" w:color="auto"/>
          </w:divBdr>
        </w:div>
        <w:div w:id="1422994052">
          <w:marLeft w:val="480"/>
          <w:marRight w:val="0"/>
          <w:marTop w:val="0"/>
          <w:marBottom w:val="0"/>
          <w:divBdr>
            <w:top w:val="none" w:sz="0" w:space="0" w:color="auto"/>
            <w:left w:val="none" w:sz="0" w:space="0" w:color="auto"/>
            <w:bottom w:val="none" w:sz="0" w:space="0" w:color="auto"/>
            <w:right w:val="none" w:sz="0" w:space="0" w:color="auto"/>
          </w:divBdr>
        </w:div>
      </w:divsChild>
    </w:div>
    <w:div w:id="310790557">
      <w:bodyDiv w:val="1"/>
      <w:marLeft w:val="0"/>
      <w:marRight w:val="0"/>
      <w:marTop w:val="0"/>
      <w:marBottom w:val="0"/>
      <w:divBdr>
        <w:top w:val="none" w:sz="0" w:space="0" w:color="auto"/>
        <w:left w:val="none" w:sz="0" w:space="0" w:color="auto"/>
        <w:bottom w:val="none" w:sz="0" w:space="0" w:color="auto"/>
        <w:right w:val="none" w:sz="0" w:space="0" w:color="auto"/>
      </w:divBdr>
    </w:div>
    <w:div w:id="310988162">
      <w:bodyDiv w:val="1"/>
      <w:marLeft w:val="0"/>
      <w:marRight w:val="0"/>
      <w:marTop w:val="0"/>
      <w:marBottom w:val="0"/>
      <w:divBdr>
        <w:top w:val="none" w:sz="0" w:space="0" w:color="auto"/>
        <w:left w:val="none" w:sz="0" w:space="0" w:color="auto"/>
        <w:bottom w:val="none" w:sz="0" w:space="0" w:color="auto"/>
        <w:right w:val="none" w:sz="0" w:space="0" w:color="auto"/>
      </w:divBdr>
    </w:div>
    <w:div w:id="311835623">
      <w:bodyDiv w:val="1"/>
      <w:marLeft w:val="0"/>
      <w:marRight w:val="0"/>
      <w:marTop w:val="0"/>
      <w:marBottom w:val="0"/>
      <w:divBdr>
        <w:top w:val="none" w:sz="0" w:space="0" w:color="auto"/>
        <w:left w:val="none" w:sz="0" w:space="0" w:color="auto"/>
        <w:bottom w:val="none" w:sz="0" w:space="0" w:color="auto"/>
        <w:right w:val="none" w:sz="0" w:space="0" w:color="auto"/>
      </w:divBdr>
    </w:div>
    <w:div w:id="312292718">
      <w:bodyDiv w:val="1"/>
      <w:marLeft w:val="0"/>
      <w:marRight w:val="0"/>
      <w:marTop w:val="0"/>
      <w:marBottom w:val="0"/>
      <w:divBdr>
        <w:top w:val="none" w:sz="0" w:space="0" w:color="auto"/>
        <w:left w:val="none" w:sz="0" w:space="0" w:color="auto"/>
        <w:bottom w:val="none" w:sz="0" w:space="0" w:color="auto"/>
        <w:right w:val="none" w:sz="0" w:space="0" w:color="auto"/>
      </w:divBdr>
    </w:div>
    <w:div w:id="313532404">
      <w:bodyDiv w:val="1"/>
      <w:marLeft w:val="0"/>
      <w:marRight w:val="0"/>
      <w:marTop w:val="0"/>
      <w:marBottom w:val="0"/>
      <w:divBdr>
        <w:top w:val="none" w:sz="0" w:space="0" w:color="auto"/>
        <w:left w:val="none" w:sz="0" w:space="0" w:color="auto"/>
        <w:bottom w:val="none" w:sz="0" w:space="0" w:color="auto"/>
        <w:right w:val="none" w:sz="0" w:space="0" w:color="auto"/>
      </w:divBdr>
    </w:div>
    <w:div w:id="314845740">
      <w:bodyDiv w:val="1"/>
      <w:marLeft w:val="0"/>
      <w:marRight w:val="0"/>
      <w:marTop w:val="0"/>
      <w:marBottom w:val="0"/>
      <w:divBdr>
        <w:top w:val="none" w:sz="0" w:space="0" w:color="auto"/>
        <w:left w:val="none" w:sz="0" w:space="0" w:color="auto"/>
        <w:bottom w:val="none" w:sz="0" w:space="0" w:color="auto"/>
        <w:right w:val="none" w:sz="0" w:space="0" w:color="auto"/>
      </w:divBdr>
    </w:div>
    <w:div w:id="315495346">
      <w:bodyDiv w:val="1"/>
      <w:marLeft w:val="0"/>
      <w:marRight w:val="0"/>
      <w:marTop w:val="0"/>
      <w:marBottom w:val="0"/>
      <w:divBdr>
        <w:top w:val="none" w:sz="0" w:space="0" w:color="auto"/>
        <w:left w:val="none" w:sz="0" w:space="0" w:color="auto"/>
        <w:bottom w:val="none" w:sz="0" w:space="0" w:color="auto"/>
        <w:right w:val="none" w:sz="0" w:space="0" w:color="auto"/>
      </w:divBdr>
      <w:divsChild>
        <w:div w:id="1740982062">
          <w:marLeft w:val="480"/>
          <w:marRight w:val="0"/>
          <w:marTop w:val="0"/>
          <w:marBottom w:val="0"/>
          <w:divBdr>
            <w:top w:val="none" w:sz="0" w:space="0" w:color="auto"/>
            <w:left w:val="none" w:sz="0" w:space="0" w:color="auto"/>
            <w:bottom w:val="none" w:sz="0" w:space="0" w:color="auto"/>
            <w:right w:val="none" w:sz="0" w:space="0" w:color="auto"/>
          </w:divBdr>
        </w:div>
        <w:div w:id="1074402299">
          <w:marLeft w:val="480"/>
          <w:marRight w:val="0"/>
          <w:marTop w:val="0"/>
          <w:marBottom w:val="0"/>
          <w:divBdr>
            <w:top w:val="none" w:sz="0" w:space="0" w:color="auto"/>
            <w:left w:val="none" w:sz="0" w:space="0" w:color="auto"/>
            <w:bottom w:val="none" w:sz="0" w:space="0" w:color="auto"/>
            <w:right w:val="none" w:sz="0" w:space="0" w:color="auto"/>
          </w:divBdr>
        </w:div>
        <w:div w:id="132874103">
          <w:marLeft w:val="480"/>
          <w:marRight w:val="0"/>
          <w:marTop w:val="0"/>
          <w:marBottom w:val="0"/>
          <w:divBdr>
            <w:top w:val="none" w:sz="0" w:space="0" w:color="auto"/>
            <w:left w:val="none" w:sz="0" w:space="0" w:color="auto"/>
            <w:bottom w:val="none" w:sz="0" w:space="0" w:color="auto"/>
            <w:right w:val="none" w:sz="0" w:space="0" w:color="auto"/>
          </w:divBdr>
        </w:div>
        <w:div w:id="836503743">
          <w:marLeft w:val="480"/>
          <w:marRight w:val="0"/>
          <w:marTop w:val="0"/>
          <w:marBottom w:val="0"/>
          <w:divBdr>
            <w:top w:val="none" w:sz="0" w:space="0" w:color="auto"/>
            <w:left w:val="none" w:sz="0" w:space="0" w:color="auto"/>
            <w:bottom w:val="none" w:sz="0" w:space="0" w:color="auto"/>
            <w:right w:val="none" w:sz="0" w:space="0" w:color="auto"/>
          </w:divBdr>
        </w:div>
        <w:div w:id="376588755">
          <w:marLeft w:val="480"/>
          <w:marRight w:val="0"/>
          <w:marTop w:val="0"/>
          <w:marBottom w:val="0"/>
          <w:divBdr>
            <w:top w:val="none" w:sz="0" w:space="0" w:color="auto"/>
            <w:left w:val="none" w:sz="0" w:space="0" w:color="auto"/>
            <w:bottom w:val="none" w:sz="0" w:space="0" w:color="auto"/>
            <w:right w:val="none" w:sz="0" w:space="0" w:color="auto"/>
          </w:divBdr>
        </w:div>
        <w:div w:id="1253053620">
          <w:marLeft w:val="480"/>
          <w:marRight w:val="0"/>
          <w:marTop w:val="0"/>
          <w:marBottom w:val="0"/>
          <w:divBdr>
            <w:top w:val="none" w:sz="0" w:space="0" w:color="auto"/>
            <w:left w:val="none" w:sz="0" w:space="0" w:color="auto"/>
            <w:bottom w:val="none" w:sz="0" w:space="0" w:color="auto"/>
            <w:right w:val="none" w:sz="0" w:space="0" w:color="auto"/>
          </w:divBdr>
        </w:div>
        <w:div w:id="1244072532">
          <w:marLeft w:val="480"/>
          <w:marRight w:val="0"/>
          <w:marTop w:val="0"/>
          <w:marBottom w:val="0"/>
          <w:divBdr>
            <w:top w:val="none" w:sz="0" w:space="0" w:color="auto"/>
            <w:left w:val="none" w:sz="0" w:space="0" w:color="auto"/>
            <w:bottom w:val="none" w:sz="0" w:space="0" w:color="auto"/>
            <w:right w:val="none" w:sz="0" w:space="0" w:color="auto"/>
          </w:divBdr>
        </w:div>
        <w:div w:id="1105534312">
          <w:marLeft w:val="480"/>
          <w:marRight w:val="0"/>
          <w:marTop w:val="0"/>
          <w:marBottom w:val="0"/>
          <w:divBdr>
            <w:top w:val="none" w:sz="0" w:space="0" w:color="auto"/>
            <w:left w:val="none" w:sz="0" w:space="0" w:color="auto"/>
            <w:bottom w:val="none" w:sz="0" w:space="0" w:color="auto"/>
            <w:right w:val="none" w:sz="0" w:space="0" w:color="auto"/>
          </w:divBdr>
        </w:div>
        <w:div w:id="637876439">
          <w:marLeft w:val="480"/>
          <w:marRight w:val="0"/>
          <w:marTop w:val="0"/>
          <w:marBottom w:val="0"/>
          <w:divBdr>
            <w:top w:val="none" w:sz="0" w:space="0" w:color="auto"/>
            <w:left w:val="none" w:sz="0" w:space="0" w:color="auto"/>
            <w:bottom w:val="none" w:sz="0" w:space="0" w:color="auto"/>
            <w:right w:val="none" w:sz="0" w:space="0" w:color="auto"/>
          </w:divBdr>
        </w:div>
        <w:div w:id="896163198">
          <w:marLeft w:val="480"/>
          <w:marRight w:val="0"/>
          <w:marTop w:val="0"/>
          <w:marBottom w:val="0"/>
          <w:divBdr>
            <w:top w:val="none" w:sz="0" w:space="0" w:color="auto"/>
            <w:left w:val="none" w:sz="0" w:space="0" w:color="auto"/>
            <w:bottom w:val="none" w:sz="0" w:space="0" w:color="auto"/>
            <w:right w:val="none" w:sz="0" w:space="0" w:color="auto"/>
          </w:divBdr>
        </w:div>
        <w:div w:id="1578398890">
          <w:marLeft w:val="480"/>
          <w:marRight w:val="0"/>
          <w:marTop w:val="0"/>
          <w:marBottom w:val="0"/>
          <w:divBdr>
            <w:top w:val="none" w:sz="0" w:space="0" w:color="auto"/>
            <w:left w:val="none" w:sz="0" w:space="0" w:color="auto"/>
            <w:bottom w:val="none" w:sz="0" w:space="0" w:color="auto"/>
            <w:right w:val="none" w:sz="0" w:space="0" w:color="auto"/>
          </w:divBdr>
        </w:div>
        <w:div w:id="1067458116">
          <w:marLeft w:val="480"/>
          <w:marRight w:val="0"/>
          <w:marTop w:val="0"/>
          <w:marBottom w:val="0"/>
          <w:divBdr>
            <w:top w:val="none" w:sz="0" w:space="0" w:color="auto"/>
            <w:left w:val="none" w:sz="0" w:space="0" w:color="auto"/>
            <w:bottom w:val="none" w:sz="0" w:space="0" w:color="auto"/>
            <w:right w:val="none" w:sz="0" w:space="0" w:color="auto"/>
          </w:divBdr>
        </w:div>
        <w:div w:id="456533500">
          <w:marLeft w:val="480"/>
          <w:marRight w:val="0"/>
          <w:marTop w:val="0"/>
          <w:marBottom w:val="0"/>
          <w:divBdr>
            <w:top w:val="none" w:sz="0" w:space="0" w:color="auto"/>
            <w:left w:val="none" w:sz="0" w:space="0" w:color="auto"/>
            <w:bottom w:val="none" w:sz="0" w:space="0" w:color="auto"/>
            <w:right w:val="none" w:sz="0" w:space="0" w:color="auto"/>
          </w:divBdr>
        </w:div>
        <w:div w:id="1221474437">
          <w:marLeft w:val="480"/>
          <w:marRight w:val="0"/>
          <w:marTop w:val="0"/>
          <w:marBottom w:val="0"/>
          <w:divBdr>
            <w:top w:val="none" w:sz="0" w:space="0" w:color="auto"/>
            <w:left w:val="none" w:sz="0" w:space="0" w:color="auto"/>
            <w:bottom w:val="none" w:sz="0" w:space="0" w:color="auto"/>
            <w:right w:val="none" w:sz="0" w:space="0" w:color="auto"/>
          </w:divBdr>
        </w:div>
        <w:div w:id="1617713611">
          <w:marLeft w:val="480"/>
          <w:marRight w:val="0"/>
          <w:marTop w:val="0"/>
          <w:marBottom w:val="0"/>
          <w:divBdr>
            <w:top w:val="none" w:sz="0" w:space="0" w:color="auto"/>
            <w:left w:val="none" w:sz="0" w:space="0" w:color="auto"/>
            <w:bottom w:val="none" w:sz="0" w:space="0" w:color="auto"/>
            <w:right w:val="none" w:sz="0" w:space="0" w:color="auto"/>
          </w:divBdr>
        </w:div>
        <w:div w:id="1405760573">
          <w:marLeft w:val="480"/>
          <w:marRight w:val="0"/>
          <w:marTop w:val="0"/>
          <w:marBottom w:val="0"/>
          <w:divBdr>
            <w:top w:val="none" w:sz="0" w:space="0" w:color="auto"/>
            <w:left w:val="none" w:sz="0" w:space="0" w:color="auto"/>
            <w:bottom w:val="none" w:sz="0" w:space="0" w:color="auto"/>
            <w:right w:val="none" w:sz="0" w:space="0" w:color="auto"/>
          </w:divBdr>
        </w:div>
        <w:div w:id="759638728">
          <w:marLeft w:val="480"/>
          <w:marRight w:val="0"/>
          <w:marTop w:val="0"/>
          <w:marBottom w:val="0"/>
          <w:divBdr>
            <w:top w:val="none" w:sz="0" w:space="0" w:color="auto"/>
            <w:left w:val="none" w:sz="0" w:space="0" w:color="auto"/>
            <w:bottom w:val="none" w:sz="0" w:space="0" w:color="auto"/>
            <w:right w:val="none" w:sz="0" w:space="0" w:color="auto"/>
          </w:divBdr>
        </w:div>
        <w:div w:id="1435248296">
          <w:marLeft w:val="480"/>
          <w:marRight w:val="0"/>
          <w:marTop w:val="0"/>
          <w:marBottom w:val="0"/>
          <w:divBdr>
            <w:top w:val="none" w:sz="0" w:space="0" w:color="auto"/>
            <w:left w:val="none" w:sz="0" w:space="0" w:color="auto"/>
            <w:bottom w:val="none" w:sz="0" w:space="0" w:color="auto"/>
            <w:right w:val="none" w:sz="0" w:space="0" w:color="auto"/>
          </w:divBdr>
        </w:div>
        <w:div w:id="438375852">
          <w:marLeft w:val="480"/>
          <w:marRight w:val="0"/>
          <w:marTop w:val="0"/>
          <w:marBottom w:val="0"/>
          <w:divBdr>
            <w:top w:val="none" w:sz="0" w:space="0" w:color="auto"/>
            <w:left w:val="none" w:sz="0" w:space="0" w:color="auto"/>
            <w:bottom w:val="none" w:sz="0" w:space="0" w:color="auto"/>
            <w:right w:val="none" w:sz="0" w:space="0" w:color="auto"/>
          </w:divBdr>
        </w:div>
        <w:div w:id="99421846">
          <w:marLeft w:val="480"/>
          <w:marRight w:val="0"/>
          <w:marTop w:val="0"/>
          <w:marBottom w:val="0"/>
          <w:divBdr>
            <w:top w:val="none" w:sz="0" w:space="0" w:color="auto"/>
            <w:left w:val="none" w:sz="0" w:space="0" w:color="auto"/>
            <w:bottom w:val="none" w:sz="0" w:space="0" w:color="auto"/>
            <w:right w:val="none" w:sz="0" w:space="0" w:color="auto"/>
          </w:divBdr>
        </w:div>
        <w:div w:id="379482265">
          <w:marLeft w:val="480"/>
          <w:marRight w:val="0"/>
          <w:marTop w:val="0"/>
          <w:marBottom w:val="0"/>
          <w:divBdr>
            <w:top w:val="none" w:sz="0" w:space="0" w:color="auto"/>
            <w:left w:val="none" w:sz="0" w:space="0" w:color="auto"/>
            <w:bottom w:val="none" w:sz="0" w:space="0" w:color="auto"/>
            <w:right w:val="none" w:sz="0" w:space="0" w:color="auto"/>
          </w:divBdr>
        </w:div>
        <w:div w:id="949094625">
          <w:marLeft w:val="480"/>
          <w:marRight w:val="0"/>
          <w:marTop w:val="0"/>
          <w:marBottom w:val="0"/>
          <w:divBdr>
            <w:top w:val="none" w:sz="0" w:space="0" w:color="auto"/>
            <w:left w:val="none" w:sz="0" w:space="0" w:color="auto"/>
            <w:bottom w:val="none" w:sz="0" w:space="0" w:color="auto"/>
            <w:right w:val="none" w:sz="0" w:space="0" w:color="auto"/>
          </w:divBdr>
        </w:div>
        <w:div w:id="811753537">
          <w:marLeft w:val="480"/>
          <w:marRight w:val="0"/>
          <w:marTop w:val="0"/>
          <w:marBottom w:val="0"/>
          <w:divBdr>
            <w:top w:val="none" w:sz="0" w:space="0" w:color="auto"/>
            <w:left w:val="none" w:sz="0" w:space="0" w:color="auto"/>
            <w:bottom w:val="none" w:sz="0" w:space="0" w:color="auto"/>
            <w:right w:val="none" w:sz="0" w:space="0" w:color="auto"/>
          </w:divBdr>
        </w:div>
        <w:div w:id="1335257879">
          <w:marLeft w:val="480"/>
          <w:marRight w:val="0"/>
          <w:marTop w:val="0"/>
          <w:marBottom w:val="0"/>
          <w:divBdr>
            <w:top w:val="none" w:sz="0" w:space="0" w:color="auto"/>
            <w:left w:val="none" w:sz="0" w:space="0" w:color="auto"/>
            <w:bottom w:val="none" w:sz="0" w:space="0" w:color="auto"/>
            <w:right w:val="none" w:sz="0" w:space="0" w:color="auto"/>
          </w:divBdr>
        </w:div>
        <w:div w:id="2007249586">
          <w:marLeft w:val="480"/>
          <w:marRight w:val="0"/>
          <w:marTop w:val="0"/>
          <w:marBottom w:val="0"/>
          <w:divBdr>
            <w:top w:val="none" w:sz="0" w:space="0" w:color="auto"/>
            <w:left w:val="none" w:sz="0" w:space="0" w:color="auto"/>
            <w:bottom w:val="none" w:sz="0" w:space="0" w:color="auto"/>
            <w:right w:val="none" w:sz="0" w:space="0" w:color="auto"/>
          </w:divBdr>
        </w:div>
        <w:div w:id="1578704136">
          <w:marLeft w:val="480"/>
          <w:marRight w:val="0"/>
          <w:marTop w:val="0"/>
          <w:marBottom w:val="0"/>
          <w:divBdr>
            <w:top w:val="none" w:sz="0" w:space="0" w:color="auto"/>
            <w:left w:val="none" w:sz="0" w:space="0" w:color="auto"/>
            <w:bottom w:val="none" w:sz="0" w:space="0" w:color="auto"/>
            <w:right w:val="none" w:sz="0" w:space="0" w:color="auto"/>
          </w:divBdr>
        </w:div>
        <w:div w:id="1305161533">
          <w:marLeft w:val="480"/>
          <w:marRight w:val="0"/>
          <w:marTop w:val="0"/>
          <w:marBottom w:val="0"/>
          <w:divBdr>
            <w:top w:val="none" w:sz="0" w:space="0" w:color="auto"/>
            <w:left w:val="none" w:sz="0" w:space="0" w:color="auto"/>
            <w:bottom w:val="none" w:sz="0" w:space="0" w:color="auto"/>
            <w:right w:val="none" w:sz="0" w:space="0" w:color="auto"/>
          </w:divBdr>
        </w:div>
        <w:div w:id="1323510822">
          <w:marLeft w:val="480"/>
          <w:marRight w:val="0"/>
          <w:marTop w:val="0"/>
          <w:marBottom w:val="0"/>
          <w:divBdr>
            <w:top w:val="none" w:sz="0" w:space="0" w:color="auto"/>
            <w:left w:val="none" w:sz="0" w:space="0" w:color="auto"/>
            <w:bottom w:val="none" w:sz="0" w:space="0" w:color="auto"/>
            <w:right w:val="none" w:sz="0" w:space="0" w:color="auto"/>
          </w:divBdr>
        </w:div>
        <w:div w:id="1207378843">
          <w:marLeft w:val="480"/>
          <w:marRight w:val="0"/>
          <w:marTop w:val="0"/>
          <w:marBottom w:val="0"/>
          <w:divBdr>
            <w:top w:val="none" w:sz="0" w:space="0" w:color="auto"/>
            <w:left w:val="none" w:sz="0" w:space="0" w:color="auto"/>
            <w:bottom w:val="none" w:sz="0" w:space="0" w:color="auto"/>
            <w:right w:val="none" w:sz="0" w:space="0" w:color="auto"/>
          </w:divBdr>
        </w:div>
        <w:div w:id="1896772427">
          <w:marLeft w:val="480"/>
          <w:marRight w:val="0"/>
          <w:marTop w:val="0"/>
          <w:marBottom w:val="0"/>
          <w:divBdr>
            <w:top w:val="none" w:sz="0" w:space="0" w:color="auto"/>
            <w:left w:val="none" w:sz="0" w:space="0" w:color="auto"/>
            <w:bottom w:val="none" w:sz="0" w:space="0" w:color="auto"/>
            <w:right w:val="none" w:sz="0" w:space="0" w:color="auto"/>
          </w:divBdr>
        </w:div>
        <w:div w:id="887689094">
          <w:marLeft w:val="480"/>
          <w:marRight w:val="0"/>
          <w:marTop w:val="0"/>
          <w:marBottom w:val="0"/>
          <w:divBdr>
            <w:top w:val="none" w:sz="0" w:space="0" w:color="auto"/>
            <w:left w:val="none" w:sz="0" w:space="0" w:color="auto"/>
            <w:bottom w:val="none" w:sz="0" w:space="0" w:color="auto"/>
            <w:right w:val="none" w:sz="0" w:space="0" w:color="auto"/>
          </w:divBdr>
        </w:div>
        <w:div w:id="569268715">
          <w:marLeft w:val="480"/>
          <w:marRight w:val="0"/>
          <w:marTop w:val="0"/>
          <w:marBottom w:val="0"/>
          <w:divBdr>
            <w:top w:val="none" w:sz="0" w:space="0" w:color="auto"/>
            <w:left w:val="none" w:sz="0" w:space="0" w:color="auto"/>
            <w:bottom w:val="none" w:sz="0" w:space="0" w:color="auto"/>
            <w:right w:val="none" w:sz="0" w:space="0" w:color="auto"/>
          </w:divBdr>
        </w:div>
        <w:div w:id="992025395">
          <w:marLeft w:val="480"/>
          <w:marRight w:val="0"/>
          <w:marTop w:val="0"/>
          <w:marBottom w:val="0"/>
          <w:divBdr>
            <w:top w:val="none" w:sz="0" w:space="0" w:color="auto"/>
            <w:left w:val="none" w:sz="0" w:space="0" w:color="auto"/>
            <w:bottom w:val="none" w:sz="0" w:space="0" w:color="auto"/>
            <w:right w:val="none" w:sz="0" w:space="0" w:color="auto"/>
          </w:divBdr>
        </w:div>
        <w:div w:id="2031370695">
          <w:marLeft w:val="480"/>
          <w:marRight w:val="0"/>
          <w:marTop w:val="0"/>
          <w:marBottom w:val="0"/>
          <w:divBdr>
            <w:top w:val="none" w:sz="0" w:space="0" w:color="auto"/>
            <w:left w:val="none" w:sz="0" w:space="0" w:color="auto"/>
            <w:bottom w:val="none" w:sz="0" w:space="0" w:color="auto"/>
            <w:right w:val="none" w:sz="0" w:space="0" w:color="auto"/>
          </w:divBdr>
        </w:div>
        <w:div w:id="74322821">
          <w:marLeft w:val="480"/>
          <w:marRight w:val="0"/>
          <w:marTop w:val="0"/>
          <w:marBottom w:val="0"/>
          <w:divBdr>
            <w:top w:val="none" w:sz="0" w:space="0" w:color="auto"/>
            <w:left w:val="none" w:sz="0" w:space="0" w:color="auto"/>
            <w:bottom w:val="none" w:sz="0" w:space="0" w:color="auto"/>
            <w:right w:val="none" w:sz="0" w:space="0" w:color="auto"/>
          </w:divBdr>
        </w:div>
        <w:div w:id="1651590782">
          <w:marLeft w:val="480"/>
          <w:marRight w:val="0"/>
          <w:marTop w:val="0"/>
          <w:marBottom w:val="0"/>
          <w:divBdr>
            <w:top w:val="none" w:sz="0" w:space="0" w:color="auto"/>
            <w:left w:val="none" w:sz="0" w:space="0" w:color="auto"/>
            <w:bottom w:val="none" w:sz="0" w:space="0" w:color="auto"/>
            <w:right w:val="none" w:sz="0" w:space="0" w:color="auto"/>
          </w:divBdr>
        </w:div>
        <w:div w:id="1945915957">
          <w:marLeft w:val="480"/>
          <w:marRight w:val="0"/>
          <w:marTop w:val="0"/>
          <w:marBottom w:val="0"/>
          <w:divBdr>
            <w:top w:val="none" w:sz="0" w:space="0" w:color="auto"/>
            <w:left w:val="none" w:sz="0" w:space="0" w:color="auto"/>
            <w:bottom w:val="none" w:sz="0" w:space="0" w:color="auto"/>
            <w:right w:val="none" w:sz="0" w:space="0" w:color="auto"/>
          </w:divBdr>
        </w:div>
        <w:div w:id="1381517022">
          <w:marLeft w:val="480"/>
          <w:marRight w:val="0"/>
          <w:marTop w:val="0"/>
          <w:marBottom w:val="0"/>
          <w:divBdr>
            <w:top w:val="none" w:sz="0" w:space="0" w:color="auto"/>
            <w:left w:val="none" w:sz="0" w:space="0" w:color="auto"/>
            <w:bottom w:val="none" w:sz="0" w:space="0" w:color="auto"/>
            <w:right w:val="none" w:sz="0" w:space="0" w:color="auto"/>
          </w:divBdr>
        </w:div>
        <w:div w:id="1322467347">
          <w:marLeft w:val="480"/>
          <w:marRight w:val="0"/>
          <w:marTop w:val="0"/>
          <w:marBottom w:val="0"/>
          <w:divBdr>
            <w:top w:val="none" w:sz="0" w:space="0" w:color="auto"/>
            <w:left w:val="none" w:sz="0" w:space="0" w:color="auto"/>
            <w:bottom w:val="none" w:sz="0" w:space="0" w:color="auto"/>
            <w:right w:val="none" w:sz="0" w:space="0" w:color="auto"/>
          </w:divBdr>
        </w:div>
        <w:div w:id="614143631">
          <w:marLeft w:val="480"/>
          <w:marRight w:val="0"/>
          <w:marTop w:val="0"/>
          <w:marBottom w:val="0"/>
          <w:divBdr>
            <w:top w:val="none" w:sz="0" w:space="0" w:color="auto"/>
            <w:left w:val="none" w:sz="0" w:space="0" w:color="auto"/>
            <w:bottom w:val="none" w:sz="0" w:space="0" w:color="auto"/>
            <w:right w:val="none" w:sz="0" w:space="0" w:color="auto"/>
          </w:divBdr>
        </w:div>
        <w:div w:id="127017657">
          <w:marLeft w:val="480"/>
          <w:marRight w:val="0"/>
          <w:marTop w:val="0"/>
          <w:marBottom w:val="0"/>
          <w:divBdr>
            <w:top w:val="none" w:sz="0" w:space="0" w:color="auto"/>
            <w:left w:val="none" w:sz="0" w:space="0" w:color="auto"/>
            <w:bottom w:val="none" w:sz="0" w:space="0" w:color="auto"/>
            <w:right w:val="none" w:sz="0" w:space="0" w:color="auto"/>
          </w:divBdr>
        </w:div>
        <w:div w:id="856043970">
          <w:marLeft w:val="480"/>
          <w:marRight w:val="0"/>
          <w:marTop w:val="0"/>
          <w:marBottom w:val="0"/>
          <w:divBdr>
            <w:top w:val="none" w:sz="0" w:space="0" w:color="auto"/>
            <w:left w:val="none" w:sz="0" w:space="0" w:color="auto"/>
            <w:bottom w:val="none" w:sz="0" w:space="0" w:color="auto"/>
            <w:right w:val="none" w:sz="0" w:space="0" w:color="auto"/>
          </w:divBdr>
        </w:div>
        <w:div w:id="1753313578">
          <w:marLeft w:val="480"/>
          <w:marRight w:val="0"/>
          <w:marTop w:val="0"/>
          <w:marBottom w:val="0"/>
          <w:divBdr>
            <w:top w:val="none" w:sz="0" w:space="0" w:color="auto"/>
            <w:left w:val="none" w:sz="0" w:space="0" w:color="auto"/>
            <w:bottom w:val="none" w:sz="0" w:space="0" w:color="auto"/>
            <w:right w:val="none" w:sz="0" w:space="0" w:color="auto"/>
          </w:divBdr>
        </w:div>
        <w:div w:id="1953511341">
          <w:marLeft w:val="480"/>
          <w:marRight w:val="0"/>
          <w:marTop w:val="0"/>
          <w:marBottom w:val="0"/>
          <w:divBdr>
            <w:top w:val="none" w:sz="0" w:space="0" w:color="auto"/>
            <w:left w:val="none" w:sz="0" w:space="0" w:color="auto"/>
            <w:bottom w:val="none" w:sz="0" w:space="0" w:color="auto"/>
            <w:right w:val="none" w:sz="0" w:space="0" w:color="auto"/>
          </w:divBdr>
        </w:div>
        <w:div w:id="1966810591">
          <w:marLeft w:val="480"/>
          <w:marRight w:val="0"/>
          <w:marTop w:val="0"/>
          <w:marBottom w:val="0"/>
          <w:divBdr>
            <w:top w:val="none" w:sz="0" w:space="0" w:color="auto"/>
            <w:left w:val="none" w:sz="0" w:space="0" w:color="auto"/>
            <w:bottom w:val="none" w:sz="0" w:space="0" w:color="auto"/>
            <w:right w:val="none" w:sz="0" w:space="0" w:color="auto"/>
          </w:divBdr>
        </w:div>
        <w:div w:id="1742365559">
          <w:marLeft w:val="480"/>
          <w:marRight w:val="0"/>
          <w:marTop w:val="0"/>
          <w:marBottom w:val="0"/>
          <w:divBdr>
            <w:top w:val="none" w:sz="0" w:space="0" w:color="auto"/>
            <w:left w:val="none" w:sz="0" w:space="0" w:color="auto"/>
            <w:bottom w:val="none" w:sz="0" w:space="0" w:color="auto"/>
            <w:right w:val="none" w:sz="0" w:space="0" w:color="auto"/>
          </w:divBdr>
        </w:div>
        <w:div w:id="1654991481">
          <w:marLeft w:val="480"/>
          <w:marRight w:val="0"/>
          <w:marTop w:val="0"/>
          <w:marBottom w:val="0"/>
          <w:divBdr>
            <w:top w:val="none" w:sz="0" w:space="0" w:color="auto"/>
            <w:left w:val="none" w:sz="0" w:space="0" w:color="auto"/>
            <w:bottom w:val="none" w:sz="0" w:space="0" w:color="auto"/>
            <w:right w:val="none" w:sz="0" w:space="0" w:color="auto"/>
          </w:divBdr>
        </w:div>
        <w:div w:id="2094206176">
          <w:marLeft w:val="480"/>
          <w:marRight w:val="0"/>
          <w:marTop w:val="0"/>
          <w:marBottom w:val="0"/>
          <w:divBdr>
            <w:top w:val="none" w:sz="0" w:space="0" w:color="auto"/>
            <w:left w:val="none" w:sz="0" w:space="0" w:color="auto"/>
            <w:bottom w:val="none" w:sz="0" w:space="0" w:color="auto"/>
            <w:right w:val="none" w:sz="0" w:space="0" w:color="auto"/>
          </w:divBdr>
        </w:div>
        <w:div w:id="1801142292">
          <w:marLeft w:val="480"/>
          <w:marRight w:val="0"/>
          <w:marTop w:val="0"/>
          <w:marBottom w:val="0"/>
          <w:divBdr>
            <w:top w:val="none" w:sz="0" w:space="0" w:color="auto"/>
            <w:left w:val="none" w:sz="0" w:space="0" w:color="auto"/>
            <w:bottom w:val="none" w:sz="0" w:space="0" w:color="auto"/>
            <w:right w:val="none" w:sz="0" w:space="0" w:color="auto"/>
          </w:divBdr>
        </w:div>
        <w:div w:id="1770538409">
          <w:marLeft w:val="480"/>
          <w:marRight w:val="0"/>
          <w:marTop w:val="0"/>
          <w:marBottom w:val="0"/>
          <w:divBdr>
            <w:top w:val="none" w:sz="0" w:space="0" w:color="auto"/>
            <w:left w:val="none" w:sz="0" w:space="0" w:color="auto"/>
            <w:bottom w:val="none" w:sz="0" w:space="0" w:color="auto"/>
            <w:right w:val="none" w:sz="0" w:space="0" w:color="auto"/>
          </w:divBdr>
        </w:div>
        <w:div w:id="140194328">
          <w:marLeft w:val="480"/>
          <w:marRight w:val="0"/>
          <w:marTop w:val="0"/>
          <w:marBottom w:val="0"/>
          <w:divBdr>
            <w:top w:val="none" w:sz="0" w:space="0" w:color="auto"/>
            <w:left w:val="none" w:sz="0" w:space="0" w:color="auto"/>
            <w:bottom w:val="none" w:sz="0" w:space="0" w:color="auto"/>
            <w:right w:val="none" w:sz="0" w:space="0" w:color="auto"/>
          </w:divBdr>
        </w:div>
        <w:div w:id="1462723793">
          <w:marLeft w:val="480"/>
          <w:marRight w:val="0"/>
          <w:marTop w:val="0"/>
          <w:marBottom w:val="0"/>
          <w:divBdr>
            <w:top w:val="none" w:sz="0" w:space="0" w:color="auto"/>
            <w:left w:val="none" w:sz="0" w:space="0" w:color="auto"/>
            <w:bottom w:val="none" w:sz="0" w:space="0" w:color="auto"/>
            <w:right w:val="none" w:sz="0" w:space="0" w:color="auto"/>
          </w:divBdr>
        </w:div>
        <w:div w:id="1434476562">
          <w:marLeft w:val="480"/>
          <w:marRight w:val="0"/>
          <w:marTop w:val="0"/>
          <w:marBottom w:val="0"/>
          <w:divBdr>
            <w:top w:val="none" w:sz="0" w:space="0" w:color="auto"/>
            <w:left w:val="none" w:sz="0" w:space="0" w:color="auto"/>
            <w:bottom w:val="none" w:sz="0" w:space="0" w:color="auto"/>
            <w:right w:val="none" w:sz="0" w:space="0" w:color="auto"/>
          </w:divBdr>
        </w:div>
        <w:div w:id="813521273">
          <w:marLeft w:val="480"/>
          <w:marRight w:val="0"/>
          <w:marTop w:val="0"/>
          <w:marBottom w:val="0"/>
          <w:divBdr>
            <w:top w:val="none" w:sz="0" w:space="0" w:color="auto"/>
            <w:left w:val="none" w:sz="0" w:space="0" w:color="auto"/>
            <w:bottom w:val="none" w:sz="0" w:space="0" w:color="auto"/>
            <w:right w:val="none" w:sz="0" w:space="0" w:color="auto"/>
          </w:divBdr>
        </w:div>
        <w:div w:id="346488975">
          <w:marLeft w:val="480"/>
          <w:marRight w:val="0"/>
          <w:marTop w:val="0"/>
          <w:marBottom w:val="0"/>
          <w:divBdr>
            <w:top w:val="none" w:sz="0" w:space="0" w:color="auto"/>
            <w:left w:val="none" w:sz="0" w:space="0" w:color="auto"/>
            <w:bottom w:val="none" w:sz="0" w:space="0" w:color="auto"/>
            <w:right w:val="none" w:sz="0" w:space="0" w:color="auto"/>
          </w:divBdr>
        </w:div>
        <w:div w:id="2077389552">
          <w:marLeft w:val="480"/>
          <w:marRight w:val="0"/>
          <w:marTop w:val="0"/>
          <w:marBottom w:val="0"/>
          <w:divBdr>
            <w:top w:val="none" w:sz="0" w:space="0" w:color="auto"/>
            <w:left w:val="none" w:sz="0" w:space="0" w:color="auto"/>
            <w:bottom w:val="none" w:sz="0" w:space="0" w:color="auto"/>
            <w:right w:val="none" w:sz="0" w:space="0" w:color="auto"/>
          </w:divBdr>
        </w:div>
        <w:div w:id="216555219">
          <w:marLeft w:val="480"/>
          <w:marRight w:val="0"/>
          <w:marTop w:val="0"/>
          <w:marBottom w:val="0"/>
          <w:divBdr>
            <w:top w:val="none" w:sz="0" w:space="0" w:color="auto"/>
            <w:left w:val="none" w:sz="0" w:space="0" w:color="auto"/>
            <w:bottom w:val="none" w:sz="0" w:space="0" w:color="auto"/>
            <w:right w:val="none" w:sz="0" w:space="0" w:color="auto"/>
          </w:divBdr>
        </w:div>
        <w:div w:id="1730614097">
          <w:marLeft w:val="480"/>
          <w:marRight w:val="0"/>
          <w:marTop w:val="0"/>
          <w:marBottom w:val="0"/>
          <w:divBdr>
            <w:top w:val="none" w:sz="0" w:space="0" w:color="auto"/>
            <w:left w:val="none" w:sz="0" w:space="0" w:color="auto"/>
            <w:bottom w:val="none" w:sz="0" w:space="0" w:color="auto"/>
            <w:right w:val="none" w:sz="0" w:space="0" w:color="auto"/>
          </w:divBdr>
        </w:div>
        <w:div w:id="548880235">
          <w:marLeft w:val="480"/>
          <w:marRight w:val="0"/>
          <w:marTop w:val="0"/>
          <w:marBottom w:val="0"/>
          <w:divBdr>
            <w:top w:val="none" w:sz="0" w:space="0" w:color="auto"/>
            <w:left w:val="none" w:sz="0" w:space="0" w:color="auto"/>
            <w:bottom w:val="none" w:sz="0" w:space="0" w:color="auto"/>
            <w:right w:val="none" w:sz="0" w:space="0" w:color="auto"/>
          </w:divBdr>
        </w:div>
        <w:div w:id="374502511">
          <w:marLeft w:val="480"/>
          <w:marRight w:val="0"/>
          <w:marTop w:val="0"/>
          <w:marBottom w:val="0"/>
          <w:divBdr>
            <w:top w:val="none" w:sz="0" w:space="0" w:color="auto"/>
            <w:left w:val="none" w:sz="0" w:space="0" w:color="auto"/>
            <w:bottom w:val="none" w:sz="0" w:space="0" w:color="auto"/>
            <w:right w:val="none" w:sz="0" w:space="0" w:color="auto"/>
          </w:divBdr>
        </w:div>
        <w:div w:id="2002196704">
          <w:marLeft w:val="480"/>
          <w:marRight w:val="0"/>
          <w:marTop w:val="0"/>
          <w:marBottom w:val="0"/>
          <w:divBdr>
            <w:top w:val="none" w:sz="0" w:space="0" w:color="auto"/>
            <w:left w:val="none" w:sz="0" w:space="0" w:color="auto"/>
            <w:bottom w:val="none" w:sz="0" w:space="0" w:color="auto"/>
            <w:right w:val="none" w:sz="0" w:space="0" w:color="auto"/>
          </w:divBdr>
        </w:div>
        <w:div w:id="1776097141">
          <w:marLeft w:val="480"/>
          <w:marRight w:val="0"/>
          <w:marTop w:val="0"/>
          <w:marBottom w:val="0"/>
          <w:divBdr>
            <w:top w:val="none" w:sz="0" w:space="0" w:color="auto"/>
            <w:left w:val="none" w:sz="0" w:space="0" w:color="auto"/>
            <w:bottom w:val="none" w:sz="0" w:space="0" w:color="auto"/>
            <w:right w:val="none" w:sz="0" w:space="0" w:color="auto"/>
          </w:divBdr>
        </w:div>
        <w:div w:id="1774083408">
          <w:marLeft w:val="480"/>
          <w:marRight w:val="0"/>
          <w:marTop w:val="0"/>
          <w:marBottom w:val="0"/>
          <w:divBdr>
            <w:top w:val="none" w:sz="0" w:space="0" w:color="auto"/>
            <w:left w:val="none" w:sz="0" w:space="0" w:color="auto"/>
            <w:bottom w:val="none" w:sz="0" w:space="0" w:color="auto"/>
            <w:right w:val="none" w:sz="0" w:space="0" w:color="auto"/>
          </w:divBdr>
        </w:div>
        <w:div w:id="1523397648">
          <w:marLeft w:val="480"/>
          <w:marRight w:val="0"/>
          <w:marTop w:val="0"/>
          <w:marBottom w:val="0"/>
          <w:divBdr>
            <w:top w:val="none" w:sz="0" w:space="0" w:color="auto"/>
            <w:left w:val="none" w:sz="0" w:space="0" w:color="auto"/>
            <w:bottom w:val="none" w:sz="0" w:space="0" w:color="auto"/>
            <w:right w:val="none" w:sz="0" w:space="0" w:color="auto"/>
          </w:divBdr>
        </w:div>
        <w:div w:id="1838501544">
          <w:marLeft w:val="480"/>
          <w:marRight w:val="0"/>
          <w:marTop w:val="0"/>
          <w:marBottom w:val="0"/>
          <w:divBdr>
            <w:top w:val="none" w:sz="0" w:space="0" w:color="auto"/>
            <w:left w:val="none" w:sz="0" w:space="0" w:color="auto"/>
            <w:bottom w:val="none" w:sz="0" w:space="0" w:color="auto"/>
            <w:right w:val="none" w:sz="0" w:space="0" w:color="auto"/>
          </w:divBdr>
        </w:div>
        <w:div w:id="678773527">
          <w:marLeft w:val="480"/>
          <w:marRight w:val="0"/>
          <w:marTop w:val="0"/>
          <w:marBottom w:val="0"/>
          <w:divBdr>
            <w:top w:val="none" w:sz="0" w:space="0" w:color="auto"/>
            <w:left w:val="none" w:sz="0" w:space="0" w:color="auto"/>
            <w:bottom w:val="none" w:sz="0" w:space="0" w:color="auto"/>
            <w:right w:val="none" w:sz="0" w:space="0" w:color="auto"/>
          </w:divBdr>
        </w:div>
        <w:div w:id="1884249696">
          <w:marLeft w:val="480"/>
          <w:marRight w:val="0"/>
          <w:marTop w:val="0"/>
          <w:marBottom w:val="0"/>
          <w:divBdr>
            <w:top w:val="none" w:sz="0" w:space="0" w:color="auto"/>
            <w:left w:val="none" w:sz="0" w:space="0" w:color="auto"/>
            <w:bottom w:val="none" w:sz="0" w:space="0" w:color="auto"/>
            <w:right w:val="none" w:sz="0" w:space="0" w:color="auto"/>
          </w:divBdr>
        </w:div>
        <w:div w:id="942223390">
          <w:marLeft w:val="480"/>
          <w:marRight w:val="0"/>
          <w:marTop w:val="0"/>
          <w:marBottom w:val="0"/>
          <w:divBdr>
            <w:top w:val="none" w:sz="0" w:space="0" w:color="auto"/>
            <w:left w:val="none" w:sz="0" w:space="0" w:color="auto"/>
            <w:bottom w:val="none" w:sz="0" w:space="0" w:color="auto"/>
            <w:right w:val="none" w:sz="0" w:space="0" w:color="auto"/>
          </w:divBdr>
        </w:div>
        <w:div w:id="404764484">
          <w:marLeft w:val="480"/>
          <w:marRight w:val="0"/>
          <w:marTop w:val="0"/>
          <w:marBottom w:val="0"/>
          <w:divBdr>
            <w:top w:val="none" w:sz="0" w:space="0" w:color="auto"/>
            <w:left w:val="none" w:sz="0" w:space="0" w:color="auto"/>
            <w:bottom w:val="none" w:sz="0" w:space="0" w:color="auto"/>
            <w:right w:val="none" w:sz="0" w:space="0" w:color="auto"/>
          </w:divBdr>
        </w:div>
        <w:div w:id="1263954193">
          <w:marLeft w:val="480"/>
          <w:marRight w:val="0"/>
          <w:marTop w:val="0"/>
          <w:marBottom w:val="0"/>
          <w:divBdr>
            <w:top w:val="none" w:sz="0" w:space="0" w:color="auto"/>
            <w:left w:val="none" w:sz="0" w:space="0" w:color="auto"/>
            <w:bottom w:val="none" w:sz="0" w:space="0" w:color="auto"/>
            <w:right w:val="none" w:sz="0" w:space="0" w:color="auto"/>
          </w:divBdr>
        </w:div>
        <w:div w:id="1311665807">
          <w:marLeft w:val="480"/>
          <w:marRight w:val="0"/>
          <w:marTop w:val="0"/>
          <w:marBottom w:val="0"/>
          <w:divBdr>
            <w:top w:val="none" w:sz="0" w:space="0" w:color="auto"/>
            <w:left w:val="none" w:sz="0" w:space="0" w:color="auto"/>
            <w:bottom w:val="none" w:sz="0" w:space="0" w:color="auto"/>
            <w:right w:val="none" w:sz="0" w:space="0" w:color="auto"/>
          </w:divBdr>
        </w:div>
        <w:div w:id="143788060">
          <w:marLeft w:val="480"/>
          <w:marRight w:val="0"/>
          <w:marTop w:val="0"/>
          <w:marBottom w:val="0"/>
          <w:divBdr>
            <w:top w:val="none" w:sz="0" w:space="0" w:color="auto"/>
            <w:left w:val="none" w:sz="0" w:space="0" w:color="auto"/>
            <w:bottom w:val="none" w:sz="0" w:space="0" w:color="auto"/>
            <w:right w:val="none" w:sz="0" w:space="0" w:color="auto"/>
          </w:divBdr>
        </w:div>
        <w:div w:id="766847189">
          <w:marLeft w:val="480"/>
          <w:marRight w:val="0"/>
          <w:marTop w:val="0"/>
          <w:marBottom w:val="0"/>
          <w:divBdr>
            <w:top w:val="none" w:sz="0" w:space="0" w:color="auto"/>
            <w:left w:val="none" w:sz="0" w:space="0" w:color="auto"/>
            <w:bottom w:val="none" w:sz="0" w:space="0" w:color="auto"/>
            <w:right w:val="none" w:sz="0" w:space="0" w:color="auto"/>
          </w:divBdr>
        </w:div>
        <w:div w:id="310863279">
          <w:marLeft w:val="480"/>
          <w:marRight w:val="0"/>
          <w:marTop w:val="0"/>
          <w:marBottom w:val="0"/>
          <w:divBdr>
            <w:top w:val="none" w:sz="0" w:space="0" w:color="auto"/>
            <w:left w:val="none" w:sz="0" w:space="0" w:color="auto"/>
            <w:bottom w:val="none" w:sz="0" w:space="0" w:color="auto"/>
            <w:right w:val="none" w:sz="0" w:space="0" w:color="auto"/>
          </w:divBdr>
        </w:div>
        <w:div w:id="201988650">
          <w:marLeft w:val="480"/>
          <w:marRight w:val="0"/>
          <w:marTop w:val="0"/>
          <w:marBottom w:val="0"/>
          <w:divBdr>
            <w:top w:val="none" w:sz="0" w:space="0" w:color="auto"/>
            <w:left w:val="none" w:sz="0" w:space="0" w:color="auto"/>
            <w:bottom w:val="none" w:sz="0" w:space="0" w:color="auto"/>
            <w:right w:val="none" w:sz="0" w:space="0" w:color="auto"/>
          </w:divBdr>
        </w:div>
        <w:div w:id="1518352118">
          <w:marLeft w:val="480"/>
          <w:marRight w:val="0"/>
          <w:marTop w:val="0"/>
          <w:marBottom w:val="0"/>
          <w:divBdr>
            <w:top w:val="none" w:sz="0" w:space="0" w:color="auto"/>
            <w:left w:val="none" w:sz="0" w:space="0" w:color="auto"/>
            <w:bottom w:val="none" w:sz="0" w:space="0" w:color="auto"/>
            <w:right w:val="none" w:sz="0" w:space="0" w:color="auto"/>
          </w:divBdr>
        </w:div>
        <w:div w:id="74672108">
          <w:marLeft w:val="480"/>
          <w:marRight w:val="0"/>
          <w:marTop w:val="0"/>
          <w:marBottom w:val="0"/>
          <w:divBdr>
            <w:top w:val="none" w:sz="0" w:space="0" w:color="auto"/>
            <w:left w:val="none" w:sz="0" w:space="0" w:color="auto"/>
            <w:bottom w:val="none" w:sz="0" w:space="0" w:color="auto"/>
            <w:right w:val="none" w:sz="0" w:space="0" w:color="auto"/>
          </w:divBdr>
        </w:div>
        <w:div w:id="2000572788">
          <w:marLeft w:val="480"/>
          <w:marRight w:val="0"/>
          <w:marTop w:val="0"/>
          <w:marBottom w:val="0"/>
          <w:divBdr>
            <w:top w:val="none" w:sz="0" w:space="0" w:color="auto"/>
            <w:left w:val="none" w:sz="0" w:space="0" w:color="auto"/>
            <w:bottom w:val="none" w:sz="0" w:space="0" w:color="auto"/>
            <w:right w:val="none" w:sz="0" w:space="0" w:color="auto"/>
          </w:divBdr>
        </w:div>
        <w:div w:id="24140576">
          <w:marLeft w:val="480"/>
          <w:marRight w:val="0"/>
          <w:marTop w:val="0"/>
          <w:marBottom w:val="0"/>
          <w:divBdr>
            <w:top w:val="none" w:sz="0" w:space="0" w:color="auto"/>
            <w:left w:val="none" w:sz="0" w:space="0" w:color="auto"/>
            <w:bottom w:val="none" w:sz="0" w:space="0" w:color="auto"/>
            <w:right w:val="none" w:sz="0" w:space="0" w:color="auto"/>
          </w:divBdr>
        </w:div>
        <w:div w:id="1991977184">
          <w:marLeft w:val="480"/>
          <w:marRight w:val="0"/>
          <w:marTop w:val="0"/>
          <w:marBottom w:val="0"/>
          <w:divBdr>
            <w:top w:val="none" w:sz="0" w:space="0" w:color="auto"/>
            <w:left w:val="none" w:sz="0" w:space="0" w:color="auto"/>
            <w:bottom w:val="none" w:sz="0" w:space="0" w:color="auto"/>
            <w:right w:val="none" w:sz="0" w:space="0" w:color="auto"/>
          </w:divBdr>
        </w:div>
        <w:div w:id="560486849">
          <w:marLeft w:val="480"/>
          <w:marRight w:val="0"/>
          <w:marTop w:val="0"/>
          <w:marBottom w:val="0"/>
          <w:divBdr>
            <w:top w:val="none" w:sz="0" w:space="0" w:color="auto"/>
            <w:left w:val="none" w:sz="0" w:space="0" w:color="auto"/>
            <w:bottom w:val="none" w:sz="0" w:space="0" w:color="auto"/>
            <w:right w:val="none" w:sz="0" w:space="0" w:color="auto"/>
          </w:divBdr>
        </w:div>
        <w:div w:id="1712224720">
          <w:marLeft w:val="480"/>
          <w:marRight w:val="0"/>
          <w:marTop w:val="0"/>
          <w:marBottom w:val="0"/>
          <w:divBdr>
            <w:top w:val="none" w:sz="0" w:space="0" w:color="auto"/>
            <w:left w:val="none" w:sz="0" w:space="0" w:color="auto"/>
            <w:bottom w:val="none" w:sz="0" w:space="0" w:color="auto"/>
            <w:right w:val="none" w:sz="0" w:space="0" w:color="auto"/>
          </w:divBdr>
        </w:div>
        <w:div w:id="1249659393">
          <w:marLeft w:val="480"/>
          <w:marRight w:val="0"/>
          <w:marTop w:val="0"/>
          <w:marBottom w:val="0"/>
          <w:divBdr>
            <w:top w:val="none" w:sz="0" w:space="0" w:color="auto"/>
            <w:left w:val="none" w:sz="0" w:space="0" w:color="auto"/>
            <w:bottom w:val="none" w:sz="0" w:space="0" w:color="auto"/>
            <w:right w:val="none" w:sz="0" w:space="0" w:color="auto"/>
          </w:divBdr>
        </w:div>
        <w:div w:id="905382230">
          <w:marLeft w:val="480"/>
          <w:marRight w:val="0"/>
          <w:marTop w:val="0"/>
          <w:marBottom w:val="0"/>
          <w:divBdr>
            <w:top w:val="none" w:sz="0" w:space="0" w:color="auto"/>
            <w:left w:val="none" w:sz="0" w:space="0" w:color="auto"/>
            <w:bottom w:val="none" w:sz="0" w:space="0" w:color="auto"/>
            <w:right w:val="none" w:sz="0" w:space="0" w:color="auto"/>
          </w:divBdr>
        </w:div>
        <w:div w:id="721294923">
          <w:marLeft w:val="480"/>
          <w:marRight w:val="0"/>
          <w:marTop w:val="0"/>
          <w:marBottom w:val="0"/>
          <w:divBdr>
            <w:top w:val="none" w:sz="0" w:space="0" w:color="auto"/>
            <w:left w:val="none" w:sz="0" w:space="0" w:color="auto"/>
            <w:bottom w:val="none" w:sz="0" w:space="0" w:color="auto"/>
            <w:right w:val="none" w:sz="0" w:space="0" w:color="auto"/>
          </w:divBdr>
        </w:div>
        <w:div w:id="1004744108">
          <w:marLeft w:val="480"/>
          <w:marRight w:val="0"/>
          <w:marTop w:val="0"/>
          <w:marBottom w:val="0"/>
          <w:divBdr>
            <w:top w:val="none" w:sz="0" w:space="0" w:color="auto"/>
            <w:left w:val="none" w:sz="0" w:space="0" w:color="auto"/>
            <w:bottom w:val="none" w:sz="0" w:space="0" w:color="auto"/>
            <w:right w:val="none" w:sz="0" w:space="0" w:color="auto"/>
          </w:divBdr>
        </w:div>
        <w:div w:id="686295195">
          <w:marLeft w:val="480"/>
          <w:marRight w:val="0"/>
          <w:marTop w:val="0"/>
          <w:marBottom w:val="0"/>
          <w:divBdr>
            <w:top w:val="none" w:sz="0" w:space="0" w:color="auto"/>
            <w:left w:val="none" w:sz="0" w:space="0" w:color="auto"/>
            <w:bottom w:val="none" w:sz="0" w:space="0" w:color="auto"/>
            <w:right w:val="none" w:sz="0" w:space="0" w:color="auto"/>
          </w:divBdr>
        </w:div>
        <w:div w:id="487404803">
          <w:marLeft w:val="480"/>
          <w:marRight w:val="0"/>
          <w:marTop w:val="0"/>
          <w:marBottom w:val="0"/>
          <w:divBdr>
            <w:top w:val="none" w:sz="0" w:space="0" w:color="auto"/>
            <w:left w:val="none" w:sz="0" w:space="0" w:color="auto"/>
            <w:bottom w:val="none" w:sz="0" w:space="0" w:color="auto"/>
            <w:right w:val="none" w:sz="0" w:space="0" w:color="auto"/>
          </w:divBdr>
        </w:div>
        <w:div w:id="1543059482">
          <w:marLeft w:val="480"/>
          <w:marRight w:val="0"/>
          <w:marTop w:val="0"/>
          <w:marBottom w:val="0"/>
          <w:divBdr>
            <w:top w:val="none" w:sz="0" w:space="0" w:color="auto"/>
            <w:left w:val="none" w:sz="0" w:space="0" w:color="auto"/>
            <w:bottom w:val="none" w:sz="0" w:space="0" w:color="auto"/>
            <w:right w:val="none" w:sz="0" w:space="0" w:color="auto"/>
          </w:divBdr>
        </w:div>
        <w:div w:id="1531067843">
          <w:marLeft w:val="480"/>
          <w:marRight w:val="0"/>
          <w:marTop w:val="0"/>
          <w:marBottom w:val="0"/>
          <w:divBdr>
            <w:top w:val="none" w:sz="0" w:space="0" w:color="auto"/>
            <w:left w:val="none" w:sz="0" w:space="0" w:color="auto"/>
            <w:bottom w:val="none" w:sz="0" w:space="0" w:color="auto"/>
            <w:right w:val="none" w:sz="0" w:space="0" w:color="auto"/>
          </w:divBdr>
        </w:div>
        <w:div w:id="2134865324">
          <w:marLeft w:val="480"/>
          <w:marRight w:val="0"/>
          <w:marTop w:val="0"/>
          <w:marBottom w:val="0"/>
          <w:divBdr>
            <w:top w:val="none" w:sz="0" w:space="0" w:color="auto"/>
            <w:left w:val="none" w:sz="0" w:space="0" w:color="auto"/>
            <w:bottom w:val="none" w:sz="0" w:space="0" w:color="auto"/>
            <w:right w:val="none" w:sz="0" w:space="0" w:color="auto"/>
          </w:divBdr>
        </w:div>
        <w:div w:id="1833449961">
          <w:marLeft w:val="480"/>
          <w:marRight w:val="0"/>
          <w:marTop w:val="0"/>
          <w:marBottom w:val="0"/>
          <w:divBdr>
            <w:top w:val="none" w:sz="0" w:space="0" w:color="auto"/>
            <w:left w:val="none" w:sz="0" w:space="0" w:color="auto"/>
            <w:bottom w:val="none" w:sz="0" w:space="0" w:color="auto"/>
            <w:right w:val="none" w:sz="0" w:space="0" w:color="auto"/>
          </w:divBdr>
        </w:div>
        <w:div w:id="961501470">
          <w:marLeft w:val="480"/>
          <w:marRight w:val="0"/>
          <w:marTop w:val="0"/>
          <w:marBottom w:val="0"/>
          <w:divBdr>
            <w:top w:val="none" w:sz="0" w:space="0" w:color="auto"/>
            <w:left w:val="none" w:sz="0" w:space="0" w:color="auto"/>
            <w:bottom w:val="none" w:sz="0" w:space="0" w:color="auto"/>
            <w:right w:val="none" w:sz="0" w:space="0" w:color="auto"/>
          </w:divBdr>
        </w:div>
        <w:div w:id="2070574874">
          <w:marLeft w:val="480"/>
          <w:marRight w:val="0"/>
          <w:marTop w:val="0"/>
          <w:marBottom w:val="0"/>
          <w:divBdr>
            <w:top w:val="none" w:sz="0" w:space="0" w:color="auto"/>
            <w:left w:val="none" w:sz="0" w:space="0" w:color="auto"/>
            <w:bottom w:val="none" w:sz="0" w:space="0" w:color="auto"/>
            <w:right w:val="none" w:sz="0" w:space="0" w:color="auto"/>
          </w:divBdr>
        </w:div>
        <w:div w:id="1389452832">
          <w:marLeft w:val="480"/>
          <w:marRight w:val="0"/>
          <w:marTop w:val="0"/>
          <w:marBottom w:val="0"/>
          <w:divBdr>
            <w:top w:val="none" w:sz="0" w:space="0" w:color="auto"/>
            <w:left w:val="none" w:sz="0" w:space="0" w:color="auto"/>
            <w:bottom w:val="none" w:sz="0" w:space="0" w:color="auto"/>
            <w:right w:val="none" w:sz="0" w:space="0" w:color="auto"/>
          </w:divBdr>
        </w:div>
      </w:divsChild>
    </w:div>
    <w:div w:id="316298916">
      <w:bodyDiv w:val="1"/>
      <w:marLeft w:val="0"/>
      <w:marRight w:val="0"/>
      <w:marTop w:val="0"/>
      <w:marBottom w:val="0"/>
      <w:divBdr>
        <w:top w:val="none" w:sz="0" w:space="0" w:color="auto"/>
        <w:left w:val="none" w:sz="0" w:space="0" w:color="auto"/>
        <w:bottom w:val="none" w:sz="0" w:space="0" w:color="auto"/>
        <w:right w:val="none" w:sz="0" w:space="0" w:color="auto"/>
      </w:divBdr>
    </w:div>
    <w:div w:id="319190645">
      <w:bodyDiv w:val="1"/>
      <w:marLeft w:val="0"/>
      <w:marRight w:val="0"/>
      <w:marTop w:val="0"/>
      <w:marBottom w:val="0"/>
      <w:divBdr>
        <w:top w:val="none" w:sz="0" w:space="0" w:color="auto"/>
        <w:left w:val="none" w:sz="0" w:space="0" w:color="auto"/>
        <w:bottom w:val="none" w:sz="0" w:space="0" w:color="auto"/>
        <w:right w:val="none" w:sz="0" w:space="0" w:color="auto"/>
      </w:divBdr>
    </w:div>
    <w:div w:id="320617979">
      <w:bodyDiv w:val="1"/>
      <w:marLeft w:val="0"/>
      <w:marRight w:val="0"/>
      <w:marTop w:val="0"/>
      <w:marBottom w:val="0"/>
      <w:divBdr>
        <w:top w:val="none" w:sz="0" w:space="0" w:color="auto"/>
        <w:left w:val="none" w:sz="0" w:space="0" w:color="auto"/>
        <w:bottom w:val="none" w:sz="0" w:space="0" w:color="auto"/>
        <w:right w:val="none" w:sz="0" w:space="0" w:color="auto"/>
      </w:divBdr>
      <w:divsChild>
        <w:div w:id="690570089">
          <w:marLeft w:val="480"/>
          <w:marRight w:val="0"/>
          <w:marTop w:val="0"/>
          <w:marBottom w:val="0"/>
          <w:divBdr>
            <w:top w:val="none" w:sz="0" w:space="0" w:color="auto"/>
            <w:left w:val="none" w:sz="0" w:space="0" w:color="auto"/>
            <w:bottom w:val="none" w:sz="0" w:space="0" w:color="auto"/>
            <w:right w:val="none" w:sz="0" w:space="0" w:color="auto"/>
          </w:divBdr>
        </w:div>
        <w:div w:id="910700974">
          <w:marLeft w:val="480"/>
          <w:marRight w:val="0"/>
          <w:marTop w:val="0"/>
          <w:marBottom w:val="0"/>
          <w:divBdr>
            <w:top w:val="none" w:sz="0" w:space="0" w:color="auto"/>
            <w:left w:val="none" w:sz="0" w:space="0" w:color="auto"/>
            <w:bottom w:val="none" w:sz="0" w:space="0" w:color="auto"/>
            <w:right w:val="none" w:sz="0" w:space="0" w:color="auto"/>
          </w:divBdr>
        </w:div>
        <w:div w:id="137189635">
          <w:marLeft w:val="480"/>
          <w:marRight w:val="0"/>
          <w:marTop w:val="0"/>
          <w:marBottom w:val="0"/>
          <w:divBdr>
            <w:top w:val="none" w:sz="0" w:space="0" w:color="auto"/>
            <w:left w:val="none" w:sz="0" w:space="0" w:color="auto"/>
            <w:bottom w:val="none" w:sz="0" w:space="0" w:color="auto"/>
            <w:right w:val="none" w:sz="0" w:space="0" w:color="auto"/>
          </w:divBdr>
        </w:div>
        <w:div w:id="1524897841">
          <w:marLeft w:val="480"/>
          <w:marRight w:val="0"/>
          <w:marTop w:val="0"/>
          <w:marBottom w:val="0"/>
          <w:divBdr>
            <w:top w:val="none" w:sz="0" w:space="0" w:color="auto"/>
            <w:left w:val="none" w:sz="0" w:space="0" w:color="auto"/>
            <w:bottom w:val="none" w:sz="0" w:space="0" w:color="auto"/>
            <w:right w:val="none" w:sz="0" w:space="0" w:color="auto"/>
          </w:divBdr>
        </w:div>
        <w:div w:id="452603839">
          <w:marLeft w:val="480"/>
          <w:marRight w:val="0"/>
          <w:marTop w:val="0"/>
          <w:marBottom w:val="0"/>
          <w:divBdr>
            <w:top w:val="none" w:sz="0" w:space="0" w:color="auto"/>
            <w:left w:val="none" w:sz="0" w:space="0" w:color="auto"/>
            <w:bottom w:val="none" w:sz="0" w:space="0" w:color="auto"/>
            <w:right w:val="none" w:sz="0" w:space="0" w:color="auto"/>
          </w:divBdr>
        </w:div>
        <w:div w:id="1272667559">
          <w:marLeft w:val="480"/>
          <w:marRight w:val="0"/>
          <w:marTop w:val="0"/>
          <w:marBottom w:val="0"/>
          <w:divBdr>
            <w:top w:val="none" w:sz="0" w:space="0" w:color="auto"/>
            <w:left w:val="none" w:sz="0" w:space="0" w:color="auto"/>
            <w:bottom w:val="none" w:sz="0" w:space="0" w:color="auto"/>
            <w:right w:val="none" w:sz="0" w:space="0" w:color="auto"/>
          </w:divBdr>
        </w:div>
        <w:div w:id="1799687924">
          <w:marLeft w:val="480"/>
          <w:marRight w:val="0"/>
          <w:marTop w:val="0"/>
          <w:marBottom w:val="0"/>
          <w:divBdr>
            <w:top w:val="none" w:sz="0" w:space="0" w:color="auto"/>
            <w:left w:val="none" w:sz="0" w:space="0" w:color="auto"/>
            <w:bottom w:val="none" w:sz="0" w:space="0" w:color="auto"/>
            <w:right w:val="none" w:sz="0" w:space="0" w:color="auto"/>
          </w:divBdr>
        </w:div>
        <w:div w:id="999427315">
          <w:marLeft w:val="480"/>
          <w:marRight w:val="0"/>
          <w:marTop w:val="0"/>
          <w:marBottom w:val="0"/>
          <w:divBdr>
            <w:top w:val="none" w:sz="0" w:space="0" w:color="auto"/>
            <w:left w:val="none" w:sz="0" w:space="0" w:color="auto"/>
            <w:bottom w:val="none" w:sz="0" w:space="0" w:color="auto"/>
            <w:right w:val="none" w:sz="0" w:space="0" w:color="auto"/>
          </w:divBdr>
        </w:div>
        <w:div w:id="1455363740">
          <w:marLeft w:val="480"/>
          <w:marRight w:val="0"/>
          <w:marTop w:val="0"/>
          <w:marBottom w:val="0"/>
          <w:divBdr>
            <w:top w:val="none" w:sz="0" w:space="0" w:color="auto"/>
            <w:left w:val="none" w:sz="0" w:space="0" w:color="auto"/>
            <w:bottom w:val="none" w:sz="0" w:space="0" w:color="auto"/>
            <w:right w:val="none" w:sz="0" w:space="0" w:color="auto"/>
          </w:divBdr>
        </w:div>
        <w:div w:id="1866281894">
          <w:marLeft w:val="480"/>
          <w:marRight w:val="0"/>
          <w:marTop w:val="0"/>
          <w:marBottom w:val="0"/>
          <w:divBdr>
            <w:top w:val="none" w:sz="0" w:space="0" w:color="auto"/>
            <w:left w:val="none" w:sz="0" w:space="0" w:color="auto"/>
            <w:bottom w:val="none" w:sz="0" w:space="0" w:color="auto"/>
            <w:right w:val="none" w:sz="0" w:space="0" w:color="auto"/>
          </w:divBdr>
        </w:div>
        <w:div w:id="155271296">
          <w:marLeft w:val="480"/>
          <w:marRight w:val="0"/>
          <w:marTop w:val="0"/>
          <w:marBottom w:val="0"/>
          <w:divBdr>
            <w:top w:val="none" w:sz="0" w:space="0" w:color="auto"/>
            <w:left w:val="none" w:sz="0" w:space="0" w:color="auto"/>
            <w:bottom w:val="none" w:sz="0" w:space="0" w:color="auto"/>
            <w:right w:val="none" w:sz="0" w:space="0" w:color="auto"/>
          </w:divBdr>
        </w:div>
        <w:div w:id="120198288">
          <w:marLeft w:val="480"/>
          <w:marRight w:val="0"/>
          <w:marTop w:val="0"/>
          <w:marBottom w:val="0"/>
          <w:divBdr>
            <w:top w:val="none" w:sz="0" w:space="0" w:color="auto"/>
            <w:left w:val="none" w:sz="0" w:space="0" w:color="auto"/>
            <w:bottom w:val="none" w:sz="0" w:space="0" w:color="auto"/>
            <w:right w:val="none" w:sz="0" w:space="0" w:color="auto"/>
          </w:divBdr>
        </w:div>
        <w:div w:id="1523546119">
          <w:marLeft w:val="480"/>
          <w:marRight w:val="0"/>
          <w:marTop w:val="0"/>
          <w:marBottom w:val="0"/>
          <w:divBdr>
            <w:top w:val="none" w:sz="0" w:space="0" w:color="auto"/>
            <w:left w:val="none" w:sz="0" w:space="0" w:color="auto"/>
            <w:bottom w:val="none" w:sz="0" w:space="0" w:color="auto"/>
            <w:right w:val="none" w:sz="0" w:space="0" w:color="auto"/>
          </w:divBdr>
        </w:div>
        <w:div w:id="1079668449">
          <w:marLeft w:val="480"/>
          <w:marRight w:val="0"/>
          <w:marTop w:val="0"/>
          <w:marBottom w:val="0"/>
          <w:divBdr>
            <w:top w:val="none" w:sz="0" w:space="0" w:color="auto"/>
            <w:left w:val="none" w:sz="0" w:space="0" w:color="auto"/>
            <w:bottom w:val="none" w:sz="0" w:space="0" w:color="auto"/>
            <w:right w:val="none" w:sz="0" w:space="0" w:color="auto"/>
          </w:divBdr>
        </w:div>
        <w:div w:id="1207836358">
          <w:marLeft w:val="480"/>
          <w:marRight w:val="0"/>
          <w:marTop w:val="0"/>
          <w:marBottom w:val="0"/>
          <w:divBdr>
            <w:top w:val="none" w:sz="0" w:space="0" w:color="auto"/>
            <w:left w:val="none" w:sz="0" w:space="0" w:color="auto"/>
            <w:bottom w:val="none" w:sz="0" w:space="0" w:color="auto"/>
            <w:right w:val="none" w:sz="0" w:space="0" w:color="auto"/>
          </w:divBdr>
        </w:div>
        <w:div w:id="285549135">
          <w:marLeft w:val="480"/>
          <w:marRight w:val="0"/>
          <w:marTop w:val="0"/>
          <w:marBottom w:val="0"/>
          <w:divBdr>
            <w:top w:val="none" w:sz="0" w:space="0" w:color="auto"/>
            <w:left w:val="none" w:sz="0" w:space="0" w:color="auto"/>
            <w:bottom w:val="none" w:sz="0" w:space="0" w:color="auto"/>
            <w:right w:val="none" w:sz="0" w:space="0" w:color="auto"/>
          </w:divBdr>
        </w:div>
        <w:div w:id="1414161559">
          <w:marLeft w:val="480"/>
          <w:marRight w:val="0"/>
          <w:marTop w:val="0"/>
          <w:marBottom w:val="0"/>
          <w:divBdr>
            <w:top w:val="none" w:sz="0" w:space="0" w:color="auto"/>
            <w:left w:val="none" w:sz="0" w:space="0" w:color="auto"/>
            <w:bottom w:val="none" w:sz="0" w:space="0" w:color="auto"/>
            <w:right w:val="none" w:sz="0" w:space="0" w:color="auto"/>
          </w:divBdr>
        </w:div>
        <w:div w:id="500433884">
          <w:marLeft w:val="480"/>
          <w:marRight w:val="0"/>
          <w:marTop w:val="0"/>
          <w:marBottom w:val="0"/>
          <w:divBdr>
            <w:top w:val="none" w:sz="0" w:space="0" w:color="auto"/>
            <w:left w:val="none" w:sz="0" w:space="0" w:color="auto"/>
            <w:bottom w:val="none" w:sz="0" w:space="0" w:color="auto"/>
            <w:right w:val="none" w:sz="0" w:space="0" w:color="auto"/>
          </w:divBdr>
        </w:div>
        <w:div w:id="437214924">
          <w:marLeft w:val="480"/>
          <w:marRight w:val="0"/>
          <w:marTop w:val="0"/>
          <w:marBottom w:val="0"/>
          <w:divBdr>
            <w:top w:val="none" w:sz="0" w:space="0" w:color="auto"/>
            <w:left w:val="none" w:sz="0" w:space="0" w:color="auto"/>
            <w:bottom w:val="none" w:sz="0" w:space="0" w:color="auto"/>
            <w:right w:val="none" w:sz="0" w:space="0" w:color="auto"/>
          </w:divBdr>
        </w:div>
        <w:div w:id="1311247705">
          <w:marLeft w:val="480"/>
          <w:marRight w:val="0"/>
          <w:marTop w:val="0"/>
          <w:marBottom w:val="0"/>
          <w:divBdr>
            <w:top w:val="none" w:sz="0" w:space="0" w:color="auto"/>
            <w:left w:val="none" w:sz="0" w:space="0" w:color="auto"/>
            <w:bottom w:val="none" w:sz="0" w:space="0" w:color="auto"/>
            <w:right w:val="none" w:sz="0" w:space="0" w:color="auto"/>
          </w:divBdr>
        </w:div>
        <w:div w:id="324093130">
          <w:marLeft w:val="480"/>
          <w:marRight w:val="0"/>
          <w:marTop w:val="0"/>
          <w:marBottom w:val="0"/>
          <w:divBdr>
            <w:top w:val="none" w:sz="0" w:space="0" w:color="auto"/>
            <w:left w:val="none" w:sz="0" w:space="0" w:color="auto"/>
            <w:bottom w:val="none" w:sz="0" w:space="0" w:color="auto"/>
            <w:right w:val="none" w:sz="0" w:space="0" w:color="auto"/>
          </w:divBdr>
        </w:div>
        <w:div w:id="395206637">
          <w:marLeft w:val="480"/>
          <w:marRight w:val="0"/>
          <w:marTop w:val="0"/>
          <w:marBottom w:val="0"/>
          <w:divBdr>
            <w:top w:val="none" w:sz="0" w:space="0" w:color="auto"/>
            <w:left w:val="none" w:sz="0" w:space="0" w:color="auto"/>
            <w:bottom w:val="none" w:sz="0" w:space="0" w:color="auto"/>
            <w:right w:val="none" w:sz="0" w:space="0" w:color="auto"/>
          </w:divBdr>
        </w:div>
        <w:div w:id="975060745">
          <w:marLeft w:val="480"/>
          <w:marRight w:val="0"/>
          <w:marTop w:val="0"/>
          <w:marBottom w:val="0"/>
          <w:divBdr>
            <w:top w:val="none" w:sz="0" w:space="0" w:color="auto"/>
            <w:left w:val="none" w:sz="0" w:space="0" w:color="auto"/>
            <w:bottom w:val="none" w:sz="0" w:space="0" w:color="auto"/>
            <w:right w:val="none" w:sz="0" w:space="0" w:color="auto"/>
          </w:divBdr>
        </w:div>
        <w:div w:id="1736466815">
          <w:marLeft w:val="480"/>
          <w:marRight w:val="0"/>
          <w:marTop w:val="0"/>
          <w:marBottom w:val="0"/>
          <w:divBdr>
            <w:top w:val="none" w:sz="0" w:space="0" w:color="auto"/>
            <w:left w:val="none" w:sz="0" w:space="0" w:color="auto"/>
            <w:bottom w:val="none" w:sz="0" w:space="0" w:color="auto"/>
            <w:right w:val="none" w:sz="0" w:space="0" w:color="auto"/>
          </w:divBdr>
        </w:div>
        <w:div w:id="2027558376">
          <w:marLeft w:val="480"/>
          <w:marRight w:val="0"/>
          <w:marTop w:val="0"/>
          <w:marBottom w:val="0"/>
          <w:divBdr>
            <w:top w:val="none" w:sz="0" w:space="0" w:color="auto"/>
            <w:left w:val="none" w:sz="0" w:space="0" w:color="auto"/>
            <w:bottom w:val="none" w:sz="0" w:space="0" w:color="auto"/>
            <w:right w:val="none" w:sz="0" w:space="0" w:color="auto"/>
          </w:divBdr>
        </w:div>
        <w:div w:id="37247203">
          <w:marLeft w:val="480"/>
          <w:marRight w:val="0"/>
          <w:marTop w:val="0"/>
          <w:marBottom w:val="0"/>
          <w:divBdr>
            <w:top w:val="none" w:sz="0" w:space="0" w:color="auto"/>
            <w:left w:val="none" w:sz="0" w:space="0" w:color="auto"/>
            <w:bottom w:val="none" w:sz="0" w:space="0" w:color="auto"/>
            <w:right w:val="none" w:sz="0" w:space="0" w:color="auto"/>
          </w:divBdr>
        </w:div>
        <w:div w:id="420416033">
          <w:marLeft w:val="480"/>
          <w:marRight w:val="0"/>
          <w:marTop w:val="0"/>
          <w:marBottom w:val="0"/>
          <w:divBdr>
            <w:top w:val="none" w:sz="0" w:space="0" w:color="auto"/>
            <w:left w:val="none" w:sz="0" w:space="0" w:color="auto"/>
            <w:bottom w:val="none" w:sz="0" w:space="0" w:color="auto"/>
            <w:right w:val="none" w:sz="0" w:space="0" w:color="auto"/>
          </w:divBdr>
        </w:div>
        <w:div w:id="780494522">
          <w:marLeft w:val="480"/>
          <w:marRight w:val="0"/>
          <w:marTop w:val="0"/>
          <w:marBottom w:val="0"/>
          <w:divBdr>
            <w:top w:val="none" w:sz="0" w:space="0" w:color="auto"/>
            <w:left w:val="none" w:sz="0" w:space="0" w:color="auto"/>
            <w:bottom w:val="none" w:sz="0" w:space="0" w:color="auto"/>
            <w:right w:val="none" w:sz="0" w:space="0" w:color="auto"/>
          </w:divBdr>
        </w:div>
        <w:div w:id="482087719">
          <w:marLeft w:val="480"/>
          <w:marRight w:val="0"/>
          <w:marTop w:val="0"/>
          <w:marBottom w:val="0"/>
          <w:divBdr>
            <w:top w:val="none" w:sz="0" w:space="0" w:color="auto"/>
            <w:left w:val="none" w:sz="0" w:space="0" w:color="auto"/>
            <w:bottom w:val="none" w:sz="0" w:space="0" w:color="auto"/>
            <w:right w:val="none" w:sz="0" w:space="0" w:color="auto"/>
          </w:divBdr>
        </w:div>
        <w:div w:id="1453816656">
          <w:marLeft w:val="480"/>
          <w:marRight w:val="0"/>
          <w:marTop w:val="0"/>
          <w:marBottom w:val="0"/>
          <w:divBdr>
            <w:top w:val="none" w:sz="0" w:space="0" w:color="auto"/>
            <w:left w:val="none" w:sz="0" w:space="0" w:color="auto"/>
            <w:bottom w:val="none" w:sz="0" w:space="0" w:color="auto"/>
            <w:right w:val="none" w:sz="0" w:space="0" w:color="auto"/>
          </w:divBdr>
        </w:div>
        <w:div w:id="1727220953">
          <w:marLeft w:val="480"/>
          <w:marRight w:val="0"/>
          <w:marTop w:val="0"/>
          <w:marBottom w:val="0"/>
          <w:divBdr>
            <w:top w:val="none" w:sz="0" w:space="0" w:color="auto"/>
            <w:left w:val="none" w:sz="0" w:space="0" w:color="auto"/>
            <w:bottom w:val="none" w:sz="0" w:space="0" w:color="auto"/>
            <w:right w:val="none" w:sz="0" w:space="0" w:color="auto"/>
          </w:divBdr>
        </w:div>
        <w:div w:id="1350984288">
          <w:marLeft w:val="480"/>
          <w:marRight w:val="0"/>
          <w:marTop w:val="0"/>
          <w:marBottom w:val="0"/>
          <w:divBdr>
            <w:top w:val="none" w:sz="0" w:space="0" w:color="auto"/>
            <w:left w:val="none" w:sz="0" w:space="0" w:color="auto"/>
            <w:bottom w:val="none" w:sz="0" w:space="0" w:color="auto"/>
            <w:right w:val="none" w:sz="0" w:space="0" w:color="auto"/>
          </w:divBdr>
        </w:div>
        <w:div w:id="414210158">
          <w:marLeft w:val="480"/>
          <w:marRight w:val="0"/>
          <w:marTop w:val="0"/>
          <w:marBottom w:val="0"/>
          <w:divBdr>
            <w:top w:val="none" w:sz="0" w:space="0" w:color="auto"/>
            <w:left w:val="none" w:sz="0" w:space="0" w:color="auto"/>
            <w:bottom w:val="none" w:sz="0" w:space="0" w:color="auto"/>
            <w:right w:val="none" w:sz="0" w:space="0" w:color="auto"/>
          </w:divBdr>
        </w:div>
        <w:div w:id="402604425">
          <w:marLeft w:val="480"/>
          <w:marRight w:val="0"/>
          <w:marTop w:val="0"/>
          <w:marBottom w:val="0"/>
          <w:divBdr>
            <w:top w:val="none" w:sz="0" w:space="0" w:color="auto"/>
            <w:left w:val="none" w:sz="0" w:space="0" w:color="auto"/>
            <w:bottom w:val="none" w:sz="0" w:space="0" w:color="auto"/>
            <w:right w:val="none" w:sz="0" w:space="0" w:color="auto"/>
          </w:divBdr>
        </w:div>
        <w:div w:id="1399355451">
          <w:marLeft w:val="480"/>
          <w:marRight w:val="0"/>
          <w:marTop w:val="0"/>
          <w:marBottom w:val="0"/>
          <w:divBdr>
            <w:top w:val="none" w:sz="0" w:space="0" w:color="auto"/>
            <w:left w:val="none" w:sz="0" w:space="0" w:color="auto"/>
            <w:bottom w:val="none" w:sz="0" w:space="0" w:color="auto"/>
            <w:right w:val="none" w:sz="0" w:space="0" w:color="auto"/>
          </w:divBdr>
        </w:div>
        <w:div w:id="426660793">
          <w:marLeft w:val="480"/>
          <w:marRight w:val="0"/>
          <w:marTop w:val="0"/>
          <w:marBottom w:val="0"/>
          <w:divBdr>
            <w:top w:val="none" w:sz="0" w:space="0" w:color="auto"/>
            <w:left w:val="none" w:sz="0" w:space="0" w:color="auto"/>
            <w:bottom w:val="none" w:sz="0" w:space="0" w:color="auto"/>
            <w:right w:val="none" w:sz="0" w:space="0" w:color="auto"/>
          </w:divBdr>
        </w:div>
        <w:div w:id="109475376">
          <w:marLeft w:val="480"/>
          <w:marRight w:val="0"/>
          <w:marTop w:val="0"/>
          <w:marBottom w:val="0"/>
          <w:divBdr>
            <w:top w:val="none" w:sz="0" w:space="0" w:color="auto"/>
            <w:left w:val="none" w:sz="0" w:space="0" w:color="auto"/>
            <w:bottom w:val="none" w:sz="0" w:space="0" w:color="auto"/>
            <w:right w:val="none" w:sz="0" w:space="0" w:color="auto"/>
          </w:divBdr>
        </w:div>
        <w:div w:id="948975665">
          <w:marLeft w:val="480"/>
          <w:marRight w:val="0"/>
          <w:marTop w:val="0"/>
          <w:marBottom w:val="0"/>
          <w:divBdr>
            <w:top w:val="none" w:sz="0" w:space="0" w:color="auto"/>
            <w:left w:val="none" w:sz="0" w:space="0" w:color="auto"/>
            <w:bottom w:val="none" w:sz="0" w:space="0" w:color="auto"/>
            <w:right w:val="none" w:sz="0" w:space="0" w:color="auto"/>
          </w:divBdr>
        </w:div>
        <w:div w:id="1275018149">
          <w:marLeft w:val="480"/>
          <w:marRight w:val="0"/>
          <w:marTop w:val="0"/>
          <w:marBottom w:val="0"/>
          <w:divBdr>
            <w:top w:val="none" w:sz="0" w:space="0" w:color="auto"/>
            <w:left w:val="none" w:sz="0" w:space="0" w:color="auto"/>
            <w:bottom w:val="none" w:sz="0" w:space="0" w:color="auto"/>
            <w:right w:val="none" w:sz="0" w:space="0" w:color="auto"/>
          </w:divBdr>
        </w:div>
        <w:div w:id="1197694991">
          <w:marLeft w:val="480"/>
          <w:marRight w:val="0"/>
          <w:marTop w:val="0"/>
          <w:marBottom w:val="0"/>
          <w:divBdr>
            <w:top w:val="none" w:sz="0" w:space="0" w:color="auto"/>
            <w:left w:val="none" w:sz="0" w:space="0" w:color="auto"/>
            <w:bottom w:val="none" w:sz="0" w:space="0" w:color="auto"/>
            <w:right w:val="none" w:sz="0" w:space="0" w:color="auto"/>
          </w:divBdr>
        </w:div>
        <w:div w:id="966202173">
          <w:marLeft w:val="480"/>
          <w:marRight w:val="0"/>
          <w:marTop w:val="0"/>
          <w:marBottom w:val="0"/>
          <w:divBdr>
            <w:top w:val="none" w:sz="0" w:space="0" w:color="auto"/>
            <w:left w:val="none" w:sz="0" w:space="0" w:color="auto"/>
            <w:bottom w:val="none" w:sz="0" w:space="0" w:color="auto"/>
            <w:right w:val="none" w:sz="0" w:space="0" w:color="auto"/>
          </w:divBdr>
        </w:div>
        <w:div w:id="544606842">
          <w:marLeft w:val="480"/>
          <w:marRight w:val="0"/>
          <w:marTop w:val="0"/>
          <w:marBottom w:val="0"/>
          <w:divBdr>
            <w:top w:val="none" w:sz="0" w:space="0" w:color="auto"/>
            <w:left w:val="none" w:sz="0" w:space="0" w:color="auto"/>
            <w:bottom w:val="none" w:sz="0" w:space="0" w:color="auto"/>
            <w:right w:val="none" w:sz="0" w:space="0" w:color="auto"/>
          </w:divBdr>
        </w:div>
        <w:div w:id="1715080612">
          <w:marLeft w:val="480"/>
          <w:marRight w:val="0"/>
          <w:marTop w:val="0"/>
          <w:marBottom w:val="0"/>
          <w:divBdr>
            <w:top w:val="none" w:sz="0" w:space="0" w:color="auto"/>
            <w:left w:val="none" w:sz="0" w:space="0" w:color="auto"/>
            <w:bottom w:val="none" w:sz="0" w:space="0" w:color="auto"/>
            <w:right w:val="none" w:sz="0" w:space="0" w:color="auto"/>
          </w:divBdr>
        </w:div>
        <w:div w:id="1597398900">
          <w:marLeft w:val="480"/>
          <w:marRight w:val="0"/>
          <w:marTop w:val="0"/>
          <w:marBottom w:val="0"/>
          <w:divBdr>
            <w:top w:val="none" w:sz="0" w:space="0" w:color="auto"/>
            <w:left w:val="none" w:sz="0" w:space="0" w:color="auto"/>
            <w:bottom w:val="none" w:sz="0" w:space="0" w:color="auto"/>
            <w:right w:val="none" w:sz="0" w:space="0" w:color="auto"/>
          </w:divBdr>
        </w:div>
        <w:div w:id="85464294">
          <w:marLeft w:val="480"/>
          <w:marRight w:val="0"/>
          <w:marTop w:val="0"/>
          <w:marBottom w:val="0"/>
          <w:divBdr>
            <w:top w:val="none" w:sz="0" w:space="0" w:color="auto"/>
            <w:left w:val="none" w:sz="0" w:space="0" w:color="auto"/>
            <w:bottom w:val="none" w:sz="0" w:space="0" w:color="auto"/>
            <w:right w:val="none" w:sz="0" w:space="0" w:color="auto"/>
          </w:divBdr>
        </w:div>
        <w:div w:id="1059206268">
          <w:marLeft w:val="480"/>
          <w:marRight w:val="0"/>
          <w:marTop w:val="0"/>
          <w:marBottom w:val="0"/>
          <w:divBdr>
            <w:top w:val="none" w:sz="0" w:space="0" w:color="auto"/>
            <w:left w:val="none" w:sz="0" w:space="0" w:color="auto"/>
            <w:bottom w:val="none" w:sz="0" w:space="0" w:color="auto"/>
            <w:right w:val="none" w:sz="0" w:space="0" w:color="auto"/>
          </w:divBdr>
        </w:div>
        <w:div w:id="427433472">
          <w:marLeft w:val="480"/>
          <w:marRight w:val="0"/>
          <w:marTop w:val="0"/>
          <w:marBottom w:val="0"/>
          <w:divBdr>
            <w:top w:val="none" w:sz="0" w:space="0" w:color="auto"/>
            <w:left w:val="none" w:sz="0" w:space="0" w:color="auto"/>
            <w:bottom w:val="none" w:sz="0" w:space="0" w:color="auto"/>
            <w:right w:val="none" w:sz="0" w:space="0" w:color="auto"/>
          </w:divBdr>
        </w:div>
        <w:div w:id="1746341352">
          <w:marLeft w:val="480"/>
          <w:marRight w:val="0"/>
          <w:marTop w:val="0"/>
          <w:marBottom w:val="0"/>
          <w:divBdr>
            <w:top w:val="none" w:sz="0" w:space="0" w:color="auto"/>
            <w:left w:val="none" w:sz="0" w:space="0" w:color="auto"/>
            <w:bottom w:val="none" w:sz="0" w:space="0" w:color="auto"/>
            <w:right w:val="none" w:sz="0" w:space="0" w:color="auto"/>
          </w:divBdr>
        </w:div>
        <w:div w:id="444231934">
          <w:marLeft w:val="480"/>
          <w:marRight w:val="0"/>
          <w:marTop w:val="0"/>
          <w:marBottom w:val="0"/>
          <w:divBdr>
            <w:top w:val="none" w:sz="0" w:space="0" w:color="auto"/>
            <w:left w:val="none" w:sz="0" w:space="0" w:color="auto"/>
            <w:bottom w:val="none" w:sz="0" w:space="0" w:color="auto"/>
            <w:right w:val="none" w:sz="0" w:space="0" w:color="auto"/>
          </w:divBdr>
        </w:div>
        <w:div w:id="1804807263">
          <w:marLeft w:val="480"/>
          <w:marRight w:val="0"/>
          <w:marTop w:val="0"/>
          <w:marBottom w:val="0"/>
          <w:divBdr>
            <w:top w:val="none" w:sz="0" w:space="0" w:color="auto"/>
            <w:left w:val="none" w:sz="0" w:space="0" w:color="auto"/>
            <w:bottom w:val="none" w:sz="0" w:space="0" w:color="auto"/>
            <w:right w:val="none" w:sz="0" w:space="0" w:color="auto"/>
          </w:divBdr>
        </w:div>
        <w:div w:id="1348168386">
          <w:marLeft w:val="480"/>
          <w:marRight w:val="0"/>
          <w:marTop w:val="0"/>
          <w:marBottom w:val="0"/>
          <w:divBdr>
            <w:top w:val="none" w:sz="0" w:space="0" w:color="auto"/>
            <w:left w:val="none" w:sz="0" w:space="0" w:color="auto"/>
            <w:bottom w:val="none" w:sz="0" w:space="0" w:color="auto"/>
            <w:right w:val="none" w:sz="0" w:space="0" w:color="auto"/>
          </w:divBdr>
        </w:div>
        <w:div w:id="1032923927">
          <w:marLeft w:val="480"/>
          <w:marRight w:val="0"/>
          <w:marTop w:val="0"/>
          <w:marBottom w:val="0"/>
          <w:divBdr>
            <w:top w:val="none" w:sz="0" w:space="0" w:color="auto"/>
            <w:left w:val="none" w:sz="0" w:space="0" w:color="auto"/>
            <w:bottom w:val="none" w:sz="0" w:space="0" w:color="auto"/>
            <w:right w:val="none" w:sz="0" w:space="0" w:color="auto"/>
          </w:divBdr>
        </w:div>
        <w:div w:id="834952949">
          <w:marLeft w:val="480"/>
          <w:marRight w:val="0"/>
          <w:marTop w:val="0"/>
          <w:marBottom w:val="0"/>
          <w:divBdr>
            <w:top w:val="none" w:sz="0" w:space="0" w:color="auto"/>
            <w:left w:val="none" w:sz="0" w:space="0" w:color="auto"/>
            <w:bottom w:val="none" w:sz="0" w:space="0" w:color="auto"/>
            <w:right w:val="none" w:sz="0" w:space="0" w:color="auto"/>
          </w:divBdr>
        </w:div>
        <w:div w:id="2001809507">
          <w:marLeft w:val="480"/>
          <w:marRight w:val="0"/>
          <w:marTop w:val="0"/>
          <w:marBottom w:val="0"/>
          <w:divBdr>
            <w:top w:val="none" w:sz="0" w:space="0" w:color="auto"/>
            <w:left w:val="none" w:sz="0" w:space="0" w:color="auto"/>
            <w:bottom w:val="none" w:sz="0" w:space="0" w:color="auto"/>
            <w:right w:val="none" w:sz="0" w:space="0" w:color="auto"/>
          </w:divBdr>
        </w:div>
        <w:div w:id="1373767387">
          <w:marLeft w:val="480"/>
          <w:marRight w:val="0"/>
          <w:marTop w:val="0"/>
          <w:marBottom w:val="0"/>
          <w:divBdr>
            <w:top w:val="none" w:sz="0" w:space="0" w:color="auto"/>
            <w:left w:val="none" w:sz="0" w:space="0" w:color="auto"/>
            <w:bottom w:val="none" w:sz="0" w:space="0" w:color="auto"/>
            <w:right w:val="none" w:sz="0" w:space="0" w:color="auto"/>
          </w:divBdr>
        </w:div>
        <w:div w:id="219486436">
          <w:marLeft w:val="480"/>
          <w:marRight w:val="0"/>
          <w:marTop w:val="0"/>
          <w:marBottom w:val="0"/>
          <w:divBdr>
            <w:top w:val="none" w:sz="0" w:space="0" w:color="auto"/>
            <w:left w:val="none" w:sz="0" w:space="0" w:color="auto"/>
            <w:bottom w:val="none" w:sz="0" w:space="0" w:color="auto"/>
            <w:right w:val="none" w:sz="0" w:space="0" w:color="auto"/>
          </w:divBdr>
        </w:div>
        <w:div w:id="16196711">
          <w:marLeft w:val="480"/>
          <w:marRight w:val="0"/>
          <w:marTop w:val="0"/>
          <w:marBottom w:val="0"/>
          <w:divBdr>
            <w:top w:val="none" w:sz="0" w:space="0" w:color="auto"/>
            <w:left w:val="none" w:sz="0" w:space="0" w:color="auto"/>
            <w:bottom w:val="none" w:sz="0" w:space="0" w:color="auto"/>
            <w:right w:val="none" w:sz="0" w:space="0" w:color="auto"/>
          </w:divBdr>
        </w:div>
        <w:div w:id="75977134">
          <w:marLeft w:val="480"/>
          <w:marRight w:val="0"/>
          <w:marTop w:val="0"/>
          <w:marBottom w:val="0"/>
          <w:divBdr>
            <w:top w:val="none" w:sz="0" w:space="0" w:color="auto"/>
            <w:left w:val="none" w:sz="0" w:space="0" w:color="auto"/>
            <w:bottom w:val="none" w:sz="0" w:space="0" w:color="auto"/>
            <w:right w:val="none" w:sz="0" w:space="0" w:color="auto"/>
          </w:divBdr>
        </w:div>
        <w:div w:id="393898008">
          <w:marLeft w:val="480"/>
          <w:marRight w:val="0"/>
          <w:marTop w:val="0"/>
          <w:marBottom w:val="0"/>
          <w:divBdr>
            <w:top w:val="none" w:sz="0" w:space="0" w:color="auto"/>
            <w:left w:val="none" w:sz="0" w:space="0" w:color="auto"/>
            <w:bottom w:val="none" w:sz="0" w:space="0" w:color="auto"/>
            <w:right w:val="none" w:sz="0" w:space="0" w:color="auto"/>
          </w:divBdr>
        </w:div>
        <w:div w:id="114255518">
          <w:marLeft w:val="480"/>
          <w:marRight w:val="0"/>
          <w:marTop w:val="0"/>
          <w:marBottom w:val="0"/>
          <w:divBdr>
            <w:top w:val="none" w:sz="0" w:space="0" w:color="auto"/>
            <w:left w:val="none" w:sz="0" w:space="0" w:color="auto"/>
            <w:bottom w:val="none" w:sz="0" w:space="0" w:color="auto"/>
            <w:right w:val="none" w:sz="0" w:space="0" w:color="auto"/>
          </w:divBdr>
        </w:div>
        <w:div w:id="1356300086">
          <w:marLeft w:val="480"/>
          <w:marRight w:val="0"/>
          <w:marTop w:val="0"/>
          <w:marBottom w:val="0"/>
          <w:divBdr>
            <w:top w:val="none" w:sz="0" w:space="0" w:color="auto"/>
            <w:left w:val="none" w:sz="0" w:space="0" w:color="auto"/>
            <w:bottom w:val="none" w:sz="0" w:space="0" w:color="auto"/>
            <w:right w:val="none" w:sz="0" w:space="0" w:color="auto"/>
          </w:divBdr>
        </w:div>
        <w:div w:id="1842550746">
          <w:marLeft w:val="480"/>
          <w:marRight w:val="0"/>
          <w:marTop w:val="0"/>
          <w:marBottom w:val="0"/>
          <w:divBdr>
            <w:top w:val="none" w:sz="0" w:space="0" w:color="auto"/>
            <w:left w:val="none" w:sz="0" w:space="0" w:color="auto"/>
            <w:bottom w:val="none" w:sz="0" w:space="0" w:color="auto"/>
            <w:right w:val="none" w:sz="0" w:space="0" w:color="auto"/>
          </w:divBdr>
        </w:div>
        <w:div w:id="201946781">
          <w:marLeft w:val="480"/>
          <w:marRight w:val="0"/>
          <w:marTop w:val="0"/>
          <w:marBottom w:val="0"/>
          <w:divBdr>
            <w:top w:val="none" w:sz="0" w:space="0" w:color="auto"/>
            <w:left w:val="none" w:sz="0" w:space="0" w:color="auto"/>
            <w:bottom w:val="none" w:sz="0" w:space="0" w:color="auto"/>
            <w:right w:val="none" w:sz="0" w:space="0" w:color="auto"/>
          </w:divBdr>
        </w:div>
        <w:div w:id="351883450">
          <w:marLeft w:val="480"/>
          <w:marRight w:val="0"/>
          <w:marTop w:val="0"/>
          <w:marBottom w:val="0"/>
          <w:divBdr>
            <w:top w:val="none" w:sz="0" w:space="0" w:color="auto"/>
            <w:left w:val="none" w:sz="0" w:space="0" w:color="auto"/>
            <w:bottom w:val="none" w:sz="0" w:space="0" w:color="auto"/>
            <w:right w:val="none" w:sz="0" w:space="0" w:color="auto"/>
          </w:divBdr>
        </w:div>
        <w:div w:id="481699696">
          <w:marLeft w:val="480"/>
          <w:marRight w:val="0"/>
          <w:marTop w:val="0"/>
          <w:marBottom w:val="0"/>
          <w:divBdr>
            <w:top w:val="none" w:sz="0" w:space="0" w:color="auto"/>
            <w:left w:val="none" w:sz="0" w:space="0" w:color="auto"/>
            <w:bottom w:val="none" w:sz="0" w:space="0" w:color="auto"/>
            <w:right w:val="none" w:sz="0" w:space="0" w:color="auto"/>
          </w:divBdr>
        </w:div>
        <w:div w:id="68190054">
          <w:marLeft w:val="480"/>
          <w:marRight w:val="0"/>
          <w:marTop w:val="0"/>
          <w:marBottom w:val="0"/>
          <w:divBdr>
            <w:top w:val="none" w:sz="0" w:space="0" w:color="auto"/>
            <w:left w:val="none" w:sz="0" w:space="0" w:color="auto"/>
            <w:bottom w:val="none" w:sz="0" w:space="0" w:color="auto"/>
            <w:right w:val="none" w:sz="0" w:space="0" w:color="auto"/>
          </w:divBdr>
        </w:div>
        <w:div w:id="382415058">
          <w:marLeft w:val="480"/>
          <w:marRight w:val="0"/>
          <w:marTop w:val="0"/>
          <w:marBottom w:val="0"/>
          <w:divBdr>
            <w:top w:val="none" w:sz="0" w:space="0" w:color="auto"/>
            <w:left w:val="none" w:sz="0" w:space="0" w:color="auto"/>
            <w:bottom w:val="none" w:sz="0" w:space="0" w:color="auto"/>
            <w:right w:val="none" w:sz="0" w:space="0" w:color="auto"/>
          </w:divBdr>
        </w:div>
        <w:div w:id="2145542461">
          <w:marLeft w:val="480"/>
          <w:marRight w:val="0"/>
          <w:marTop w:val="0"/>
          <w:marBottom w:val="0"/>
          <w:divBdr>
            <w:top w:val="none" w:sz="0" w:space="0" w:color="auto"/>
            <w:left w:val="none" w:sz="0" w:space="0" w:color="auto"/>
            <w:bottom w:val="none" w:sz="0" w:space="0" w:color="auto"/>
            <w:right w:val="none" w:sz="0" w:space="0" w:color="auto"/>
          </w:divBdr>
        </w:div>
        <w:div w:id="345400720">
          <w:marLeft w:val="480"/>
          <w:marRight w:val="0"/>
          <w:marTop w:val="0"/>
          <w:marBottom w:val="0"/>
          <w:divBdr>
            <w:top w:val="none" w:sz="0" w:space="0" w:color="auto"/>
            <w:left w:val="none" w:sz="0" w:space="0" w:color="auto"/>
            <w:bottom w:val="none" w:sz="0" w:space="0" w:color="auto"/>
            <w:right w:val="none" w:sz="0" w:space="0" w:color="auto"/>
          </w:divBdr>
        </w:div>
        <w:div w:id="1688290703">
          <w:marLeft w:val="480"/>
          <w:marRight w:val="0"/>
          <w:marTop w:val="0"/>
          <w:marBottom w:val="0"/>
          <w:divBdr>
            <w:top w:val="none" w:sz="0" w:space="0" w:color="auto"/>
            <w:left w:val="none" w:sz="0" w:space="0" w:color="auto"/>
            <w:bottom w:val="none" w:sz="0" w:space="0" w:color="auto"/>
            <w:right w:val="none" w:sz="0" w:space="0" w:color="auto"/>
          </w:divBdr>
        </w:div>
        <w:div w:id="690763115">
          <w:marLeft w:val="480"/>
          <w:marRight w:val="0"/>
          <w:marTop w:val="0"/>
          <w:marBottom w:val="0"/>
          <w:divBdr>
            <w:top w:val="none" w:sz="0" w:space="0" w:color="auto"/>
            <w:left w:val="none" w:sz="0" w:space="0" w:color="auto"/>
            <w:bottom w:val="none" w:sz="0" w:space="0" w:color="auto"/>
            <w:right w:val="none" w:sz="0" w:space="0" w:color="auto"/>
          </w:divBdr>
        </w:div>
        <w:div w:id="1870145054">
          <w:marLeft w:val="480"/>
          <w:marRight w:val="0"/>
          <w:marTop w:val="0"/>
          <w:marBottom w:val="0"/>
          <w:divBdr>
            <w:top w:val="none" w:sz="0" w:space="0" w:color="auto"/>
            <w:left w:val="none" w:sz="0" w:space="0" w:color="auto"/>
            <w:bottom w:val="none" w:sz="0" w:space="0" w:color="auto"/>
            <w:right w:val="none" w:sz="0" w:space="0" w:color="auto"/>
          </w:divBdr>
        </w:div>
        <w:div w:id="1875728009">
          <w:marLeft w:val="480"/>
          <w:marRight w:val="0"/>
          <w:marTop w:val="0"/>
          <w:marBottom w:val="0"/>
          <w:divBdr>
            <w:top w:val="none" w:sz="0" w:space="0" w:color="auto"/>
            <w:left w:val="none" w:sz="0" w:space="0" w:color="auto"/>
            <w:bottom w:val="none" w:sz="0" w:space="0" w:color="auto"/>
            <w:right w:val="none" w:sz="0" w:space="0" w:color="auto"/>
          </w:divBdr>
        </w:div>
        <w:div w:id="1754399893">
          <w:marLeft w:val="480"/>
          <w:marRight w:val="0"/>
          <w:marTop w:val="0"/>
          <w:marBottom w:val="0"/>
          <w:divBdr>
            <w:top w:val="none" w:sz="0" w:space="0" w:color="auto"/>
            <w:left w:val="none" w:sz="0" w:space="0" w:color="auto"/>
            <w:bottom w:val="none" w:sz="0" w:space="0" w:color="auto"/>
            <w:right w:val="none" w:sz="0" w:space="0" w:color="auto"/>
          </w:divBdr>
        </w:div>
        <w:div w:id="1558778320">
          <w:marLeft w:val="480"/>
          <w:marRight w:val="0"/>
          <w:marTop w:val="0"/>
          <w:marBottom w:val="0"/>
          <w:divBdr>
            <w:top w:val="none" w:sz="0" w:space="0" w:color="auto"/>
            <w:left w:val="none" w:sz="0" w:space="0" w:color="auto"/>
            <w:bottom w:val="none" w:sz="0" w:space="0" w:color="auto"/>
            <w:right w:val="none" w:sz="0" w:space="0" w:color="auto"/>
          </w:divBdr>
        </w:div>
        <w:div w:id="1708213089">
          <w:marLeft w:val="480"/>
          <w:marRight w:val="0"/>
          <w:marTop w:val="0"/>
          <w:marBottom w:val="0"/>
          <w:divBdr>
            <w:top w:val="none" w:sz="0" w:space="0" w:color="auto"/>
            <w:left w:val="none" w:sz="0" w:space="0" w:color="auto"/>
            <w:bottom w:val="none" w:sz="0" w:space="0" w:color="auto"/>
            <w:right w:val="none" w:sz="0" w:space="0" w:color="auto"/>
          </w:divBdr>
        </w:div>
        <w:div w:id="14621791">
          <w:marLeft w:val="480"/>
          <w:marRight w:val="0"/>
          <w:marTop w:val="0"/>
          <w:marBottom w:val="0"/>
          <w:divBdr>
            <w:top w:val="none" w:sz="0" w:space="0" w:color="auto"/>
            <w:left w:val="none" w:sz="0" w:space="0" w:color="auto"/>
            <w:bottom w:val="none" w:sz="0" w:space="0" w:color="auto"/>
            <w:right w:val="none" w:sz="0" w:space="0" w:color="auto"/>
          </w:divBdr>
        </w:div>
        <w:div w:id="3024226">
          <w:marLeft w:val="480"/>
          <w:marRight w:val="0"/>
          <w:marTop w:val="0"/>
          <w:marBottom w:val="0"/>
          <w:divBdr>
            <w:top w:val="none" w:sz="0" w:space="0" w:color="auto"/>
            <w:left w:val="none" w:sz="0" w:space="0" w:color="auto"/>
            <w:bottom w:val="none" w:sz="0" w:space="0" w:color="auto"/>
            <w:right w:val="none" w:sz="0" w:space="0" w:color="auto"/>
          </w:divBdr>
        </w:div>
        <w:div w:id="1114784946">
          <w:marLeft w:val="480"/>
          <w:marRight w:val="0"/>
          <w:marTop w:val="0"/>
          <w:marBottom w:val="0"/>
          <w:divBdr>
            <w:top w:val="none" w:sz="0" w:space="0" w:color="auto"/>
            <w:left w:val="none" w:sz="0" w:space="0" w:color="auto"/>
            <w:bottom w:val="none" w:sz="0" w:space="0" w:color="auto"/>
            <w:right w:val="none" w:sz="0" w:space="0" w:color="auto"/>
          </w:divBdr>
        </w:div>
        <w:div w:id="118306007">
          <w:marLeft w:val="480"/>
          <w:marRight w:val="0"/>
          <w:marTop w:val="0"/>
          <w:marBottom w:val="0"/>
          <w:divBdr>
            <w:top w:val="none" w:sz="0" w:space="0" w:color="auto"/>
            <w:left w:val="none" w:sz="0" w:space="0" w:color="auto"/>
            <w:bottom w:val="none" w:sz="0" w:space="0" w:color="auto"/>
            <w:right w:val="none" w:sz="0" w:space="0" w:color="auto"/>
          </w:divBdr>
        </w:div>
        <w:div w:id="691540722">
          <w:marLeft w:val="480"/>
          <w:marRight w:val="0"/>
          <w:marTop w:val="0"/>
          <w:marBottom w:val="0"/>
          <w:divBdr>
            <w:top w:val="none" w:sz="0" w:space="0" w:color="auto"/>
            <w:left w:val="none" w:sz="0" w:space="0" w:color="auto"/>
            <w:bottom w:val="none" w:sz="0" w:space="0" w:color="auto"/>
            <w:right w:val="none" w:sz="0" w:space="0" w:color="auto"/>
          </w:divBdr>
        </w:div>
        <w:div w:id="1596746363">
          <w:marLeft w:val="480"/>
          <w:marRight w:val="0"/>
          <w:marTop w:val="0"/>
          <w:marBottom w:val="0"/>
          <w:divBdr>
            <w:top w:val="none" w:sz="0" w:space="0" w:color="auto"/>
            <w:left w:val="none" w:sz="0" w:space="0" w:color="auto"/>
            <w:bottom w:val="none" w:sz="0" w:space="0" w:color="auto"/>
            <w:right w:val="none" w:sz="0" w:space="0" w:color="auto"/>
          </w:divBdr>
        </w:div>
        <w:div w:id="163783178">
          <w:marLeft w:val="480"/>
          <w:marRight w:val="0"/>
          <w:marTop w:val="0"/>
          <w:marBottom w:val="0"/>
          <w:divBdr>
            <w:top w:val="none" w:sz="0" w:space="0" w:color="auto"/>
            <w:left w:val="none" w:sz="0" w:space="0" w:color="auto"/>
            <w:bottom w:val="none" w:sz="0" w:space="0" w:color="auto"/>
            <w:right w:val="none" w:sz="0" w:space="0" w:color="auto"/>
          </w:divBdr>
        </w:div>
        <w:div w:id="2088767060">
          <w:marLeft w:val="480"/>
          <w:marRight w:val="0"/>
          <w:marTop w:val="0"/>
          <w:marBottom w:val="0"/>
          <w:divBdr>
            <w:top w:val="none" w:sz="0" w:space="0" w:color="auto"/>
            <w:left w:val="none" w:sz="0" w:space="0" w:color="auto"/>
            <w:bottom w:val="none" w:sz="0" w:space="0" w:color="auto"/>
            <w:right w:val="none" w:sz="0" w:space="0" w:color="auto"/>
          </w:divBdr>
        </w:div>
        <w:div w:id="857541509">
          <w:marLeft w:val="480"/>
          <w:marRight w:val="0"/>
          <w:marTop w:val="0"/>
          <w:marBottom w:val="0"/>
          <w:divBdr>
            <w:top w:val="none" w:sz="0" w:space="0" w:color="auto"/>
            <w:left w:val="none" w:sz="0" w:space="0" w:color="auto"/>
            <w:bottom w:val="none" w:sz="0" w:space="0" w:color="auto"/>
            <w:right w:val="none" w:sz="0" w:space="0" w:color="auto"/>
          </w:divBdr>
        </w:div>
        <w:div w:id="84041009">
          <w:marLeft w:val="480"/>
          <w:marRight w:val="0"/>
          <w:marTop w:val="0"/>
          <w:marBottom w:val="0"/>
          <w:divBdr>
            <w:top w:val="none" w:sz="0" w:space="0" w:color="auto"/>
            <w:left w:val="none" w:sz="0" w:space="0" w:color="auto"/>
            <w:bottom w:val="none" w:sz="0" w:space="0" w:color="auto"/>
            <w:right w:val="none" w:sz="0" w:space="0" w:color="auto"/>
          </w:divBdr>
        </w:div>
        <w:div w:id="895050836">
          <w:marLeft w:val="480"/>
          <w:marRight w:val="0"/>
          <w:marTop w:val="0"/>
          <w:marBottom w:val="0"/>
          <w:divBdr>
            <w:top w:val="none" w:sz="0" w:space="0" w:color="auto"/>
            <w:left w:val="none" w:sz="0" w:space="0" w:color="auto"/>
            <w:bottom w:val="none" w:sz="0" w:space="0" w:color="auto"/>
            <w:right w:val="none" w:sz="0" w:space="0" w:color="auto"/>
          </w:divBdr>
        </w:div>
        <w:div w:id="349524751">
          <w:marLeft w:val="480"/>
          <w:marRight w:val="0"/>
          <w:marTop w:val="0"/>
          <w:marBottom w:val="0"/>
          <w:divBdr>
            <w:top w:val="none" w:sz="0" w:space="0" w:color="auto"/>
            <w:left w:val="none" w:sz="0" w:space="0" w:color="auto"/>
            <w:bottom w:val="none" w:sz="0" w:space="0" w:color="auto"/>
            <w:right w:val="none" w:sz="0" w:space="0" w:color="auto"/>
          </w:divBdr>
        </w:div>
        <w:div w:id="47652498">
          <w:marLeft w:val="480"/>
          <w:marRight w:val="0"/>
          <w:marTop w:val="0"/>
          <w:marBottom w:val="0"/>
          <w:divBdr>
            <w:top w:val="none" w:sz="0" w:space="0" w:color="auto"/>
            <w:left w:val="none" w:sz="0" w:space="0" w:color="auto"/>
            <w:bottom w:val="none" w:sz="0" w:space="0" w:color="auto"/>
            <w:right w:val="none" w:sz="0" w:space="0" w:color="auto"/>
          </w:divBdr>
        </w:div>
        <w:div w:id="1364404312">
          <w:marLeft w:val="480"/>
          <w:marRight w:val="0"/>
          <w:marTop w:val="0"/>
          <w:marBottom w:val="0"/>
          <w:divBdr>
            <w:top w:val="none" w:sz="0" w:space="0" w:color="auto"/>
            <w:left w:val="none" w:sz="0" w:space="0" w:color="auto"/>
            <w:bottom w:val="none" w:sz="0" w:space="0" w:color="auto"/>
            <w:right w:val="none" w:sz="0" w:space="0" w:color="auto"/>
          </w:divBdr>
        </w:div>
        <w:div w:id="1398434834">
          <w:marLeft w:val="480"/>
          <w:marRight w:val="0"/>
          <w:marTop w:val="0"/>
          <w:marBottom w:val="0"/>
          <w:divBdr>
            <w:top w:val="none" w:sz="0" w:space="0" w:color="auto"/>
            <w:left w:val="none" w:sz="0" w:space="0" w:color="auto"/>
            <w:bottom w:val="none" w:sz="0" w:space="0" w:color="auto"/>
            <w:right w:val="none" w:sz="0" w:space="0" w:color="auto"/>
          </w:divBdr>
        </w:div>
        <w:div w:id="314727678">
          <w:marLeft w:val="480"/>
          <w:marRight w:val="0"/>
          <w:marTop w:val="0"/>
          <w:marBottom w:val="0"/>
          <w:divBdr>
            <w:top w:val="none" w:sz="0" w:space="0" w:color="auto"/>
            <w:left w:val="none" w:sz="0" w:space="0" w:color="auto"/>
            <w:bottom w:val="none" w:sz="0" w:space="0" w:color="auto"/>
            <w:right w:val="none" w:sz="0" w:space="0" w:color="auto"/>
          </w:divBdr>
        </w:div>
        <w:div w:id="482620304">
          <w:marLeft w:val="480"/>
          <w:marRight w:val="0"/>
          <w:marTop w:val="0"/>
          <w:marBottom w:val="0"/>
          <w:divBdr>
            <w:top w:val="none" w:sz="0" w:space="0" w:color="auto"/>
            <w:left w:val="none" w:sz="0" w:space="0" w:color="auto"/>
            <w:bottom w:val="none" w:sz="0" w:space="0" w:color="auto"/>
            <w:right w:val="none" w:sz="0" w:space="0" w:color="auto"/>
          </w:divBdr>
        </w:div>
        <w:div w:id="1122847802">
          <w:marLeft w:val="480"/>
          <w:marRight w:val="0"/>
          <w:marTop w:val="0"/>
          <w:marBottom w:val="0"/>
          <w:divBdr>
            <w:top w:val="none" w:sz="0" w:space="0" w:color="auto"/>
            <w:left w:val="none" w:sz="0" w:space="0" w:color="auto"/>
            <w:bottom w:val="none" w:sz="0" w:space="0" w:color="auto"/>
            <w:right w:val="none" w:sz="0" w:space="0" w:color="auto"/>
          </w:divBdr>
        </w:div>
        <w:div w:id="1675301186">
          <w:marLeft w:val="480"/>
          <w:marRight w:val="0"/>
          <w:marTop w:val="0"/>
          <w:marBottom w:val="0"/>
          <w:divBdr>
            <w:top w:val="none" w:sz="0" w:space="0" w:color="auto"/>
            <w:left w:val="none" w:sz="0" w:space="0" w:color="auto"/>
            <w:bottom w:val="none" w:sz="0" w:space="0" w:color="auto"/>
            <w:right w:val="none" w:sz="0" w:space="0" w:color="auto"/>
          </w:divBdr>
        </w:div>
        <w:div w:id="398213332">
          <w:marLeft w:val="480"/>
          <w:marRight w:val="0"/>
          <w:marTop w:val="0"/>
          <w:marBottom w:val="0"/>
          <w:divBdr>
            <w:top w:val="none" w:sz="0" w:space="0" w:color="auto"/>
            <w:left w:val="none" w:sz="0" w:space="0" w:color="auto"/>
            <w:bottom w:val="none" w:sz="0" w:space="0" w:color="auto"/>
            <w:right w:val="none" w:sz="0" w:space="0" w:color="auto"/>
          </w:divBdr>
        </w:div>
      </w:divsChild>
    </w:div>
    <w:div w:id="321392977">
      <w:bodyDiv w:val="1"/>
      <w:marLeft w:val="0"/>
      <w:marRight w:val="0"/>
      <w:marTop w:val="0"/>
      <w:marBottom w:val="0"/>
      <w:divBdr>
        <w:top w:val="none" w:sz="0" w:space="0" w:color="auto"/>
        <w:left w:val="none" w:sz="0" w:space="0" w:color="auto"/>
        <w:bottom w:val="none" w:sz="0" w:space="0" w:color="auto"/>
        <w:right w:val="none" w:sz="0" w:space="0" w:color="auto"/>
      </w:divBdr>
    </w:div>
    <w:div w:id="325481361">
      <w:bodyDiv w:val="1"/>
      <w:marLeft w:val="0"/>
      <w:marRight w:val="0"/>
      <w:marTop w:val="0"/>
      <w:marBottom w:val="0"/>
      <w:divBdr>
        <w:top w:val="none" w:sz="0" w:space="0" w:color="auto"/>
        <w:left w:val="none" w:sz="0" w:space="0" w:color="auto"/>
        <w:bottom w:val="none" w:sz="0" w:space="0" w:color="auto"/>
        <w:right w:val="none" w:sz="0" w:space="0" w:color="auto"/>
      </w:divBdr>
    </w:div>
    <w:div w:id="328826346">
      <w:bodyDiv w:val="1"/>
      <w:marLeft w:val="0"/>
      <w:marRight w:val="0"/>
      <w:marTop w:val="0"/>
      <w:marBottom w:val="0"/>
      <w:divBdr>
        <w:top w:val="none" w:sz="0" w:space="0" w:color="auto"/>
        <w:left w:val="none" w:sz="0" w:space="0" w:color="auto"/>
        <w:bottom w:val="none" w:sz="0" w:space="0" w:color="auto"/>
        <w:right w:val="none" w:sz="0" w:space="0" w:color="auto"/>
      </w:divBdr>
    </w:div>
    <w:div w:id="329260233">
      <w:bodyDiv w:val="1"/>
      <w:marLeft w:val="0"/>
      <w:marRight w:val="0"/>
      <w:marTop w:val="0"/>
      <w:marBottom w:val="0"/>
      <w:divBdr>
        <w:top w:val="none" w:sz="0" w:space="0" w:color="auto"/>
        <w:left w:val="none" w:sz="0" w:space="0" w:color="auto"/>
        <w:bottom w:val="none" w:sz="0" w:space="0" w:color="auto"/>
        <w:right w:val="none" w:sz="0" w:space="0" w:color="auto"/>
      </w:divBdr>
    </w:div>
    <w:div w:id="330135604">
      <w:bodyDiv w:val="1"/>
      <w:marLeft w:val="0"/>
      <w:marRight w:val="0"/>
      <w:marTop w:val="0"/>
      <w:marBottom w:val="0"/>
      <w:divBdr>
        <w:top w:val="none" w:sz="0" w:space="0" w:color="auto"/>
        <w:left w:val="none" w:sz="0" w:space="0" w:color="auto"/>
        <w:bottom w:val="none" w:sz="0" w:space="0" w:color="auto"/>
        <w:right w:val="none" w:sz="0" w:space="0" w:color="auto"/>
      </w:divBdr>
    </w:div>
    <w:div w:id="331833218">
      <w:bodyDiv w:val="1"/>
      <w:marLeft w:val="0"/>
      <w:marRight w:val="0"/>
      <w:marTop w:val="0"/>
      <w:marBottom w:val="0"/>
      <w:divBdr>
        <w:top w:val="none" w:sz="0" w:space="0" w:color="auto"/>
        <w:left w:val="none" w:sz="0" w:space="0" w:color="auto"/>
        <w:bottom w:val="none" w:sz="0" w:space="0" w:color="auto"/>
        <w:right w:val="none" w:sz="0" w:space="0" w:color="auto"/>
      </w:divBdr>
    </w:div>
    <w:div w:id="333995759">
      <w:bodyDiv w:val="1"/>
      <w:marLeft w:val="0"/>
      <w:marRight w:val="0"/>
      <w:marTop w:val="0"/>
      <w:marBottom w:val="0"/>
      <w:divBdr>
        <w:top w:val="none" w:sz="0" w:space="0" w:color="auto"/>
        <w:left w:val="none" w:sz="0" w:space="0" w:color="auto"/>
        <w:bottom w:val="none" w:sz="0" w:space="0" w:color="auto"/>
        <w:right w:val="none" w:sz="0" w:space="0" w:color="auto"/>
      </w:divBdr>
    </w:div>
    <w:div w:id="335034178">
      <w:bodyDiv w:val="1"/>
      <w:marLeft w:val="0"/>
      <w:marRight w:val="0"/>
      <w:marTop w:val="0"/>
      <w:marBottom w:val="0"/>
      <w:divBdr>
        <w:top w:val="none" w:sz="0" w:space="0" w:color="auto"/>
        <w:left w:val="none" w:sz="0" w:space="0" w:color="auto"/>
        <w:bottom w:val="none" w:sz="0" w:space="0" w:color="auto"/>
        <w:right w:val="none" w:sz="0" w:space="0" w:color="auto"/>
      </w:divBdr>
    </w:div>
    <w:div w:id="337929253">
      <w:bodyDiv w:val="1"/>
      <w:marLeft w:val="0"/>
      <w:marRight w:val="0"/>
      <w:marTop w:val="0"/>
      <w:marBottom w:val="0"/>
      <w:divBdr>
        <w:top w:val="none" w:sz="0" w:space="0" w:color="auto"/>
        <w:left w:val="none" w:sz="0" w:space="0" w:color="auto"/>
        <w:bottom w:val="none" w:sz="0" w:space="0" w:color="auto"/>
        <w:right w:val="none" w:sz="0" w:space="0" w:color="auto"/>
      </w:divBdr>
    </w:div>
    <w:div w:id="339090685">
      <w:bodyDiv w:val="1"/>
      <w:marLeft w:val="0"/>
      <w:marRight w:val="0"/>
      <w:marTop w:val="0"/>
      <w:marBottom w:val="0"/>
      <w:divBdr>
        <w:top w:val="none" w:sz="0" w:space="0" w:color="auto"/>
        <w:left w:val="none" w:sz="0" w:space="0" w:color="auto"/>
        <w:bottom w:val="none" w:sz="0" w:space="0" w:color="auto"/>
        <w:right w:val="none" w:sz="0" w:space="0" w:color="auto"/>
      </w:divBdr>
    </w:div>
    <w:div w:id="340475813">
      <w:bodyDiv w:val="1"/>
      <w:marLeft w:val="0"/>
      <w:marRight w:val="0"/>
      <w:marTop w:val="0"/>
      <w:marBottom w:val="0"/>
      <w:divBdr>
        <w:top w:val="none" w:sz="0" w:space="0" w:color="auto"/>
        <w:left w:val="none" w:sz="0" w:space="0" w:color="auto"/>
        <w:bottom w:val="none" w:sz="0" w:space="0" w:color="auto"/>
        <w:right w:val="none" w:sz="0" w:space="0" w:color="auto"/>
      </w:divBdr>
    </w:div>
    <w:div w:id="344284077">
      <w:bodyDiv w:val="1"/>
      <w:marLeft w:val="0"/>
      <w:marRight w:val="0"/>
      <w:marTop w:val="0"/>
      <w:marBottom w:val="0"/>
      <w:divBdr>
        <w:top w:val="none" w:sz="0" w:space="0" w:color="auto"/>
        <w:left w:val="none" w:sz="0" w:space="0" w:color="auto"/>
        <w:bottom w:val="none" w:sz="0" w:space="0" w:color="auto"/>
        <w:right w:val="none" w:sz="0" w:space="0" w:color="auto"/>
      </w:divBdr>
    </w:div>
    <w:div w:id="344793008">
      <w:bodyDiv w:val="1"/>
      <w:marLeft w:val="0"/>
      <w:marRight w:val="0"/>
      <w:marTop w:val="0"/>
      <w:marBottom w:val="0"/>
      <w:divBdr>
        <w:top w:val="none" w:sz="0" w:space="0" w:color="auto"/>
        <w:left w:val="none" w:sz="0" w:space="0" w:color="auto"/>
        <w:bottom w:val="none" w:sz="0" w:space="0" w:color="auto"/>
        <w:right w:val="none" w:sz="0" w:space="0" w:color="auto"/>
      </w:divBdr>
    </w:div>
    <w:div w:id="347872776">
      <w:bodyDiv w:val="1"/>
      <w:marLeft w:val="0"/>
      <w:marRight w:val="0"/>
      <w:marTop w:val="0"/>
      <w:marBottom w:val="0"/>
      <w:divBdr>
        <w:top w:val="none" w:sz="0" w:space="0" w:color="auto"/>
        <w:left w:val="none" w:sz="0" w:space="0" w:color="auto"/>
        <w:bottom w:val="none" w:sz="0" w:space="0" w:color="auto"/>
        <w:right w:val="none" w:sz="0" w:space="0" w:color="auto"/>
      </w:divBdr>
    </w:div>
    <w:div w:id="349380803">
      <w:bodyDiv w:val="1"/>
      <w:marLeft w:val="0"/>
      <w:marRight w:val="0"/>
      <w:marTop w:val="0"/>
      <w:marBottom w:val="0"/>
      <w:divBdr>
        <w:top w:val="none" w:sz="0" w:space="0" w:color="auto"/>
        <w:left w:val="none" w:sz="0" w:space="0" w:color="auto"/>
        <w:bottom w:val="none" w:sz="0" w:space="0" w:color="auto"/>
        <w:right w:val="none" w:sz="0" w:space="0" w:color="auto"/>
      </w:divBdr>
    </w:div>
    <w:div w:id="352615509">
      <w:bodyDiv w:val="1"/>
      <w:marLeft w:val="0"/>
      <w:marRight w:val="0"/>
      <w:marTop w:val="0"/>
      <w:marBottom w:val="0"/>
      <w:divBdr>
        <w:top w:val="none" w:sz="0" w:space="0" w:color="auto"/>
        <w:left w:val="none" w:sz="0" w:space="0" w:color="auto"/>
        <w:bottom w:val="none" w:sz="0" w:space="0" w:color="auto"/>
        <w:right w:val="none" w:sz="0" w:space="0" w:color="auto"/>
      </w:divBdr>
    </w:div>
    <w:div w:id="353577968">
      <w:bodyDiv w:val="1"/>
      <w:marLeft w:val="0"/>
      <w:marRight w:val="0"/>
      <w:marTop w:val="0"/>
      <w:marBottom w:val="0"/>
      <w:divBdr>
        <w:top w:val="none" w:sz="0" w:space="0" w:color="auto"/>
        <w:left w:val="none" w:sz="0" w:space="0" w:color="auto"/>
        <w:bottom w:val="none" w:sz="0" w:space="0" w:color="auto"/>
        <w:right w:val="none" w:sz="0" w:space="0" w:color="auto"/>
      </w:divBdr>
    </w:div>
    <w:div w:id="355079641">
      <w:bodyDiv w:val="1"/>
      <w:marLeft w:val="0"/>
      <w:marRight w:val="0"/>
      <w:marTop w:val="0"/>
      <w:marBottom w:val="0"/>
      <w:divBdr>
        <w:top w:val="none" w:sz="0" w:space="0" w:color="auto"/>
        <w:left w:val="none" w:sz="0" w:space="0" w:color="auto"/>
        <w:bottom w:val="none" w:sz="0" w:space="0" w:color="auto"/>
        <w:right w:val="none" w:sz="0" w:space="0" w:color="auto"/>
      </w:divBdr>
    </w:div>
    <w:div w:id="356082202">
      <w:bodyDiv w:val="1"/>
      <w:marLeft w:val="0"/>
      <w:marRight w:val="0"/>
      <w:marTop w:val="0"/>
      <w:marBottom w:val="0"/>
      <w:divBdr>
        <w:top w:val="none" w:sz="0" w:space="0" w:color="auto"/>
        <w:left w:val="none" w:sz="0" w:space="0" w:color="auto"/>
        <w:bottom w:val="none" w:sz="0" w:space="0" w:color="auto"/>
        <w:right w:val="none" w:sz="0" w:space="0" w:color="auto"/>
      </w:divBdr>
    </w:div>
    <w:div w:id="357005669">
      <w:bodyDiv w:val="1"/>
      <w:marLeft w:val="0"/>
      <w:marRight w:val="0"/>
      <w:marTop w:val="0"/>
      <w:marBottom w:val="0"/>
      <w:divBdr>
        <w:top w:val="none" w:sz="0" w:space="0" w:color="auto"/>
        <w:left w:val="none" w:sz="0" w:space="0" w:color="auto"/>
        <w:bottom w:val="none" w:sz="0" w:space="0" w:color="auto"/>
        <w:right w:val="none" w:sz="0" w:space="0" w:color="auto"/>
      </w:divBdr>
    </w:div>
    <w:div w:id="357046221">
      <w:bodyDiv w:val="1"/>
      <w:marLeft w:val="0"/>
      <w:marRight w:val="0"/>
      <w:marTop w:val="0"/>
      <w:marBottom w:val="0"/>
      <w:divBdr>
        <w:top w:val="none" w:sz="0" w:space="0" w:color="auto"/>
        <w:left w:val="none" w:sz="0" w:space="0" w:color="auto"/>
        <w:bottom w:val="none" w:sz="0" w:space="0" w:color="auto"/>
        <w:right w:val="none" w:sz="0" w:space="0" w:color="auto"/>
      </w:divBdr>
    </w:div>
    <w:div w:id="358436069">
      <w:bodyDiv w:val="1"/>
      <w:marLeft w:val="0"/>
      <w:marRight w:val="0"/>
      <w:marTop w:val="0"/>
      <w:marBottom w:val="0"/>
      <w:divBdr>
        <w:top w:val="none" w:sz="0" w:space="0" w:color="auto"/>
        <w:left w:val="none" w:sz="0" w:space="0" w:color="auto"/>
        <w:bottom w:val="none" w:sz="0" w:space="0" w:color="auto"/>
        <w:right w:val="none" w:sz="0" w:space="0" w:color="auto"/>
      </w:divBdr>
    </w:div>
    <w:div w:id="360596659">
      <w:bodyDiv w:val="1"/>
      <w:marLeft w:val="0"/>
      <w:marRight w:val="0"/>
      <w:marTop w:val="0"/>
      <w:marBottom w:val="0"/>
      <w:divBdr>
        <w:top w:val="none" w:sz="0" w:space="0" w:color="auto"/>
        <w:left w:val="none" w:sz="0" w:space="0" w:color="auto"/>
        <w:bottom w:val="none" w:sz="0" w:space="0" w:color="auto"/>
        <w:right w:val="none" w:sz="0" w:space="0" w:color="auto"/>
      </w:divBdr>
    </w:div>
    <w:div w:id="361634237">
      <w:bodyDiv w:val="1"/>
      <w:marLeft w:val="0"/>
      <w:marRight w:val="0"/>
      <w:marTop w:val="0"/>
      <w:marBottom w:val="0"/>
      <w:divBdr>
        <w:top w:val="none" w:sz="0" w:space="0" w:color="auto"/>
        <w:left w:val="none" w:sz="0" w:space="0" w:color="auto"/>
        <w:bottom w:val="none" w:sz="0" w:space="0" w:color="auto"/>
        <w:right w:val="none" w:sz="0" w:space="0" w:color="auto"/>
      </w:divBdr>
    </w:div>
    <w:div w:id="364529535">
      <w:bodyDiv w:val="1"/>
      <w:marLeft w:val="0"/>
      <w:marRight w:val="0"/>
      <w:marTop w:val="0"/>
      <w:marBottom w:val="0"/>
      <w:divBdr>
        <w:top w:val="none" w:sz="0" w:space="0" w:color="auto"/>
        <w:left w:val="none" w:sz="0" w:space="0" w:color="auto"/>
        <w:bottom w:val="none" w:sz="0" w:space="0" w:color="auto"/>
        <w:right w:val="none" w:sz="0" w:space="0" w:color="auto"/>
      </w:divBdr>
    </w:div>
    <w:div w:id="364715541">
      <w:bodyDiv w:val="1"/>
      <w:marLeft w:val="0"/>
      <w:marRight w:val="0"/>
      <w:marTop w:val="0"/>
      <w:marBottom w:val="0"/>
      <w:divBdr>
        <w:top w:val="none" w:sz="0" w:space="0" w:color="auto"/>
        <w:left w:val="none" w:sz="0" w:space="0" w:color="auto"/>
        <w:bottom w:val="none" w:sz="0" w:space="0" w:color="auto"/>
        <w:right w:val="none" w:sz="0" w:space="0" w:color="auto"/>
      </w:divBdr>
      <w:divsChild>
        <w:div w:id="1673142885">
          <w:marLeft w:val="480"/>
          <w:marRight w:val="0"/>
          <w:marTop w:val="0"/>
          <w:marBottom w:val="0"/>
          <w:divBdr>
            <w:top w:val="none" w:sz="0" w:space="0" w:color="auto"/>
            <w:left w:val="none" w:sz="0" w:space="0" w:color="auto"/>
            <w:bottom w:val="none" w:sz="0" w:space="0" w:color="auto"/>
            <w:right w:val="none" w:sz="0" w:space="0" w:color="auto"/>
          </w:divBdr>
        </w:div>
        <w:div w:id="221912919">
          <w:marLeft w:val="480"/>
          <w:marRight w:val="0"/>
          <w:marTop w:val="0"/>
          <w:marBottom w:val="0"/>
          <w:divBdr>
            <w:top w:val="none" w:sz="0" w:space="0" w:color="auto"/>
            <w:left w:val="none" w:sz="0" w:space="0" w:color="auto"/>
            <w:bottom w:val="none" w:sz="0" w:space="0" w:color="auto"/>
            <w:right w:val="none" w:sz="0" w:space="0" w:color="auto"/>
          </w:divBdr>
        </w:div>
        <w:div w:id="1296716534">
          <w:marLeft w:val="480"/>
          <w:marRight w:val="0"/>
          <w:marTop w:val="0"/>
          <w:marBottom w:val="0"/>
          <w:divBdr>
            <w:top w:val="none" w:sz="0" w:space="0" w:color="auto"/>
            <w:left w:val="none" w:sz="0" w:space="0" w:color="auto"/>
            <w:bottom w:val="none" w:sz="0" w:space="0" w:color="auto"/>
            <w:right w:val="none" w:sz="0" w:space="0" w:color="auto"/>
          </w:divBdr>
        </w:div>
        <w:div w:id="1455562072">
          <w:marLeft w:val="480"/>
          <w:marRight w:val="0"/>
          <w:marTop w:val="0"/>
          <w:marBottom w:val="0"/>
          <w:divBdr>
            <w:top w:val="none" w:sz="0" w:space="0" w:color="auto"/>
            <w:left w:val="none" w:sz="0" w:space="0" w:color="auto"/>
            <w:bottom w:val="none" w:sz="0" w:space="0" w:color="auto"/>
            <w:right w:val="none" w:sz="0" w:space="0" w:color="auto"/>
          </w:divBdr>
        </w:div>
        <w:div w:id="1482891162">
          <w:marLeft w:val="480"/>
          <w:marRight w:val="0"/>
          <w:marTop w:val="0"/>
          <w:marBottom w:val="0"/>
          <w:divBdr>
            <w:top w:val="none" w:sz="0" w:space="0" w:color="auto"/>
            <w:left w:val="none" w:sz="0" w:space="0" w:color="auto"/>
            <w:bottom w:val="none" w:sz="0" w:space="0" w:color="auto"/>
            <w:right w:val="none" w:sz="0" w:space="0" w:color="auto"/>
          </w:divBdr>
        </w:div>
        <w:div w:id="2069646673">
          <w:marLeft w:val="480"/>
          <w:marRight w:val="0"/>
          <w:marTop w:val="0"/>
          <w:marBottom w:val="0"/>
          <w:divBdr>
            <w:top w:val="none" w:sz="0" w:space="0" w:color="auto"/>
            <w:left w:val="none" w:sz="0" w:space="0" w:color="auto"/>
            <w:bottom w:val="none" w:sz="0" w:space="0" w:color="auto"/>
            <w:right w:val="none" w:sz="0" w:space="0" w:color="auto"/>
          </w:divBdr>
        </w:div>
        <w:div w:id="1123572053">
          <w:marLeft w:val="480"/>
          <w:marRight w:val="0"/>
          <w:marTop w:val="0"/>
          <w:marBottom w:val="0"/>
          <w:divBdr>
            <w:top w:val="none" w:sz="0" w:space="0" w:color="auto"/>
            <w:left w:val="none" w:sz="0" w:space="0" w:color="auto"/>
            <w:bottom w:val="none" w:sz="0" w:space="0" w:color="auto"/>
            <w:right w:val="none" w:sz="0" w:space="0" w:color="auto"/>
          </w:divBdr>
        </w:div>
        <w:div w:id="1111824984">
          <w:marLeft w:val="480"/>
          <w:marRight w:val="0"/>
          <w:marTop w:val="0"/>
          <w:marBottom w:val="0"/>
          <w:divBdr>
            <w:top w:val="none" w:sz="0" w:space="0" w:color="auto"/>
            <w:left w:val="none" w:sz="0" w:space="0" w:color="auto"/>
            <w:bottom w:val="none" w:sz="0" w:space="0" w:color="auto"/>
            <w:right w:val="none" w:sz="0" w:space="0" w:color="auto"/>
          </w:divBdr>
        </w:div>
        <w:div w:id="1133524706">
          <w:marLeft w:val="480"/>
          <w:marRight w:val="0"/>
          <w:marTop w:val="0"/>
          <w:marBottom w:val="0"/>
          <w:divBdr>
            <w:top w:val="none" w:sz="0" w:space="0" w:color="auto"/>
            <w:left w:val="none" w:sz="0" w:space="0" w:color="auto"/>
            <w:bottom w:val="none" w:sz="0" w:space="0" w:color="auto"/>
            <w:right w:val="none" w:sz="0" w:space="0" w:color="auto"/>
          </w:divBdr>
        </w:div>
        <w:div w:id="316225297">
          <w:marLeft w:val="480"/>
          <w:marRight w:val="0"/>
          <w:marTop w:val="0"/>
          <w:marBottom w:val="0"/>
          <w:divBdr>
            <w:top w:val="none" w:sz="0" w:space="0" w:color="auto"/>
            <w:left w:val="none" w:sz="0" w:space="0" w:color="auto"/>
            <w:bottom w:val="none" w:sz="0" w:space="0" w:color="auto"/>
            <w:right w:val="none" w:sz="0" w:space="0" w:color="auto"/>
          </w:divBdr>
        </w:div>
        <w:div w:id="777912918">
          <w:marLeft w:val="480"/>
          <w:marRight w:val="0"/>
          <w:marTop w:val="0"/>
          <w:marBottom w:val="0"/>
          <w:divBdr>
            <w:top w:val="none" w:sz="0" w:space="0" w:color="auto"/>
            <w:left w:val="none" w:sz="0" w:space="0" w:color="auto"/>
            <w:bottom w:val="none" w:sz="0" w:space="0" w:color="auto"/>
            <w:right w:val="none" w:sz="0" w:space="0" w:color="auto"/>
          </w:divBdr>
        </w:div>
        <w:div w:id="943459752">
          <w:marLeft w:val="480"/>
          <w:marRight w:val="0"/>
          <w:marTop w:val="0"/>
          <w:marBottom w:val="0"/>
          <w:divBdr>
            <w:top w:val="none" w:sz="0" w:space="0" w:color="auto"/>
            <w:left w:val="none" w:sz="0" w:space="0" w:color="auto"/>
            <w:bottom w:val="none" w:sz="0" w:space="0" w:color="auto"/>
            <w:right w:val="none" w:sz="0" w:space="0" w:color="auto"/>
          </w:divBdr>
        </w:div>
        <w:div w:id="2137680606">
          <w:marLeft w:val="480"/>
          <w:marRight w:val="0"/>
          <w:marTop w:val="0"/>
          <w:marBottom w:val="0"/>
          <w:divBdr>
            <w:top w:val="none" w:sz="0" w:space="0" w:color="auto"/>
            <w:left w:val="none" w:sz="0" w:space="0" w:color="auto"/>
            <w:bottom w:val="none" w:sz="0" w:space="0" w:color="auto"/>
            <w:right w:val="none" w:sz="0" w:space="0" w:color="auto"/>
          </w:divBdr>
        </w:div>
        <w:div w:id="1893036744">
          <w:marLeft w:val="480"/>
          <w:marRight w:val="0"/>
          <w:marTop w:val="0"/>
          <w:marBottom w:val="0"/>
          <w:divBdr>
            <w:top w:val="none" w:sz="0" w:space="0" w:color="auto"/>
            <w:left w:val="none" w:sz="0" w:space="0" w:color="auto"/>
            <w:bottom w:val="none" w:sz="0" w:space="0" w:color="auto"/>
            <w:right w:val="none" w:sz="0" w:space="0" w:color="auto"/>
          </w:divBdr>
        </w:div>
        <w:div w:id="52899895">
          <w:marLeft w:val="480"/>
          <w:marRight w:val="0"/>
          <w:marTop w:val="0"/>
          <w:marBottom w:val="0"/>
          <w:divBdr>
            <w:top w:val="none" w:sz="0" w:space="0" w:color="auto"/>
            <w:left w:val="none" w:sz="0" w:space="0" w:color="auto"/>
            <w:bottom w:val="none" w:sz="0" w:space="0" w:color="auto"/>
            <w:right w:val="none" w:sz="0" w:space="0" w:color="auto"/>
          </w:divBdr>
        </w:div>
        <w:div w:id="978264382">
          <w:marLeft w:val="480"/>
          <w:marRight w:val="0"/>
          <w:marTop w:val="0"/>
          <w:marBottom w:val="0"/>
          <w:divBdr>
            <w:top w:val="none" w:sz="0" w:space="0" w:color="auto"/>
            <w:left w:val="none" w:sz="0" w:space="0" w:color="auto"/>
            <w:bottom w:val="none" w:sz="0" w:space="0" w:color="auto"/>
            <w:right w:val="none" w:sz="0" w:space="0" w:color="auto"/>
          </w:divBdr>
        </w:div>
        <w:div w:id="1349521923">
          <w:marLeft w:val="480"/>
          <w:marRight w:val="0"/>
          <w:marTop w:val="0"/>
          <w:marBottom w:val="0"/>
          <w:divBdr>
            <w:top w:val="none" w:sz="0" w:space="0" w:color="auto"/>
            <w:left w:val="none" w:sz="0" w:space="0" w:color="auto"/>
            <w:bottom w:val="none" w:sz="0" w:space="0" w:color="auto"/>
            <w:right w:val="none" w:sz="0" w:space="0" w:color="auto"/>
          </w:divBdr>
        </w:div>
        <w:div w:id="274411431">
          <w:marLeft w:val="480"/>
          <w:marRight w:val="0"/>
          <w:marTop w:val="0"/>
          <w:marBottom w:val="0"/>
          <w:divBdr>
            <w:top w:val="none" w:sz="0" w:space="0" w:color="auto"/>
            <w:left w:val="none" w:sz="0" w:space="0" w:color="auto"/>
            <w:bottom w:val="none" w:sz="0" w:space="0" w:color="auto"/>
            <w:right w:val="none" w:sz="0" w:space="0" w:color="auto"/>
          </w:divBdr>
        </w:div>
        <w:div w:id="570695694">
          <w:marLeft w:val="480"/>
          <w:marRight w:val="0"/>
          <w:marTop w:val="0"/>
          <w:marBottom w:val="0"/>
          <w:divBdr>
            <w:top w:val="none" w:sz="0" w:space="0" w:color="auto"/>
            <w:left w:val="none" w:sz="0" w:space="0" w:color="auto"/>
            <w:bottom w:val="none" w:sz="0" w:space="0" w:color="auto"/>
            <w:right w:val="none" w:sz="0" w:space="0" w:color="auto"/>
          </w:divBdr>
        </w:div>
        <w:div w:id="1500851302">
          <w:marLeft w:val="480"/>
          <w:marRight w:val="0"/>
          <w:marTop w:val="0"/>
          <w:marBottom w:val="0"/>
          <w:divBdr>
            <w:top w:val="none" w:sz="0" w:space="0" w:color="auto"/>
            <w:left w:val="none" w:sz="0" w:space="0" w:color="auto"/>
            <w:bottom w:val="none" w:sz="0" w:space="0" w:color="auto"/>
            <w:right w:val="none" w:sz="0" w:space="0" w:color="auto"/>
          </w:divBdr>
        </w:div>
        <w:div w:id="1274359099">
          <w:marLeft w:val="480"/>
          <w:marRight w:val="0"/>
          <w:marTop w:val="0"/>
          <w:marBottom w:val="0"/>
          <w:divBdr>
            <w:top w:val="none" w:sz="0" w:space="0" w:color="auto"/>
            <w:left w:val="none" w:sz="0" w:space="0" w:color="auto"/>
            <w:bottom w:val="none" w:sz="0" w:space="0" w:color="auto"/>
            <w:right w:val="none" w:sz="0" w:space="0" w:color="auto"/>
          </w:divBdr>
        </w:div>
        <w:div w:id="1124228127">
          <w:marLeft w:val="480"/>
          <w:marRight w:val="0"/>
          <w:marTop w:val="0"/>
          <w:marBottom w:val="0"/>
          <w:divBdr>
            <w:top w:val="none" w:sz="0" w:space="0" w:color="auto"/>
            <w:left w:val="none" w:sz="0" w:space="0" w:color="auto"/>
            <w:bottom w:val="none" w:sz="0" w:space="0" w:color="auto"/>
            <w:right w:val="none" w:sz="0" w:space="0" w:color="auto"/>
          </w:divBdr>
        </w:div>
        <w:div w:id="873732510">
          <w:marLeft w:val="480"/>
          <w:marRight w:val="0"/>
          <w:marTop w:val="0"/>
          <w:marBottom w:val="0"/>
          <w:divBdr>
            <w:top w:val="none" w:sz="0" w:space="0" w:color="auto"/>
            <w:left w:val="none" w:sz="0" w:space="0" w:color="auto"/>
            <w:bottom w:val="none" w:sz="0" w:space="0" w:color="auto"/>
            <w:right w:val="none" w:sz="0" w:space="0" w:color="auto"/>
          </w:divBdr>
        </w:div>
        <w:div w:id="1153327049">
          <w:marLeft w:val="480"/>
          <w:marRight w:val="0"/>
          <w:marTop w:val="0"/>
          <w:marBottom w:val="0"/>
          <w:divBdr>
            <w:top w:val="none" w:sz="0" w:space="0" w:color="auto"/>
            <w:left w:val="none" w:sz="0" w:space="0" w:color="auto"/>
            <w:bottom w:val="none" w:sz="0" w:space="0" w:color="auto"/>
            <w:right w:val="none" w:sz="0" w:space="0" w:color="auto"/>
          </w:divBdr>
        </w:div>
        <w:div w:id="1324771077">
          <w:marLeft w:val="480"/>
          <w:marRight w:val="0"/>
          <w:marTop w:val="0"/>
          <w:marBottom w:val="0"/>
          <w:divBdr>
            <w:top w:val="none" w:sz="0" w:space="0" w:color="auto"/>
            <w:left w:val="none" w:sz="0" w:space="0" w:color="auto"/>
            <w:bottom w:val="none" w:sz="0" w:space="0" w:color="auto"/>
            <w:right w:val="none" w:sz="0" w:space="0" w:color="auto"/>
          </w:divBdr>
        </w:div>
        <w:div w:id="1299189685">
          <w:marLeft w:val="480"/>
          <w:marRight w:val="0"/>
          <w:marTop w:val="0"/>
          <w:marBottom w:val="0"/>
          <w:divBdr>
            <w:top w:val="none" w:sz="0" w:space="0" w:color="auto"/>
            <w:left w:val="none" w:sz="0" w:space="0" w:color="auto"/>
            <w:bottom w:val="none" w:sz="0" w:space="0" w:color="auto"/>
            <w:right w:val="none" w:sz="0" w:space="0" w:color="auto"/>
          </w:divBdr>
        </w:div>
        <w:div w:id="665985468">
          <w:marLeft w:val="480"/>
          <w:marRight w:val="0"/>
          <w:marTop w:val="0"/>
          <w:marBottom w:val="0"/>
          <w:divBdr>
            <w:top w:val="none" w:sz="0" w:space="0" w:color="auto"/>
            <w:left w:val="none" w:sz="0" w:space="0" w:color="auto"/>
            <w:bottom w:val="none" w:sz="0" w:space="0" w:color="auto"/>
            <w:right w:val="none" w:sz="0" w:space="0" w:color="auto"/>
          </w:divBdr>
        </w:div>
        <w:div w:id="1277952528">
          <w:marLeft w:val="480"/>
          <w:marRight w:val="0"/>
          <w:marTop w:val="0"/>
          <w:marBottom w:val="0"/>
          <w:divBdr>
            <w:top w:val="none" w:sz="0" w:space="0" w:color="auto"/>
            <w:left w:val="none" w:sz="0" w:space="0" w:color="auto"/>
            <w:bottom w:val="none" w:sz="0" w:space="0" w:color="auto"/>
            <w:right w:val="none" w:sz="0" w:space="0" w:color="auto"/>
          </w:divBdr>
        </w:div>
        <w:div w:id="439572764">
          <w:marLeft w:val="480"/>
          <w:marRight w:val="0"/>
          <w:marTop w:val="0"/>
          <w:marBottom w:val="0"/>
          <w:divBdr>
            <w:top w:val="none" w:sz="0" w:space="0" w:color="auto"/>
            <w:left w:val="none" w:sz="0" w:space="0" w:color="auto"/>
            <w:bottom w:val="none" w:sz="0" w:space="0" w:color="auto"/>
            <w:right w:val="none" w:sz="0" w:space="0" w:color="auto"/>
          </w:divBdr>
        </w:div>
        <w:div w:id="804002483">
          <w:marLeft w:val="480"/>
          <w:marRight w:val="0"/>
          <w:marTop w:val="0"/>
          <w:marBottom w:val="0"/>
          <w:divBdr>
            <w:top w:val="none" w:sz="0" w:space="0" w:color="auto"/>
            <w:left w:val="none" w:sz="0" w:space="0" w:color="auto"/>
            <w:bottom w:val="none" w:sz="0" w:space="0" w:color="auto"/>
            <w:right w:val="none" w:sz="0" w:space="0" w:color="auto"/>
          </w:divBdr>
        </w:div>
        <w:div w:id="1612737905">
          <w:marLeft w:val="480"/>
          <w:marRight w:val="0"/>
          <w:marTop w:val="0"/>
          <w:marBottom w:val="0"/>
          <w:divBdr>
            <w:top w:val="none" w:sz="0" w:space="0" w:color="auto"/>
            <w:left w:val="none" w:sz="0" w:space="0" w:color="auto"/>
            <w:bottom w:val="none" w:sz="0" w:space="0" w:color="auto"/>
            <w:right w:val="none" w:sz="0" w:space="0" w:color="auto"/>
          </w:divBdr>
        </w:div>
        <w:div w:id="609359560">
          <w:marLeft w:val="480"/>
          <w:marRight w:val="0"/>
          <w:marTop w:val="0"/>
          <w:marBottom w:val="0"/>
          <w:divBdr>
            <w:top w:val="none" w:sz="0" w:space="0" w:color="auto"/>
            <w:left w:val="none" w:sz="0" w:space="0" w:color="auto"/>
            <w:bottom w:val="none" w:sz="0" w:space="0" w:color="auto"/>
            <w:right w:val="none" w:sz="0" w:space="0" w:color="auto"/>
          </w:divBdr>
        </w:div>
        <w:div w:id="2046056306">
          <w:marLeft w:val="480"/>
          <w:marRight w:val="0"/>
          <w:marTop w:val="0"/>
          <w:marBottom w:val="0"/>
          <w:divBdr>
            <w:top w:val="none" w:sz="0" w:space="0" w:color="auto"/>
            <w:left w:val="none" w:sz="0" w:space="0" w:color="auto"/>
            <w:bottom w:val="none" w:sz="0" w:space="0" w:color="auto"/>
            <w:right w:val="none" w:sz="0" w:space="0" w:color="auto"/>
          </w:divBdr>
        </w:div>
        <w:div w:id="1299460000">
          <w:marLeft w:val="480"/>
          <w:marRight w:val="0"/>
          <w:marTop w:val="0"/>
          <w:marBottom w:val="0"/>
          <w:divBdr>
            <w:top w:val="none" w:sz="0" w:space="0" w:color="auto"/>
            <w:left w:val="none" w:sz="0" w:space="0" w:color="auto"/>
            <w:bottom w:val="none" w:sz="0" w:space="0" w:color="auto"/>
            <w:right w:val="none" w:sz="0" w:space="0" w:color="auto"/>
          </w:divBdr>
        </w:div>
        <w:div w:id="833111325">
          <w:marLeft w:val="480"/>
          <w:marRight w:val="0"/>
          <w:marTop w:val="0"/>
          <w:marBottom w:val="0"/>
          <w:divBdr>
            <w:top w:val="none" w:sz="0" w:space="0" w:color="auto"/>
            <w:left w:val="none" w:sz="0" w:space="0" w:color="auto"/>
            <w:bottom w:val="none" w:sz="0" w:space="0" w:color="auto"/>
            <w:right w:val="none" w:sz="0" w:space="0" w:color="auto"/>
          </w:divBdr>
        </w:div>
        <w:div w:id="51975732">
          <w:marLeft w:val="480"/>
          <w:marRight w:val="0"/>
          <w:marTop w:val="0"/>
          <w:marBottom w:val="0"/>
          <w:divBdr>
            <w:top w:val="none" w:sz="0" w:space="0" w:color="auto"/>
            <w:left w:val="none" w:sz="0" w:space="0" w:color="auto"/>
            <w:bottom w:val="none" w:sz="0" w:space="0" w:color="auto"/>
            <w:right w:val="none" w:sz="0" w:space="0" w:color="auto"/>
          </w:divBdr>
        </w:div>
        <w:div w:id="1547523813">
          <w:marLeft w:val="480"/>
          <w:marRight w:val="0"/>
          <w:marTop w:val="0"/>
          <w:marBottom w:val="0"/>
          <w:divBdr>
            <w:top w:val="none" w:sz="0" w:space="0" w:color="auto"/>
            <w:left w:val="none" w:sz="0" w:space="0" w:color="auto"/>
            <w:bottom w:val="none" w:sz="0" w:space="0" w:color="auto"/>
            <w:right w:val="none" w:sz="0" w:space="0" w:color="auto"/>
          </w:divBdr>
        </w:div>
        <w:div w:id="966164217">
          <w:marLeft w:val="480"/>
          <w:marRight w:val="0"/>
          <w:marTop w:val="0"/>
          <w:marBottom w:val="0"/>
          <w:divBdr>
            <w:top w:val="none" w:sz="0" w:space="0" w:color="auto"/>
            <w:left w:val="none" w:sz="0" w:space="0" w:color="auto"/>
            <w:bottom w:val="none" w:sz="0" w:space="0" w:color="auto"/>
            <w:right w:val="none" w:sz="0" w:space="0" w:color="auto"/>
          </w:divBdr>
        </w:div>
        <w:div w:id="1100486021">
          <w:marLeft w:val="480"/>
          <w:marRight w:val="0"/>
          <w:marTop w:val="0"/>
          <w:marBottom w:val="0"/>
          <w:divBdr>
            <w:top w:val="none" w:sz="0" w:space="0" w:color="auto"/>
            <w:left w:val="none" w:sz="0" w:space="0" w:color="auto"/>
            <w:bottom w:val="none" w:sz="0" w:space="0" w:color="auto"/>
            <w:right w:val="none" w:sz="0" w:space="0" w:color="auto"/>
          </w:divBdr>
        </w:div>
        <w:div w:id="446120738">
          <w:marLeft w:val="480"/>
          <w:marRight w:val="0"/>
          <w:marTop w:val="0"/>
          <w:marBottom w:val="0"/>
          <w:divBdr>
            <w:top w:val="none" w:sz="0" w:space="0" w:color="auto"/>
            <w:left w:val="none" w:sz="0" w:space="0" w:color="auto"/>
            <w:bottom w:val="none" w:sz="0" w:space="0" w:color="auto"/>
            <w:right w:val="none" w:sz="0" w:space="0" w:color="auto"/>
          </w:divBdr>
        </w:div>
        <w:div w:id="224684563">
          <w:marLeft w:val="480"/>
          <w:marRight w:val="0"/>
          <w:marTop w:val="0"/>
          <w:marBottom w:val="0"/>
          <w:divBdr>
            <w:top w:val="none" w:sz="0" w:space="0" w:color="auto"/>
            <w:left w:val="none" w:sz="0" w:space="0" w:color="auto"/>
            <w:bottom w:val="none" w:sz="0" w:space="0" w:color="auto"/>
            <w:right w:val="none" w:sz="0" w:space="0" w:color="auto"/>
          </w:divBdr>
        </w:div>
        <w:div w:id="1943756336">
          <w:marLeft w:val="480"/>
          <w:marRight w:val="0"/>
          <w:marTop w:val="0"/>
          <w:marBottom w:val="0"/>
          <w:divBdr>
            <w:top w:val="none" w:sz="0" w:space="0" w:color="auto"/>
            <w:left w:val="none" w:sz="0" w:space="0" w:color="auto"/>
            <w:bottom w:val="none" w:sz="0" w:space="0" w:color="auto"/>
            <w:right w:val="none" w:sz="0" w:space="0" w:color="auto"/>
          </w:divBdr>
        </w:div>
        <w:div w:id="2037658479">
          <w:marLeft w:val="480"/>
          <w:marRight w:val="0"/>
          <w:marTop w:val="0"/>
          <w:marBottom w:val="0"/>
          <w:divBdr>
            <w:top w:val="none" w:sz="0" w:space="0" w:color="auto"/>
            <w:left w:val="none" w:sz="0" w:space="0" w:color="auto"/>
            <w:bottom w:val="none" w:sz="0" w:space="0" w:color="auto"/>
            <w:right w:val="none" w:sz="0" w:space="0" w:color="auto"/>
          </w:divBdr>
        </w:div>
        <w:div w:id="811139239">
          <w:marLeft w:val="480"/>
          <w:marRight w:val="0"/>
          <w:marTop w:val="0"/>
          <w:marBottom w:val="0"/>
          <w:divBdr>
            <w:top w:val="none" w:sz="0" w:space="0" w:color="auto"/>
            <w:left w:val="none" w:sz="0" w:space="0" w:color="auto"/>
            <w:bottom w:val="none" w:sz="0" w:space="0" w:color="auto"/>
            <w:right w:val="none" w:sz="0" w:space="0" w:color="auto"/>
          </w:divBdr>
        </w:div>
        <w:div w:id="169298581">
          <w:marLeft w:val="480"/>
          <w:marRight w:val="0"/>
          <w:marTop w:val="0"/>
          <w:marBottom w:val="0"/>
          <w:divBdr>
            <w:top w:val="none" w:sz="0" w:space="0" w:color="auto"/>
            <w:left w:val="none" w:sz="0" w:space="0" w:color="auto"/>
            <w:bottom w:val="none" w:sz="0" w:space="0" w:color="auto"/>
            <w:right w:val="none" w:sz="0" w:space="0" w:color="auto"/>
          </w:divBdr>
        </w:div>
        <w:div w:id="1159806389">
          <w:marLeft w:val="480"/>
          <w:marRight w:val="0"/>
          <w:marTop w:val="0"/>
          <w:marBottom w:val="0"/>
          <w:divBdr>
            <w:top w:val="none" w:sz="0" w:space="0" w:color="auto"/>
            <w:left w:val="none" w:sz="0" w:space="0" w:color="auto"/>
            <w:bottom w:val="none" w:sz="0" w:space="0" w:color="auto"/>
            <w:right w:val="none" w:sz="0" w:space="0" w:color="auto"/>
          </w:divBdr>
        </w:div>
        <w:div w:id="1478956571">
          <w:marLeft w:val="480"/>
          <w:marRight w:val="0"/>
          <w:marTop w:val="0"/>
          <w:marBottom w:val="0"/>
          <w:divBdr>
            <w:top w:val="none" w:sz="0" w:space="0" w:color="auto"/>
            <w:left w:val="none" w:sz="0" w:space="0" w:color="auto"/>
            <w:bottom w:val="none" w:sz="0" w:space="0" w:color="auto"/>
            <w:right w:val="none" w:sz="0" w:space="0" w:color="auto"/>
          </w:divBdr>
        </w:div>
        <w:div w:id="668143843">
          <w:marLeft w:val="480"/>
          <w:marRight w:val="0"/>
          <w:marTop w:val="0"/>
          <w:marBottom w:val="0"/>
          <w:divBdr>
            <w:top w:val="none" w:sz="0" w:space="0" w:color="auto"/>
            <w:left w:val="none" w:sz="0" w:space="0" w:color="auto"/>
            <w:bottom w:val="none" w:sz="0" w:space="0" w:color="auto"/>
            <w:right w:val="none" w:sz="0" w:space="0" w:color="auto"/>
          </w:divBdr>
        </w:div>
        <w:div w:id="1931700074">
          <w:marLeft w:val="480"/>
          <w:marRight w:val="0"/>
          <w:marTop w:val="0"/>
          <w:marBottom w:val="0"/>
          <w:divBdr>
            <w:top w:val="none" w:sz="0" w:space="0" w:color="auto"/>
            <w:left w:val="none" w:sz="0" w:space="0" w:color="auto"/>
            <w:bottom w:val="none" w:sz="0" w:space="0" w:color="auto"/>
            <w:right w:val="none" w:sz="0" w:space="0" w:color="auto"/>
          </w:divBdr>
        </w:div>
        <w:div w:id="48581311">
          <w:marLeft w:val="480"/>
          <w:marRight w:val="0"/>
          <w:marTop w:val="0"/>
          <w:marBottom w:val="0"/>
          <w:divBdr>
            <w:top w:val="none" w:sz="0" w:space="0" w:color="auto"/>
            <w:left w:val="none" w:sz="0" w:space="0" w:color="auto"/>
            <w:bottom w:val="none" w:sz="0" w:space="0" w:color="auto"/>
            <w:right w:val="none" w:sz="0" w:space="0" w:color="auto"/>
          </w:divBdr>
        </w:div>
        <w:div w:id="676620937">
          <w:marLeft w:val="480"/>
          <w:marRight w:val="0"/>
          <w:marTop w:val="0"/>
          <w:marBottom w:val="0"/>
          <w:divBdr>
            <w:top w:val="none" w:sz="0" w:space="0" w:color="auto"/>
            <w:left w:val="none" w:sz="0" w:space="0" w:color="auto"/>
            <w:bottom w:val="none" w:sz="0" w:space="0" w:color="auto"/>
            <w:right w:val="none" w:sz="0" w:space="0" w:color="auto"/>
          </w:divBdr>
        </w:div>
        <w:div w:id="823548359">
          <w:marLeft w:val="480"/>
          <w:marRight w:val="0"/>
          <w:marTop w:val="0"/>
          <w:marBottom w:val="0"/>
          <w:divBdr>
            <w:top w:val="none" w:sz="0" w:space="0" w:color="auto"/>
            <w:left w:val="none" w:sz="0" w:space="0" w:color="auto"/>
            <w:bottom w:val="none" w:sz="0" w:space="0" w:color="auto"/>
            <w:right w:val="none" w:sz="0" w:space="0" w:color="auto"/>
          </w:divBdr>
        </w:div>
        <w:div w:id="1058212985">
          <w:marLeft w:val="480"/>
          <w:marRight w:val="0"/>
          <w:marTop w:val="0"/>
          <w:marBottom w:val="0"/>
          <w:divBdr>
            <w:top w:val="none" w:sz="0" w:space="0" w:color="auto"/>
            <w:left w:val="none" w:sz="0" w:space="0" w:color="auto"/>
            <w:bottom w:val="none" w:sz="0" w:space="0" w:color="auto"/>
            <w:right w:val="none" w:sz="0" w:space="0" w:color="auto"/>
          </w:divBdr>
        </w:div>
        <w:div w:id="2076661866">
          <w:marLeft w:val="480"/>
          <w:marRight w:val="0"/>
          <w:marTop w:val="0"/>
          <w:marBottom w:val="0"/>
          <w:divBdr>
            <w:top w:val="none" w:sz="0" w:space="0" w:color="auto"/>
            <w:left w:val="none" w:sz="0" w:space="0" w:color="auto"/>
            <w:bottom w:val="none" w:sz="0" w:space="0" w:color="auto"/>
            <w:right w:val="none" w:sz="0" w:space="0" w:color="auto"/>
          </w:divBdr>
        </w:div>
        <w:div w:id="248389154">
          <w:marLeft w:val="480"/>
          <w:marRight w:val="0"/>
          <w:marTop w:val="0"/>
          <w:marBottom w:val="0"/>
          <w:divBdr>
            <w:top w:val="none" w:sz="0" w:space="0" w:color="auto"/>
            <w:left w:val="none" w:sz="0" w:space="0" w:color="auto"/>
            <w:bottom w:val="none" w:sz="0" w:space="0" w:color="auto"/>
            <w:right w:val="none" w:sz="0" w:space="0" w:color="auto"/>
          </w:divBdr>
        </w:div>
        <w:div w:id="177894756">
          <w:marLeft w:val="480"/>
          <w:marRight w:val="0"/>
          <w:marTop w:val="0"/>
          <w:marBottom w:val="0"/>
          <w:divBdr>
            <w:top w:val="none" w:sz="0" w:space="0" w:color="auto"/>
            <w:left w:val="none" w:sz="0" w:space="0" w:color="auto"/>
            <w:bottom w:val="none" w:sz="0" w:space="0" w:color="auto"/>
            <w:right w:val="none" w:sz="0" w:space="0" w:color="auto"/>
          </w:divBdr>
        </w:div>
        <w:div w:id="583808018">
          <w:marLeft w:val="480"/>
          <w:marRight w:val="0"/>
          <w:marTop w:val="0"/>
          <w:marBottom w:val="0"/>
          <w:divBdr>
            <w:top w:val="none" w:sz="0" w:space="0" w:color="auto"/>
            <w:left w:val="none" w:sz="0" w:space="0" w:color="auto"/>
            <w:bottom w:val="none" w:sz="0" w:space="0" w:color="auto"/>
            <w:right w:val="none" w:sz="0" w:space="0" w:color="auto"/>
          </w:divBdr>
        </w:div>
        <w:div w:id="582960350">
          <w:marLeft w:val="480"/>
          <w:marRight w:val="0"/>
          <w:marTop w:val="0"/>
          <w:marBottom w:val="0"/>
          <w:divBdr>
            <w:top w:val="none" w:sz="0" w:space="0" w:color="auto"/>
            <w:left w:val="none" w:sz="0" w:space="0" w:color="auto"/>
            <w:bottom w:val="none" w:sz="0" w:space="0" w:color="auto"/>
            <w:right w:val="none" w:sz="0" w:space="0" w:color="auto"/>
          </w:divBdr>
        </w:div>
        <w:div w:id="67390495">
          <w:marLeft w:val="480"/>
          <w:marRight w:val="0"/>
          <w:marTop w:val="0"/>
          <w:marBottom w:val="0"/>
          <w:divBdr>
            <w:top w:val="none" w:sz="0" w:space="0" w:color="auto"/>
            <w:left w:val="none" w:sz="0" w:space="0" w:color="auto"/>
            <w:bottom w:val="none" w:sz="0" w:space="0" w:color="auto"/>
            <w:right w:val="none" w:sz="0" w:space="0" w:color="auto"/>
          </w:divBdr>
        </w:div>
        <w:div w:id="1552960103">
          <w:marLeft w:val="480"/>
          <w:marRight w:val="0"/>
          <w:marTop w:val="0"/>
          <w:marBottom w:val="0"/>
          <w:divBdr>
            <w:top w:val="none" w:sz="0" w:space="0" w:color="auto"/>
            <w:left w:val="none" w:sz="0" w:space="0" w:color="auto"/>
            <w:bottom w:val="none" w:sz="0" w:space="0" w:color="auto"/>
            <w:right w:val="none" w:sz="0" w:space="0" w:color="auto"/>
          </w:divBdr>
        </w:div>
        <w:div w:id="1760444615">
          <w:marLeft w:val="480"/>
          <w:marRight w:val="0"/>
          <w:marTop w:val="0"/>
          <w:marBottom w:val="0"/>
          <w:divBdr>
            <w:top w:val="none" w:sz="0" w:space="0" w:color="auto"/>
            <w:left w:val="none" w:sz="0" w:space="0" w:color="auto"/>
            <w:bottom w:val="none" w:sz="0" w:space="0" w:color="auto"/>
            <w:right w:val="none" w:sz="0" w:space="0" w:color="auto"/>
          </w:divBdr>
        </w:div>
        <w:div w:id="556821970">
          <w:marLeft w:val="480"/>
          <w:marRight w:val="0"/>
          <w:marTop w:val="0"/>
          <w:marBottom w:val="0"/>
          <w:divBdr>
            <w:top w:val="none" w:sz="0" w:space="0" w:color="auto"/>
            <w:left w:val="none" w:sz="0" w:space="0" w:color="auto"/>
            <w:bottom w:val="none" w:sz="0" w:space="0" w:color="auto"/>
            <w:right w:val="none" w:sz="0" w:space="0" w:color="auto"/>
          </w:divBdr>
        </w:div>
        <w:div w:id="1162552098">
          <w:marLeft w:val="480"/>
          <w:marRight w:val="0"/>
          <w:marTop w:val="0"/>
          <w:marBottom w:val="0"/>
          <w:divBdr>
            <w:top w:val="none" w:sz="0" w:space="0" w:color="auto"/>
            <w:left w:val="none" w:sz="0" w:space="0" w:color="auto"/>
            <w:bottom w:val="none" w:sz="0" w:space="0" w:color="auto"/>
            <w:right w:val="none" w:sz="0" w:space="0" w:color="auto"/>
          </w:divBdr>
        </w:div>
        <w:div w:id="1449354685">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474295649">
          <w:marLeft w:val="480"/>
          <w:marRight w:val="0"/>
          <w:marTop w:val="0"/>
          <w:marBottom w:val="0"/>
          <w:divBdr>
            <w:top w:val="none" w:sz="0" w:space="0" w:color="auto"/>
            <w:left w:val="none" w:sz="0" w:space="0" w:color="auto"/>
            <w:bottom w:val="none" w:sz="0" w:space="0" w:color="auto"/>
            <w:right w:val="none" w:sz="0" w:space="0" w:color="auto"/>
          </w:divBdr>
        </w:div>
        <w:div w:id="147598690">
          <w:marLeft w:val="480"/>
          <w:marRight w:val="0"/>
          <w:marTop w:val="0"/>
          <w:marBottom w:val="0"/>
          <w:divBdr>
            <w:top w:val="none" w:sz="0" w:space="0" w:color="auto"/>
            <w:left w:val="none" w:sz="0" w:space="0" w:color="auto"/>
            <w:bottom w:val="none" w:sz="0" w:space="0" w:color="auto"/>
            <w:right w:val="none" w:sz="0" w:space="0" w:color="auto"/>
          </w:divBdr>
        </w:div>
        <w:div w:id="190072335">
          <w:marLeft w:val="480"/>
          <w:marRight w:val="0"/>
          <w:marTop w:val="0"/>
          <w:marBottom w:val="0"/>
          <w:divBdr>
            <w:top w:val="none" w:sz="0" w:space="0" w:color="auto"/>
            <w:left w:val="none" w:sz="0" w:space="0" w:color="auto"/>
            <w:bottom w:val="none" w:sz="0" w:space="0" w:color="auto"/>
            <w:right w:val="none" w:sz="0" w:space="0" w:color="auto"/>
          </w:divBdr>
        </w:div>
        <w:div w:id="1083604361">
          <w:marLeft w:val="480"/>
          <w:marRight w:val="0"/>
          <w:marTop w:val="0"/>
          <w:marBottom w:val="0"/>
          <w:divBdr>
            <w:top w:val="none" w:sz="0" w:space="0" w:color="auto"/>
            <w:left w:val="none" w:sz="0" w:space="0" w:color="auto"/>
            <w:bottom w:val="none" w:sz="0" w:space="0" w:color="auto"/>
            <w:right w:val="none" w:sz="0" w:space="0" w:color="auto"/>
          </w:divBdr>
        </w:div>
        <w:div w:id="716393527">
          <w:marLeft w:val="480"/>
          <w:marRight w:val="0"/>
          <w:marTop w:val="0"/>
          <w:marBottom w:val="0"/>
          <w:divBdr>
            <w:top w:val="none" w:sz="0" w:space="0" w:color="auto"/>
            <w:left w:val="none" w:sz="0" w:space="0" w:color="auto"/>
            <w:bottom w:val="none" w:sz="0" w:space="0" w:color="auto"/>
            <w:right w:val="none" w:sz="0" w:space="0" w:color="auto"/>
          </w:divBdr>
        </w:div>
        <w:div w:id="2110738719">
          <w:marLeft w:val="480"/>
          <w:marRight w:val="0"/>
          <w:marTop w:val="0"/>
          <w:marBottom w:val="0"/>
          <w:divBdr>
            <w:top w:val="none" w:sz="0" w:space="0" w:color="auto"/>
            <w:left w:val="none" w:sz="0" w:space="0" w:color="auto"/>
            <w:bottom w:val="none" w:sz="0" w:space="0" w:color="auto"/>
            <w:right w:val="none" w:sz="0" w:space="0" w:color="auto"/>
          </w:divBdr>
        </w:div>
        <w:div w:id="562562348">
          <w:marLeft w:val="480"/>
          <w:marRight w:val="0"/>
          <w:marTop w:val="0"/>
          <w:marBottom w:val="0"/>
          <w:divBdr>
            <w:top w:val="none" w:sz="0" w:space="0" w:color="auto"/>
            <w:left w:val="none" w:sz="0" w:space="0" w:color="auto"/>
            <w:bottom w:val="none" w:sz="0" w:space="0" w:color="auto"/>
            <w:right w:val="none" w:sz="0" w:space="0" w:color="auto"/>
          </w:divBdr>
        </w:div>
        <w:div w:id="27606748">
          <w:marLeft w:val="480"/>
          <w:marRight w:val="0"/>
          <w:marTop w:val="0"/>
          <w:marBottom w:val="0"/>
          <w:divBdr>
            <w:top w:val="none" w:sz="0" w:space="0" w:color="auto"/>
            <w:left w:val="none" w:sz="0" w:space="0" w:color="auto"/>
            <w:bottom w:val="none" w:sz="0" w:space="0" w:color="auto"/>
            <w:right w:val="none" w:sz="0" w:space="0" w:color="auto"/>
          </w:divBdr>
        </w:div>
        <w:div w:id="639699389">
          <w:marLeft w:val="480"/>
          <w:marRight w:val="0"/>
          <w:marTop w:val="0"/>
          <w:marBottom w:val="0"/>
          <w:divBdr>
            <w:top w:val="none" w:sz="0" w:space="0" w:color="auto"/>
            <w:left w:val="none" w:sz="0" w:space="0" w:color="auto"/>
            <w:bottom w:val="none" w:sz="0" w:space="0" w:color="auto"/>
            <w:right w:val="none" w:sz="0" w:space="0" w:color="auto"/>
          </w:divBdr>
        </w:div>
        <w:div w:id="306596528">
          <w:marLeft w:val="480"/>
          <w:marRight w:val="0"/>
          <w:marTop w:val="0"/>
          <w:marBottom w:val="0"/>
          <w:divBdr>
            <w:top w:val="none" w:sz="0" w:space="0" w:color="auto"/>
            <w:left w:val="none" w:sz="0" w:space="0" w:color="auto"/>
            <w:bottom w:val="none" w:sz="0" w:space="0" w:color="auto"/>
            <w:right w:val="none" w:sz="0" w:space="0" w:color="auto"/>
          </w:divBdr>
        </w:div>
        <w:div w:id="1781413255">
          <w:marLeft w:val="480"/>
          <w:marRight w:val="0"/>
          <w:marTop w:val="0"/>
          <w:marBottom w:val="0"/>
          <w:divBdr>
            <w:top w:val="none" w:sz="0" w:space="0" w:color="auto"/>
            <w:left w:val="none" w:sz="0" w:space="0" w:color="auto"/>
            <w:bottom w:val="none" w:sz="0" w:space="0" w:color="auto"/>
            <w:right w:val="none" w:sz="0" w:space="0" w:color="auto"/>
          </w:divBdr>
        </w:div>
        <w:div w:id="530730666">
          <w:marLeft w:val="480"/>
          <w:marRight w:val="0"/>
          <w:marTop w:val="0"/>
          <w:marBottom w:val="0"/>
          <w:divBdr>
            <w:top w:val="none" w:sz="0" w:space="0" w:color="auto"/>
            <w:left w:val="none" w:sz="0" w:space="0" w:color="auto"/>
            <w:bottom w:val="none" w:sz="0" w:space="0" w:color="auto"/>
            <w:right w:val="none" w:sz="0" w:space="0" w:color="auto"/>
          </w:divBdr>
        </w:div>
        <w:div w:id="1845436059">
          <w:marLeft w:val="480"/>
          <w:marRight w:val="0"/>
          <w:marTop w:val="0"/>
          <w:marBottom w:val="0"/>
          <w:divBdr>
            <w:top w:val="none" w:sz="0" w:space="0" w:color="auto"/>
            <w:left w:val="none" w:sz="0" w:space="0" w:color="auto"/>
            <w:bottom w:val="none" w:sz="0" w:space="0" w:color="auto"/>
            <w:right w:val="none" w:sz="0" w:space="0" w:color="auto"/>
          </w:divBdr>
        </w:div>
        <w:div w:id="989360412">
          <w:marLeft w:val="480"/>
          <w:marRight w:val="0"/>
          <w:marTop w:val="0"/>
          <w:marBottom w:val="0"/>
          <w:divBdr>
            <w:top w:val="none" w:sz="0" w:space="0" w:color="auto"/>
            <w:left w:val="none" w:sz="0" w:space="0" w:color="auto"/>
            <w:bottom w:val="none" w:sz="0" w:space="0" w:color="auto"/>
            <w:right w:val="none" w:sz="0" w:space="0" w:color="auto"/>
          </w:divBdr>
        </w:div>
        <w:div w:id="2024673323">
          <w:marLeft w:val="480"/>
          <w:marRight w:val="0"/>
          <w:marTop w:val="0"/>
          <w:marBottom w:val="0"/>
          <w:divBdr>
            <w:top w:val="none" w:sz="0" w:space="0" w:color="auto"/>
            <w:left w:val="none" w:sz="0" w:space="0" w:color="auto"/>
            <w:bottom w:val="none" w:sz="0" w:space="0" w:color="auto"/>
            <w:right w:val="none" w:sz="0" w:space="0" w:color="auto"/>
          </w:divBdr>
        </w:div>
        <w:div w:id="1041593113">
          <w:marLeft w:val="480"/>
          <w:marRight w:val="0"/>
          <w:marTop w:val="0"/>
          <w:marBottom w:val="0"/>
          <w:divBdr>
            <w:top w:val="none" w:sz="0" w:space="0" w:color="auto"/>
            <w:left w:val="none" w:sz="0" w:space="0" w:color="auto"/>
            <w:bottom w:val="none" w:sz="0" w:space="0" w:color="auto"/>
            <w:right w:val="none" w:sz="0" w:space="0" w:color="auto"/>
          </w:divBdr>
        </w:div>
        <w:div w:id="802846535">
          <w:marLeft w:val="480"/>
          <w:marRight w:val="0"/>
          <w:marTop w:val="0"/>
          <w:marBottom w:val="0"/>
          <w:divBdr>
            <w:top w:val="none" w:sz="0" w:space="0" w:color="auto"/>
            <w:left w:val="none" w:sz="0" w:space="0" w:color="auto"/>
            <w:bottom w:val="none" w:sz="0" w:space="0" w:color="auto"/>
            <w:right w:val="none" w:sz="0" w:space="0" w:color="auto"/>
          </w:divBdr>
        </w:div>
        <w:div w:id="2019497227">
          <w:marLeft w:val="480"/>
          <w:marRight w:val="0"/>
          <w:marTop w:val="0"/>
          <w:marBottom w:val="0"/>
          <w:divBdr>
            <w:top w:val="none" w:sz="0" w:space="0" w:color="auto"/>
            <w:left w:val="none" w:sz="0" w:space="0" w:color="auto"/>
            <w:bottom w:val="none" w:sz="0" w:space="0" w:color="auto"/>
            <w:right w:val="none" w:sz="0" w:space="0" w:color="auto"/>
          </w:divBdr>
        </w:div>
        <w:div w:id="1646082827">
          <w:marLeft w:val="480"/>
          <w:marRight w:val="0"/>
          <w:marTop w:val="0"/>
          <w:marBottom w:val="0"/>
          <w:divBdr>
            <w:top w:val="none" w:sz="0" w:space="0" w:color="auto"/>
            <w:left w:val="none" w:sz="0" w:space="0" w:color="auto"/>
            <w:bottom w:val="none" w:sz="0" w:space="0" w:color="auto"/>
            <w:right w:val="none" w:sz="0" w:space="0" w:color="auto"/>
          </w:divBdr>
        </w:div>
        <w:div w:id="951329718">
          <w:marLeft w:val="480"/>
          <w:marRight w:val="0"/>
          <w:marTop w:val="0"/>
          <w:marBottom w:val="0"/>
          <w:divBdr>
            <w:top w:val="none" w:sz="0" w:space="0" w:color="auto"/>
            <w:left w:val="none" w:sz="0" w:space="0" w:color="auto"/>
            <w:bottom w:val="none" w:sz="0" w:space="0" w:color="auto"/>
            <w:right w:val="none" w:sz="0" w:space="0" w:color="auto"/>
          </w:divBdr>
        </w:div>
        <w:div w:id="450902916">
          <w:marLeft w:val="480"/>
          <w:marRight w:val="0"/>
          <w:marTop w:val="0"/>
          <w:marBottom w:val="0"/>
          <w:divBdr>
            <w:top w:val="none" w:sz="0" w:space="0" w:color="auto"/>
            <w:left w:val="none" w:sz="0" w:space="0" w:color="auto"/>
            <w:bottom w:val="none" w:sz="0" w:space="0" w:color="auto"/>
            <w:right w:val="none" w:sz="0" w:space="0" w:color="auto"/>
          </w:divBdr>
        </w:div>
        <w:div w:id="1175876410">
          <w:marLeft w:val="480"/>
          <w:marRight w:val="0"/>
          <w:marTop w:val="0"/>
          <w:marBottom w:val="0"/>
          <w:divBdr>
            <w:top w:val="none" w:sz="0" w:space="0" w:color="auto"/>
            <w:left w:val="none" w:sz="0" w:space="0" w:color="auto"/>
            <w:bottom w:val="none" w:sz="0" w:space="0" w:color="auto"/>
            <w:right w:val="none" w:sz="0" w:space="0" w:color="auto"/>
          </w:divBdr>
        </w:div>
        <w:div w:id="653220285">
          <w:marLeft w:val="480"/>
          <w:marRight w:val="0"/>
          <w:marTop w:val="0"/>
          <w:marBottom w:val="0"/>
          <w:divBdr>
            <w:top w:val="none" w:sz="0" w:space="0" w:color="auto"/>
            <w:left w:val="none" w:sz="0" w:space="0" w:color="auto"/>
            <w:bottom w:val="none" w:sz="0" w:space="0" w:color="auto"/>
            <w:right w:val="none" w:sz="0" w:space="0" w:color="auto"/>
          </w:divBdr>
        </w:div>
        <w:div w:id="1075012952">
          <w:marLeft w:val="480"/>
          <w:marRight w:val="0"/>
          <w:marTop w:val="0"/>
          <w:marBottom w:val="0"/>
          <w:divBdr>
            <w:top w:val="none" w:sz="0" w:space="0" w:color="auto"/>
            <w:left w:val="none" w:sz="0" w:space="0" w:color="auto"/>
            <w:bottom w:val="none" w:sz="0" w:space="0" w:color="auto"/>
            <w:right w:val="none" w:sz="0" w:space="0" w:color="auto"/>
          </w:divBdr>
        </w:div>
        <w:div w:id="295257409">
          <w:marLeft w:val="480"/>
          <w:marRight w:val="0"/>
          <w:marTop w:val="0"/>
          <w:marBottom w:val="0"/>
          <w:divBdr>
            <w:top w:val="none" w:sz="0" w:space="0" w:color="auto"/>
            <w:left w:val="none" w:sz="0" w:space="0" w:color="auto"/>
            <w:bottom w:val="none" w:sz="0" w:space="0" w:color="auto"/>
            <w:right w:val="none" w:sz="0" w:space="0" w:color="auto"/>
          </w:divBdr>
        </w:div>
        <w:div w:id="2021663329">
          <w:marLeft w:val="480"/>
          <w:marRight w:val="0"/>
          <w:marTop w:val="0"/>
          <w:marBottom w:val="0"/>
          <w:divBdr>
            <w:top w:val="none" w:sz="0" w:space="0" w:color="auto"/>
            <w:left w:val="none" w:sz="0" w:space="0" w:color="auto"/>
            <w:bottom w:val="none" w:sz="0" w:space="0" w:color="auto"/>
            <w:right w:val="none" w:sz="0" w:space="0" w:color="auto"/>
          </w:divBdr>
        </w:div>
        <w:div w:id="2112896710">
          <w:marLeft w:val="480"/>
          <w:marRight w:val="0"/>
          <w:marTop w:val="0"/>
          <w:marBottom w:val="0"/>
          <w:divBdr>
            <w:top w:val="none" w:sz="0" w:space="0" w:color="auto"/>
            <w:left w:val="none" w:sz="0" w:space="0" w:color="auto"/>
            <w:bottom w:val="none" w:sz="0" w:space="0" w:color="auto"/>
            <w:right w:val="none" w:sz="0" w:space="0" w:color="auto"/>
          </w:divBdr>
        </w:div>
        <w:div w:id="1396976440">
          <w:marLeft w:val="480"/>
          <w:marRight w:val="0"/>
          <w:marTop w:val="0"/>
          <w:marBottom w:val="0"/>
          <w:divBdr>
            <w:top w:val="none" w:sz="0" w:space="0" w:color="auto"/>
            <w:left w:val="none" w:sz="0" w:space="0" w:color="auto"/>
            <w:bottom w:val="none" w:sz="0" w:space="0" w:color="auto"/>
            <w:right w:val="none" w:sz="0" w:space="0" w:color="auto"/>
          </w:divBdr>
        </w:div>
        <w:div w:id="475150807">
          <w:marLeft w:val="480"/>
          <w:marRight w:val="0"/>
          <w:marTop w:val="0"/>
          <w:marBottom w:val="0"/>
          <w:divBdr>
            <w:top w:val="none" w:sz="0" w:space="0" w:color="auto"/>
            <w:left w:val="none" w:sz="0" w:space="0" w:color="auto"/>
            <w:bottom w:val="none" w:sz="0" w:space="0" w:color="auto"/>
            <w:right w:val="none" w:sz="0" w:space="0" w:color="auto"/>
          </w:divBdr>
        </w:div>
        <w:div w:id="150802335">
          <w:marLeft w:val="480"/>
          <w:marRight w:val="0"/>
          <w:marTop w:val="0"/>
          <w:marBottom w:val="0"/>
          <w:divBdr>
            <w:top w:val="none" w:sz="0" w:space="0" w:color="auto"/>
            <w:left w:val="none" w:sz="0" w:space="0" w:color="auto"/>
            <w:bottom w:val="none" w:sz="0" w:space="0" w:color="auto"/>
            <w:right w:val="none" w:sz="0" w:space="0" w:color="auto"/>
          </w:divBdr>
        </w:div>
        <w:div w:id="1587226250">
          <w:marLeft w:val="480"/>
          <w:marRight w:val="0"/>
          <w:marTop w:val="0"/>
          <w:marBottom w:val="0"/>
          <w:divBdr>
            <w:top w:val="none" w:sz="0" w:space="0" w:color="auto"/>
            <w:left w:val="none" w:sz="0" w:space="0" w:color="auto"/>
            <w:bottom w:val="none" w:sz="0" w:space="0" w:color="auto"/>
            <w:right w:val="none" w:sz="0" w:space="0" w:color="auto"/>
          </w:divBdr>
        </w:div>
      </w:divsChild>
    </w:div>
    <w:div w:id="369307862">
      <w:bodyDiv w:val="1"/>
      <w:marLeft w:val="0"/>
      <w:marRight w:val="0"/>
      <w:marTop w:val="0"/>
      <w:marBottom w:val="0"/>
      <w:divBdr>
        <w:top w:val="none" w:sz="0" w:space="0" w:color="auto"/>
        <w:left w:val="none" w:sz="0" w:space="0" w:color="auto"/>
        <w:bottom w:val="none" w:sz="0" w:space="0" w:color="auto"/>
        <w:right w:val="none" w:sz="0" w:space="0" w:color="auto"/>
      </w:divBdr>
    </w:div>
    <w:div w:id="369840808">
      <w:bodyDiv w:val="1"/>
      <w:marLeft w:val="0"/>
      <w:marRight w:val="0"/>
      <w:marTop w:val="0"/>
      <w:marBottom w:val="0"/>
      <w:divBdr>
        <w:top w:val="none" w:sz="0" w:space="0" w:color="auto"/>
        <w:left w:val="none" w:sz="0" w:space="0" w:color="auto"/>
        <w:bottom w:val="none" w:sz="0" w:space="0" w:color="auto"/>
        <w:right w:val="none" w:sz="0" w:space="0" w:color="auto"/>
      </w:divBdr>
    </w:div>
    <w:div w:id="370350387">
      <w:bodyDiv w:val="1"/>
      <w:marLeft w:val="0"/>
      <w:marRight w:val="0"/>
      <w:marTop w:val="0"/>
      <w:marBottom w:val="0"/>
      <w:divBdr>
        <w:top w:val="none" w:sz="0" w:space="0" w:color="auto"/>
        <w:left w:val="none" w:sz="0" w:space="0" w:color="auto"/>
        <w:bottom w:val="none" w:sz="0" w:space="0" w:color="auto"/>
        <w:right w:val="none" w:sz="0" w:space="0" w:color="auto"/>
      </w:divBdr>
    </w:div>
    <w:div w:id="371003168">
      <w:bodyDiv w:val="1"/>
      <w:marLeft w:val="0"/>
      <w:marRight w:val="0"/>
      <w:marTop w:val="0"/>
      <w:marBottom w:val="0"/>
      <w:divBdr>
        <w:top w:val="none" w:sz="0" w:space="0" w:color="auto"/>
        <w:left w:val="none" w:sz="0" w:space="0" w:color="auto"/>
        <w:bottom w:val="none" w:sz="0" w:space="0" w:color="auto"/>
        <w:right w:val="none" w:sz="0" w:space="0" w:color="auto"/>
      </w:divBdr>
    </w:div>
    <w:div w:id="372850181">
      <w:bodyDiv w:val="1"/>
      <w:marLeft w:val="0"/>
      <w:marRight w:val="0"/>
      <w:marTop w:val="0"/>
      <w:marBottom w:val="0"/>
      <w:divBdr>
        <w:top w:val="none" w:sz="0" w:space="0" w:color="auto"/>
        <w:left w:val="none" w:sz="0" w:space="0" w:color="auto"/>
        <w:bottom w:val="none" w:sz="0" w:space="0" w:color="auto"/>
        <w:right w:val="none" w:sz="0" w:space="0" w:color="auto"/>
      </w:divBdr>
    </w:div>
    <w:div w:id="376245878">
      <w:bodyDiv w:val="1"/>
      <w:marLeft w:val="0"/>
      <w:marRight w:val="0"/>
      <w:marTop w:val="0"/>
      <w:marBottom w:val="0"/>
      <w:divBdr>
        <w:top w:val="none" w:sz="0" w:space="0" w:color="auto"/>
        <w:left w:val="none" w:sz="0" w:space="0" w:color="auto"/>
        <w:bottom w:val="none" w:sz="0" w:space="0" w:color="auto"/>
        <w:right w:val="none" w:sz="0" w:space="0" w:color="auto"/>
      </w:divBdr>
    </w:div>
    <w:div w:id="376315999">
      <w:bodyDiv w:val="1"/>
      <w:marLeft w:val="0"/>
      <w:marRight w:val="0"/>
      <w:marTop w:val="0"/>
      <w:marBottom w:val="0"/>
      <w:divBdr>
        <w:top w:val="none" w:sz="0" w:space="0" w:color="auto"/>
        <w:left w:val="none" w:sz="0" w:space="0" w:color="auto"/>
        <w:bottom w:val="none" w:sz="0" w:space="0" w:color="auto"/>
        <w:right w:val="none" w:sz="0" w:space="0" w:color="auto"/>
      </w:divBdr>
    </w:div>
    <w:div w:id="378631288">
      <w:bodyDiv w:val="1"/>
      <w:marLeft w:val="0"/>
      <w:marRight w:val="0"/>
      <w:marTop w:val="0"/>
      <w:marBottom w:val="0"/>
      <w:divBdr>
        <w:top w:val="none" w:sz="0" w:space="0" w:color="auto"/>
        <w:left w:val="none" w:sz="0" w:space="0" w:color="auto"/>
        <w:bottom w:val="none" w:sz="0" w:space="0" w:color="auto"/>
        <w:right w:val="none" w:sz="0" w:space="0" w:color="auto"/>
      </w:divBdr>
    </w:div>
    <w:div w:id="379011739">
      <w:bodyDiv w:val="1"/>
      <w:marLeft w:val="0"/>
      <w:marRight w:val="0"/>
      <w:marTop w:val="0"/>
      <w:marBottom w:val="0"/>
      <w:divBdr>
        <w:top w:val="none" w:sz="0" w:space="0" w:color="auto"/>
        <w:left w:val="none" w:sz="0" w:space="0" w:color="auto"/>
        <w:bottom w:val="none" w:sz="0" w:space="0" w:color="auto"/>
        <w:right w:val="none" w:sz="0" w:space="0" w:color="auto"/>
      </w:divBdr>
    </w:div>
    <w:div w:id="380982129">
      <w:bodyDiv w:val="1"/>
      <w:marLeft w:val="0"/>
      <w:marRight w:val="0"/>
      <w:marTop w:val="0"/>
      <w:marBottom w:val="0"/>
      <w:divBdr>
        <w:top w:val="none" w:sz="0" w:space="0" w:color="auto"/>
        <w:left w:val="none" w:sz="0" w:space="0" w:color="auto"/>
        <w:bottom w:val="none" w:sz="0" w:space="0" w:color="auto"/>
        <w:right w:val="none" w:sz="0" w:space="0" w:color="auto"/>
      </w:divBdr>
    </w:div>
    <w:div w:id="381176906">
      <w:bodyDiv w:val="1"/>
      <w:marLeft w:val="0"/>
      <w:marRight w:val="0"/>
      <w:marTop w:val="0"/>
      <w:marBottom w:val="0"/>
      <w:divBdr>
        <w:top w:val="none" w:sz="0" w:space="0" w:color="auto"/>
        <w:left w:val="none" w:sz="0" w:space="0" w:color="auto"/>
        <w:bottom w:val="none" w:sz="0" w:space="0" w:color="auto"/>
        <w:right w:val="none" w:sz="0" w:space="0" w:color="auto"/>
      </w:divBdr>
    </w:div>
    <w:div w:id="381253858">
      <w:bodyDiv w:val="1"/>
      <w:marLeft w:val="0"/>
      <w:marRight w:val="0"/>
      <w:marTop w:val="0"/>
      <w:marBottom w:val="0"/>
      <w:divBdr>
        <w:top w:val="none" w:sz="0" w:space="0" w:color="auto"/>
        <w:left w:val="none" w:sz="0" w:space="0" w:color="auto"/>
        <w:bottom w:val="none" w:sz="0" w:space="0" w:color="auto"/>
        <w:right w:val="none" w:sz="0" w:space="0" w:color="auto"/>
      </w:divBdr>
    </w:div>
    <w:div w:id="382103239">
      <w:bodyDiv w:val="1"/>
      <w:marLeft w:val="0"/>
      <w:marRight w:val="0"/>
      <w:marTop w:val="0"/>
      <w:marBottom w:val="0"/>
      <w:divBdr>
        <w:top w:val="none" w:sz="0" w:space="0" w:color="auto"/>
        <w:left w:val="none" w:sz="0" w:space="0" w:color="auto"/>
        <w:bottom w:val="none" w:sz="0" w:space="0" w:color="auto"/>
        <w:right w:val="none" w:sz="0" w:space="0" w:color="auto"/>
      </w:divBdr>
    </w:div>
    <w:div w:id="384640398">
      <w:bodyDiv w:val="1"/>
      <w:marLeft w:val="0"/>
      <w:marRight w:val="0"/>
      <w:marTop w:val="0"/>
      <w:marBottom w:val="0"/>
      <w:divBdr>
        <w:top w:val="none" w:sz="0" w:space="0" w:color="auto"/>
        <w:left w:val="none" w:sz="0" w:space="0" w:color="auto"/>
        <w:bottom w:val="none" w:sz="0" w:space="0" w:color="auto"/>
        <w:right w:val="none" w:sz="0" w:space="0" w:color="auto"/>
      </w:divBdr>
    </w:div>
    <w:div w:id="384721909">
      <w:bodyDiv w:val="1"/>
      <w:marLeft w:val="0"/>
      <w:marRight w:val="0"/>
      <w:marTop w:val="0"/>
      <w:marBottom w:val="0"/>
      <w:divBdr>
        <w:top w:val="none" w:sz="0" w:space="0" w:color="auto"/>
        <w:left w:val="none" w:sz="0" w:space="0" w:color="auto"/>
        <w:bottom w:val="none" w:sz="0" w:space="0" w:color="auto"/>
        <w:right w:val="none" w:sz="0" w:space="0" w:color="auto"/>
      </w:divBdr>
    </w:div>
    <w:div w:id="385225192">
      <w:bodyDiv w:val="1"/>
      <w:marLeft w:val="0"/>
      <w:marRight w:val="0"/>
      <w:marTop w:val="0"/>
      <w:marBottom w:val="0"/>
      <w:divBdr>
        <w:top w:val="none" w:sz="0" w:space="0" w:color="auto"/>
        <w:left w:val="none" w:sz="0" w:space="0" w:color="auto"/>
        <w:bottom w:val="none" w:sz="0" w:space="0" w:color="auto"/>
        <w:right w:val="none" w:sz="0" w:space="0" w:color="auto"/>
      </w:divBdr>
    </w:div>
    <w:div w:id="386102227">
      <w:bodyDiv w:val="1"/>
      <w:marLeft w:val="0"/>
      <w:marRight w:val="0"/>
      <w:marTop w:val="0"/>
      <w:marBottom w:val="0"/>
      <w:divBdr>
        <w:top w:val="none" w:sz="0" w:space="0" w:color="auto"/>
        <w:left w:val="none" w:sz="0" w:space="0" w:color="auto"/>
        <w:bottom w:val="none" w:sz="0" w:space="0" w:color="auto"/>
        <w:right w:val="none" w:sz="0" w:space="0" w:color="auto"/>
      </w:divBdr>
    </w:div>
    <w:div w:id="388456523">
      <w:bodyDiv w:val="1"/>
      <w:marLeft w:val="0"/>
      <w:marRight w:val="0"/>
      <w:marTop w:val="0"/>
      <w:marBottom w:val="0"/>
      <w:divBdr>
        <w:top w:val="none" w:sz="0" w:space="0" w:color="auto"/>
        <w:left w:val="none" w:sz="0" w:space="0" w:color="auto"/>
        <w:bottom w:val="none" w:sz="0" w:space="0" w:color="auto"/>
        <w:right w:val="none" w:sz="0" w:space="0" w:color="auto"/>
      </w:divBdr>
    </w:div>
    <w:div w:id="390423977">
      <w:bodyDiv w:val="1"/>
      <w:marLeft w:val="0"/>
      <w:marRight w:val="0"/>
      <w:marTop w:val="0"/>
      <w:marBottom w:val="0"/>
      <w:divBdr>
        <w:top w:val="none" w:sz="0" w:space="0" w:color="auto"/>
        <w:left w:val="none" w:sz="0" w:space="0" w:color="auto"/>
        <w:bottom w:val="none" w:sz="0" w:space="0" w:color="auto"/>
        <w:right w:val="none" w:sz="0" w:space="0" w:color="auto"/>
      </w:divBdr>
    </w:div>
    <w:div w:id="391512322">
      <w:bodyDiv w:val="1"/>
      <w:marLeft w:val="0"/>
      <w:marRight w:val="0"/>
      <w:marTop w:val="0"/>
      <w:marBottom w:val="0"/>
      <w:divBdr>
        <w:top w:val="none" w:sz="0" w:space="0" w:color="auto"/>
        <w:left w:val="none" w:sz="0" w:space="0" w:color="auto"/>
        <w:bottom w:val="none" w:sz="0" w:space="0" w:color="auto"/>
        <w:right w:val="none" w:sz="0" w:space="0" w:color="auto"/>
      </w:divBdr>
    </w:div>
    <w:div w:id="392193760">
      <w:bodyDiv w:val="1"/>
      <w:marLeft w:val="0"/>
      <w:marRight w:val="0"/>
      <w:marTop w:val="0"/>
      <w:marBottom w:val="0"/>
      <w:divBdr>
        <w:top w:val="none" w:sz="0" w:space="0" w:color="auto"/>
        <w:left w:val="none" w:sz="0" w:space="0" w:color="auto"/>
        <w:bottom w:val="none" w:sz="0" w:space="0" w:color="auto"/>
        <w:right w:val="none" w:sz="0" w:space="0" w:color="auto"/>
      </w:divBdr>
      <w:divsChild>
        <w:div w:id="224680917">
          <w:marLeft w:val="480"/>
          <w:marRight w:val="0"/>
          <w:marTop w:val="0"/>
          <w:marBottom w:val="0"/>
          <w:divBdr>
            <w:top w:val="none" w:sz="0" w:space="0" w:color="auto"/>
            <w:left w:val="none" w:sz="0" w:space="0" w:color="auto"/>
            <w:bottom w:val="none" w:sz="0" w:space="0" w:color="auto"/>
            <w:right w:val="none" w:sz="0" w:space="0" w:color="auto"/>
          </w:divBdr>
        </w:div>
        <w:div w:id="442111034">
          <w:marLeft w:val="480"/>
          <w:marRight w:val="0"/>
          <w:marTop w:val="0"/>
          <w:marBottom w:val="0"/>
          <w:divBdr>
            <w:top w:val="none" w:sz="0" w:space="0" w:color="auto"/>
            <w:left w:val="none" w:sz="0" w:space="0" w:color="auto"/>
            <w:bottom w:val="none" w:sz="0" w:space="0" w:color="auto"/>
            <w:right w:val="none" w:sz="0" w:space="0" w:color="auto"/>
          </w:divBdr>
        </w:div>
        <w:div w:id="2103992615">
          <w:marLeft w:val="480"/>
          <w:marRight w:val="0"/>
          <w:marTop w:val="0"/>
          <w:marBottom w:val="0"/>
          <w:divBdr>
            <w:top w:val="none" w:sz="0" w:space="0" w:color="auto"/>
            <w:left w:val="none" w:sz="0" w:space="0" w:color="auto"/>
            <w:bottom w:val="none" w:sz="0" w:space="0" w:color="auto"/>
            <w:right w:val="none" w:sz="0" w:space="0" w:color="auto"/>
          </w:divBdr>
        </w:div>
        <w:div w:id="1145246337">
          <w:marLeft w:val="480"/>
          <w:marRight w:val="0"/>
          <w:marTop w:val="0"/>
          <w:marBottom w:val="0"/>
          <w:divBdr>
            <w:top w:val="none" w:sz="0" w:space="0" w:color="auto"/>
            <w:left w:val="none" w:sz="0" w:space="0" w:color="auto"/>
            <w:bottom w:val="none" w:sz="0" w:space="0" w:color="auto"/>
            <w:right w:val="none" w:sz="0" w:space="0" w:color="auto"/>
          </w:divBdr>
        </w:div>
        <w:div w:id="1698694513">
          <w:marLeft w:val="480"/>
          <w:marRight w:val="0"/>
          <w:marTop w:val="0"/>
          <w:marBottom w:val="0"/>
          <w:divBdr>
            <w:top w:val="none" w:sz="0" w:space="0" w:color="auto"/>
            <w:left w:val="none" w:sz="0" w:space="0" w:color="auto"/>
            <w:bottom w:val="none" w:sz="0" w:space="0" w:color="auto"/>
            <w:right w:val="none" w:sz="0" w:space="0" w:color="auto"/>
          </w:divBdr>
        </w:div>
        <w:div w:id="1426732949">
          <w:marLeft w:val="480"/>
          <w:marRight w:val="0"/>
          <w:marTop w:val="0"/>
          <w:marBottom w:val="0"/>
          <w:divBdr>
            <w:top w:val="none" w:sz="0" w:space="0" w:color="auto"/>
            <w:left w:val="none" w:sz="0" w:space="0" w:color="auto"/>
            <w:bottom w:val="none" w:sz="0" w:space="0" w:color="auto"/>
            <w:right w:val="none" w:sz="0" w:space="0" w:color="auto"/>
          </w:divBdr>
        </w:div>
        <w:div w:id="1564294711">
          <w:marLeft w:val="480"/>
          <w:marRight w:val="0"/>
          <w:marTop w:val="0"/>
          <w:marBottom w:val="0"/>
          <w:divBdr>
            <w:top w:val="none" w:sz="0" w:space="0" w:color="auto"/>
            <w:left w:val="none" w:sz="0" w:space="0" w:color="auto"/>
            <w:bottom w:val="none" w:sz="0" w:space="0" w:color="auto"/>
            <w:right w:val="none" w:sz="0" w:space="0" w:color="auto"/>
          </w:divBdr>
        </w:div>
        <w:div w:id="1694526475">
          <w:marLeft w:val="480"/>
          <w:marRight w:val="0"/>
          <w:marTop w:val="0"/>
          <w:marBottom w:val="0"/>
          <w:divBdr>
            <w:top w:val="none" w:sz="0" w:space="0" w:color="auto"/>
            <w:left w:val="none" w:sz="0" w:space="0" w:color="auto"/>
            <w:bottom w:val="none" w:sz="0" w:space="0" w:color="auto"/>
            <w:right w:val="none" w:sz="0" w:space="0" w:color="auto"/>
          </w:divBdr>
        </w:div>
        <w:div w:id="177425711">
          <w:marLeft w:val="480"/>
          <w:marRight w:val="0"/>
          <w:marTop w:val="0"/>
          <w:marBottom w:val="0"/>
          <w:divBdr>
            <w:top w:val="none" w:sz="0" w:space="0" w:color="auto"/>
            <w:left w:val="none" w:sz="0" w:space="0" w:color="auto"/>
            <w:bottom w:val="none" w:sz="0" w:space="0" w:color="auto"/>
            <w:right w:val="none" w:sz="0" w:space="0" w:color="auto"/>
          </w:divBdr>
        </w:div>
        <w:div w:id="746464613">
          <w:marLeft w:val="480"/>
          <w:marRight w:val="0"/>
          <w:marTop w:val="0"/>
          <w:marBottom w:val="0"/>
          <w:divBdr>
            <w:top w:val="none" w:sz="0" w:space="0" w:color="auto"/>
            <w:left w:val="none" w:sz="0" w:space="0" w:color="auto"/>
            <w:bottom w:val="none" w:sz="0" w:space="0" w:color="auto"/>
            <w:right w:val="none" w:sz="0" w:space="0" w:color="auto"/>
          </w:divBdr>
        </w:div>
        <w:div w:id="543911952">
          <w:marLeft w:val="480"/>
          <w:marRight w:val="0"/>
          <w:marTop w:val="0"/>
          <w:marBottom w:val="0"/>
          <w:divBdr>
            <w:top w:val="none" w:sz="0" w:space="0" w:color="auto"/>
            <w:left w:val="none" w:sz="0" w:space="0" w:color="auto"/>
            <w:bottom w:val="none" w:sz="0" w:space="0" w:color="auto"/>
            <w:right w:val="none" w:sz="0" w:space="0" w:color="auto"/>
          </w:divBdr>
        </w:div>
        <w:div w:id="804783229">
          <w:marLeft w:val="480"/>
          <w:marRight w:val="0"/>
          <w:marTop w:val="0"/>
          <w:marBottom w:val="0"/>
          <w:divBdr>
            <w:top w:val="none" w:sz="0" w:space="0" w:color="auto"/>
            <w:left w:val="none" w:sz="0" w:space="0" w:color="auto"/>
            <w:bottom w:val="none" w:sz="0" w:space="0" w:color="auto"/>
            <w:right w:val="none" w:sz="0" w:space="0" w:color="auto"/>
          </w:divBdr>
        </w:div>
        <w:div w:id="1085607939">
          <w:marLeft w:val="480"/>
          <w:marRight w:val="0"/>
          <w:marTop w:val="0"/>
          <w:marBottom w:val="0"/>
          <w:divBdr>
            <w:top w:val="none" w:sz="0" w:space="0" w:color="auto"/>
            <w:left w:val="none" w:sz="0" w:space="0" w:color="auto"/>
            <w:bottom w:val="none" w:sz="0" w:space="0" w:color="auto"/>
            <w:right w:val="none" w:sz="0" w:space="0" w:color="auto"/>
          </w:divBdr>
        </w:div>
        <w:div w:id="1639912718">
          <w:marLeft w:val="480"/>
          <w:marRight w:val="0"/>
          <w:marTop w:val="0"/>
          <w:marBottom w:val="0"/>
          <w:divBdr>
            <w:top w:val="none" w:sz="0" w:space="0" w:color="auto"/>
            <w:left w:val="none" w:sz="0" w:space="0" w:color="auto"/>
            <w:bottom w:val="none" w:sz="0" w:space="0" w:color="auto"/>
            <w:right w:val="none" w:sz="0" w:space="0" w:color="auto"/>
          </w:divBdr>
        </w:div>
        <w:div w:id="1146244481">
          <w:marLeft w:val="480"/>
          <w:marRight w:val="0"/>
          <w:marTop w:val="0"/>
          <w:marBottom w:val="0"/>
          <w:divBdr>
            <w:top w:val="none" w:sz="0" w:space="0" w:color="auto"/>
            <w:left w:val="none" w:sz="0" w:space="0" w:color="auto"/>
            <w:bottom w:val="none" w:sz="0" w:space="0" w:color="auto"/>
            <w:right w:val="none" w:sz="0" w:space="0" w:color="auto"/>
          </w:divBdr>
        </w:div>
        <w:div w:id="1617446308">
          <w:marLeft w:val="480"/>
          <w:marRight w:val="0"/>
          <w:marTop w:val="0"/>
          <w:marBottom w:val="0"/>
          <w:divBdr>
            <w:top w:val="none" w:sz="0" w:space="0" w:color="auto"/>
            <w:left w:val="none" w:sz="0" w:space="0" w:color="auto"/>
            <w:bottom w:val="none" w:sz="0" w:space="0" w:color="auto"/>
            <w:right w:val="none" w:sz="0" w:space="0" w:color="auto"/>
          </w:divBdr>
        </w:div>
        <w:div w:id="1279682267">
          <w:marLeft w:val="480"/>
          <w:marRight w:val="0"/>
          <w:marTop w:val="0"/>
          <w:marBottom w:val="0"/>
          <w:divBdr>
            <w:top w:val="none" w:sz="0" w:space="0" w:color="auto"/>
            <w:left w:val="none" w:sz="0" w:space="0" w:color="auto"/>
            <w:bottom w:val="none" w:sz="0" w:space="0" w:color="auto"/>
            <w:right w:val="none" w:sz="0" w:space="0" w:color="auto"/>
          </w:divBdr>
        </w:div>
        <w:div w:id="2008509208">
          <w:marLeft w:val="480"/>
          <w:marRight w:val="0"/>
          <w:marTop w:val="0"/>
          <w:marBottom w:val="0"/>
          <w:divBdr>
            <w:top w:val="none" w:sz="0" w:space="0" w:color="auto"/>
            <w:left w:val="none" w:sz="0" w:space="0" w:color="auto"/>
            <w:bottom w:val="none" w:sz="0" w:space="0" w:color="auto"/>
            <w:right w:val="none" w:sz="0" w:space="0" w:color="auto"/>
          </w:divBdr>
        </w:div>
        <w:div w:id="395595870">
          <w:marLeft w:val="480"/>
          <w:marRight w:val="0"/>
          <w:marTop w:val="0"/>
          <w:marBottom w:val="0"/>
          <w:divBdr>
            <w:top w:val="none" w:sz="0" w:space="0" w:color="auto"/>
            <w:left w:val="none" w:sz="0" w:space="0" w:color="auto"/>
            <w:bottom w:val="none" w:sz="0" w:space="0" w:color="auto"/>
            <w:right w:val="none" w:sz="0" w:space="0" w:color="auto"/>
          </w:divBdr>
        </w:div>
        <w:div w:id="1034966434">
          <w:marLeft w:val="480"/>
          <w:marRight w:val="0"/>
          <w:marTop w:val="0"/>
          <w:marBottom w:val="0"/>
          <w:divBdr>
            <w:top w:val="none" w:sz="0" w:space="0" w:color="auto"/>
            <w:left w:val="none" w:sz="0" w:space="0" w:color="auto"/>
            <w:bottom w:val="none" w:sz="0" w:space="0" w:color="auto"/>
            <w:right w:val="none" w:sz="0" w:space="0" w:color="auto"/>
          </w:divBdr>
        </w:div>
        <w:div w:id="1234464737">
          <w:marLeft w:val="480"/>
          <w:marRight w:val="0"/>
          <w:marTop w:val="0"/>
          <w:marBottom w:val="0"/>
          <w:divBdr>
            <w:top w:val="none" w:sz="0" w:space="0" w:color="auto"/>
            <w:left w:val="none" w:sz="0" w:space="0" w:color="auto"/>
            <w:bottom w:val="none" w:sz="0" w:space="0" w:color="auto"/>
            <w:right w:val="none" w:sz="0" w:space="0" w:color="auto"/>
          </w:divBdr>
        </w:div>
        <w:div w:id="781606957">
          <w:marLeft w:val="480"/>
          <w:marRight w:val="0"/>
          <w:marTop w:val="0"/>
          <w:marBottom w:val="0"/>
          <w:divBdr>
            <w:top w:val="none" w:sz="0" w:space="0" w:color="auto"/>
            <w:left w:val="none" w:sz="0" w:space="0" w:color="auto"/>
            <w:bottom w:val="none" w:sz="0" w:space="0" w:color="auto"/>
            <w:right w:val="none" w:sz="0" w:space="0" w:color="auto"/>
          </w:divBdr>
        </w:div>
        <w:div w:id="1200239026">
          <w:marLeft w:val="480"/>
          <w:marRight w:val="0"/>
          <w:marTop w:val="0"/>
          <w:marBottom w:val="0"/>
          <w:divBdr>
            <w:top w:val="none" w:sz="0" w:space="0" w:color="auto"/>
            <w:left w:val="none" w:sz="0" w:space="0" w:color="auto"/>
            <w:bottom w:val="none" w:sz="0" w:space="0" w:color="auto"/>
            <w:right w:val="none" w:sz="0" w:space="0" w:color="auto"/>
          </w:divBdr>
        </w:div>
        <w:div w:id="545140132">
          <w:marLeft w:val="480"/>
          <w:marRight w:val="0"/>
          <w:marTop w:val="0"/>
          <w:marBottom w:val="0"/>
          <w:divBdr>
            <w:top w:val="none" w:sz="0" w:space="0" w:color="auto"/>
            <w:left w:val="none" w:sz="0" w:space="0" w:color="auto"/>
            <w:bottom w:val="none" w:sz="0" w:space="0" w:color="auto"/>
            <w:right w:val="none" w:sz="0" w:space="0" w:color="auto"/>
          </w:divBdr>
        </w:div>
        <w:div w:id="34933771">
          <w:marLeft w:val="480"/>
          <w:marRight w:val="0"/>
          <w:marTop w:val="0"/>
          <w:marBottom w:val="0"/>
          <w:divBdr>
            <w:top w:val="none" w:sz="0" w:space="0" w:color="auto"/>
            <w:left w:val="none" w:sz="0" w:space="0" w:color="auto"/>
            <w:bottom w:val="none" w:sz="0" w:space="0" w:color="auto"/>
            <w:right w:val="none" w:sz="0" w:space="0" w:color="auto"/>
          </w:divBdr>
        </w:div>
        <w:div w:id="81951879">
          <w:marLeft w:val="480"/>
          <w:marRight w:val="0"/>
          <w:marTop w:val="0"/>
          <w:marBottom w:val="0"/>
          <w:divBdr>
            <w:top w:val="none" w:sz="0" w:space="0" w:color="auto"/>
            <w:left w:val="none" w:sz="0" w:space="0" w:color="auto"/>
            <w:bottom w:val="none" w:sz="0" w:space="0" w:color="auto"/>
            <w:right w:val="none" w:sz="0" w:space="0" w:color="auto"/>
          </w:divBdr>
        </w:div>
        <w:div w:id="1898586287">
          <w:marLeft w:val="480"/>
          <w:marRight w:val="0"/>
          <w:marTop w:val="0"/>
          <w:marBottom w:val="0"/>
          <w:divBdr>
            <w:top w:val="none" w:sz="0" w:space="0" w:color="auto"/>
            <w:left w:val="none" w:sz="0" w:space="0" w:color="auto"/>
            <w:bottom w:val="none" w:sz="0" w:space="0" w:color="auto"/>
            <w:right w:val="none" w:sz="0" w:space="0" w:color="auto"/>
          </w:divBdr>
        </w:div>
        <w:div w:id="1641035110">
          <w:marLeft w:val="480"/>
          <w:marRight w:val="0"/>
          <w:marTop w:val="0"/>
          <w:marBottom w:val="0"/>
          <w:divBdr>
            <w:top w:val="none" w:sz="0" w:space="0" w:color="auto"/>
            <w:left w:val="none" w:sz="0" w:space="0" w:color="auto"/>
            <w:bottom w:val="none" w:sz="0" w:space="0" w:color="auto"/>
            <w:right w:val="none" w:sz="0" w:space="0" w:color="auto"/>
          </w:divBdr>
        </w:div>
        <w:div w:id="793980966">
          <w:marLeft w:val="480"/>
          <w:marRight w:val="0"/>
          <w:marTop w:val="0"/>
          <w:marBottom w:val="0"/>
          <w:divBdr>
            <w:top w:val="none" w:sz="0" w:space="0" w:color="auto"/>
            <w:left w:val="none" w:sz="0" w:space="0" w:color="auto"/>
            <w:bottom w:val="none" w:sz="0" w:space="0" w:color="auto"/>
            <w:right w:val="none" w:sz="0" w:space="0" w:color="auto"/>
          </w:divBdr>
        </w:div>
        <w:div w:id="925572011">
          <w:marLeft w:val="480"/>
          <w:marRight w:val="0"/>
          <w:marTop w:val="0"/>
          <w:marBottom w:val="0"/>
          <w:divBdr>
            <w:top w:val="none" w:sz="0" w:space="0" w:color="auto"/>
            <w:left w:val="none" w:sz="0" w:space="0" w:color="auto"/>
            <w:bottom w:val="none" w:sz="0" w:space="0" w:color="auto"/>
            <w:right w:val="none" w:sz="0" w:space="0" w:color="auto"/>
          </w:divBdr>
        </w:div>
        <w:div w:id="17777193">
          <w:marLeft w:val="480"/>
          <w:marRight w:val="0"/>
          <w:marTop w:val="0"/>
          <w:marBottom w:val="0"/>
          <w:divBdr>
            <w:top w:val="none" w:sz="0" w:space="0" w:color="auto"/>
            <w:left w:val="none" w:sz="0" w:space="0" w:color="auto"/>
            <w:bottom w:val="none" w:sz="0" w:space="0" w:color="auto"/>
            <w:right w:val="none" w:sz="0" w:space="0" w:color="auto"/>
          </w:divBdr>
        </w:div>
        <w:div w:id="734275586">
          <w:marLeft w:val="480"/>
          <w:marRight w:val="0"/>
          <w:marTop w:val="0"/>
          <w:marBottom w:val="0"/>
          <w:divBdr>
            <w:top w:val="none" w:sz="0" w:space="0" w:color="auto"/>
            <w:left w:val="none" w:sz="0" w:space="0" w:color="auto"/>
            <w:bottom w:val="none" w:sz="0" w:space="0" w:color="auto"/>
            <w:right w:val="none" w:sz="0" w:space="0" w:color="auto"/>
          </w:divBdr>
        </w:div>
        <w:div w:id="1783114579">
          <w:marLeft w:val="480"/>
          <w:marRight w:val="0"/>
          <w:marTop w:val="0"/>
          <w:marBottom w:val="0"/>
          <w:divBdr>
            <w:top w:val="none" w:sz="0" w:space="0" w:color="auto"/>
            <w:left w:val="none" w:sz="0" w:space="0" w:color="auto"/>
            <w:bottom w:val="none" w:sz="0" w:space="0" w:color="auto"/>
            <w:right w:val="none" w:sz="0" w:space="0" w:color="auto"/>
          </w:divBdr>
        </w:div>
        <w:div w:id="481896713">
          <w:marLeft w:val="480"/>
          <w:marRight w:val="0"/>
          <w:marTop w:val="0"/>
          <w:marBottom w:val="0"/>
          <w:divBdr>
            <w:top w:val="none" w:sz="0" w:space="0" w:color="auto"/>
            <w:left w:val="none" w:sz="0" w:space="0" w:color="auto"/>
            <w:bottom w:val="none" w:sz="0" w:space="0" w:color="auto"/>
            <w:right w:val="none" w:sz="0" w:space="0" w:color="auto"/>
          </w:divBdr>
        </w:div>
        <w:div w:id="1217355546">
          <w:marLeft w:val="480"/>
          <w:marRight w:val="0"/>
          <w:marTop w:val="0"/>
          <w:marBottom w:val="0"/>
          <w:divBdr>
            <w:top w:val="none" w:sz="0" w:space="0" w:color="auto"/>
            <w:left w:val="none" w:sz="0" w:space="0" w:color="auto"/>
            <w:bottom w:val="none" w:sz="0" w:space="0" w:color="auto"/>
            <w:right w:val="none" w:sz="0" w:space="0" w:color="auto"/>
          </w:divBdr>
        </w:div>
        <w:div w:id="476962">
          <w:marLeft w:val="480"/>
          <w:marRight w:val="0"/>
          <w:marTop w:val="0"/>
          <w:marBottom w:val="0"/>
          <w:divBdr>
            <w:top w:val="none" w:sz="0" w:space="0" w:color="auto"/>
            <w:left w:val="none" w:sz="0" w:space="0" w:color="auto"/>
            <w:bottom w:val="none" w:sz="0" w:space="0" w:color="auto"/>
            <w:right w:val="none" w:sz="0" w:space="0" w:color="auto"/>
          </w:divBdr>
        </w:div>
        <w:div w:id="1961493499">
          <w:marLeft w:val="480"/>
          <w:marRight w:val="0"/>
          <w:marTop w:val="0"/>
          <w:marBottom w:val="0"/>
          <w:divBdr>
            <w:top w:val="none" w:sz="0" w:space="0" w:color="auto"/>
            <w:left w:val="none" w:sz="0" w:space="0" w:color="auto"/>
            <w:bottom w:val="none" w:sz="0" w:space="0" w:color="auto"/>
            <w:right w:val="none" w:sz="0" w:space="0" w:color="auto"/>
          </w:divBdr>
        </w:div>
        <w:div w:id="941762337">
          <w:marLeft w:val="480"/>
          <w:marRight w:val="0"/>
          <w:marTop w:val="0"/>
          <w:marBottom w:val="0"/>
          <w:divBdr>
            <w:top w:val="none" w:sz="0" w:space="0" w:color="auto"/>
            <w:left w:val="none" w:sz="0" w:space="0" w:color="auto"/>
            <w:bottom w:val="none" w:sz="0" w:space="0" w:color="auto"/>
            <w:right w:val="none" w:sz="0" w:space="0" w:color="auto"/>
          </w:divBdr>
        </w:div>
        <w:div w:id="555164558">
          <w:marLeft w:val="480"/>
          <w:marRight w:val="0"/>
          <w:marTop w:val="0"/>
          <w:marBottom w:val="0"/>
          <w:divBdr>
            <w:top w:val="none" w:sz="0" w:space="0" w:color="auto"/>
            <w:left w:val="none" w:sz="0" w:space="0" w:color="auto"/>
            <w:bottom w:val="none" w:sz="0" w:space="0" w:color="auto"/>
            <w:right w:val="none" w:sz="0" w:space="0" w:color="auto"/>
          </w:divBdr>
        </w:div>
        <w:div w:id="400445973">
          <w:marLeft w:val="480"/>
          <w:marRight w:val="0"/>
          <w:marTop w:val="0"/>
          <w:marBottom w:val="0"/>
          <w:divBdr>
            <w:top w:val="none" w:sz="0" w:space="0" w:color="auto"/>
            <w:left w:val="none" w:sz="0" w:space="0" w:color="auto"/>
            <w:bottom w:val="none" w:sz="0" w:space="0" w:color="auto"/>
            <w:right w:val="none" w:sz="0" w:space="0" w:color="auto"/>
          </w:divBdr>
        </w:div>
        <w:div w:id="460226548">
          <w:marLeft w:val="480"/>
          <w:marRight w:val="0"/>
          <w:marTop w:val="0"/>
          <w:marBottom w:val="0"/>
          <w:divBdr>
            <w:top w:val="none" w:sz="0" w:space="0" w:color="auto"/>
            <w:left w:val="none" w:sz="0" w:space="0" w:color="auto"/>
            <w:bottom w:val="none" w:sz="0" w:space="0" w:color="auto"/>
            <w:right w:val="none" w:sz="0" w:space="0" w:color="auto"/>
          </w:divBdr>
        </w:div>
        <w:div w:id="1402411484">
          <w:marLeft w:val="480"/>
          <w:marRight w:val="0"/>
          <w:marTop w:val="0"/>
          <w:marBottom w:val="0"/>
          <w:divBdr>
            <w:top w:val="none" w:sz="0" w:space="0" w:color="auto"/>
            <w:left w:val="none" w:sz="0" w:space="0" w:color="auto"/>
            <w:bottom w:val="none" w:sz="0" w:space="0" w:color="auto"/>
            <w:right w:val="none" w:sz="0" w:space="0" w:color="auto"/>
          </w:divBdr>
        </w:div>
        <w:div w:id="183251580">
          <w:marLeft w:val="480"/>
          <w:marRight w:val="0"/>
          <w:marTop w:val="0"/>
          <w:marBottom w:val="0"/>
          <w:divBdr>
            <w:top w:val="none" w:sz="0" w:space="0" w:color="auto"/>
            <w:left w:val="none" w:sz="0" w:space="0" w:color="auto"/>
            <w:bottom w:val="none" w:sz="0" w:space="0" w:color="auto"/>
            <w:right w:val="none" w:sz="0" w:space="0" w:color="auto"/>
          </w:divBdr>
        </w:div>
        <w:div w:id="1124690305">
          <w:marLeft w:val="480"/>
          <w:marRight w:val="0"/>
          <w:marTop w:val="0"/>
          <w:marBottom w:val="0"/>
          <w:divBdr>
            <w:top w:val="none" w:sz="0" w:space="0" w:color="auto"/>
            <w:left w:val="none" w:sz="0" w:space="0" w:color="auto"/>
            <w:bottom w:val="none" w:sz="0" w:space="0" w:color="auto"/>
            <w:right w:val="none" w:sz="0" w:space="0" w:color="auto"/>
          </w:divBdr>
        </w:div>
        <w:div w:id="290553599">
          <w:marLeft w:val="480"/>
          <w:marRight w:val="0"/>
          <w:marTop w:val="0"/>
          <w:marBottom w:val="0"/>
          <w:divBdr>
            <w:top w:val="none" w:sz="0" w:space="0" w:color="auto"/>
            <w:left w:val="none" w:sz="0" w:space="0" w:color="auto"/>
            <w:bottom w:val="none" w:sz="0" w:space="0" w:color="auto"/>
            <w:right w:val="none" w:sz="0" w:space="0" w:color="auto"/>
          </w:divBdr>
        </w:div>
        <w:div w:id="719985679">
          <w:marLeft w:val="480"/>
          <w:marRight w:val="0"/>
          <w:marTop w:val="0"/>
          <w:marBottom w:val="0"/>
          <w:divBdr>
            <w:top w:val="none" w:sz="0" w:space="0" w:color="auto"/>
            <w:left w:val="none" w:sz="0" w:space="0" w:color="auto"/>
            <w:bottom w:val="none" w:sz="0" w:space="0" w:color="auto"/>
            <w:right w:val="none" w:sz="0" w:space="0" w:color="auto"/>
          </w:divBdr>
        </w:div>
        <w:div w:id="153684879">
          <w:marLeft w:val="480"/>
          <w:marRight w:val="0"/>
          <w:marTop w:val="0"/>
          <w:marBottom w:val="0"/>
          <w:divBdr>
            <w:top w:val="none" w:sz="0" w:space="0" w:color="auto"/>
            <w:left w:val="none" w:sz="0" w:space="0" w:color="auto"/>
            <w:bottom w:val="none" w:sz="0" w:space="0" w:color="auto"/>
            <w:right w:val="none" w:sz="0" w:space="0" w:color="auto"/>
          </w:divBdr>
        </w:div>
        <w:div w:id="1984038232">
          <w:marLeft w:val="480"/>
          <w:marRight w:val="0"/>
          <w:marTop w:val="0"/>
          <w:marBottom w:val="0"/>
          <w:divBdr>
            <w:top w:val="none" w:sz="0" w:space="0" w:color="auto"/>
            <w:left w:val="none" w:sz="0" w:space="0" w:color="auto"/>
            <w:bottom w:val="none" w:sz="0" w:space="0" w:color="auto"/>
            <w:right w:val="none" w:sz="0" w:space="0" w:color="auto"/>
          </w:divBdr>
        </w:div>
        <w:div w:id="241453396">
          <w:marLeft w:val="480"/>
          <w:marRight w:val="0"/>
          <w:marTop w:val="0"/>
          <w:marBottom w:val="0"/>
          <w:divBdr>
            <w:top w:val="none" w:sz="0" w:space="0" w:color="auto"/>
            <w:left w:val="none" w:sz="0" w:space="0" w:color="auto"/>
            <w:bottom w:val="none" w:sz="0" w:space="0" w:color="auto"/>
            <w:right w:val="none" w:sz="0" w:space="0" w:color="auto"/>
          </w:divBdr>
        </w:div>
        <w:div w:id="1142621771">
          <w:marLeft w:val="480"/>
          <w:marRight w:val="0"/>
          <w:marTop w:val="0"/>
          <w:marBottom w:val="0"/>
          <w:divBdr>
            <w:top w:val="none" w:sz="0" w:space="0" w:color="auto"/>
            <w:left w:val="none" w:sz="0" w:space="0" w:color="auto"/>
            <w:bottom w:val="none" w:sz="0" w:space="0" w:color="auto"/>
            <w:right w:val="none" w:sz="0" w:space="0" w:color="auto"/>
          </w:divBdr>
        </w:div>
        <w:div w:id="1679694683">
          <w:marLeft w:val="480"/>
          <w:marRight w:val="0"/>
          <w:marTop w:val="0"/>
          <w:marBottom w:val="0"/>
          <w:divBdr>
            <w:top w:val="none" w:sz="0" w:space="0" w:color="auto"/>
            <w:left w:val="none" w:sz="0" w:space="0" w:color="auto"/>
            <w:bottom w:val="none" w:sz="0" w:space="0" w:color="auto"/>
            <w:right w:val="none" w:sz="0" w:space="0" w:color="auto"/>
          </w:divBdr>
        </w:div>
        <w:div w:id="2064254551">
          <w:marLeft w:val="480"/>
          <w:marRight w:val="0"/>
          <w:marTop w:val="0"/>
          <w:marBottom w:val="0"/>
          <w:divBdr>
            <w:top w:val="none" w:sz="0" w:space="0" w:color="auto"/>
            <w:left w:val="none" w:sz="0" w:space="0" w:color="auto"/>
            <w:bottom w:val="none" w:sz="0" w:space="0" w:color="auto"/>
            <w:right w:val="none" w:sz="0" w:space="0" w:color="auto"/>
          </w:divBdr>
        </w:div>
        <w:div w:id="1121726760">
          <w:marLeft w:val="480"/>
          <w:marRight w:val="0"/>
          <w:marTop w:val="0"/>
          <w:marBottom w:val="0"/>
          <w:divBdr>
            <w:top w:val="none" w:sz="0" w:space="0" w:color="auto"/>
            <w:left w:val="none" w:sz="0" w:space="0" w:color="auto"/>
            <w:bottom w:val="none" w:sz="0" w:space="0" w:color="auto"/>
            <w:right w:val="none" w:sz="0" w:space="0" w:color="auto"/>
          </w:divBdr>
        </w:div>
        <w:div w:id="1663047467">
          <w:marLeft w:val="480"/>
          <w:marRight w:val="0"/>
          <w:marTop w:val="0"/>
          <w:marBottom w:val="0"/>
          <w:divBdr>
            <w:top w:val="none" w:sz="0" w:space="0" w:color="auto"/>
            <w:left w:val="none" w:sz="0" w:space="0" w:color="auto"/>
            <w:bottom w:val="none" w:sz="0" w:space="0" w:color="auto"/>
            <w:right w:val="none" w:sz="0" w:space="0" w:color="auto"/>
          </w:divBdr>
        </w:div>
        <w:div w:id="1277327059">
          <w:marLeft w:val="480"/>
          <w:marRight w:val="0"/>
          <w:marTop w:val="0"/>
          <w:marBottom w:val="0"/>
          <w:divBdr>
            <w:top w:val="none" w:sz="0" w:space="0" w:color="auto"/>
            <w:left w:val="none" w:sz="0" w:space="0" w:color="auto"/>
            <w:bottom w:val="none" w:sz="0" w:space="0" w:color="auto"/>
            <w:right w:val="none" w:sz="0" w:space="0" w:color="auto"/>
          </w:divBdr>
        </w:div>
        <w:div w:id="787744262">
          <w:marLeft w:val="480"/>
          <w:marRight w:val="0"/>
          <w:marTop w:val="0"/>
          <w:marBottom w:val="0"/>
          <w:divBdr>
            <w:top w:val="none" w:sz="0" w:space="0" w:color="auto"/>
            <w:left w:val="none" w:sz="0" w:space="0" w:color="auto"/>
            <w:bottom w:val="none" w:sz="0" w:space="0" w:color="auto"/>
            <w:right w:val="none" w:sz="0" w:space="0" w:color="auto"/>
          </w:divBdr>
        </w:div>
        <w:div w:id="216088353">
          <w:marLeft w:val="480"/>
          <w:marRight w:val="0"/>
          <w:marTop w:val="0"/>
          <w:marBottom w:val="0"/>
          <w:divBdr>
            <w:top w:val="none" w:sz="0" w:space="0" w:color="auto"/>
            <w:left w:val="none" w:sz="0" w:space="0" w:color="auto"/>
            <w:bottom w:val="none" w:sz="0" w:space="0" w:color="auto"/>
            <w:right w:val="none" w:sz="0" w:space="0" w:color="auto"/>
          </w:divBdr>
        </w:div>
        <w:div w:id="1658025225">
          <w:marLeft w:val="480"/>
          <w:marRight w:val="0"/>
          <w:marTop w:val="0"/>
          <w:marBottom w:val="0"/>
          <w:divBdr>
            <w:top w:val="none" w:sz="0" w:space="0" w:color="auto"/>
            <w:left w:val="none" w:sz="0" w:space="0" w:color="auto"/>
            <w:bottom w:val="none" w:sz="0" w:space="0" w:color="auto"/>
            <w:right w:val="none" w:sz="0" w:space="0" w:color="auto"/>
          </w:divBdr>
        </w:div>
        <w:div w:id="1246627">
          <w:marLeft w:val="480"/>
          <w:marRight w:val="0"/>
          <w:marTop w:val="0"/>
          <w:marBottom w:val="0"/>
          <w:divBdr>
            <w:top w:val="none" w:sz="0" w:space="0" w:color="auto"/>
            <w:left w:val="none" w:sz="0" w:space="0" w:color="auto"/>
            <w:bottom w:val="none" w:sz="0" w:space="0" w:color="auto"/>
            <w:right w:val="none" w:sz="0" w:space="0" w:color="auto"/>
          </w:divBdr>
        </w:div>
        <w:div w:id="1515070255">
          <w:marLeft w:val="480"/>
          <w:marRight w:val="0"/>
          <w:marTop w:val="0"/>
          <w:marBottom w:val="0"/>
          <w:divBdr>
            <w:top w:val="none" w:sz="0" w:space="0" w:color="auto"/>
            <w:left w:val="none" w:sz="0" w:space="0" w:color="auto"/>
            <w:bottom w:val="none" w:sz="0" w:space="0" w:color="auto"/>
            <w:right w:val="none" w:sz="0" w:space="0" w:color="auto"/>
          </w:divBdr>
        </w:div>
        <w:div w:id="1225071005">
          <w:marLeft w:val="480"/>
          <w:marRight w:val="0"/>
          <w:marTop w:val="0"/>
          <w:marBottom w:val="0"/>
          <w:divBdr>
            <w:top w:val="none" w:sz="0" w:space="0" w:color="auto"/>
            <w:left w:val="none" w:sz="0" w:space="0" w:color="auto"/>
            <w:bottom w:val="none" w:sz="0" w:space="0" w:color="auto"/>
            <w:right w:val="none" w:sz="0" w:space="0" w:color="auto"/>
          </w:divBdr>
        </w:div>
        <w:div w:id="578441615">
          <w:marLeft w:val="480"/>
          <w:marRight w:val="0"/>
          <w:marTop w:val="0"/>
          <w:marBottom w:val="0"/>
          <w:divBdr>
            <w:top w:val="none" w:sz="0" w:space="0" w:color="auto"/>
            <w:left w:val="none" w:sz="0" w:space="0" w:color="auto"/>
            <w:bottom w:val="none" w:sz="0" w:space="0" w:color="auto"/>
            <w:right w:val="none" w:sz="0" w:space="0" w:color="auto"/>
          </w:divBdr>
        </w:div>
        <w:div w:id="189924317">
          <w:marLeft w:val="480"/>
          <w:marRight w:val="0"/>
          <w:marTop w:val="0"/>
          <w:marBottom w:val="0"/>
          <w:divBdr>
            <w:top w:val="none" w:sz="0" w:space="0" w:color="auto"/>
            <w:left w:val="none" w:sz="0" w:space="0" w:color="auto"/>
            <w:bottom w:val="none" w:sz="0" w:space="0" w:color="auto"/>
            <w:right w:val="none" w:sz="0" w:space="0" w:color="auto"/>
          </w:divBdr>
        </w:div>
        <w:div w:id="1308971703">
          <w:marLeft w:val="480"/>
          <w:marRight w:val="0"/>
          <w:marTop w:val="0"/>
          <w:marBottom w:val="0"/>
          <w:divBdr>
            <w:top w:val="none" w:sz="0" w:space="0" w:color="auto"/>
            <w:left w:val="none" w:sz="0" w:space="0" w:color="auto"/>
            <w:bottom w:val="none" w:sz="0" w:space="0" w:color="auto"/>
            <w:right w:val="none" w:sz="0" w:space="0" w:color="auto"/>
          </w:divBdr>
        </w:div>
        <w:div w:id="1757287288">
          <w:marLeft w:val="480"/>
          <w:marRight w:val="0"/>
          <w:marTop w:val="0"/>
          <w:marBottom w:val="0"/>
          <w:divBdr>
            <w:top w:val="none" w:sz="0" w:space="0" w:color="auto"/>
            <w:left w:val="none" w:sz="0" w:space="0" w:color="auto"/>
            <w:bottom w:val="none" w:sz="0" w:space="0" w:color="auto"/>
            <w:right w:val="none" w:sz="0" w:space="0" w:color="auto"/>
          </w:divBdr>
        </w:div>
        <w:div w:id="2112046930">
          <w:marLeft w:val="480"/>
          <w:marRight w:val="0"/>
          <w:marTop w:val="0"/>
          <w:marBottom w:val="0"/>
          <w:divBdr>
            <w:top w:val="none" w:sz="0" w:space="0" w:color="auto"/>
            <w:left w:val="none" w:sz="0" w:space="0" w:color="auto"/>
            <w:bottom w:val="none" w:sz="0" w:space="0" w:color="auto"/>
            <w:right w:val="none" w:sz="0" w:space="0" w:color="auto"/>
          </w:divBdr>
        </w:div>
        <w:div w:id="979918356">
          <w:marLeft w:val="480"/>
          <w:marRight w:val="0"/>
          <w:marTop w:val="0"/>
          <w:marBottom w:val="0"/>
          <w:divBdr>
            <w:top w:val="none" w:sz="0" w:space="0" w:color="auto"/>
            <w:left w:val="none" w:sz="0" w:space="0" w:color="auto"/>
            <w:bottom w:val="none" w:sz="0" w:space="0" w:color="auto"/>
            <w:right w:val="none" w:sz="0" w:space="0" w:color="auto"/>
          </w:divBdr>
        </w:div>
        <w:div w:id="1445616499">
          <w:marLeft w:val="480"/>
          <w:marRight w:val="0"/>
          <w:marTop w:val="0"/>
          <w:marBottom w:val="0"/>
          <w:divBdr>
            <w:top w:val="none" w:sz="0" w:space="0" w:color="auto"/>
            <w:left w:val="none" w:sz="0" w:space="0" w:color="auto"/>
            <w:bottom w:val="none" w:sz="0" w:space="0" w:color="auto"/>
            <w:right w:val="none" w:sz="0" w:space="0" w:color="auto"/>
          </w:divBdr>
        </w:div>
        <w:div w:id="1959483257">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1242833538">
          <w:marLeft w:val="480"/>
          <w:marRight w:val="0"/>
          <w:marTop w:val="0"/>
          <w:marBottom w:val="0"/>
          <w:divBdr>
            <w:top w:val="none" w:sz="0" w:space="0" w:color="auto"/>
            <w:left w:val="none" w:sz="0" w:space="0" w:color="auto"/>
            <w:bottom w:val="none" w:sz="0" w:space="0" w:color="auto"/>
            <w:right w:val="none" w:sz="0" w:space="0" w:color="auto"/>
          </w:divBdr>
        </w:div>
        <w:div w:id="2006086809">
          <w:marLeft w:val="480"/>
          <w:marRight w:val="0"/>
          <w:marTop w:val="0"/>
          <w:marBottom w:val="0"/>
          <w:divBdr>
            <w:top w:val="none" w:sz="0" w:space="0" w:color="auto"/>
            <w:left w:val="none" w:sz="0" w:space="0" w:color="auto"/>
            <w:bottom w:val="none" w:sz="0" w:space="0" w:color="auto"/>
            <w:right w:val="none" w:sz="0" w:space="0" w:color="auto"/>
          </w:divBdr>
        </w:div>
        <w:div w:id="692413751">
          <w:marLeft w:val="480"/>
          <w:marRight w:val="0"/>
          <w:marTop w:val="0"/>
          <w:marBottom w:val="0"/>
          <w:divBdr>
            <w:top w:val="none" w:sz="0" w:space="0" w:color="auto"/>
            <w:left w:val="none" w:sz="0" w:space="0" w:color="auto"/>
            <w:bottom w:val="none" w:sz="0" w:space="0" w:color="auto"/>
            <w:right w:val="none" w:sz="0" w:space="0" w:color="auto"/>
          </w:divBdr>
        </w:div>
        <w:div w:id="207423746">
          <w:marLeft w:val="480"/>
          <w:marRight w:val="0"/>
          <w:marTop w:val="0"/>
          <w:marBottom w:val="0"/>
          <w:divBdr>
            <w:top w:val="none" w:sz="0" w:space="0" w:color="auto"/>
            <w:left w:val="none" w:sz="0" w:space="0" w:color="auto"/>
            <w:bottom w:val="none" w:sz="0" w:space="0" w:color="auto"/>
            <w:right w:val="none" w:sz="0" w:space="0" w:color="auto"/>
          </w:divBdr>
        </w:div>
        <w:div w:id="610405880">
          <w:marLeft w:val="480"/>
          <w:marRight w:val="0"/>
          <w:marTop w:val="0"/>
          <w:marBottom w:val="0"/>
          <w:divBdr>
            <w:top w:val="none" w:sz="0" w:space="0" w:color="auto"/>
            <w:left w:val="none" w:sz="0" w:space="0" w:color="auto"/>
            <w:bottom w:val="none" w:sz="0" w:space="0" w:color="auto"/>
            <w:right w:val="none" w:sz="0" w:space="0" w:color="auto"/>
          </w:divBdr>
        </w:div>
        <w:div w:id="1809322068">
          <w:marLeft w:val="480"/>
          <w:marRight w:val="0"/>
          <w:marTop w:val="0"/>
          <w:marBottom w:val="0"/>
          <w:divBdr>
            <w:top w:val="none" w:sz="0" w:space="0" w:color="auto"/>
            <w:left w:val="none" w:sz="0" w:space="0" w:color="auto"/>
            <w:bottom w:val="none" w:sz="0" w:space="0" w:color="auto"/>
            <w:right w:val="none" w:sz="0" w:space="0" w:color="auto"/>
          </w:divBdr>
        </w:div>
        <w:div w:id="36004379">
          <w:marLeft w:val="480"/>
          <w:marRight w:val="0"/>
          <w:marTop w:val="0"/>
          <w:marBottom w:val="0"/>
          <w:divBdr>
            <w:top w:val="none" w:sz="0" w:space="0" w:color="auto"/>
            <w:left w:val="none" w:sz="0" w:space="0" w:color="auto"/>
            <w:bottom w:val="none" w:sz="0" w:space="0" w:color="auto"/>
            <w:right w:val="none" w:sz="0" w:space="0" w:color="auto"/>
          </w:divBdr>
        </w:div>
        <w:div w:id="1308822734">
          <w:marLeft w:val="480"/>
          <w:marRight w:val="0"/>
          <w:marTop w:val="0"/>
          <w:marBottom w:val="0"/>
          <w:divBdr>
            <w:top w:val="none" w:sz="0" w:space="0" w:color="auto"/>
            <w:left w:val="none" w:sz="0" w:space="0" w:color="auto"/>
            <w:bottom w:val="none" w:sz="0" w:space="0" w:color="auto"/>
            <w:right w:val="none" w:sz="0" w:space="0" w:color="auto"/>
          </w:divBdr>
        </w:div>
        <w:div w:id="1085034444">
          <w:marLeft w:val="480"/>
          <w:marRight w:val="0"/>
          <w:marTop w:val="0"/>
          <w:marBottom w:val="0"/>
          <w:divBdr>
            <w:top w:val="none" w:sz="0" w:space="0" w:color="auto"/>
            <w:left w:val="none" w:sz="0" w:space="0" w:color="auto"/>
            <w:bottom w:val="none" w:sz="0" w:space="0" w:color="auto"/>
            <w:right w:val="none" w:sz="0" w:space="0" w:color="auto"/>
          </w:divBdr>
        </w:div>
        <w:div w:id="1797986299">
          <w:marLeft w:val="480"/>
          <w:marRight w:val="0"/>
          <w:marTop w:val="0"/>
          <w:marBottom w:val="0"/>
          <w:divBdr>
            <w:top w:val="none" w:sz="0" w:space="0" w:color="auto"/>
            <w:left w:val="none" w:sz="0" w:space="0" w:color="auto"/>
            <w:bottom w:val="none" w:sz="0" w:space="0" w:color="auto"/>
            <w:right w:val="none" w:sz="0" w:space="0" w:color="auto"/>
          </w:divBdr>
        </w:div>
        <w:div w:id="2077316011">
          <w:marLeft w:val="480"/>
          <w:marRight w:val="0"/>
          <w:marTop w:val="0"/>
          <w:marBottom w:val="0"/>
          <w:divBdr>
            <w:top w:val="none" w:sz="0" w:space="0" w:color="auto"/>
            <w:left w:val="none" w:sz="0" w:space="0" w:color="auto"/>
            <w:bottom w:val="none" w:sz="0" w:space="0" w:color="auto"/>
            <w:right w:val="none" w:sz="0" w:space="0" w:color="auto"/>
          </w:divBdr>
        </w:div>
        <w:div w:id="1453404868">
          <w:marLeft w:val="480"/>
          <w:marRight w:val="0"/>
          <w:marTop w:val="0"/>
          <w:marBottom w:val="0"/>
          <w:divBdr>
            <w:top w:val="none" w:sz="0" w:space="0" w:color="auto"/>
            <w:left w:val="none" w:sz="0" w:space="0" w:color="auto"/>
            <w:bottom w:val="none" w:sz="0" w:space="0" w:color="auto"/>
            <w:right w:val="none" w:sz="0" w:space="0" w:color="auto"/>
          </w:divBdr>
        </w:div>
        <w:div w:id="836265220">
          <w:marLeft w:val="480"/>
          <w:marRight w:val="0"/>
          <w:marTop w:val="0"/>
          <w:marBottom w:val="0"/>
          <w:divBdr>
            <w:top w:val="none" w:sz="0" w:space="0" w:color="auto"/>
            <w:left w:val="none" w:sz="0" w:space="0" w:color="auto"/>
            <w:bottom w:val="none" w:sz="0" w:space="0" w:color="auto"/>
            <w:right w:val="none" w:sz="0" w:space="0" w:color="auto"/>
          </w:divBdr>
        </w:div>
        <w:div w:id="1865752765">
          <w:marLeft w:val="480"/>
          <w:marRight w:val="0"/>
          <w:marTop w:val="0"/>
          <w:marBottom w:val="0"/>
          <w:divBdr>
            <w:top w:val="none" w:sz="0" w:space="0" w:color="auto"/>
            <w:left w:val="none" w:sz="0" w:space="0" w:color="auto"/>
            <w:bottom w:val="none" w:sz="0" w:space="0" w:color="auto"/>
            <w:right w:val="none" w:sz="0" w:space="0" w:color="auto"/>
          </w:divBdr>
        </w:div>
        <w:div w:id="99112055">
          <w:marLeft w:val="480"/>
          <w:marRight w:val="0"/>
          <w:marTop w:val="0"/>
          <w:marBottom w:val="0"/>
          <w:divBdr>
            <w:top w:val="none" w:sz="0" w:space="0" w:color="auto"/>
            <w:left w:val="none" w:sz="0" w:space="0" w:color="auto"/>
            <w:bottom w:val="none" w:sz="0" w:space="0" w:color="auto"/>
            <w:right w:val="none" w:sz="0" w:space="0" w:color="auto"/>
          </w:divBdr>
        </w:div>
        <w:div w:id="141779032">
          <w:marLeft w:val="480"/>
          <w:marRight w:val="0"/>
          <w:marTop w:val="0"/>
          <w:marBottom w:val="0"/>
          <w:divBdr>
            <w:top w:val="none" w:sz="0" w:space="0" w:color="auto"/>
            <w:left w:val="none" w:sz="0" w:space="0" w:color="auto"/>
            <w:bottom w:val="none" w:sz="0" w:space="0" w:color="auto"/>
            <w:right w:val="none" w:sz="0" w:space="0" w:color="auto"/>
          </w:divBdr>
        </w:div>
        <w:div w:id="1069961443">
          <w:marLeft w:val="480"/>
          <w:marRight w:val="0"/>
          <w:marTop w:val="0"/>
          <w:marBottom w:val="0"/>
          <w:divBdr>
            <w:top w:val="none" w:sz="0" w:space="0" w:color="auto"/>
            <w:left w:val="none" w:sz="0" w:space="0" w:color="auto"/>
            <w:bottom w:val="none" w:sz="0" w:space="0" w:color="auto"/>
            <w:right w:val="none" w:sz="0" w:space="0" w:color="auto"/>
          </w:divBdr>
        </w:div>
        <w:div w:id="893271122">
          <w:marLeft w:val="480"/>
          <w:marRight w:val="0"/>
          <w:marTop w:val="0"/>
          <w:marBottom w:val="0"/>
          <w:divBdr>
            <w:top w:val="none" w:sz="0" w:space="0" w:color="auto"/>
            <w:left w:val="none" w:sz="0" w:space="0" w:color="auto"/>
            <w:bottom w:val="none" w:sz="0" w:space="0" w:color="auto"/>
            <w:right w:val="none" w:sz="0" w:space="0" w:color="auto"/>
          </w:divBdr>
        </w:div>
        <w:div w:id="546141049">
          <w:marLeft w:val="480"/>
          <w:marRight w:val="0"/>
          <w:marTop w:val="0"/>
          <w:marBottom w:val="0"/>
          <w:divBdr>
            <w:top w:val="none" w:sz="0" w:space="0" w:color="auto"/>
            <w:left w:val="none" w:sz="0" w:space="0" w:color="auto"/>
            <w:bottom w:val="none" w:sz="0" w:space="0" w:color="auto"/>
            <w:right w:val="none" w:sz="0" w:space="0" w:color="auto"/>
          </w:divBdr>
        </w:div>
        <w:div w:id="47653974">
          <w:marLeft w:val="480"/>
          <w:marRight w:val="0"/>
          <w:marTop w:val="0"/>
          <w:marBottom w:val="0"/>
          <w:divBdr>
            <w:top w:val="none" w:sz="0" w:space="0" w:color="auto"/>
            <w:left w:val="none" w:sz="0" w:space="0" w:color="auto"/>
            <w:bottom w:val="none" w:sz="0" w:space="0" w:color="auto"/>
            <w:right w:val="none" w:sz="0" w:space="0" w:color="auto"/>
          </w:divBdr>
        </w:div>
        <w:div w:id="2063601969">
          <w:marLeft w:val="480"/>
          <w:marRight w:val="0"/>
          <w:marTop w:val="0"/>
          <w:marBottom w:val="0"/>
          <w:divBdr>
            <w:top w:val="none" w:sz="0" w:space="0" w:color="auto"/>
            <w:left w:val="none" w:sz="0" w:space="0" w:color="auto"/>
            <w:bottom w:val="none" w:sz="0" w:space="0" w:color="auto"/>
            <w:right w:val="none" w:sz="0" w:space="0" w:color="auto"/>
          </w:divBdr>
        </w:div>
        <w:div w:id="204367653">
          <w:marLeft w:val="480"/>
          <w:marRight w:val="0"/>
          <w:marTop w:val="0"/>
          <w:marBottom w:val="0"/>
          <w:divBdr>
            <w:top w:val="none" w:sz="0" w:space="0" w:color="auto"/>
            <w:left w:val="none" w:sz="0" w:space="0" w:color="auto"/>
            <w:bottom w:val="none" w:sz="0" w:space="0" w:color="auto"/>
            <w:right w:val="none" w:sz="0" w:space="0" w:color="auto"/>
          </w:divBdr>
        </w:div>
        <w:div w:id="752359994">
          <w:marLeft w:val="480"/>
          <w:marRight w:val="0"/>
          <w:marTop w:val="0"/>
          <w:marBottom w:val="0"/>
          <w:divBdr>
            <w:top w:val="none" w:sz="0" w:space="0" w:color="auto"/>
            <w:left w:val="none" w:sz="0" w:space="0" w:color="auto"/>
            <w:bottom w:val="none" w:sz="0" w:space="0" w:color="auto"/>
            <w:right w:val="none" w:sz="0" w:space="0" w:color="auto"/>
          </w:divBdr>
        </w:div>
        <w:div w:id="908461185">
          <w:marLeft w:val="480"/>
          <w:marRight w:val="0"/>
          <w:marTop w:val="0"/>
          <w:marBottom w:val="0"/>
          <w:divBdr>
            <w:top w:val="none" w:sz="0" w:space="0" w:color="auto"/>
            <w:left w:val="none" w:sz="0" w:space="0" w:color="auto"/>
            <w:bottom w:val="none" w:sz="0" w:space="0" w:color="auto"/>
            <w:right w:val="none" w:sz="0" w:space="0" w:color="auto"/>
          </w:divBdr>
        </w:div>
        <w:div w:id="1171331350">
          <w:marLeft w:val="480"/>
          <w:marRight w:val="0"/>
          <w:marTop w:val="0"/>
          <w:marBottom w:val="0"/>
          <w:divBdr>
            <w:top w:val="none" w:sz="0" w:space="0" w:color="auto"/>
            <w:left w:val="none" w:sz="0" w:space="0" w:color="auto"/>
            <w:bottom w:val="none" w:sz="0" w:space="0" w:color="auto"/>
            <w:right w:val="none" w:sz="0" w:space="0" w:color="auto"/>
          </w:divBdr>
        </w:div>
        <w:div w:id="2040548088">
          <w:marLeft w:val="480"/>
          <w:marRight w:val="0"/>
          <w:marTop w:val="0"/>
          <w:marBottom w:val="0"/>
          <w:divBdr>
            <w:top w:val="none" w:sz="0" w:space="0" w:color="auto"/>
            <w:left w:val="none" w:sz="0" w:space="0" w:color="auto"/>
            <w:bottom w:val="none" w:sz="0" w:space="0" w:color="auto"/>
            <w:right w:val="none" w:sz="0" w:space="0" w:color="auto"/>
          </w:divBdr>
        </w:div>
      </w:divsChild>
    </w:div>
    <w:div w:id="395325535">
      <w:bodyDiv w:val="1"/>
      <w:marLeft w:val="0"/>
      <w:marRight w:val="0"/>
      <w:marTop w:val="0"/>
      <w:marBottom w:val="0"/>
      <w:divBdr>
        <w:top w:val="none" w:sz="0" w:space="0" w:color="auto"/>
        <w:left w:val="none" w:sz="0" w:space="0" w:color="auto"/>
        <w:bottom w:val="none" w:sz="0" w:space="0" w:color="auto"/>
        <w:right w:val="none" w:sz="0" w:space="0" w:color="auto"/>
      </w:divBdr>
    </w:div>
    <w:div w:id="395595163">
      <w:bodyDiv w:val="1"/>
      <w:marLeft w:val="0"/>
      <w:marRight w:val="0"/>
      <w:marTop w:val="0"/>
      <w:marBottom w:val="0"/>
      <w:divBdr>
        <w:top w:val="none" w:sz="0" w:space="0" w:color="auto"/>
        <w:left w:val="none" w:sz="0" w:space="0" w:color="auto"/>
        <w:bottom w:val="none" w:sz="0" w:space="0" w:color="auto"/>
        <w:right w:val="none" w:sz="0" w:space="0" w:color="auto"/>
      </w:divBdr>
    </w:div>
    <w:div w:id="396519165">
      <w:bodyDiv w:val="1"/>
      <w:marLeft w:val="0"/>
      <w:marRight w:val="0"/>
      <w:marTop w:val="0"/>
      <w:marBottom w:val="0"/>
      <w:divBdr>
        <w:top w:val="none" w:sz="0" w:space="0" w:color="auto"/>
        <w:left w:val="none" w:sz="0" w:space="0" w:color="auto"/>
        <w:bottom w:val="none" w:sz="0" w:space="0" w:color="auto"/>
        <w:right w:val="none" w:sz="0" w:space="0" w:color="auto"/>
      </w:divBdr>
      <w:divsChild>
        <w:div w:id="1019114877">
          <w:marLeft w:val="480"/>
          <w:marRight w:val="0"/>
          <w:marTop w:val="0"/>
          <w:marBottom w:val="0"/>
          <w:divBdr>
            <w:top w:val="none" w:sz="0" w:space="0" w:color="auto"/>
            <w:left w:val="none" w:sz="0" w:space="0" w:color="auto"/>
            <w:bottom w:val="none" w:sz="0" w:space="0" w:color="auto"/>
            <w:right w:val="none" w:sz="0" w:space="0" w:color="auto"/>
          </w:divBdr>
        </w:div>
        <w:div w:id="1708523943">
          <w:marLeft w:val="480"/>
          <w:marRight w:val="0"/>
          <w:marTop w:val="0"/>
          <w:marBottom w:val="0"/>
          <w:divBdr>
            <w:top w:val="none" w:sz="0" w:space="0" w:color="auto"/>
            <w:left w:val="none" w:sz="0" w:space="0" w:color="auto"/>
            <w:bottom w:val="none" w:sz="0" w:space="0" w:color="auto"/>
            <w:right w:val="none" w:sz="0" w:space="0" w:color="auto"/>
          </w:divBdr>
        </w:div>
        <w:div w:id="1699314358">
          <w:marLeft w:val="480"/>
          <w:marRight w:val="0"/>
          <w:marTop w:val="0"/>
          <w:marBottom w:val="0"/>
          <w:divBdr>
            <w:top w:val="none" w:sz="0" w:space="0" w:color="auto"/>
            <w:left w:val="none" w:sz="0" w:space="0" w:color="auto"/>
            <w:bottom w:val="none" w:sz="0" w:space="0" w:color="auto"/>
            <w:right w:val="none" w:sz="0" w:space="0" w:color="auto"/>
          </w:divBdr>
        </w:div>
        <w:div w:id="1436054085">
          <w:marLeft w:val="480"/>
          <w:marRight w:val="0"/>
          <w:marTop w:val="0"/>
          <w:marBottom w:val="0"/>
          <w:divBdr>
            <w:top w:val="none" w:sz="0" w:space="0" w:color="auto"/>
            <w:left w:val="none" w:sz="0" w:space="0" w:color="auto"/>
            <w:bottom w:val="none" w:sz="0" w:space="0" w:color="auto"/>
            <w:right w:val="none" w:sz="0" w:space="0" w:color="auto"/>
          </w:divBdr>
        </w:div>
        <w:div w:id="1578787786">
          <w:marLeft w:val="480"/>
          <w:marRight w:val="0"/>
          <w:marTop w:val="0"/>
          <w:marBottom w:val="0"/>
          <w:divBdr>
            <w:top w:val="none" w:sz="0" w:space="0" w:color="auto"/>
            <w:left w:val="none" w:sz="0" w:space="0" w:color="auto"/>
            <w:bottom w:val="none" w:sz="0" w:space="0" w:color="auto"/>
            <w:right w:val="none" w:sz="0" w:space="0" w:color="auto"/>
          </w:divBdr>
        </w:div>
        <w:div w:id="1418361169">
          <w:marLeft w:val="480"/>
          <w:marRight w:val="0"/>
          <w:marTop w:val="0"/>
          <w:marBottom w:val="0"/>
          <w:divBdr>
            <w:top w:val="none" w:sz="0" w:space="0" w:color="auto"/>
            <w:left w:val="none" w:sz="0" w:space="0" w:color="auto"/>
            <w:bottom w:val="none" w:sz="0" w:space="0" w:color="auto"/>
            <w:right w:val="none" w:sz="0" w:space="0" w:color="auto"/>
          </w:divBdr>
        </w:div>
        <w:div w:id="1001853254">
          <w:marLeft w:val="480"/>
          <w:marRight w:val="0"/>
          <w:marTop w:val="0"/>
          <w:marBottom w:val="0"/>
          <w:divBdr>
            <w:top w:val="none" w:sz="0" w:space="0" w:color="auto"/>
            <w:left w:val="none" w:sz="0" w:space="0" w:color="auto"/>
            <w:bottom w:val="none" w:sz="0" w:space="0" w:color="auto"/>
            <w:right w:val="none" w:sz="0" w:space="0" w:color="auto"/>
          </w:divBdr>
        </w:div>
        <w:div w:id="947271278">
          <w:marLeft w:val="480"/>
          <w:marRight w:val="0"/>
          <w:marTop w:val="0"/>
          <w:marBottom w:val="0"/>
          <w:divBdr>
            <w:top w:val="none" w:sz="0" w:space="0" w:color="auto"/>
            <w:left w:val="none" w:sz="0" w:space="0" w:color="auto"/>
            <w:bottom w:val="none" w:sz="0" w:space="0" w:color="auto"/>
            <w:right w:val="none" w:sz="0" w:space="0" w:color="auto"/>
          </w:divBdr>
        </w:div>
        <w:div w:id="604575906">
          <w:marLeft w:val="480"/>
          <w:marRight w:val="0"/>
          <w:marTop w:val="0"/>
          <w:marBottom w:val="0"/>
          <w:divBdr>
            <w:top w:val="none" w:sz="0" w:space="0" w:color="auto"/>
            <w:left w:val="none" w:sz="0" w:space="0" w:color="auto"/>
            <w:bottom w:val="none" w:sz="0" w:space="0" w:color="auto"/>
            <w:right w:val="none" w:sz="0" w:space="0" w:color="auto"/>
          </w:divBdr>
        </w:div>
        <w:div w:id="389234712">
          <w:marLeft w:val="480"/>
          <w:marRight w:val="0"/>
          <w:marTop w:val="0"/>
          <w:marBottom w:val="0"/>
          <w:divBdr>
            <w:top w:val="none" w:sz="0" w:space="0" w:color="auto"/>
            <w:left w:val="none" w:sz="0" w:space="0" w:color="auto"/>
            <w:bottom w:val="none" w:sz="0" w:space="0" w:color="auto"/>
            <w:right w:val="none" w:sz="0" w:space="0" w:color="auto"/>
          </w:divBdr>
        </w:div>
        <w:div w:id="1902860198">
          <w:marLeft w:val="480"/>
          <w:marRight w:val="0"/>
          <w:marTop w:val="0"/>
          <w:marBottom w:val="0"/>
          <w:divBdr>
            <w:top w:val="none" w:sz="0" w:space="0" w:color="auto"/>
            <w:left w:val="none" w:sz="0" w:space="0" w:color="auto"/>
            <w:bottom w:val="none" w:sz="0" w:space="0" w:color="auto"/>
            <w:right w:val="none" w:sz="0" w:space="0" w:color="auto"/>
          </w:divBdr>
        </w:div>
        <w:div w:id="564686536">
          <w:marLeft w:val="480"/>
          <w:marRight w:val="0"/>
          <w:marTop w:val="0"/>
          <w:marBottom w:val="0"/>
          <w:divBdr>
            <w:top w:val="none" w:sz="0" w:space="0" w:color="auto"/>
            <w:left w:val="none" w:sz="0" w:space="0" w:color="auto"/>
            <w:bottom w:val="none" w:sz="0" w:space="0" w:color="auto"/>
            <w:right w:val="none" w:sz="0" w:space="0" w:color="auto"/>
          </w:divBdr>
        </w:div>
        <w:div w:id="441071309">
          <w:marLeft w:val="480"/>
          <w:marRight w:val="0"/>
          <w:marTop w:val="0"/>
          <w:marBottom w:val="0"/>
          <w:divBdr>
            <w:top w:val="none" w:sz="0" w:space="0" w:color="auto"/>
            <w:left w:val="none" w:sz="0" w:space="0" w:color="auto"/>
            <w:bottom w:val="none" w:sz="0" w:space="0" w:color="auto"/>
            <w:right w:val="none" w:sz="0" w:space="0" w:color="auto"/>
          </w:divBdr>
        </w:div>
        <w:div w:id="1688478869">
          <w:marLeft w:val="480"/>
          <w:marRight w:val="0"/>
          <w:marTop w:val="0"/>
          <w:marBottom w:val="0"/>
          <w:divBdr>
            <w:top w:val="none" w:sz="0" w:space="0" w:color="auto"/>
            <w:left w:val="none" w:sz="0" w:space="0" w:color="auto"/>
            <w:bottom w:val="none" w:sz="0" w:space="0" w:color="auto"/>
            <w:right w:val="none" w:sz="0" w:space="0" w:color="auto"/>
          </w:divBdr>
        </w:div>
        <w:div w:id="1745686176">
          <w:marLeft w:val="480"/>
          <w:marRight w:val="0"/>
          <w:marTop w:val="0"/>
          <w:marBottom w:val="0"/>
          <w:divBdr>
            <w:top w:val="none" w:sz="0" w:space="0" w:color="auto"/>
            <w:left w:val="none" w:sz="0" w:space="0" w:color="auto"/>
            <w:bottom w:val="none" w:sz="0" w:space="0" w:color="auto"/>
            <w:right w:val="none" w:sz="0" w:space="0" w:color="auto"/>
          </w:divBdr>
        </w:div>
        <w:div w:id="542597136">
          <w:marLeft w:val="480"/>
          <w:marRight w:val="0"/>
          <w:marTop w:val="0"/>
          <w:marBottom w:val="0"/>
          <w:divBdr>
            <w:top w:val="none" w:sz="0" w:space="0" w:color="auto"/>
            <w:left w:val="none" w:sz="0" w:space="0" w:color="auto"/>
            <w:bottom w:val="none" w:sz="0" w:space="0" w:color="auto"/>
            <w:right w:val="none" w:sz="0" w:space="0" w:color="auto"/>
          </w:divBdr>
        </w:div>
        <w:div w:id="2053532434">
          <w:marLeft w:val="480"/>
          <w:marRight w:val="0"/>
          <w:marTop w:val="0"/>
          <w:marBottom w:val="0"/>
          <w:divBdr>
            <w:top w:val="none" w:sz="0" w:space="0" w:color="auto"/>
            <w:left w:val="none" w:sz="0" w:space="0" w:color="auto"/>
            <w:bottom w:val="none" w:sz="0" w:space="0" w:color="auto"/>
            <w:right w:val="none" w:sz="0" w:space="0" w:color="auto"/>
          </w:divBdr>
        </w:div>
        <w:div w:id="1084958923">
          <w:marLeft w:val="480"/>
          <w:marRight w:val="0"/>
          <w:marTop w:val="0"/>
          <w:marBottom w:val="0"/>
          <w:divBdr>
            <w:top w:val="none" w:sz="0" w:space="0" w:color="auto"/>
            <w:left w:val="none" w:sz="0" w:space="0" w:color="auto"/>
            <w:bottom w:val="none" w:sz="0" w:space="0" w:color="auto"/>
            <w:right w:val="none" w:sz="0" w:space="0" w:color="auto"/>
          </w:divBdr>
        </w:div>
        <w:div w:id="51777756">
          <w:marLeft w:val="480"/>
          <w:marRight w:val="0"/>
          <w:marTop w:val="0"/>
          <w:marBottom w:val="0"/>
          <w:divBdr>
            <w:top w:val="none" w:sz="0" w:space="0" w:color="auto"/>
            <w:left w:val="none" w:sz="0" w:space="0" w:color="auto"/>
            <w:bottom w:val="none" w:sz="0" w:space="0" w:color="auto"/>
            <w:right w:val="none" w:sz="0" w:space="0" w:color="auto"/>
          </w:divBdr>
        </w:div>
        <w:div w:id="1129740405">
          <w:marLeft w:val="480"/>
          <w:marRight w:val="0"/>
          <w:marTop w:val="0"/>
          <w:marBottom w:val="0"/>
          <w:divBdr>
            <w:top w:val="none" w:sz="0" w:space="0" w:color="auto"/>
            <w:left w:val="none" w:sz="0" w:space="0" w:color="auto"/>
            <w:bottom w:val="none" w:sz="0" w:space="0" w:color="auto"/>
            <w:right w:val="none" w:sz="0" w:space="0" w:color="auto"/>
          </w:divBdr>
        </w:div>
        <w:div w:id="1373463225">
          <w:marLeft w:val="480"/>
          <w:marRight w:val="0"/>
          <w:marTop w:val="0"/>
          <w:marBottom w:val="0"/>
          <w:divBdr>
            <w:top w:val="none" w:sz="0" w:space="0" w:color="auto"/>
            <w:left w:val="none" w:sz="0" w:space="0" w:color="auto"/>
            <w:bottom w:val="none" w:sz="0" w:space="0" w:color="auto"/>
            <w:right w:val="none" w:sz="0" w:space="0" w:color="auto"/>
          </w:divBdr>
        </w:div>
        <w:div w:id="2002343005">
          <w:marLeft w:val="480"/>
          <w:marRight w:val="0"/>
          <w:marTop w:val="0"/>
          <w:marBottom w:val="0"/>
          <w:divBdr>
            <w:top w:val="none" w:sz="0" w:space="0" w:color="auto"/>
            <w:left w:val="none" w:sz="0" w:space="0" w:color="auto"/>
            <w:bottom w:val="none" w:sz="0" w:space="0" w:color="auto"/>
            <w:right w:val="none" w:sz="0" w:space="0" w:color="auto"/>
          </w:divBdr>
        </w:div>
        <w:div w:id="279802739">
          <w:marLeft w:val="480"/>
          <w:marRight w:val="0"/>
          <w:marTop w:val="0"/>
          <w:marBottom w:val="0"/>
          <w:divBdr>
            <w:top w:val="none" w:sz="0" w:space="0" w:color="auto"/>
            <w:left w:val="none" w:sz="0" w:space="0" w:color="auto"/>
            <w:bottom w:val="none" w:sz="0" w:space="0" w:color="auto"/>
            <w:right w:val="none" w:sz="0" w:space="0" w:color="auto"/>
          </w:divBdr>
        </w:div>
        <w:div w:id="937714243">
          <w:marLeft w:val="480"/>
          <w:marRight w:val="0"/>
          <w:marTop w:val="0"/>
          <w:marBottom w:val="0"/>
          <w:divBdr>
            <w:top w:val="none" w:sz="0" w:space="0" w:color="auto"/>
            <w:left w:val="none" w:sz="0" w:space="0" w:color="auto"/>
            <w:bottom w:val="none" w:sz="0" w:space="0" w:color="auto"/>
            <w:right w:val="none" w:sz="0" w:space="0" w:color="auto"/>
          </w:divBdr>
        </w:div>
        <w:div w:id="123751894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375785694">
          <w:marLeft w:val="480"/>
          <w:marRight w:val="0"/>
          <w:marTop w:val="0"/>
          <w:marBottom w:val="0"/>
          <w:divBdr>
            <w:top w:val="none" w:sz="0" w:space="0" w:color="auto"/>
            <w:left w:val="none" w:sz="0" w:space="0" w:color="auto"/>
            <w:bottom w:val="none" w:sz="0" w:space="0" w:color="auto"/>
            <w:right w:val="none" w:sz="0" w:space="0" w:color="auto"/>
          </w:divBdr>
        </w:div>
        <w:div w:id="848058907">
          <w:marLeft w:val="480"/>
          <w:marRight w:val="0"/>
          <w:marTop w:val="0"/>
          <w:marBottom w:val="0"/>
          <w:divBdr>
            <w:top w:val="none" w:sz="0" w:space="0" w:color="auto"/>
            <w:left w:val="none" w:sz="0" w:space="0" w:color="auto"/>
            <w:bottom w:val="none" w:sz="0" w:space="0" w:color="auto"/>
            <w:right w:val="none" w:sz="0" w:space="0" w:color="auto"/>
          </w:divBdr>
        </w:div>
        <w:div w:id="1658998671">
          <w:marLeft w:val="480"/>
          <w:marRight w:val="0"/>
          <w:marTop w:val="0"/>
          <w:marBottom w:val="0"/>
          <w:divBdr>
            <w:top w:val="none" w:sz="0" w:space="0" w:color="auto"/>
            <w:left w:val="none" w:sz="0" w:space="0" w:color="auto"/>
            <w:bottom w:val="none" w:sz="0" w:space="0" w:color="auto"/>
            <w:right w:val="none" w:sz="0" w:space="0" w:color="auto"/>
          </w:divBdr>
        </w:div>
        <w:div w:id="880361246">
          <w:marLeft w:val="480"/>
          <w:marRight w:val="0"/>
          <w:marTop w:val="0"/>
          <w:marBottom w:val="0"/>
          <w:divBdr>
            <w:top w:val="none" w:sz="0" w:space="0" w:color="auto"/>
            <w:left w:val="none" w:sz="0" w:space="0" w:color="auto"/>
            <w:bottom w:val="none" w:sz="0" w:space="0" w:color="auto"/>
            <w:right w:val="none" w:sz="0" w:space="0" w:color="auto"/>
          </w:divBdr>
        </w:div>
        <w:div w:id="2097045048">
          <w:marLeft w:val="480"/>
          <w:marRight w:val="0"/>
          <w:marTop w:val="0"/>
          <w:marBottom w:val="0"/>
          <w:divBdr>
            <w:top w:val="none" w:sz="0" w:space="0" w:color="auto"/>
            <w:left w:val="none" w:sz="0" w:space="0" w:color="auto"/>
            <w:bottom w:val="none" w:sz="0" w:space="0" w:color="auto"/>
            <w:right w:val="none" w:sz="0" w:space="0" w:color="auto"/>
          </w:divBdr>
        </w:div>
        <w:div w:id="869925154">
          <w:marLeft w:val="480"/>
          <w:marRight w:val="0"/>
          <w:marTop w:val="0"/>
          <w:marBottom w:val="0"/>
          <w:divBdr>
            <w:top w:val="none" w:sz="0" w:space="0" w:color="auto"/>
            <w:left w:val="none" w:sz="0" w:space="0" w:color="auto"/>
            <w:bottom w:val="none" w:sz="0" w:space="0" w:color="auto"/>
            <w:right w:val="none" w:sz="0" w:space="0" w:color="auto"/>
          </w:divBdr>
        </w:div>
        <w:div w:id="2017003465">
          <w:marLeft w:val="480"/>
          <w:marRight w:val="0"/>
          <w:marTop w:val="0"/>
          <w:marBottom w:val="0"/>
          <w:divBdr>
            <w:top w:val="none" w:sz="0" w:space="0" w:color="auto"/>
            <w:left w:val="none" w:sz="0" w:space="0" w:color="auto"/>
            <w:bottom w:val="none" w:sz="0" w:space="0" w:color="auto"/>
            <w:right w:val="none" w:sz="0" w:space="0" w:color="auto"/>
          </w:divBdr>
        </w:div>
        <w:div w:id="1122305199">
          <w:marLeft w:val="480"/>
          <w:marRight w:val="0"/>
          <w:marTop w:val="0"/>
          <w:marBottom w:val="0"/>
          <w:divBdr>
            <w:top w:val="none" w:sz="0" w:space="0" w:color="auto"/>
            <w:left w:val="none" w:sz="0" w:space="0" w:color="auto"/>
            <w:bottom w:val="none" w:sz="0" w:space="0" w:color="auto"/>
            <w:right w:val="none" w:sz="0" w:space="0" w:color="auto"/>
          </w:divBdr>
        </w:div>
        <w:div w:id="1136487443">
          <w:marLeft w:val="480"/>
          <w:marRight w:val="0"/>
          <w:marTop w:val="0"/>
          <w:marBottom w:val="0"/>
          <w:divBdr>
            <w:top w:val="none" w:sz="0" w:space="0" w:color="auto"/>
            <w:left w:val="none" w:sz="0" w:space="0" w:color="auto"/>
            <w:bottom w:val="none" w:sz="0" w:space="0" w:color="auto"/>
            <w:right w:val="none" w:sz="0" w:space="0" w:color="auto"/>
          </w:divBdr>
        </w:div>
        <w:div w:id="844369029">
          <w:marLeft w:val="480"/>
          <w:marRight w:val="0"/>
          <w:marTop w:val="0"/>
          <w:marBottom w:val="0"/>
          <w:divBdr>
            <w:top w:val="none" w:sz="0" w:space="0" w:color="auto"/>
            <w:left w:val="none" w:sz="0" w:space="0" w:color="auto"/>
            <w:bottom w:val="none" w:sz="0" w:space="0" w:color="auto"/>
            <w:right w:val="none" w:sz="0" w:space="0" w:color="auto"/>
          </w:divBdr>
        </w:div>
        <w:div w:id="1543323289">
          <w:marLeft w:val="480"/>
          <w:marRight w:val="0"/>
          <w:marTop w:val="0"/>
          <w:marBottom w:val="0"/>
          <w:divBdr>
            <w:top w:val="none" w:sz="0" w:space="0" w:color="auto"/>
            <w:left w:val="none" w:sz="0" w:space="0" w:color="auto"/>
            <w:bottom w:val="none" w:sz="0" w:space="0" w:color="auto"/>
            <w:right w:val="none" w:sz="0" w:space="0" w:color="auto"/>
          </w:divBdr>
        </w:div>
        <w:div w:id="42339578">
          <w:marLeft w:val="480"/>
          <w:marRight w:val="0"/>
          <w:marTop w:val="0"/>
          <w:marBottom w:val="0"/>
          <w:divBdr>
            <w:top w:val="none" w:sz="0" w:space="0" w:color="auto"/>
            <w:left w:val="none" w:sz="0" w:space="0" w:color="auto"/>
            <w:bottom w:val="none" w:sz="0" w:space="0" w:color="auto"/>
            <w:right w:val="none" w:sz="0" w:space="0" w:color="auto"/>
          </w:divBdr>
        </w:div>
        <w:div w:id="1352682602">
          <w:marLeft w:val="480"/>
          <w:marRight w:val="0"/>
          <w:marTop w:val="0"/>
          <w:marBottom w:val="0"/>
          <w:divBdr>
            <w:top w:val="none" w:sz="0" w:space="0" w:color="auto"/>
            <w:left w:val="none" w:sz="0" w:space="0" w:color="auto"/>
            <w:bottom w:val="none" w:sz="0" w:space="0" w:color="auto"/>
            <w:right w:val="none" w:sz="0" w:space="0" w:color="auto"/>
          </w:divBdr>
        </w:div>
        <w:div w:id="325330432">
          <w:marLeft w:val="480"/>
          <w:marRight w:val="0"/>
          <w:marTop w:val="0"/>
          <w:marBottom w:val="0"/>
          <w:divBdr>
            <w:top w:val="none" w:sz="0" w:space="0" w:color="auto"/>
            <w:left w:val="none" w:sz="0" w:space="0" w:color="auto"/>
            <w:bottom w:val="none" w:sz="0" w:space="0" w:color="auto"/>
            <w:right w:val="none" w:sz="0" w:space="0" w:color="auto"/>
          </w:divBdr>
        </w:div>
        <w:div w:id="1715349278">
          <w:marLeft w:val="480"/>
          <w:marRight w:val="0"/>
          <w:marTop w:val="0"/>
          <w:marBottom w:val="0"/>
          <w:divBdr>
            <w:top w:val="none" w:sz="0" w:space="0" w:color="auto"/>
            <w:left w:val="none" w:sz="0" w:space="0" w:color="auto"/>
            <w:bottom w:val="none" w:sz="0" w:space="0" w:color="auto"/>
            <w:right w:val="none" w:sz="0" w:space="0" w:color="auto"/>
          </w:divBdr>
        </w:div>
        <w:div w:id="1018116019">
          <w:marLeft w:val="480"/>
          <w:marRight w:val="0"/>
          <w:marTop w:val="0"/>
          <w:marBottom w:val="0"/>
          <w:divBdr>
            <w:top w:val="none" w:sz="0" w:space="0" w:color="auto"/>
            <w:left w:val="none" w:sz="0" w:space="0" w:color="auto"/>
            <w:bottom w:val="none" w:sz="0" w:space="0" w:color="auto"/>
            <w:right w:val="none" w:sz="0" w:space="0" w:color="auto"/>
          </w:divBdr>
        </w:div>
        <w:div w:id="1782720163">
          <w:marLeft w:val="480"/>
          <w:marRight w:val="0"/>
          <w:marTop w:val="0"/>
          <w:marBottom w:val="0"/>
          <w:divBdr>
            <w:top w:val="none" w:sz="0" w:space="0" w:color="auto"/>
            <w:left w:val="none" w:sz="0" w:space="0" w:color="auto"/>
            <w:bottom w:val="none" w:sz="0" w:space="0" w:color="auto"/>
            <w:right w:val="none" w:sz="0" w:space="0" w:color="auto"/>
          </w:divBdr>
        </w:div>
        <w:div w:id="1235045001">
          <w:marLeft w:val="480"/>
          <w:marRight w:val="0"/>
          <w:marTop w:val="0"/>
          <w:marBottom w:val="0"/>
          <w:divBdr>
            <w:top w:val="none" w:sz="0" w:space="0" w:color="auto"/>
            <w:left w:val="none" w:sz="0" w:space="0" w:color="auto"/>
            <w:bottom w:val="none" w:sz="0" w:space="0" w:color="auto"/>
            <w:right w:val="none" w:sz="0" w:space="0" w:color="auto"/>
          </w:divBdr>
        </w:div>
        <w:div w:id="252586941">
          <w:marLeft w:val="480"/>
          <w:marRight w:val="0"/>
          <w:marTop w:val="0"/>
          <w:marBottom w:val="0"/>
          <w:divBdr>
            <w:top w:val="none" w:sz="0" w:space="0" w:color="auto"/>
            <w:left w:val="none" w:sz="0" w:space="0" w:color="auto"/>
            <w:bottom w:val="none" w:sz="0" w:space="0" w:color="auto"/>
            <w:right w:val="none" w:sz="0" w:space="0" w:color="auto"/>
          </w:divBdr>
        </w:div>
        <w:div w:id="83309547">
          <w:marLeft w:val="480"/>
          <w:marRight w:val="0"/>
          <w:marTop w:val="0"/>
          <w:marBottom w:val="0"/>
          <w:divBdr>
            <w:top w:val="none" w:sz="0" w:space="0" w:color="auto"/>
            <w:left w:val="none" w:sz="0" w:space="0" w:color="auto"/>
            <w:bottom w:val="none" w:sz="0" w:space="0" w:color="auto"/>
            <w:right w:val="none" w:sz="0" w:space="0" w:color="auto"/>
          </w:divBdr>
        </w:div>
        <w:div w:id="1513564933">
          <w:marLeft w:val="480"/>
          <w:marRight w:val="0"/>
          <w:marTop w:val="0"/>
          <w:marBottom w:val="0"/>
          <w:divBdr>
            <w:top w:val="none" w:sz="0" w:space="0" w:color="auto"/>
            <w:left w:val="none" w:sz="0" w:space="0" w:color="auto"/>
            <w:bottom w:val="none" w:sz="0" w:space="0" w:color="auto"/>
            <w:right w:val="none" w:sz="0" w:space="0" w:color="auto"/>
          </w:divBdr>
        </w:div>
        <w:div w:id="1913659668">
          <w:marLeft w:val="480"/>
          <w:marRight w:val="0"/>
          <w:marTop w:val="0"/>
          <w:marBottom w:val="0"/>
          <w:divBdr>
            <w:top w:val="none" w:sz="0" w:space="0" w:color="auto"/>
            <w:left w:val="none" w:sz="0" w:space="0" w:color="auto"/>
            <w:bottom w:val="none" w:sz="0" w:space="0" w:color="auto"/>
            <w:right w:val="none" w:sz="0" w:space="0" w:color="auto"/>
          </w:divBdr>
        </w:div>
        <w:div w:id="45185808">
          <w:marLeft w:val="480"/>
          <w:marRight w:val="0"/>
          <w:marTop w:val="0"/>
          <w:marBottom w:val="0"/>
          <w:divBdr>
            <w:top w:val="none" w:sz="0" w:space="0" w:color="auto"/>
            <w:left w:val="none" w:sz="0" w:space="0" w:color="auto"/>
            <w:bottom w:val="none" w:sz="0" w:space="0" w:color="auto"/>
            <w:right w:val="none" w:sz="0" w:space="0" w:color="auto"/>
          </w:divBdr>
        </w:div>
        <w:div w:id="1408771340">
          <w:marLeft w:val="480"/>
          <w:marRight w:val="0"/>
          <w:marTop w:val="0"/>
          <w:marBottom w:val="0"/>
          <w:divBdr>
            <w:top w:val="none" w:sz="0" w:space="0" w:color="auto"/>
            <w:left w:val="none" w:sz="0" w:space="0" w:color="auto"/>
            <w:bottom w:val="none" w:sz="0" w:space="0" w:color="auto"/>
            <w:right w:val="none" w:sz="0" w:space="0" w:color="auto"/>
          </w:divBdr>
        </w:div>
        <w:div w:id="1494762144">
          <w:marLeft w:val="480"/>
          <w:marRight w:val="0"/>
          <w:marTop w:val="0"/>
          <w:marBottom w:val="0"/>
          <w:divBdr>
            <w:top w:val="none" w:sz="0" w:space="0" w:color="auto"/>
            <w:left w:val="none" w:sz="0" w:space="0" w:color="auto"/>
            <w:bottom w:val="none" w:sz="0" w:space="0" w:color="auto"/>
            <w:right w:val="none" w:sz="0" w:space="0" w:color="auto"/>
          </w:divBdr>
        </w:div>
        <w:div w:id="309754423">
          <w:marLeft w:val="480"/>
          <w:marRight w:val="0"/>
          <w:marTop w:val="0"/>
          <w:marBottom w:val="0"/>
          <w:divBdr>
            <w:top w:val="none" w:sz="0" w:space="0" w:color="auto"/>
            <w:left w:val="none" w:sz="0" w:space="0" w:color="auto"/>
            <w:bottom w:val="none" w:sz="0" w:space="0" w:color="auto"/>
            <w:right w:val="none" w:sz="0" w:space="0" w:color="auto"/>
          </w:divBdr>
        </w:div>
        <w:div w:id="852451699">
          <w:marLeft w:val="480"/>
          <w:marRight w:val="0"/>
          <w:marTop w:val="0"/>
          <w:marBottom w:val="0"/>
          <w:divBdr>
            <w:top w:val="none" w:sz="0" w:space="0" w:color="auto"/>
            <w:left w:val="none" w:sz="0" w:space="0" w:color="auto"/>
            <w:bottom w:val="none" w:sz="0" w:space="0" w:color="auto"/>
            <w:right w:val="none" w:sz="0" w:space="0" w:color="auto"/>
          </w:divBdr>
        </w:div>
        <w:div w:id="807554979">
          <w:marLeft w:val="480"/>
          <w:marRight w:val="0"/>
          <w:marTop w:val="0"/>
          <w:marBottom w:val="0"/>
          <w:divBdr>
            <w:top w:val="none" w:sz="0" w:space="0" w:color="auto"/>
            <w:left w:val="none" w:sz="0" w:space="0" w:color="auto"/>
            <w:bottom w:val="none" w:sz="0" w:space="0" w:color="auto"/>
            <w:right w:val="none" w:sz="0" w:space="0" w:color="auto"/>
          </w:divBdr>
        </w:div>
        <w:div w:id="1113749828">
          <w:marLeft w:val="480"/>
          <w:marRight w:val="0"/>
          <w:marTop w:val="0"/>
          <w:marBottom w:val="0"/>
          <w:divBdr>
            <w:top w:val="none" w:sz="0" w:space="0" w:color="auto"/>
            <w:left w:val="none" w:sz="0" w:space="0" w:color="auto"/>
            <w:bottom w:val="none" w:sz="0" w:space="0" w:color="auto"/>
            <w:right w:val="none" w:sz="0" w:space="0" w:color="auto"/>
          </w:divBdr>
        </w:div>
        <w:div w:id="1316228927">
          <w:marLeft w:val="480"/>
          <w:marRight w:val="0"/>
          <w:marTop w:val="0"/>
          <w:marBottom w:val="0"/>
          <w:divBdr>
            <w:top w:val="none" w:sz="0" w:space="0" w:color="auto"/>
            <w:left w:val="none" w:sz="0" w:space="0" w:color="auto"/>
            <w:bottom w:val="none" w:sz="0" w:space="0" w:color="auto"/>
            <w:right w:val="none" w:sz="0" w:space="0" w:color="auto"/>
          </w:divBdr>
        </w:div>
        <w:div w:id="1789160705">
          <w:marLeft w:val="480"/>
          <w:marRight w:val="0"/>
          <w:marTop w:val="0"/>
          <w:marBottom w:val="0"/>
          <w:divBdr>
            <w:top w:val="none" w:sz="0" w:space="0" w:color="auto"/>
            <w:left w:val="none" w:sz="0" w:space="0" w:color="auto"/>
            <w:bottom w:val="none" w:sz="0" w:space="0" w:color="auto"/>
            <w:right w:val="none" w:sz="0" w:space="0" w:color="auto"/>
          </w:divBdr>
        </w:div>
        <w:div w:id="1705520580">
          <w:marLeft w:val="480"/>
          <w:marRight w:val="0"/>
          <w:marTop w:val="0"/>
          <w:marBottom w:val="0"/>
          <w:divBdr>
            <w:top w:val="none" w:sz="0" w:space="0" w:color="auto"/>
            <w:left w:val="none" w:sz="0" w:space="0" w:color="auto"/>
            <w:bottom w:val="none" w:sz="0" w:space="0" w:color="auto"/>
            <w:right w:val="none" w:sz="0" w:space="0" w:color="auto"/>
          </w:divBdr>
        </w:div>
        <w:div w:id="1205673054">
          <w:marLeft w:val="480"/>
          <w:marRight w:val="0"/>
          <w:marTop w:val="0"/>
          <w:marBottom w:val="0"/>
          <w:divBdr>
            <w:top w:val="none" w:sz="0" w:space="0" w:color="auto"/>
            <w:left w:val="none" w:sz="0" w:space="0" w:color="auto"/>
            <w:bottom w:val="none" w:sz="0" w:space="0" w:color="auto"/>
            <w:right w:val="none" w:sz="0" w:space="0" w:color="auto"/>
          </w:divBdr>
        </w:div>
        <w:div w:id="1665864453">
          <w:marLeft w:val="480"/>
          <w:marRight w:val="0"/>
          <w:marTop w:val="0"/>
          <w:marBottom w:val="0"/>
          <w:divBdr>
            <w:top w:val="none" w:sz="0" w:space="0" w:color="auto"/>
            <w:left w:val="none" w:sz="0" w:space="0" w:color="auto"/>
            <w:bottom w:val="none" w:sz="0" w:space="0" w:color="auto"/>
            <w:right w:val="none" w:sz="0" w:space="0" w:color="auto"/>
          </w:divBdr>
        </w:div>
        <w:div w:id="711418628">
          <w:marLeft w:val="480"/>
          <w:marRight w:val="0"/>
          <w:marTop w:val="0"/>
          <w:marBottom w:val="0"/>
          <w:divBdr>
            <w:top w:val="none" w:sz="0" w:space="0" w:color="auto"/>
            <w:left w:val="none" w:sz="0" w:space="0" w:color="auto"/>
            <w:bottom w:val="none" w:sz="0" w:space="0" w:color="auto"/>
            <w:right w:val="none" w:sz="0" w:space="0" w:color="auto"/>
          </w:divBdr>
        </w:div>
        <w:div w:id="586576176">
          <w:marLeft w:val="480"/>
          <w:marRight w:val="0"/>
          <w:marTop w:val="0"/>
          <w:marBottom w:val="0"/>
          <w:divBdr>
            <w:top w:val="none" w:sz="0" w:space="0" w:color="auto"/>
            <w:left w:val="none" w:sz="0" w:space="0" w:color="auto"/>
            <w:bottom w:val="none" w:sz="0" w:space="0" w:color="auto"/>
            <w:right w:val="none" w:sz="0" w:space="0" w:color="auto"/>
          </w:divBdr>
        </w:div>
        <w:div w:id="2051685478">
          <w:marLeft w:val="480"/>
          <w:marRight w:val="0"/>
          <w:marTop w:val="0"/>
          <w:marBottom w:val="0"/>
          <w:divBdr>
            <w:top w:val="none" w:sz="0" w:space="0" w:color="auto"/>
            <w:left w:val="none" w:sz="0" w:space="0" w:color="auto"/>
            <w:bottom w:val="none" w:sz="0" w:space="0" w:color="auto"/>
            <w:right w:val="none" w:sz="0" w:space="0" w:color="auto"/>
          </w:divBdr>
        </w:div>
        <w:div w:id="495191646">
          <w:marLeft w:val="480"/>
          <w:marRight w:val="0"/>
          <w:marTop w:val="0"/>
          <w:marBottom w:val="0"/>
          <w:divBdr>
            <w:top w:val="none" w:sz="0" w:space="0" w:color="auto"/>
            <w:left w:val="none" w:sz="0" w:space="0" w:color="auto"/>
            <w:bottom w:val="none" w:sz="0" w:space="0" w:color="auto"/>
            <w:right w:val="none" w:sz="0" w:space="0" w:color="auto"/>
          </w:divBdr>
        </w:div>
        <w:div w:id="1235748164">
          <w:marLeft w:val="480"/>
          <w:marRight w:val="0"/>
          <w:marTop w:val="0"/>
          <w:marBottom w:val="0"/>
          <w:divBdr>
            <w:top w:val="none" w:sz="0" w:space="0" w:color="auto"/>
            <w:left w:val="none" w:sz="0" w:space="0" w:color="auto"/>
            <w:bottom w:val="none" w:sz="0" w:space="0" w:color="auto"/>
            <w:right w:val="none" w:sz="0" w:space="0" w:color="auto"/>
          </w:divBdr>
        </w:div>
        <w:div w:id="288899122">
          <w:marLeft w:val="480"/>
          <w:marRight w:val="0"/>
          <w:marTop w:val="0"/>
          <w:marBottom w:val="0"/>
          <w:divBdr>
            <w:top w:val="none" w:sz="0" w:space="0" w:color="auto"/>
            <w:left w:val="none" w:sz="0" w:space="0" w:color="auto"/>
            <w:bottom w:val="none" w:sz="0" w:space="0" w:color="auto"/>
            <w:right w:val="none" w:sz="0" w:space="0" w:color="auto"/>
          </w:divBdr>
        </w:div>
        <w:div w:id="1552156998">
          <w:marLeft w:val="480"/>
          <w:marRight w:val="0"/>
          <w:marTop w:val="0"/>
          <w:marBottom w:val="0"/>
          <w:divBdr>
            <w:top w:val="none" w:sz="0" w:space="0" w:color="auto"/>
            <w:left w:val="none" w:sz="0" w:space="0" w:color="auto"/>
            <w:bottom w:val="none" w:sz="0" w:space="0" w:color="auto"/>
            <w:right w:val="none" w:sz="0" w:space="0" w:color="auto"/>
          </w:divBdr>
        </w:div>
        <w:div w:id="1423646409">
          <w:marLeft w:val="480"/>
          <w:marRight w:val="0"/>
          <w:marTop w:val="0"/>
          <w:marBottom w:val="0"/>
          <w:divBdr>
            <w:top w:val="none" w:sz="0" w:space="0" w:color="auto"/>
            <w:left w:val="none" w:sz="0" w:space="0" w:color="auto"/>
            <w:bottom w:val="none" w:sz="0" w:space="0" w:color="auto"/>
            <w:right w:val="none" w:sz="0" w:space="0" w:color="auto"/>
          </w:divBdr>
        </w:div>
        <w:div w:id="237524987">
          <w:marLeft w:val="480"/>
          <w:marRight w:val="0"/>
          <w:marTop w:val="0"/>
          <w:marBottom w:val="0"/>
          <w:divBdr>
            <w:top w:val="none" w:sz="0" w:space="0" w:color="auto"/>
            <w:left w:val="none" w:sz="0" w:space="0" w:color="auto"/>
            <w:bottom w:val="none" w:sz="0" w:space="0" w:color="auto"/>
            <w:right w:val="none" w:sz="0" w:space="0" w:color="auto"/>
          </w:divBdr>
        </w:div>
        <w:div w:id="1370566033">
          <w:marLeft w:val="480"/>
          <w:marRight w:val="0"/>
          <w:marTop w:val="0"/>
          <w:marBottom w:val="0"/>
          <w:divBdr>
            <w:top w:val="none" w:sz="0" w:space="0" w:color="auto"/>
            <w:left w:val="none" w:sz="0" w:space="0" w:color="auto"/>
            <w:bottom w:val="none" w:sz="0" w:space="0" w:color="auto"/>
            <w:right w:val="none" w:sz="0" w:space="0" w:color="auto"/>
          </w:divBdr>
        </w:div>
        <w:div w:id="447159263">
          <w:marLeft w:val="480"/>
          <w:marRight w:val="0"/>
          <w:marTop w:val="0"/>
          <w:marBottom w:val="0"/>
          <w:divBdr>
            <w:top w:val="none" w:sz="0" w:space="0" w:color="auto"/>
            <w:left w:val="none" w:sz="0" w:space="0" w:color="auto"/>
            <w:bottom w:val="none" w:sz="0" w:space="0" w:color="auto"/>
            <w:right w:val="none" w:sz="0" w:space="0" w:color="auto"/>
          </w:divBdr>
        </w:div>
        <w:div w:id="1031959757">
          <w:marLeft w:val="480"/>
          <w:marRight w:val="0"/>
          <w:marTop w:val="0"/>
          <w:marBottom w:val="0"/>
          <w:divBdr>
            <w:top w:val="none" w:sz="0" w:space="0" w:color="auto"/>
            <w:left w:val="none" w:sz="0" w:space="0" w:color="auto"/>
            <w:bottom w:val="none" w:sz="0" w:space="0" w:color="auto"/>
            <w:right w:val="none" w:sz="0" w:space="0" w:color="auto"/>
          </w:divBdr>
        </w:div>
        <w:div w:id="1977223533">
          <w:marLeft w:val="480"/>
          <w:marRight w:val="0"/>
          <w:marTop w:val="0"/>
          <w:marBottom w:val="0"/>
          <w:divBdr>
            <w:top w:val="none" w:sz="0" w:space="0" w:color="auto"/>
            <w:left w:val="none" w:sz="0" w:space="0" w:color="auto"/>
            <w:bottom w:val="none" w:sz="0" w:space="0" w:color="auto"/>
            <w:right w:val="none" w:sz="0" w:space="0" w:color="auto"/>
          </w:divBdr>
        </w:div>
        <w:div w:id="328409046">
          <w:marLeft w:val="480"/>
          <w:marRight w:val="0"/>
          <w:marTop w:val="0"/>
          <w:marBottom w:val="0"/>
          <w:divBdr>
            <w:top w:val="none" w:sz="0" w:space="0" w:color="auto"/>
            <w:left w:val="none" w:sz="0" w:space="0" w:color="auto"/>
            <w:bottom w:val="none" w:sz="0" w:space="0" w:color="auto"/>
            <w:right w:val="none" w:sz="0" w:space="0" w:color="auto"/>
          </w:divBdr>
        </w:div>
        <w:div w:id="2012564739">
          <w:marLeft w:val="480"/>
          <w:marRight w:val="0"/>
          <w:marTop w:val="0"/>
          <w:marBottom w:val="0"/>
          <w:divBdr>
            <w:top w:val="none" w:sz="0" w:space="0" w:color="auto"/>
            <w:left w:val="none" w:sz="0" w:space="0" w:color="auto"/>
            <w:bottom w:val="none" w:sz="0" w:space="0" w:color="auto"/>
            <w:right w:val="none" w:sz="0" w:space="0" w:color="auto"/>
          </w:divBdr>
        </w:div>
        <w:div w:id="58789338">
          <w:marLeft w:val="480"/>
          <w:marRight w:val="0"/>
          <w:marTop w:val="0"/>
          <w:marBottom w:val="0"/>
          <w:divBdr>
            <w:top w:val="none" w:sz="0" w:space="0" w:color="auto"/>
            <w:left w:val="none" w:sz="0" w:space="0" w:color="auto"/>
            <w:bottom w:val="none" w:sz="0" w:space="0" w:color="auto"/>
            <w:right w:val="none" w:sz="0" w:space="0" w:color="auto"/>
          </w:divBdr>
        </w:div>
        <w:div w:id="1621494574">
          <w:marLeft w:val="480"/>
          <w:marRight w:val="0"/>
          <w:marTop w:val="0"/>
          <w:marBottom w:val="0"/>
          <w:divBdr>
            <w:top w:val="none" w:sz="0" w:space="0" w:color="auto"/>
            <w:left w:val="none" w:sz="0" w:space="0" w:color="auto"/>
            <w:bottom w:val="none" w:sz="0" w:space="0" w:color="auto"/>
            <w:right w:val="none" w:sz="0" w:space="0" w:color="auto"/>
          </w:divBdr>
        </w:div>
        <w:div w:id="2083216272">
          <w:marLeft w:val="480"/>
          <w:marRight w:val="0"/>
          <w:marTop w:val="0"/>
          <w:marBottom w:val="0"/>
          <w:divBdr>
            <w:top w:val="none" w:sz="0" w:space="0" w:color="auto"/>
            <w:left w:val="none" w:sz="0" w:space="0" w:color="auto"/>
            <w:bottom w:val="none" w:sz="0" w:space="0" w:color="auto"/>
            <w:right w:val="none" w:sz="0" w:space="0" w:color="auto"/>
          </w:divBdr>
        </w:div>
        <w:div w:id="1151949930">
          <w:marLeft w:val="480"/>
          <w:marRight w:val="0"/>
          <w:marTop w:val="0"/>
          <w:marBottom w:val="0"/>
          <w:divBdr>
            <w:top w:val="none" w:sz="0" w:space="0" w:color="auto"/>
            <w:left w:val="none" w:sz="0" w:space="0" w:color="auto"/>
            <w:bottom w:val="none" w:sz="0" w:space="0" w:color="auto"/>
            <w:right w:val="none" w:sz="0" w:space="0" w:color="auto"/>
          </w:divBdr>
        </w:div>
        <w:div w:id="74205238">
          <w:marLeft w:val="480"/>
          <w:marRight w:val="0"/>
          <w:marTop w:val="0"/>
          <w:marBottom w:val="0"/>
          <w:divBdr>
            <w:top w:val="none" w:sz="0" w:space="0" w:color="auto"/>
            <w:left w:val="none" w:sz="0" w:space="0" w:color="auto"/>
            <w:bottom w:val="none" w:sz="0" w:space="0" w:color="auto"/>
            <w:right w:val="none" w:sz="0" w:space="0" w:color="auto"/>
          </w:divBdr>
        </w:div>
        <w:div w:id="1679766355">
          <w:marLeft w:val="480"/>
          <w:marRight w:val="0"/>
          <w:marTop w:val="0"/>
          <w:marBottom w:val="0"/>
          <w:divBdr>
            <w:top w:val="none" w:sz="0" w:space="0" w:color="auto"/>
            <w:left w:val="none" w:sz="0" w:space="0" w:color="auto"/>
            <w:bottom w:val="none" w:sz="0" w:space="0" w:color="auto"/>
            <w:right w:val="none" w:sz="0" w:space="0" w:color="auto"/>
          </w:divBdr>
        </w:div>
        <w:div w:id="182476138">
          <w:marLeft w:val="480"/>
          <w:marRight w:val="0"/>
          <w:marTop w:val="0"/>
          <w:marBottom w:val="0"/>
          <w:divBdr>
            <w:top w:val="none" w:sz="0" w:space="0" w:color="auto"/>
            <w:left w:val="none" w:sz="0" w:space="0" w:color="auto"/>
            <w:bottom w:val="none" w:sz="0" w:space="0" w:color="auto"/>
            <w:right w:val="none" w:sz="0" w:space="0" w:color="auto"/>
          </w:divBdr>
        </w:div>
        <w:div w:id="1283927685">
          <w:marLeft w:val="480"/>
          <w:marRight w:val="0"/>
          <w:marTop w:val="0"/>
          <w:marBottom w:val="0"/>
          <w:divBdr>
            <w:top w:val="none" w:sz="0" w:space="0" w:color="auto"/>
            <w:left w:val="none" w:sz="0" w:space="0" w:color="auto"/>
            <w:bottom w:val="none" w:sz="0" w:space="0" w:color="auto"/>
            <w:right w:val="none" w:sz="0" w:space="0" w:color="auto"/>
          </w:divBdr>
        </w:div>
        <w:div w:id="788621723">
          <w:marLeft w:val="480"/>
          <w:marRight w:val="0"/>
          <w:marTop w:val="0"/>
          <w:marBottom w:val="0"/>
          <w:divBdr>
            <w:top w:val="none" w:sz="0" w:space="0" w:color="auto"/>
            <w:left w:val="none" w:sz="0" w:space="0" w:color="auto"/>
            <w:bottom w:val="none" w:sz="0" w:space="0" w:color="auto"/>
            <w:right w:val="none" w:sz="0" w:space="0" w:color="auto"/>
          </w:divBdr>
        </w:div>
        <w:div w:id="293947015">
          <w:marLeft w:val="480"/>
          <w:marRight w:val="0"/>
          <w:marTop w:val="0"/>
          <w:marBottom w:val="0"/>
          <w:divBdr>
            <w:top w:val="none" w:sz="0" w:space="0" w:color="auto"/>
            <w:left w:val="none" w:sz="0" w:space="0" w:color="auto"/>
            <w:bottom w:val="none" w:sz="0" w:space="0" w:color="auto"/>
            <w:right w:val="none" w:sz="0" w:space="0" w:color="auto"/>
          </w:divBdr>
        </w:div>
        <w:div w:id="1116370828">
          <w:marLeft w:val="480"/>
          <w:marRight w:val="0"/>
          <w:marTop w:val="0"/>
          <w:marBottom w:val="0"/>
          <w:divBdr>
            <w:top w:val="none" w:sz="0" w:space="0" w:color="auto"/>
            <w:left w:val="none" w:sz="0" w:space="0" w:color="auto"/>
            <w:bottom w:val="none" w:sz="0" w:space="0" w:color="auto"/>
            <w:right w:val="none" w:sz="0" w:space="0" w:color="auto"/>
          </w:divBdr>
        </w:div>
        <w:div w:id="1648977989">
          <w:marLeft w:val="480"/>
          <w:marRight w:val="0"/>
          <w:marTop w:val="0"/>
          <w:marBottom w:val="0"/>
          <w:divBdr>
            <w:top w:val="none" w:sz="0" w:space="0" w:color="auto"/>
            <w:left w:val="none" w:sz="0" w:space="0" w:color="auto"/>
            <w:bottom w:val="none" w:sz="0" w:space="0" w:color="auto"/>
            <w:right w:val="none" w:sz="0" w:space="0" w:color="auto"/>
          </w:divBdr>
        </w:div>
        <w:div w:id="1222865121">
          <w:marLeft w:val="480"/>
          <w:marRight w:val="0"/>
          <w:marTop w:val="0"/>
          <w:marBottom w:val="0"/>
          <w:divBdr>
            <w:top w:val="none" w:sz="0" w:space="0" w:color="auto"/>
            <w:left w:val="none" w:sz="0" w:space="0" w:color="auto"/>
            <w:bottom w:val="none" w:sz="0" w:space="0" w:color="auto"/>
            <w:right w:val="none" w:sz="0" w:space="0" w:color="auto"/>
          </w:divBdr>
        </w:div>
        <w:div w:id="2122529748">
          <w:marLeft w:val="480"/>
          <w:marRight w:val="0"/>
          <w:marTop w:val="0"/>
          <w:marBottom w:val="0"/>
          <w:divBdr>
            <w:top w:val="none" w:sz="0" w:space="0" w:color="auto"/>
            <w:left w:val="none" w:sz="0" w:space="0" w:color="auto"/>
            <w:bottom w:val="none" w:sz="0" w:space="0" w:color="auto"/>
            <w:right w:val="none" w:sz="0" w:space="0" w:color="auto"/>
          </w:divBdr>
        </w:div>
        <w:div w:id="1249120029">
          <w:marLeft w:val="480"/>
          <w:marRight w:val="0"/>
          <w:marTop w:val="0"/>
          <w:marBottom w:val="0"/>
          <w:divBdr>
            <w:top w:val="none" w:sz="0" w:space="0" w:color="auto"/>
            <w:left w:val="none" w:sz="0" w:space="0" w:color="auto"/>
            <w:bottom w:val="none" w:sz="0" w:space="0" w:color="auto"/>
            <w:right w:val="none" w:sz="0" w:space="0" w:color="auto"/>
          </w:divBdr>
        </w:div>
        <w:div w:id="1307472328">
          <w:marLeft w:val="480"/>
          <w:marRight w:val="0"/>
          <w:marTop w:val="0"/>
          <w:marBottom w:val="0"/>
          <w:divBdr>
            <w:top w:val="none" w:sz="0" w:space="0" w:color="auto"/>
            <w:left w:val="none" w:sz="0" w:space="0" w:color="auto"/>
            <w:bottom w:val="none" w:sz="0" w:space="0" w:color="auto"/>
            <w:right w:val="none" w:sz="0" w:space="0" w:color="auto"/>
          </w:divBdr>
        </w:div>
        <w:div w:id="573588120">
          <w:marLeft w:val="480"/>
          <w:marRight w:val="0"/>
          <w:marTop w:val="0"/>
          <w:marBottom w:val="0"/>
          <w:divBdr>
            <w:top w:val="none" w:sz="0" w:space="0" w:color="auto"/>
            <w:left w:val="none" w:sz="0" w:space="0" w:color="auto"/>
            <w:bottom w:val="none" w:sz="0" w:space="0" w:color="auto"/>
            <w:right w:val="none" w:sz="0" w:space="0" w:color="auto"/>
          </w:divBdr>
        </w:div>
        <w:div w:id="1674410495">
          <w:marLeft w:val="480"/>
          <w:marRight w:val="0"/>
          <w:marTop w:val="0"/>
          <w:marBottom w:val="0"/>
          <w:divBdr>
            <w:top w:val="none" w:sz="0" w:space="0" w:color="auto"/>
            <w:left w:val="none" w:sz="0" w:space="0" w:color="auto"/>
            <w:bottom w:val="none" w:sz="0" w:space="0" w:color="auto"/>
            <w:right w:val="none" w:sz="0" w:space="0" w:color="auto"/>
          </w:divBdr>
        </w:div>
        <w:div w:id="1754160434">
          <w:marLeft w:val="480"/>
          <w:marRight w:val="0"/>
          <w:marTop w:val="0"/>
          <w:marBottom w:val="0"/>
          <w:divBdr>
            <w:top w:val="none" w:sz="0" w:space="0" w:color="auto"/>
            <w:left w:val="none" w:sz="0" w:space="0" w:color="auto"/>
            <w:bottom w:val="none" w:sz="0" w:space="0" w:color="auto"/>
            <w:right w:val="none" w:sz="0" w:space="0" w:color="auto"/>
          </w:divBdr>
        </w:div>
        <w:div w:id="1540779849">
          <w:marLeft w:val="480"/>
          <w:marRight w:val="0"/>
          <w:marTop w:val="0"/>
          <w:marBottom w:val="0"/>
          <w:divBdr>
            <w:top w:val="none" w:sz="0" w:space="0" w:color="auto"/>
            <w:left w:val="none" w:sz="0" w:space="0" w:color="auto"/>
            <w:bottom w:val="none" w:sz="0" w:space="0" w:color="auto"/>
            <w:right w:val="none" w:sz="0" w:space="0" w:color="auto"/>
          </w:divBdr>
        </w:div>
        <w:div w:id="1889995380">
          <w:marLeft w:val="480"/>
          <w:marRight w:val="0"/>
          <w:marTop w:val="0"/>
          <w:marBottom w:val="0"/>
          <w:divBdr>
            <w:top w:val="none" w:sz="0" w:space="0" w:color="auto"/>
            <w:left w:val="none" w:sz="0" w:space="0" w:color="auto"/>
            <w:bottom w:val="none" w:sz="0" w:space="0" w:color="auto"/>
            <w:right w:val="none" w:sz="0" w:space="0" w:color="auto"/>
          </w:divBdr>
        </w:div>
      </w:divsChild>
    </w:div>
    <w:div w:id="396898054">
      <w:bodyDiv w:val="1"/>
      <w:marLeft w:val="0"/>
      <w:marRight w:val="0"/>
      <w:marTop w:val="0"/>
      <w:marBottom w:val="0"/>
      <w:divBdr>
        <w:top w:val="none" w:sz="0" w:space="0" w:color="auto"/>
        <w:left w:val="none" w:sz="0" w:space="0" w:color="auto"/>
        <w:bottom w:val="none" w:sz="0" w:space="0" w:color="auto"/>
        <w:right w:val="none" w:sz="0" w:space="0" w:color="auto"/>
      </w:divBdr>
    </w:div>
    <w:div w:id="399521920">
      <w:bodyDiv w:val="1"/>
      <w:marLeft w:val="0"/>
      <w:marRight w:val="0"/>
      <w:marTop w:val="0"/>
      <w:marBottom w:val="0"/>
      <w:divBdr>
        <w:top w:val="none" w:sz="0" w:space="0" w:color="auto"/>
        <w:left w:val="none" w:sz="0" w:space="0" w:color="auto"/>
        <w:bottom w:val="none" w:sz="0" w:space="0" w:color="auto"/>
        <w:right w:val="none" w:sz="0" w:space="0" w:color="auto"/>
      </w:divBdr>
    </w:div>
    <w:div w:id="399865125">
      <w:bodyDiv w:val="1"/>
      <w:marLeft w:val="0"/>
      <w:marRight w:val="0"/>
      <w:marTop w:val="0"/>
      <w:marBottom w:val="0"/>
      <w:divBdr>
        <w:top w:val="none" w:sz="0" w:space="0" w:color="auto"/>
        <w:left w:val="none" w:sz="0" w:space="0" w:color="auto"/>
        <w:bottom w:val="none" w:sz="0" w:space="0" w:color="auto"/>
        <w:right w:val="none" w:sz="0" w:space="0" w:color="auto"/>
      </w:divBdr>
    </w:div>
    <w:div w:id="400450655">
      <w:bodyDiv w:val="1"/>
      <w:marLeft w:val="0"/>
      <w:marRight w:val="0"/>
      <w:marTop w:val="0"/>
      <w:marBottom w:val="0"/>
      <w:divBdr>
        <w:top w:val="none" w:sz="0" w:space="0" w:color="auto"/>
        <w:left w:val="none" w:sz="0" w:space="0" w:color="auto"/>
        <w:bottom w:val="none" w:sz="0" w:space="0" w:color="auto"/>
        <w:right w:val="none" w:sz="0" w:space="0" w:color="auto"/>
      </w:divBdr>
    </w:div>
    <w:div w:id="402223505">
      <w:bodyDiv w:val="1"/>
      <w:marLeft w:val="0"/>
      <w:marRight w:val="0"/>
      <w:marTop w:val="0"/>
      <w:marBottom w:val="0"/>
      <w:divBdr>
        <w:top w:val="none" w:sz="0" w:space="0" w:color="auto"/>
        <w:left w:val="none" w:sz="0" w:space="0" w:color="auto"/>
        <w:bottom w:val="none" w:sz="0" w:space="0" w:color="auto"/>
        <w:right w:val="none" w:sz="0" w:space="0" w:color="auto"/>
      </w:divBdr>
    </w:div>
    <w:div w:id="406656424">
      <w:bodyDiv w:val="1"/>
      <w:marLeft w:val="0"/>
      <w:marRight w:val="0"/>
      <w:marTop w:val="0"/>
      <w:marBottom w:val="0"/>
      <w:divBdr>
        <w:top w:val="none" w:sz="0" w:space="0" w:color="auto"/>
        <w:left w:val="none" w:sz="0" w:space="0" w:color="auto"/>
        <w:bottom w:val="none" w:sz="0" w:space="0" w:color="auto"/>
        <w:right w:val="none" w:sz="0" w:space="0" w:color="auto"/>
      </w:divBdr>
    </w:div>
    <w:div w:id="406849801">
      <w:bodyDiv w:val="1"/>
      <w:marLeft w:val="0"/>
      <w:marRight w:val="0"/>
      <w:marTop w:val="0"/>
      <w:marBottom w:val="0"/>
      <w:divBdr>
        <w:top w:val="none" w:sz="0" w:space="0" w:color="auto"/>
        <w:left w:val="none" w:sz="0" w:space="0" w:color="auto"/>
        <w:bottom w:val="none" w:sz="0" w:space="0" w:color="auto"/>
        <w:right w:val="none" w:sz="0" w:space="0" w:color="auto"/>
      </w:divBdr>
    </w:div>
    <w:div w:id="408575707">
      <w:bodyDiv w:val="1"/>
      <w:marLeft w:val="0"/>
      <w:marRight w:val="0"/>
      <w:marTop w:val="0"/>
      <w:marBottom w:val="0"/>
      <w:divBdr>
        <w:top w:val="none" w:sz="0" w:space="0" w:color="auto"/>
        <w:left w:val="none" w:sz="0" w:space="0" w:color="auto"/>
        <w:bottom w:val="none" w:sz="0" w:space="0" w:color="auto"/>
        <w:right w:val="none" w:sz="0" w:space="0" w:color="auto"/>
      </w:divBdr>
    </w:div>
    <w:div w:id="408885656">
      <w:bodyDiv w:val="1"/>
      <w:marLeft w:val="0"/>
      <w:marRight w:val="0"/>
      <w:marTop w:val="0"/>
      <w:marBottom w:val="0"/>
      <w:divBdr>
        <w:top w:val="none" w:sz="0" w:space="0" w:color="auto"/>
        <w:left w:val="none" w:sz="0" w:space="0" w:color="auto"/>
        <w:bottom w:val="none" w:sz="0" w:space="0" w:color="auto"/>
        <w:right w:val="none" w:sz="0" w:space="0" w:color="auto"/>
      </w:divBdr>
    </w:div>
    <w:div w:id="408888719">
      <w:bodyDiv w:val="1"/>
      <w:marLeft w:val="0"/>
      <w:marRight w:val="0"/>
      <w:marTop w:val="0"/>
      <w:marBottom w:val="0"/>
      <w:divBdr>
        <w:top w:val="none" w:sz="0" w:space="0" w:color="auto"/>
        <w:left w:val="none" w:sz="0" w:space="0" w:color="auto"/>
        <w:bottom w:val="none" w:sz="0" w:space="0" w:color="auto"/>
        <w:right w:val="none" w:sz="0" w:space="0" w:color="auto"/>
      </w:divBdr>
    </w:div>
    <w:div w:id="408961956">
      <w:bodyDiv w:val="1"/>
      <w:marLeft w:val="0"/>
      <w:marRight w:val="0"/>
      <w:marTop w:val="0"/>
      <w:marBottom w:val="0"/>
      <w:divBdr>
        <w:top w:val="none" w:sz="0" w:space="0" w:color="auto"/>
        <w:left w:val="none" w:sz="0" w:space="0" w:color="auto"/>
        <w:bottom w:val="none" w:sz="0" w:space="0" w:color="auto"/>
        <w:right w:val="none" w:sz="0" w:space="0" w:color="auto"/>
      </w:divBdr>
    </w:div>
    <w:div w:id="409350321">
      <w:bodyDiv w:val="1"/>
      <w:marLeft w:val="0"/>
      <w:marRight w:val="0"/>
      <w:marTop w:val="0"/>
      <w:marBottom w:val="0"/>
      <w:divBdr>
        <w:top w:val="none" w:sz="0" w:space="0" w:color="auto"/>
        <w:left w:val="none" w:sz="0" w:space="0" w:color="auto"/>
        <w:bottom w:val="none" w:sz="0" w:space="0" w:color="auto"/>
        <w:right w:val="none" w:sz="0" w:space="0" w:color="auto"/>
      </w:divBdr>
    </w:div>
    <w:div w:id="410278452">
      <w:bodyDiv w:val="1"/>
      <w:marLeft w:val="0"/>
      <w:marRight w:val="0"/>
      <w:marTop w:val="0"/>
      <w:marBottom w:val="0"/>
      <w:divBdr>
        <w:top w:val="none" w:sz="0" w:space="0" w:color="auto"/>
        <w:left w:val="none" w:sz="0" w:space="0" w:color="auto"/>
        <w:bottom w:val="none" w:sz="0" w:space="0" w:color="auto"/>
        <w:right w:val="none" w:sz="0" w:space="0" w:color="auto"/>
      </w:divBdr>
    </w:div>
    <w:div w:id="411320060">
      <w:bodyDiv w:val="1"/>
      <w:marLeft w:val="0"/>
      <w:marRight w:val="0"/>
      <w:marTop w:val="0"/>
      <w:marBottom w:val="0"/>
      <w:divBdr>
        <w:top w:val="none" w:sz="0" w:space="0" w:color="auto"/>
        <w:left w:val="none" w:sz="0" w:space="0" w:color="auto"/>
        <w:bottom w:val="none" w:sz="0" w:space="0" w:color="auto"/>
        <w:right w:val="none" w:sz="0" w:space="0" w:color="auto"/>
      </w:divBdr>
    </w:div>
    <w:div w:id="411895617">
      <w:bodyDiv w:val="1"/>
      <w:marLeft w:val="0"/>
      <w:marRight w:val="0"/>
      <w:marTop w:val="0"/>
      <w:marBottom w:val="0"/>
      <w:divBdr>
        <w:top w:val="none" w:sz="0" w:space="0" w:color="auto"/>
        <w:left w:val="none" w:sz="0" w:space="0" w:color="auto"/>
        <w:bottom w:val="none" w:sz="0" w:space="0" w:color="auto"/>
        <w:right w:val="none" w:sz="0" w:space="0" w:color="auto"/>
      </w:divBdr>
    </w:div>
    <w:div w:id="412557057">
      <w:bodyDiv w:val="1"/>
      <w:marLeft w:val="0"/>
      <w:marRight w:val="0"/>
      <w:marTop w:val="0"/>
      <w:marBottom w:val="0"/>
      <w:divBdr>
        <w:top w:val="none" w:sz="0" w:space="0" w:color="auto"/>
        <w:left w:val="none" w:sz="0" w:space="0" w:color="auto"/>
        <w:bottom w:val="none" w:sz="0" w:space="0" w:color="auto"/>
        <w:right w:val="none" w:sz="0" w:space="0" w:color="auto"/>
      </w:divBdr>
    </w:div>
    <w:div w:id="414014464">
      <w:bodyDiv w:val="1"/>
      <w:marLeft w:val="0"/>
      <w:marRight w:val="0"/>
      <w:marTop w:val="0"/>
      <w:marBottom w:val="0"/>
      <w:divBdr>
        <w:top w:val="none" w:sz="0" w:space="0" w:color="auto"/>
        <w:left w:val="none" w:sz="0" w:space="0" w:color="auto"/>
        <w:bottom w:val="none" w:sz="0" w:space="0" w:color="auto"/>
        <w:right w:val="none" w:sz="0" w:space="0" w:color="auto"/>
      </w:divBdr>
    </w:div>
    <w:div w:id="415858195">
      <w:bodyDiv w:val="1"/>
      <w:marLeft w:val="0"/>
      <w:marRight w:val="0"/>
      <w:marTop w:val="0"/>
      <w:marBottom w:val="0"/>
      <w:divBdr>
        <w:top w:val="none" w:sz="0" w:space="0" w:color="auto"/>
        <w:left w:val="none" w:sz="0" w:space="0" w:color="auto"/>
        <w:bottom w:val="none" w:sz="0" w:space="0" w:color="auto"/>
        <w:right w:val="none" w:sz="0" w:space="0" w:color="auto"/>
      </w:divBdr>
    </w:div>
    <w:div w:id="415901797">
      <w:bodyDiv w:val="1"/>
      <w:marLeft w:val="0"/>
      <w:marRight w:val="0"/>
      <w:marTop w:val="0"/>
      <w:marBottom w:val="0"/>
      <w:divBdr>
        <w:top w:val="none" w:sz="0" w:space="0" w:color="auto"/>
        <w:left w:val="none" w:sz="0" w:space="0" w:color="auto"/>
        <w:bottom w:val="none" w:sz="0" w:space="0" w:color="auto"/>
        <w:right w:val="none" w:sz="0" w:space="0" w:color="auto"/>
      </w:divBdr>
    </w:div>
    <w:div w:id="416632791">
      <w:bodyDiv w:val="1"/>
      <w:marLeft w:val="0"/>
      <w:marRight w:val="0"/>
      <w:marTop w:val="0"/>
      <w:marBottom w:val="0"/>
      <w:divBdr>
        <w:top w:val="none" w:sz="0" w:space="0" w:color="auto"/>
        <w:left w:val="none" w:sz="0" w:space="0" w:color="auto"/>
        <w:bottom w:val="none" w:sz="0" w:space="0" w:color="auto"/>
        <w:right w:val="none" w:sz="0" w:space="0" w:color="auto"/>
      </w:divBdr>
    </w:div>
    <w:div w:id="417213923">
      <w:bodyDiv w:val="1"/>
      <w:marLeft w:val="0"/>
      <w:marRight w:val="0"/>
      <w:marTop w:val="0"/>
      <w:marBottom w:val="0"/>
      <w:divBdr>
        <w:top w:val="none" w:sz="0" w:space="0" w:color="auto"/>
        <w:left w:val="none" w:sz="0" w:space="0" w:color="auto"/>
        <w:bottom w:val="none" w:sz="0" w:space="0" w:color="auto"/>
        <w:right w:val="none" w:sz="0" w:space="0" w:color="auto"/>
      </w:divBdr>
    </w:div>
    <w:div w:id="418215940">
      <w:bodyDiv w:val="1"/>
      <w:marLeft w:val="0"/>
      <w:marRight w:val="0"/>
      <w:marTop w:val="0"/>
      <w:marBottom w:val="0"/>
      <w:divBdr>
        <w:top w:val="none" w:sz="0" w:space="0" w:color="auto"/>
        <w:left w:val="none" w:sz="0" w:space="0" w:color="auto"/>
        <w:bottom w:val="none" w:sz="0" w:space="0" w:color="auto"/>
        <w:right w:val="none" w:sz="0" w:space="0" w:color="auto"/>
      </w:divBdr>
    </w:div>
    <w:div w:id="418865573">
      <w:bodyDiv w:val="1"/>
      <w:marLeft w:val="0"/>
      <w:marRight w:val="0"/>
      <w:marTop w:val="0"/>
      <w:marBottom w:val="0"/>
      <w:divBdr>
        <w:top w:val="none" w:sz="0" w:space="0" w:color="auto"/>
        <w:left w:val="none" w:sz="0" w:space="0" w:color="auto"/>
        <w:bottom w:val="none" w:sz="0" w:space="0" w:color="auto"/>
        <w:right w:val="none" w:sz="0" w:space="0" w:color="auto"/>
      </w:divBdr>
    </w:div>
    <w:div w:id="419060861">
      <w:bodyDiv w:val="1"/>
      <w:marLeft w:val="0"/>
      <w:marRight w:val="0"/>
      <w:marTop w:val="0"/>
      <w:marBottom w:val="0"/>
      <w:divBdr>
        <w:top w:val="none" w:sz="0" w:space="0" w:color="auto"/>
        <w:left w:val="none" w:sz="0" w:space="0" w:color="auto"/>
        <w:bottom w:val="none" w:sz="0" w:space="0" w:color="auto"/>
        <w:right w:val="none" w:sz="0" w:space="0" w:color="auto"/>
      </w:divBdr>
    </w:div>
    <w:div w:id="419642169">
      <w:bodyDiv w:val="1"/>
      <w:marLeft w:val="0"/>
      <w:marRight w:val="0"/>
      <w:marTop w:val="0"/>
      <w:marBottom w:val="0"/>
      <w:divBdr>
        <w:top w:val="none" w:sz="0" w:space="0" w:color="auto"/>
        <w:left w:val="none" w:sz="0" w:space="0" w:color="auto"/>
        <w:bottom w:val="none" w:sz="0" w:space="0" w:color="auto"/>
        <w:right w:val="none" w:sz="0" w:space="0" w:color="auto"/>
      </w:divBdr>
    </w:div>
    <w:div w:id="419722216">
      <w:bodyDiv w:val="1"/>
      <w:marLeft w:val="0"/>
      <w:marRight w:val="0"/>
      <w:marTop w:val="0"/>
      <w:marBottom w:val="0"/>
      <w:divBdr>
        <w:top w:val="none" w:sz="0" w:space="0" w:color="auto"/>
        <w:left w:val="none" w:sz="0" w:space="0" w:color="auto"/>
        <w:bottom w:val="none" w:sz="0" w:space="0" w:color="auto"/>
        <w:right w:val="none" w:sz="0" w:space="0" w:color="auto"/>
      </w:divBdr>
    </w:div>
    <w:div w:id="420495103">
      <w:bodyDiv w:val="1"/>
      <w:marLeft w:val="0"/>
      <w:marRight w:val="0"/>
      <w:marTop w:val="0"/>
      <w:marBottom w:val="0"/>
      <w:divBdr>
        <w:top w:val="none" w:sz="0" w:space="0" w:color="auto"/>
        <w:left w:val="none" w:sz="0" w:space="0" w:color="auto"/>
        <w:bottom w:val="none" w:sz="0" w:space="0" w:color="auto"/>
        <w:right w:val="none" w:sz="0" w:space="0" w:color="auto"/>
      </w:divBdr>
    </w:div>
    <w:div w:id="421536689">
      <w:bodyDiv w:val="1"/>
      <w:marLeft w:val="0"/>
      <w:marRight w:val="0"/>
      <w:marTop w:val="0"/>
      <w:marBottom w:val="0"/>
      <w:divBdr>
        <w:top w:val="none" w:sz="0" w:space="0" w:color="auto"/>
        <w:left w:val="none" w:sz="0" w:space="0" w:color="auto"/>
        <w:bottom w:val="none" w:sz="0" w:space="0" w:color="auto"/>
        <w:right w:val="none" w:sz="0" w:space="0" w:color="auto"/>
      </w:divBdr>
    </w:div>
    <w:div w:id="423766695">
      <w:bodyDiv w:val="1"/>
      <w:marLeft w:val="0"/>
      <w:marRight w:val="0"/>
      <w:marTop w:val="0"/>
      <w:marBottom w:val="0"/>
      <w:divBdr>
        <w:top w:val="none" w:sz="0" w:space="0" w:color="auto"/>
        <w:left w:val="none" w:sz="0" w:space="0" w:color="auto"/>
        <w:bottom w:val="none" w:sz="0" w:space="0" w:color="auto"/>
        <w:right w:val="none" w:sz="0" w:space="0" w:color="auto"/>
      </w:divBdr>
    </w:div>
    <w:div w:id="425734315">
      <w:bodyDiv w:val="1"/>
      <w:marLeft w:val="0"/>
      <w:marRight w:val="0"/>
      <w:marTop w:val="0"/>
      <w:marBottom w:val="0"/>
      <w:divBdr>
        <w:top w:val="none" w:sz="0" w:space="0" w:color="auto"/>
        <w:left w:val="none" w:sz="0" w:space="0" w:color="auto"/>
        <w:bottom w:val="none" w:sz="0" w:space="0" w:color="auto"/>
        <w:right w:val="none" w:sz="0" w:space="0" w:color="auto"/>
      </w:divBdr>
    </w:div>
    <w:div w:id="426771280">
      <w:bodyDiv w:val="1"/>
      <w:marLeft w:val="0"/>
      <w:marRight w:val="0"/>
      <w:marTop w:val="0"/>
      <w:marBottom w:val="0"/>
      <w:divBdr>
        <w:top w:val="none" w:sz="0" w:space="0" w:color="auto"/>
        <w:left w:val="none" w:sz="0" w:space="0" w:color="auto"/>
        <w:bottom w:val="none" w:sz="0" w:space="0" w:color="auto"/>
        <w:right w:val="none" w:sz="0" w:space="0" w:color="auto"/>
      </w:divBdr>
      <w:divsChild>
        <w:div w:id="2023510854">
          <w:marLeft w:val="480"/>
          <w:marRight w:val="0"/>
          <w:marTop w:val="0"/>
          <w:marBottom w:val="0"/>
          <w:divBdr>
            <w:top w:val="none" w:sz="0" w:space="0" w:color="auto"/>
            <w:left w:val="none" w:sz="0" w:space="0" w:color="auto"/>
            <w:bottom w:val="none" w:sz="0" w:space="0" w:color="auto"/>
            <w:right w:val="none" w:sz="0" w:space="0" w:color="auto"/>
          </w:divBdr>
        </w:div>
        <w:div w:id="856385502">
          <w:marLeft w:val="480"/>
          <w:marRight w:val="0"/>
          <w:marTop w:val="0"/>
          <w:marBottom w:val="0"/>
          <w:divBdr>
            <w:top w:val="none" w:sz="0" w:space="0" w:color="auto"/>
            <w:left w:val="none" w:sz="0" w:space="0" w:color="auto"/>
            <w:bottom w:val="none" w:sz="0" w:space="0" w:color="auto"/>
            <w:right w:val="none" w:sz="0" w:space="0" w:color="auto"/>
          </w:divBdr>
        </w:div>
        <w:div w:id="1736078378">
          <w:marLeft w:val="480"/>
          <w:marRight w:val="0"/>
          <w:marTop w:val="0"/>
          <w:marBottom w:val="0"/>
          <w:divBdr>
            <w:top w:val="none" w:sz="0" w:space="0" w:color="auto"/>
            <w:left w:val="none" w:sz="0" w:space="0" w:color="auto"/>
            <w:bottom w:val="none" w:sz="0" w:space="0" w:color="auto"/>
            <w:right w:val="none" w:sz="0" w:space="0" w:color="auto"/>
          </w:divBdr>
        </w:div>
        <w:div w:id="337077821">
          <w:marLeft w:val="480"/>
          <w:marRight w:val="0"/>
          <w:marTop w:val="0"/>
          <w:marBottom w:val="0"/>
          <w:divBdr>
            <w:top w:val="none" w:sz="0" w:space="0" w:color="auto"/>
            <w:left w:val="none" w:sz="0" w:space="0" w:color="auto"/>
            <w:bottom w:val="none" w:sz="0" w:space="0" w:color="auto"/>
            <w:right w:val="none" w:sz="0" w:space="0" w:color="auto"/>
          </w:divBdr>
        </w:div>
        <w:div w:id="1477842018">
          <w:marLeft w:val="480"/>
          <w:marRight w:val="0"/>
          <w:marTop w:val="0"/>
          <w:marBottom w:val="0"/>
          <w:divBdr>
            <w:top w:val="none" w:sz="0" w:space="0" w:color="auto"/>
            <w:left w:val="none" w:sz="0" w:space="0" w:color="auto"/>
            <w:bottom w:val="none" w:sz="0" w:space="0" w:color="auto"/>
            <w:right w:val="none" w:sz="0" w:space="0" w:color="auto"/>
          </w:divBdr>
        </w:div>
        <w:div w:id="31615035">
          <w:marLeft w:val="480"/>
          <w:marRight w:val="0"/>
          <w:marTop w:val="0"/>
          <w:marBottom w:val="0"/>
          <w:divBdr>
            <w:top w:val="none" w:sz="0" w:space="0" w:color="auto"/>
            <w:left w:val="none" w:sz="0" w:space="0" w:color="auto"/>
            <w:bottom w:val="none" w:sz="0" w:space="0" w:color="auto"/>
            <w:right w:val="none" w:sz="0" w:space="0" w:color="auto"/>
          </w:divBdr>
        </w:div>
        <w:div w:id="1272786684">
          <w:marLeft w:val="480"/>
          <w:marRight w:val="0"/>
          <w:marTop w:val="0"/>
          <w:marBottom w:val="0"/>
          <w:divBdr>
            <w:top w:val="none" w:sz="0" w:space="0" w:color="auto"/>
            <w:left w:val="none" w:sz="0" w:space="0" w:color="auto"/>
            <w:bottom w:val="none" w:sz="0" w:space="0" w:color="auto"/>
            <w:right w:val="none" w:sz="0" w:space="0" w:color="auto"/>
          </w:divBdr>
        </w:div>
        <w:div w:id="2117097564">
          <w:marLeft w:val="480"/>
          <w:marRight w:val="0"/>
          <w:marTop w:val="0"/>
          <w:marBottom w:val="0"/>
          <w:divBdr>
            <w:top w:val="none" w:sz="0" w:space="0" w:color="auto"/>
            <w:left w:val="none" w:sz="0" w:space="0" w:color="auto"/>
            <w:bottom w:val="none" w:sz="0" w:space="0" w:color="auto"/>
            <w:right w:val="none" w:sz="0" w:space="0" w:color="auto"/>
          </w:divBdr>
        </w:div>
        <w:div w:id="1875999008">
          <w:marLeft w:val="480"/>
          <w:marRight w:val="0"/>
          <w:marTop w:val="0"/>
          <w:marBottom w:val="0"/>
          <w:divBdr>
            <w:top w:val="none" w:sz="0" w:space="0" w:color="auto"/>
            <w:left w:val="none" w:sz="0" w:space="0" w:color="auto"/>
            <w:bottom w:val="none" w:sz="0" w:space="0" w:color="auto"/>
            <w:right w:val="none" w:sz="0" w:space="0" w:color="auto"/>
          </w:divBdr>
        </w:div>
        <w:div w:id="1803695884">
          <w:marLeft w:val="480"/>
          <w:marRight w:val="0"/>
          <w:marTop w:val="0"/>
          <w:marBottom w:val="0"/>
          <w:divBdr>
            <w:top w:val="none" w:sz="0" w:space="0" w:color="auto"/>
            <w:left w:val="none" w:sz="0" w:space="0" w:color="auto"/>
            <w:bottom w:val="none" w:sz="0" w:space="0" w:color="auto"/>
            <w:right w:val="none" w:sz="0" w:space="0" w:color="auto"/>
          </w:divBdr>
        </w:div>
        <w:div w:id="1776556201">
          <w:marLeft w:val="480"/>
          <w:marRight w:val="0"/>
          <w:marTop w:val="0"/>
          <w:marBottom w:val="0"/>
          <w:divBdr>
            <w:top w:val="none" w:sz="0" w:space="0" w:color="auto"/>
            <w:left w:val="none" w:sz="0" w:space="0" w:color="auto"/>
            <w:bottom w:val="none" w:sz="0" w:space="0" w:color="auto"/>
            <w:right w:val="none" w:sz="0" w:space="0" w:color="auto"/>
          </w:divBdr>
        </w:div>
        <w:div w:id="176583047">
          <w:marLeft w:val="480"/>
          <w:marRight w:val="0"/>
          <w:marTop w:val="0"/>
          <w:marBottom w:val="0"/>
          <w:divBdr>
            <w:top w:val="none" w:sz="0" w:space="0" w:color="auto"/>
            <w:left w:val="none" w:sz="0" w:space="0" w:color="auto"/>
            <w:bottom w:val="none" w:sz="0" w:space="0" w:color="auto"/>
            <w:right w:val="none" w:sz="0" w:space="0" w:color="auto"/>
          </w:divBdr>
        </w:div>
        <w:div w:id="1885604852">
          <w:marLeft w:val="480"/>
          <w:marRight w:val="0"/>
          <w:marTop w:val="0"/>
          <w:marBottom w:val="0"/>
          <w:divBdr>
            <w:top w:val="none" w:sz="0" w:space="0" w:color="auto"/>
            <w:left w:val="none" w:sz="0" w:space="0" w:color="auto"/>
            <w:bottom w:val="none" w:sz="0" w:space="0" w:color="auto"/>
            <w:right w:val="none" w:sz="0" w:space="0" w:color="auto"/>
          </w:divBdr>
        </w:div>
        <w:div w:id="548810688">
          <w:marLeft w:val="480"/>
          <w:marRight w:val="0"/>
          <w:marTop w:val="0"/>
          <w:marBottom w:val="0"/>
          <w:divBdr>
            <w:top w:val="none" w:sz="0" w:space="0" w:color="auto"/>
            <w:left w:val="none" w:sz="0" w:space="0" w:color="auto"/>
            <w:bottom w:val="none" w:sz="0" w:space="0" w:color="auto"/>
            <w:right w:val="none" w:sz="0" w:space="0" w:color="auto"/>
          </w:divBdr>
        </w:div>
        <w:div w:id="1901015746">
          <w:marLeft w:val="480"/>
          <w:marRight w:val="0"/>
          <w:marTop w:val="0"/>
          <w:marBottom w:val="0"/>
          <w:divBdr>
            <w:top w:val="none" w:sz="0" w:space="0" w:color="auto"/>
            <w:left w:val="none" w:sz="0" w:space="0" w:color="auto"/>
            <w:bottom w:val="none" w:sz="0" w:space="0" w:color="auto"/>
            <w:right w:val="none" w:sz="0" w:space="0" w:color="auto"/>
          </w:divBdr>
        </w:div>
        <w:div w:id="1280528646">
          <w:marLeft w:val="480"/>
          <w:marRight w:val="0"/>
          <w:marTop w:val="0"/>
          <w:marBottom w:val="0"/>
          <w:divBdr>
            <w:top w:val="none" w:sz="0" w:space="0" w:color="auto"/>
            <w:left w:val="none" w:sz="0" w:space="0" w:color="auto"/>
            <w:bottom w:val="none" w:sz="0" w:space="0" w:color="auto"/>
            <w:right w:val="none" w:sz="0" w:space="0" w:color="auto"/>
          </w:divBdr>
        </w:div>
        <w:div w:id="1775898338">
          <w:marLeft w:val="480"/>
          <w:marRight w:val="0"/>
          <w:marTop w:val="0"/>
          <w:marBottom w:val="0"/>
          <w:divBdr>
            <w:top w:val="none" w:sz="0" w:space="0" w:color="auto"/>
            <w:left w:val="none" w:sz="0" w:space="0" w:color="auto"/>
            <w:bottom w:val="none" w:sz="0" w:space="0" w:color="auto"/>
            <w:right w:val="none" w:sz="0" w:space="0" w:color="auto"/>
          </w:divBdr>
        </w:div>
        <w:div w:id="2144421515">
          <w:marLeft w:val="480"/>
          <w:marRight w:val="0"/>
          <w:marTop w:val="0"/>
          <w:marBottom w:val="0"/>
          <w:divBdr>
            <w:top w:val="none" w:sz="0" w:space="0" w:color="auto"/>
            <w:left w:val="none" w:sz="0" w:space="0" w:color="auto"/>
            <w:bottom w:val="none" w:sz="0" w:space="0" w:color="auto"/>
            <w:right w:val="none" w:sz="0" w:space="0" w:color="auto"/>
          </w:divBdr>
        </w:div>
        <w:div w:id="1514999519">
          <w:marLeft w:val="480"/>
          <w:marRight w:val="0"/>
          <w:marTop w:val="0"/>
          <w:marBottom w:val="0"/>
          <w:divBdr>
            <w:top w:val="none" w:sz="0" w:space="0" w:color="auto"/>
            <w:left w:val="none" w:sz="0" w:space="0" w:color="auto"/>
            <w:bottom w:val="none" w:sz="0" w:space="0" w:color="auto"/>
            <w:right w:val="none" w:sz="0" w:space="0" w:color="auto"/>
          </w:divBdr>
        </w:div>
        <w:div w:id="86197802">
          <w:marLeft w:val="480"/>
          <w:marRight w:val="0"/>
          <w:marTop w:val="0"/>
          <w:marBottom w:val="0"/>
          <w:divBdr>
            <w:top w:val="none" w:sz="0" w:space="0" w:color="auto"/>
            <w:left w:val="none" w:sz="0" w:space="0" w:color="auto"/>
            <w:bottom w:val="none" w:sz="0" w:space="0" w:color="auto"/>
            <w:right w:val="none" w:sz="0" w:space="0" w:color="auto"/>
          </w:divBdr>
        </w:div>
        <w:div w:id="1412310233">
          <w:marLeft w:val="480"/>
          <w:marRight w:val="0"/>
          <w:marTop w:val="0"/>
          <w:marBottom w:val="0"/>
          <w:divBdr>
            <w:top w:val="none" w:sz="0" w:space="0" w:color="auto"/>
            <w:left w:val="none" w:sz="0" w:space="0" w:color="auto"/>
            <w:bottom w:val="none" w:sz="0" w:space="0" w:color="auto"/>
            <w:right w:val="none" w:sz="0" w:space="0" w:color="auto"/>
          </w:divBdr>
        </w:div>
        <w:div w:id="601501260">
          <w:marLeft w:val="480"/>
          <w:marRight w:val="0"/>
          <w:marTop w:val="0"/>
          <w:marBottom w:val="0"/>
          <w:divBdr>
            <w:top w:val="none" w:sz="0" w:space="0" w:color="auto"/>
            <w:left w:val="none" w:sz="0" w:space="0" w:color="auto"/>
            <w:bottom w:val="none" w:sz="0" w:space="0" w:color="auto"/>
            <w:right w:val="none" w:sz="0" w:space="0" w:color="auto"/>
          </w:divBdr>
        </w:div>
        <w:div w:id="974065628">
          <w:marLeft w:val="480"/>
          <w:marRight w:val="0"/>
          <w:marTop w:val="0"/>
          <w:marBottom w:val="0"/>
          <w:divBdr>
            <w:top w:val="none" w:sz="0" w:space="0" w:color="auto"/>
            <w:left w:val="none" w:sz="0" w:space="0" w:color="auto"/>
            <w:bottom w:val="none" w:sz="0" w:space="0" w:color="auto"/>
            <w:right w:val="none" w:sz="0" w:space="0" w:color="auto"/>
          </w:divBdr>
        </w:div>
        <w:div w:id="2052336621">
          <w:marLeft w:val="480"/>
          <w:marRight w:val="0"/>
          <w:marTop w:val="0"/>
          <w:marBottom w:val="0"/>
          <w:divBdr>
            <w:top w:val="none" w:sz="0" w:space="0" w:color="auto"/>
            <w:left w:val="none" w:sz="0" w:space="0" w:color="auto"/>
            <w:bottom w:val="none" w:sz="0" w:space="0" w:color="auto"/>
            <w:right w:val="none" w:sz="0" w:space="0" w:color="auto"/>
          </w:divBdr>
        </w:div>
        <w:div w:id="874804624">
          <w:marLeft w:val="480"/>
          <w:marRight w:val="0"/>
          <w:marTop w:val="0"/>
          <w:marBottom w:val="0"/>
          <w:divBdr>
            <w:top w:val="none" w:sz="0" w:space="0" w:color="auto"/>
            <w:left w:val="none" w:sz="0" w:space="0" w:color="auto"/>
            <w:bottom w:val="none" w:sz="0" w:space="0" w:color="auto"/>
            <w:right w:val="none" w:sz="0" w:space="0" w:color="auto"/>
          </w:divBdr>
        </w:div>
        <w:div w:id="1022782680">
          <w:marLeft w:val="480"/>
          <w:marRight w:val="0"/>
          <w:marTop w:val="0"/>
          <w:marBottom w:val="0"/>
          <w:divBdr>
            <w:top w:val="none" w:sz="0" w:space="0" w:color="auto"/>
            <w:left w:val="none" w:sz="0" w:space="0" w:color="auto"/>
            <w:bottom w:val="none" w:sz="0" w:space="0" w:color="auto"/>
            <w:right w:val="none" w:sz="0" w:space="0" w:color="auto"/>
          </w:divBdr>
        </w:div>
        <w:div w:id="1354453036">
          <w:marLeft w:val="480"/>
          <w:marRight w:val="0"/>
          <w:marTop w:val="0"/>
          <w:marBottom w:val="0"/>
          <w:divBdr>
            <w:top w:val="none" w:sz="0" w:space="0" w:color="auto"/>
            <w:left w:val="none" w:sz="0" w:space="0" w:color="auto"/>
            <w:bottom w:val="none" w:sz="0" w:space="0" w:color="auto"/>
            <w:right w:val="none" w:sz="0" w:space="0" w:color="auto"/>
          </w:divBdr>
        </w:div>
        <w:div w:id="1318535607">
          <w:marLeft w:val="480"/>
          <w:marRight w:val="0"/>
          <w:marTop w:val="0"/>
          <w:marBottom w:val="0"/>
          <w:divBdr>
            <w:top w:val="none" w:sz="0" w:space="0" w:color="auto"/>
            <w:left w:val="none" w:sz="0" w:space="0" w:color="auto"/>
            <w:bottom w:val="none" w:sz="0" w:space="0" w:color="auto"/>
            <w:right w:val="none" w:sz="0" w:space="0" w:color="auto"/>
          </w:divBdr>
        </w:div>
        <w:div w:id="672538329">
          <w:marLeft w:val="480"/>
          <w:marRight w:val="0"/>
          <w:marTop w:val="0"/>
          <w:marBottom w:val="0"/>
          <w:divBdr>
            <w:top w:val="none" w:sz="0" w:space="0" w:color="auto"/>
            <w:left w:val="none" w:sz="0" w:space="0" w:color="auto"/>
            <w:bottom w:val="none" w:sz="0" w:space="0" w:color="auto"/>
            <w:right w:val="none" w:sz="0" w:space="0" w:color="auto"/>
          </w:divBdr>
        </w:div>
        <w:div w:id="2041082885">
          <w:marLeft w:val="480"/>
          <w:marRight w:val="0"/>
          <w:marTop w:val="0"/>
          <w:marBottom w:val="0"/>
          <w:divBdr>
            <w:top w:val="none" w:sz="0" w:space="0" w:color="auto"/>
            <w:left w:val="none" w:sz="0" w:space="0" w:color="auto"/>
            <w:bottom w:val="none" w:sz="0" w:space="0" w:color="auto"/>
            <w:right w:val="none" w:sz="0" w:space="0" w:color="auto"/>
          </w:divBdr>
        </w:div>
        <w:div w:id="65616130">
          <w:marLeft w:val="480"/>
          <w:marRight w:val="0"/>
          <w:marTop w:val="0"/>
          <w:marBottom w:val="0"/>
          <w:divBdr>
            <w:top w:val="none" w:sz="0" w:space="0" w:color="auto"/>
            <w:left w:val="none" w:sz="0" w:space="0" w:color="auto"/>
            <w:bottom w:val="none" w:sz="0" w:space="0" w:color="auto"/>
            <w:right w:val="none" w:sz="0" w:space="0" w:color="auto"/>
          </w:divBdr>
        </w:div>
        <w:div w:id="694770210">
          <w:marLeft w:val="480"/>
          <w:marRight w:val="0"/>
          <w:marTop w:val="0"/>
          <w:marBottom w:val="0"/>
          <w:divBdr>
            <w:top w:val="none" w:sz="0" w:space="0" w:color="auto"/>
            <w:left w:val="none" w:sz="0" w:space="0" w:color="auto"/>
            <w:bottom w:val="none" w:sz="0" w:space="0" w:color="auto"/>
            <w:right w:val="none" w:sz="0" w:space="0" w:color="auto"/>
          </w:divBdr>
        </w:div>
        <w:div w:id="1554541768">
          <w:marLeft w:val="480"/>
          <w:marRight w:val="0"/>
          <w:marTop w:val="0"/>
          <w:marBottom w:val="0"/>
          <w:divBdr>
            <w:top w:val="none" w:sz="0" w:space="0" w:color="auto"/>
            <w:left w:val="none" w:sz="0" w:space="0" w:color="auto"/>
            <w:bottom w:val="none" w:sz="0" w:space="0" w:color="auto"/>
            <w:right w:val="none" w:sz="0" w:space="0" w:color="auto"/>
          </w:divBdr>
        </w:div>
        <w:div w:id="1781559058">
          <w:marLeft w:val="480"/>
          <w:marRight w:val="0"/>
          <w:marTop w:val="0"/>
          <w:marBottom w:val="0"/>
          <w:divBdr>
            <w:top w:val="none" w:sz="0" w:space="0" w:color="auto"/>
            <w:left w:val="none" w:sz="0" w:space="0" w:color="auto"/>
            <w:bottom w:val="none" w:sz="0" w:space="0" w:color="auto"/>
            <w:right w:val="none" w:sz="0" w:space="0" w:color="auto"/>
          </w:divBdr>
        </w:div>
        <w:div w:id="868302106">
          <w:marLeft w:val="480"/>
          <w:marRight w:val="0"/>
          <w:marTop w:val="0"/>
          <w:marBottom w:val="0"/>
          <w:divBdr>
            <w:top w:val="none" w:sz="0" w:space="0" w:color="auto"/>
            <w:left w:val="none" w:sz="0" w:space="0" w:color="auto"/>
            <w:bottom w:val="none" w:sz="0" w:space="0" w:color="auto"/>
            <w:right w:val="none" w:sz="0" w:space="0" w:color="auto"/>
          </w:divBdr>
        </w:div>
        <w:div w:id="949509066">
          <w:marLeft w:val="480"/>
          <w:marRight w:val="0"/>
          <w:marTop w:val="0"/>
          <w:marBottom w:val="0"/>
          <w:divBdr>
            <w:top w:val="none" w:sz="0" w:space="0" w:color="auto"/>
            <w:left w:val="none" w:sz="0" w:space="0" w:color="auto"/>
            <w:bottom w:val="none" w:sz="0" w:space="0" w:color="auto"/>
            <w:right w:val="none" w:sz="0" w:space="0" w:color="auto"/>
          </w:divBdr>
        </w:div>
        <w:div w:id="2035423543">
          <w:marLeft w:val="480"/>
          <w:marRight w:val="0"/>
          <w:marTop w:val="0"/>
          <w:marBottom w:val="0"/>
          <w:divBdr>
            <w:top w:val="none" w:sz="0" w:space="0" w:color="auto"/>
            <w:left w:val="none" w:sz="0" w:space="0" w:color="auto"/>
            <w:bottom w:val="none" w:sz="0" w:space="0" w:color="auto"/>
            <w:right w:val="none" w:sz="0" w:space="0" w:color="auto"/>
          </w:divBdr>
        </w:div>
        <w:div w:id="1937597249">
          <w:marLeft w:val="480"/>
          <w:marRight w:val="0"/>
          <w:marTop w:val="0"/>
          <w:marBottom w:val="0"/>
          <w:divBdr>
            <w:top w:val="none" w:sz="0" w:space="0" w:color="auto"/>
            <w:left w:val="none" w:sz="0" w:space="0" w:color="auto"/>
            <w:bottom w:val="none" w:sz="0" w:space="0" w:color="auto"/>
            <w:right w:val="none" w:sz="0" w:space="0" w:color="auto"/>
          </w:divBdr>
        </w:div>
        <w:div w:id="1823884886">
          <w:marLeft w:val="480"/>
          <w:marRight w:val="0"/>
          <w:marTop w:val="0"/>
          <w:marBottom w:val="0"/>
          <w:divBdr>
            <w:top w:val="none" w:sz="0" w:space="0" w:color="auto"/>
            <w:left w:val="none" w:sz="0" w:space="0" w:color="auto"/>
            <w:bottom w:val="none" w:sz="0" w:space="0" w:color="auto"/>
            <w:right w:val="none" w:sz="0" w:space="0" w:color="auto"/>
          </w:divBdr>
        </w:div>
        <w:div w:id="1983807005">
          <w:marLeft w:val="480"/>
          <w:marRight w:val="0"/>
          <w:marTop w:val="0"/>
          <w:marBottom w:val="0"/>
          <w:divBdr>
            <w:top w:val="none" w:sz="0" w:space="0" w:color="auto"/>
            <w:left w:val="none" w:sz="0" w:space="0" w:color="auto"/>
            <w:bottom w:val="none" w:sz="0" w:space="0" w:color="auto"/>
            <w:right w:val="none" w:sz="0" w:space="0" w:color="auto"/>
          </w:divBdr>
        </w:div>
        <w:div w:id="1203596276">
          <w:marLeft w:val="480"/>
          <w:marRight w:val="0"/>
          <w:marTop w:val="0"/>
          <w:marBottom w:val="0"/>
          <w:divBdr>
            <w:top w:val="none" w:sz="0" w:space="0" w:color="auto"/>
            <w:left w:val="none" w:sz="0" w:space="0" w:color="auto"/>
            <w:bottom w:val="none" w:sz="0" w:space="0" w:color="auto"/>
            <w:right w:val="none" w:sz="0" w:space="0" w:color="auto"/>
          </w:divBdr>
        </w:div>
        <w:div w:id="196548656">
          <w:marLeft w:val="480"/>
          <w:marRight w:val="0"/>
          <w:marTop w:val="0"/>
          <w:marBottom w:val="0"/>
          <w:divBdr>
            <w:top w:val="none" w:sz="0" w:space="0" w:color="auto"/>
            <w:left w:val="none" w:sz="0" w:space="0" w:color="auto"/>
            <w:bottom w:val="none" w:sz="0" w:space="0" w:color="auto"/>
            <w:right w:val="none" w:sz="0" w:space="0" w:color="auto"/>
          </w:divBdr>
        </w:div>
        <w:div w:id="2051106574">
          <w:marLeft w:val="480"/>
          <w:marRight w:val="0"/>
          <w:marTop w:val="0"/>
          <w:marBottom w:val="0"/>
          <w:divBdr>
            <w:top w:val="none" w:sz="0" w:space="0" w:color="auto"/>
            <w:left w:val="none" w:sz="0" w:space="0" w:color="auto"/>
            <w:bottom w:val="none" w:sz="0" w:space="0" w:color="auto"/>
            <w:right w:val="none" w:sz="0" w:space="0" w:color="auto"/>
          </w:divBdr>
        </w:div>
        <w:div w:id="926815727">
          <w:marLeft w:val="480"/>
          <w:marRight w:val="0"/>
          <w:marTop w:val="0"/>
          <w:marBottom w:val="0"/>
          <w:divBdr>
            <w:top w:val="none" w:sz="0" w:space="0" w:color="auto"/>
            <w:left w:val="none" w:sz="0" w:space="0" w:color="auto"/>
            <w:bottom w:val="none" w:sz="0" w:space="0" w:color="auto"/>
            <w:right w:val="none" w:sz="0" w:space="0" w:color="auto"/>
          </w:divBdr>
        </w:div>
        <w:div w:id="1941987888">
          <w:marLeft w:val="480"/>
          <w:marRight w:val="0"/>
          <w:marTop w:val="0"/>
          <w:marBottom w:val="0"/>
          <w:divBdr>
            <w:top w:val="none" w:sz="0" w:space="0" w:color="auto"/>
            <w:left w:val="none" w:sz="0" w:space="0" w:color="auto"/>
            <w:bottom w:val="none" w:sz="0" w:space="0" w:color="auto"/>
            <w:right w:val="none" w:sz="0" w:space="0" w:color="auto"/>
          </w:divBdr>
        </w:div>
        <w:div w:id="2097707759">
          <w:marLeft w:val="480"/>
          <w:marRight w:val="0"/>
          <w:marTop w:val="0"/>
          <w:marBottom w:val="0"/>
          <w:divBdr>
            <w:top w:val="none" w:sz="0" w:space="0" w:color="auto"/>
            <w:left w:val="none" w:sz="0" w:space="0" w:color="auto"/>
            <w:bottom w:val="none" w:sz="0" w:space="0" w:color="auto"/>
            <w:right w:val="none" w:sz="0" w:space="0" w:color="auto"/>
          </w:divBdr>
        </w:div>
        <w:div w:id="1253976923">
          <w:marLeft w:val="480"/>
          <w:marRight w:val="0"/>
          <w:marTop w:val="0"/>
          <w:marBottom w:val="0"/>
          <w:divBdr>
            <w:top w:val="none" w:sz="0" w:space="0" w:color="auto"/>
            <w:left w:val="none" w:sz="0" w:space="0" w:color="auto"/>
            <w:bottom w:val="none" w:sz="0" w:space="0" w:color="auto"/>
            <w:right w:val="none" w:sz="0" w:space="0" w:color="auto"/>
          </w:divBdr>
        </w:div>
        <w:div w:id="1425298011">
          <w:marLeft w:val="480"/>
          <w:marRight w:val="0"/>
          <w:marTop w:val="0"/>
          <w:marBottom w:val="0"/>
          <w:divBdr>
            <w:top w:val="none" w:sz="0" w:space="0" w:color="auto"/>
            <w:left w:val="none" w:sz="0" w:space="0" w:color="auto"/>
            <w:bottom w:val="none" w:sz="0" w:space="0" w:color="auto"/>
            <w:right w:val="none" w:sz="0" w:space="0" w:color="auto"/>
          </w:divBdr>
        </w:div>
        <w:div w:id="172452786">
          <w:marLeft w:val="480"/>
          <w:marRight w:val="0"/>
          <w:marTop w:val="0"/>
          <w:marBottom w:val="0"/>
          <w:divBdr>
            <w:top w:val="none" w:sz="0" w:space="0" w:color="auto"/>
            <w:left w:val="none" w:sz="0" w:space="0" w:color="auto"/>
            <w:bottom w:val="none" w:sz="0" w:space="0" w:color="auto"/>
            <w:right w:val="none" w:sz="0" w:space="0" w:color="auto"/>
          </w:divBdr>
        </w:div>
        <w:div w:id="696004332">
          <w:marLeft w:val="480"/>
          <w:marRight w:val="0"/>
          <w:marTop w:val="0"/>
          <w:marBottom w:val="0"/>
          <w:divBdr>
            <w:top w:val="none" w:sz="0" w:space="0" w:color="auto"/>
            <w:left w:val="none" w:sz="0" w:space="0" w:color="auto"/>
            <w:bottom w:val="none" w:sz="0" w:space="0" w:color="auto"/>
            <w:right w:val="none" w:sz="0" w:space="0" w:color="auto"/>
          </w:divBdr>
        </w:div>
        <w:div w:id="1007517346">
          <w:marLeft w:val="480"/>
          <w:marRight w:val="0"/>
          <w:marTop w:val="0"/>
          <w:marBottom w:val="0"/>
          <w:divBdr>
            <w:top w:val="none" w:sz="0" w:space="0" w:color="auto"/>
            <w:left w:val="none" w:sz="0" w:space="0" w:color="auto"/>
            <w:bottom w:val="none" w:sz="0" w:space="0" w:color="auto"/>
            <w:right w:val="none" w:sz="0" w:space="0" w:color="auto"/>
          </w:divBdr>
        </w:div>
        <w:div w:id="1055162151">
          <w:marLeft w:val="480"/>
          <w:marRight w:val="0"/>
          <w:marTop w:val="0"/>
          <w:marBottom w:val="0"/>
          <w:divBdr>
            <w:top w:val="none" w:sz="0" w:space="0" w:color="auto"/>
            <w:left w:val="none" w:sz="0" w:space="0" w:color="auto"/>
            <w:bottom w:val="none" w:sz="0" w:space="0" w:color="auto"/>
            <w:right w:val="none" w:sz="0" w:space="0" w:color="auto"/>
          </w:divBdr>
        </w:div>
        <w:div w:id="822280506">
          <w:marLeft w:val="480"/>
          <w:marRight w:val="0"/>
          <w:marTop w:val="0"/>
          <w:marBottom w:val="0"/>
          <w:divBdr>
            <w:top w:val="none" w:sz="0" w:space="0" w:color="auto"/>
            <w:left w:val="none" w:sz="0" w:space="0" w:color="auto"/>
            <w:bottom w:val="none" w:sz="0" w:space="0" w:color="auto"/>
            <w:right w:val="none" w:sz="0" w:space="0" w:color="auto"/>
          </w:divBdr>
        </w:div>
        <w:div w:id="640383239">
          <w:marLeft w:val="480"/>
          <w:marRight w:val="0"/>
          <w:marTop w:val="0"/>
          <w:marBottom w:val="0"/>
          <w:divBdr>
            <w:top w:val="none" w:sz="0" w:space="0" w:color="auto"/>
            <w:left w:val="none" w:sz="0" w:space="0" w:color="auto"/>
            <w:bottom w:val="none" w:sz="0" w:space="0" w:color="auto"/>
            <w:right w:val="none" w:sz="0" w:space="0" w:color="auto"/>
          </w:divBdr>
        </w:div>
        <w:div w:id="624237671">
          <w:marLeft w:val="480"/>
          <w:marRight w:val="0"/>
          <w:marTop w:val="0"/>
          <w:marBottom w:val="0"/>
          <w:divBdr>
            <w:top w:val="none" w:sz="0" w:space="0" w:color="auto"/>
            <w:left w:val="none" w:sz="0" w:space="0" w:color="auto"/>
            <w:bottom w:val="none" w:sz="0" w:space="0" w:color="auto"/>
            <w:right w:val="none" w:sz="0" w:space="0" w:color="auto"/>
          </w:divBdr>
        </w:div>
        <w:div w:id="644629960">
          <w:marLeft w:val="480"/>
          <w:marRight w:val="0"/>
          <w:marTop w:val="0"/>
          <w:marBottom w:val="0"/>
          <w:divBdr>
            <w:top w:val="none" w:sz="0" w:space="0" w:color="auto"/>
            <w:left w:val="none" w:sz="0" w:space="0" w:color="auto"/>
            <w:bottom w:val="none" w:sz="0" w:space="0" w:color="auto"/>
            <w:right w:val="none" w:sz="0" w:space="0" w:color="auto"/>
          </w:divBdr>
        </w:div>
        <w:div w:id="667101049">
          <w:marLeft w:val="480"/>
          <w:marRight w:val="0"/>
          <w:marTop w:val="0"/>
          <w:marBottom w:val="0"/>
          <w:divBdr>
            <w:top w:val="none" w:sz="0" w:space="0" w:color="auto"/>
            <w:left w:val="none" w:sz="0" w:space="0" w:color="auto"/>
            <w:bottom w:val="none" w:sz="0" w:space="0" w:color="auto"/>
            <w:right w:val="none" w:sz="0" w:space="0" w:color="auto"/>
          </w:divBdr>
        </w:div>
        <w:div w:id="1702244138">
          <w:marLeft w:val="480"/>
          <w:marRight w:val="0"/>
          <w:marTop w:val="0"/>
          <w:marBottom w:val="0"/>
          <w:divBdr>
            <w:top w:val="none" w:sz="0" w:space="0" w:color="auto"/>
            <w:left w:val="none" w:sz="0" w:space="0" w:color="auto"/>
            <w:bottom w:val="none" w:sz="0" w:space="0" w:color="auto"/>
            <w:right w:val="none" w:sz="0" w:space="0" w:color="auto"/>
          </w:divBdr>
        </w:div>
        <w:div w:id="39717033">
          <w:marLeft w:val="480"/>
          <w:marRight w:val="0"/>
          <w:marTop w:val="0"/>
          <w:marBottom w:val="0"/>
          <w:divBdr>
            <w:top w:val="none" w:sz="0" w:space="0" w:color="auto"/>
            <w:left w:val="none" w:sz="0" w:space="0" w:color="auto"/>
            <w:bottom w:val="none" w:sz="0" w:space="0" w:color="auto"/>
            <w:right w:val="none" w:sz="0" w:space="0" w:color="auto"/>
          </w:divBdr>
        </w:div>
        <w:div w:id="857742705">
          <w:marLeft w:val="480"/>
          <w:marRight w:val="0"/>
          <w:marTop w:val="0"/>
          <w:marBottom w:val="0"/>
          <w:divBdr>
            <w:top w:val="none" w:sz="0" w:space="0" w:color="auto"/>
            <w:left w:val="none" w:sz="0" w:space="0" w:color="auto"/>
            <w:bottom w:val="none" w:sz="0" w:space="0" w:color="auto"/>
            <w:right w:val="none" w:sz="0" w:space="0" w:color="auto"/>
          </w:divBdr>
        </w:div>
        <w:div w:id="403065336">
          <w:marLeft w:val="480"/>
          <w:marRight w:val="0"/>
          <w:marTop w:val="0"/>
          <w:marBottom w:val="0"/>
          <w:divBdr>
            <w:top w:val="none" w:sz="0" w:space="0" w:color="auto"/>
            <w:left w:val="none" w:sz="0" w:space="0" w:color="auto"/>
            <w:bottom w:val="none" w:sz="0" w:space="0" w:color="auto"/>
            <w:right w:val="none" w:sz="0" w:space="0" w:color="auto"/>
          </w:divBdr>
        </w:div>
        <w:div w:id="1271669812">
          <w:marLeft w:val="480"/>
          <w:marRight w:val="0"/>
          <w:marTop w:val="0"/>
          <w:marBottom w:val="0"/>
          <w:divBdr>
            <w:top w:val="none" w:sz="0" w:space="0" w:color="auto"/>
            <w:left w:val="none" w:sz="0" w:space="0" w:color="auto"/>
            <w:bottom w:val="none" w:sz="0" w:space="0" w:color="auto"/>
            <w:right w:val="none" w:sz="0" w:space="0" w:color="auto"/>
          </w:divBdr>
        </w:div>
        <w:div w:id="16002633">
          <w:marLeft w:val="480"/>
          <w:marRight w:val="0"/>
          <w:marTop w:val="0"/>
          <w:marBottom w:val="0"/>
          <w:divBdr>
            <w:top w:val="none" w:sz="0" w:space="0" w:color="auto"/>
            <w:left w:val="none" w:sz="0" w:space="0" w:color="auto"/>
            <w:bottom w:val="none" w:sz="0" w:space="0" w:color="auto"/>
            <w:right w:val="none" w:sz="0" w:space="0" w:color="auto"/>
          </w:divBdr>
        </w:div>
        <w:div w:id="1154488468">
          <w:marLeft w:val="480"/>
          <w:marRight w:val="0"/>
          <w:marTop w:val="0"/>
          <w:marBottom w:val="0"/>
          <w:divBdr>
            <w:top w:val="none" w:sz="0" w:space="0" w:color="auto"/>
            <w:left w:val="none" w:sz="0" w:space="0" w:color="auto"/>
            <w:bottom w:val="none" w:sz="0" w:space="0" w:color="auto"/>
            <w:right w:val="none" w:sz="0" w:space="0" w:color="auto"/>
          </w:divBdr>
        </w:div>
        <w:div w:id="1667900673">
          <w:marLeft w:val="480"/>
          <w:marRight w:val="0"/>
          <w:marTop w:val="0"/>
          <w:marBottom w:val="0"/>
          <w:divBdr>
            <w:top w:val="none" w:sz="0" w:space="0" w:color="auto"/>
            <w:left w:val="none" w:sz="0" w:space="0" w:color="auto"/>
            <w:bottom w:val="none" w:sz="0" w:space="0" w:color="auto"/>
            <w:right w:val="none" w:sz="0" w:space="0" w:color="auto"/>
          </w:divBdr>
        </w:div>
        <w:div w:id="765348132">
          <w:marLeft w:val="480"/>
          <w:marRight w:val="0"/>
          <w:marTop w:val="0"/>
          <w:marBottom w:val="0"/>
          <w:divBdr>
            <w:top w:val="none" w:sz="0" w:space="0" w:color="auto"/>
            <w:left w:val="none" w:sz="0" w:space="0" w:color="auto"/>
            <w:bottom w:val="none" w:sz="0" w:space="0" w:color="auto"/>
            <w:right w:val="none" w:sz="0" w:space="0" w:color="auto"/>
          </w:divBdr>
        </w:div>
        <w:div w:id="69546063">
          <w:marLeft w:val="480"/>
          <w:marRight w:val="0"/>
          <w:marTop w:val="0"/>
          <w:marBottom w:val="0"/>
          <w:divBdr>
            <w:top w:val="none" w:sz="0" w:space="0" w:color="auto"/>
            <w:left w:val="none" w:sz="0" w:space="0" w:color="auto"/>
            <w:bottom w:val="none" w:sz="0" w:space="0" w:color="auto"/>
            <w:right w:val="none" w:sz="0" w:space="0" w:color="auto"/>
          </w:divBdr>
        </w:div>
        <w:div w:id="1612323368">
          <w:marLeft w:val="480"/>
          <w:marRight w:val="0"/>
          <w:marTop w:val="0"/>
          <w:marBottom w:val="0"/>
          <w:divBdr>
            <w:top w:val="none" w:sz="0" w:space="0" w:color="auto"/>
            <w:left w:val="none" w:sz="0" w:space="0" w:color="auto"/>
            <w:bottom w:val="none" w:sz="0" w:space="0" w:color="auto"/>
            <w:right w:val="none" w:sz="0" w:space="0" w:color="auto"/>
          </w:divBdr>
        </w:div>
        <w:div w:id="2028824691">
          <w:marLeft w:val="480"/>
          <w:marRight w:val="0"/>
          <w:marTop w:val="0"/>
          <w:marBottom w:val="0"/>
          <w:divBdr>
            <w:top w:val="none" w:sz="0" w:space="0" w:color="auto"/>
            <w:left w:val="none" w:sz="0" w:space="0" w:color="auto"/>
            <w:bottom w:val="none" w:sz="0" w:space="0" w:color="auto"/>
            <w:right w:val="none" w:sz="0" w:space="0" w:color="auto"/>
          </w:divBdr>
        </w:div>
        <w:div w:id="918366336">
          <w:marLeft w:val="480"/>
          <w:marRight w:val="0"/>
          <w:marTop w:val="0"/>
          <w:marBottom w:val="0"/>
          <w:divBdr>
            <w:top w:val="none" w:sz="0" w:space="0" w:color="auto"/>
            <w:left w:val="none" w:sz="0" w:space="0" w:color="auto"/>
            <w:bottom w:val="none" w:sz="0" w:space="0" w:color="auto"/>
            <w:right w:val="none" w:sz="0" w:space="0" w:color="auto"/>
          </w:divBdr>
        </w:div>
        <w:div w:id="1368334897">
          <w:marLeft w:val="480"/>
          <w:marRight w:val="0"/>
          <w:marTop w:val="0"/>
          <w:marBottom w:val="0"/>
          <w:divBdr>
            <w:top w:val="none" w:sz="0" w:space="0" w:color="auto"/>
            <w:left w:val="none" w:sz="0" w:space="0" w:color="auto"/>
            <w:bottom w:val="none" w:sz="0" w:space="0" w:color="auto"/>
            <w:right w:val="none" w:sz="0" w:space="0" w:color="auto"/>
          </w:divBdr>
        </w:div>
        <w:div w:id="917791815">
          <w:marLeft w:val="480"/>
          <w:marRight w:val="0"/>
          <w:marTop w:val="0"/>
          <w:marBottom w:val="0"/>
          <w:divBdr>
            <w:top w:val="none" w:sz="0" w:space="0" w:color="auto"/>
            <w:left w:val="none" w:sz="0" w:space="0" w:color="auto"/>
            <w:bottom w:val="none" w:sz="0" w:space="0" w:color="auto"/>
            <w:right w:val="none" w:sz="0" w:space="0" w:color="auto"/>
          </w:divBdr>
        </w:div>
        <w:div w:id="807894261">
          <w:marLeft w:val="480"/>
          <w:marRight w:val="0"/>
          <w:marTop w:val="0"/>
          <w:marBottom w:val="0"/>
          <w:divBdr>
            <w:top w:val="none" w:sz="0" w:space="0" w:color="auto"/>
            <w:left w:val="none" w:sz="0" w:space="0" w:color="auto"/>
            <w:bottom w:val="none" w:sz="0" w:space="0" w:color="auto"/>
            <w:right w:val="none" w:sz="0" w:space="0" w:color="auto"/>
          </w:divBdr>
        </w:div>
        <w:div w:id="1617832140">
          <w:marLeft w:val="480"/>
          <w:marRight w:val="0"/>
          <w:marTop w:val="0"/>
          <w:marBottom w:val="0"/>
          <w:divBdr>
            <w:top w:val="none" w:sz="0" w:space="0" w:color="auto"/>
            <w:left w:val="none" w:sz="0" w:space="0" w:color="auto"/>
            <w:bottom w:val="none" w:sz="0" w:space="0" w:color="auto"/>
            <w:right w:val="none" w:sz="0" w:space="0" w:color="auto"/>
          </w:divBdr>
        </w:div>
        <w:div w:id="549611818">
          <w:marLeft w:val="480"/>
          <w:marRight w:val="0"/>
          <w:marTop w:val="0"/>
          <w:marBottom w:val="0"/>
          <w:divBdr>
            <w:top w:val="none" w:sz="0" w:space="0" w:color="auto"/>
            <w:left w:val="none" w:sz="0" w:space="0" w:color="auto"/>
            <w:bottom w:val="none" w:sz="0" w:space="0" w:color="auto"/>
            <w:right w:val="none" w:sz="0" w:space="0" w:color="auto"/>
          </w:divBdr>
        </w:div>
        <w:div w:id="104808603">
          <w:marLeft w:val="480"/>
          <w:marRight w:val="0"/>
          <w:marTop w:val="0"/>
          <w:marBottom w:val="0"/>
          <w:divBdr>
            <w:top w:val="none" w:sz="0" w:space="0" w:color="auto"/>
            <w:left w:val="none" w:sz="0" w:space="0" w:color="auto"/>
            <w:bottom w:val="none" w:sz="0" w:space="0" w:color="auto"/>
            <w:right w:val="none" w:sz="0" w:space="0" w:color="auto"/>
          </w:divBdr>
        </w:div>
        <w:div w:id="86658324">
          <w:marLeft w:val="480"/>
          <w:marRight w:val="0"/>
          <w:marTop w:val="0"/>
          <w:marBottom w:val="0"/>
          <w:divBdr>
            <w:top w:val="none" w:sz="0" w:space="0" w:color="auto"/>
            <w:left w:val="none" w:sz="0" w:space="0" w:color="auto"/>
            <w:bottom w:val="none" w:sz="0" w:space="0" w:color="auto"/>
            <w:right w:val="none" w:sz="0" w:space="0" w:color="auto"/>
          </w:divBdr>
        </w:div>
        <w:div w:id="153568660">
          <w:marLeft w:val="480"/>
          <w:marRight w:val="0"/>
          <w:marTop w:val="0"/>
          <w:marBottom w:val="0"/>
          <w:divBdr>
            <w:top w:val="none" w:sz="0" w:space="0" w:color="auto"/>
            <w:left w:val="none" w:sz="0" w:space="0" w:color="auto"/>
            <w:bottom w:val="none" w:sz="0" w:space="0" w:color="auto"/>
            <w:right w:val="none" w:sz="0" w:space="0" w:color="auto"/>
          </w:divBdr>
        </w:div>
        <w:div w:id="1459639834">
          <w:marLeft w:val="480"/>
          <w:marRight w:val="0"/>
          <w:marTop w:val="0"/>
          <w:marBottom w:val="0"/>
          <w:divBdr>
            <w:top w:val="none" w:sz="0" w:space="0" w:color="auto"/>
            <w:left w:val="none" w:sz="0" w:space="0" w:color="auto"/>
            <w:bottom w:val="none" w:sz="0" w:space="0" w:color="auto"/>
            <w:right w:val="none" w:sz="0" w:space="0" w:color="auto"/>
          </w:divBdr>
        </w:div>
        <w:div w:id="1201939999">
          <w:marLeft w:val="480"/>
          <w:marRight w:val="0"/>
          <w:marTop w:val="0"/>
          <w:marBottom w:val="0"/>
          <w:divBdr>
            <w:top w:val="none" w:sz="0" w:space="0" w:color="auto"/>
            <w:left w:val="none" w:sz="0" w:space="0" w:color="auto"/>
            <w:bottom w:val="none" w:sz="0" w:space="0" w:color="auto"/>
            <w:right w:val="none" w:sz="0" w:space="0" w:color="auto"/>
          </w:divBdr>
        </w:div>
        <w:div w:id="2021463329">
          <w:marLeft w:val="480"/>
          <w:marRight w:val="0"/>
          <w:marTop w:val="0"/>
          <w:marBottom w:val="0"/>
          <w:divBdr>
            <w:top w:val="none" w:sz="0" w:space="0" w:color="auto"/>
            <w:left w:val="none" w:sz="0" w:space="0" w:color="auto"/>
            <w:bottom w:val="none" w:sz="0" w:space="0" w:color="auto"/>
            <w:right w:val="none" w:sz="0" w:space="0" w:color="auto"/>
          </w:divBdr>
        </w:div>
        <w:div w:id="858588909">
          <w:marLeft w:val="480"/>
          <w:marRight w:val="0"/>
          <w:marTop w:val="0"/>
          <w:marBottom w:val="0"/>
          <w:divBdr>
            <w:top w:val="none" w:sz="0" w:space="0" w:color="auto"/>
            <w:left w:val="none" w:sz="0" w:space="0" w:color="auto"/>
            <w:bottom w:val="none" w:sz="0" w:space="0" w:color="auto"/>
            <w:right w:val="none" w:sz="0" w:space="0" w:color="auto"/>
          </w:divBdr>
        </w:div>
        <w:div w:id="1259361918">
          <w:marLeft w:val="480"/>
          <w:marRight w:val="0"/>
          <w:marTop w:val="0"/>
          <w:marBottom w:val="0"/>
          <w:divBdr>
            <w:top w:val="none" w:sz="0" w:space="0" w:color="auto"/>
            <w:left w:val="none" w:sz="0" w:space="0" w:color="auto"/>
            <w:bottom w:val="none" w:sz="0" w:space="0" w:color="auto"/>
            <w:right w:val="none" w:sz="0" w:space="0" w:color="auto"/>
          </w:divBdr>
        </w:div>
        <w:div w:id="842932272">
          <w:marLeft w:val="480"/>
          <w:marRight w:val="0"/>
          <w:marTop w:val="0"/>
          <w:marBottom w:val="0"/>
          <w:divBdr>
            <w:top w:val="none" w:sz="0" w:space="0" w:color="auto"/>
            <w:left w:val="none" w:sz="0" w:space="0" w:color="auto"/>
            <w:bottom w:val="none" w:sz="0" w:space="0" w:color="auto"/>
            <w:right w:val="none" w:sz="0" w:space="0" w:color="auto"/>
          </w:divBdr>
        </w:div>
        <w:div w:id="1901866817">
          <w:marLeft w:val="480"/>
          <w:marRight w:val="0"/>
          <w:marTop w:val="0"/>
          <w:marBottom w:val="0"/>
          <w:divBdr>
            <w:top w:val="none" w:sz="0" w:space="0" w:color="auto"/>
            <w:left w:val="none" w:sz="0" w:space="0" w:color="auto"/>
            <w:bottom w:val="none" w:sz="0" w:space="0" w:color="auto"/>
            <w:right w:val="none" w:sz="0" w:space="0" w:color="auto"/>
          </w:divBdr>
        </w:div>
        <w:div w:id="1495560480">
          <w:marLeft w:val="480"/>
          <w:marRight w:val="0"/>
          <w:marTop w:val="0"/>
          <w:marBottom w:val="0"/>
          <w:divBdr>
            <w:top w:val="none" w:sz="0" w:space="0" w:color="auto"/>
            <w:left w:val="none" w:sz="0" w:space="0" w:color="auto"/>
            <w:bottom w:val="none" w:sz="0" w:space="0" w:color="auto"/>
            <w:right w:val="none" w:sz="0" w:space="0" w:color="auto"/>
          </w:divBdr>
        </w:div>
        <w:div w:id="129831105">
          <w:marLeft w:val="480"/>
          <w:marRight w:val="0"/>
          <w:marTop w:val="0"/>
          <w:marBottom w:val="0"/>
          <w:divBdr>
            <w:top w:val="none" w:sz="0" w:space="0" w:color="auto"/>
            <w:left w:val="none" w:sz="0" w:space="0" w:color="auto"/>
            <w:bottom w:val="none" w:sz="0" w:space="0" w:color="auto"/>
            <w:right w:val="none" w:sz="0" w:space="0" w:color="auto"/>
          </w:divBdr>
        </w:div>
        <w:div w:id="1507086725">
          <w:marLeft w:val="480"/>
          <w:marRight w:val="0"/>
          <w:marTop w:val="0"/>
          <w:marBottom w:val="0"/>
          <w:divBdr>
            <w:top w:val="none" w:sz="0" w:space="0" w:color="auto"/>
            <w:left w:val="none" w:sz="0" w:space="0" w:color="auto"/>
            <w:bottom w:val="none" w:sz="0" w:space="0" w:color="auto"/>
            <w:right w:val="none" w:sz="0" w:space="0" w:color="auto"/>
          </w:divBdr>
        </w:div>
        <w:div w:id="210926865">
          <w:marLeft w:val="480"/>
          <w:marRight w:val="0"/>
          <w:marTop w:val="0"/>
          <w:marBottom w:val="0"/>
          <w:divBdr>
            <w:top w:val="none" w:sz="0" w:space="0" w:color="auto"/>
            <w:left w:val="none" w:sz="0" w:space="0" w:color="auto"/>
            <w:bottom w:val="none" w:sz="0" w:space="0" w:color="auto"/>
            <w:right w:val="none" w:sz="0" w:space="0" w:color="auto"/>
          </w:divBdr>
        </w:div>
        <w:div w:id="604847257">
          <w:marLeft w:val="480"/>
          <w:marRight w:val="0"/>
          <w:marTop w:val="0"/>
          <w:marBottom w:val="0"/>
          <w:divBdr>
            <w:top w:val="none" w:sz="0" w:space="0" w:color="auto"/>
            <w:left w:val="none" w:sz="0" w:space="0" w:color="auto"/>
            <w:bottom w:val="none" w:sz="0" w:space="0" w:color="auto"/>
            <w:right w:val="none" w:sz="0" w:space="0" w:color="auto"/>
          </w:divBdr>
        </w:div>
        <w:div w:id="1326400836">
          <w:marLeft w:val="480"/>
          <w:marRight w:val="0"/>
          <w:marTop w:val="0"/>
          <w:marBottom w:val="0"/>
          <w:divBdr>
            <w:top w:val="none" w:sz="0" w:space="0" w:color="auto"/>
            <w:left w:val="none" w:sz="0" w:space="0" w:color="auto"/>
            <w:bottom w:val="none" w:sz="0" w:space="0" w:color="auto"/>
            <w:right w:val="none" w:sz="0" w:space="0" w:color="auto"/>
          </w:divBdr>
        </w:div>
        <w:div w:id="1378629559">
          <w:marLeft w:val="480"/>
          <w:marRight w:val="0"/>
          <w:marTop w:val="0"/>
          <w:marBottom w:val="0"/>
          <w:divBdr>
            <w:top w:val="none" w:sz="0" w:space="0" w:color="auto"/>
            <w:left w:val="none" w:sz="0" w:space="0" w:color="auto"/>
            <w:bottom w:val="none" w:sz="0" w:space="0" w:color="auto"/>
            <w:right w:val="none" w:sz="0" w:space="0" w:color="auto"/>
          </w:divBdr>
        </w:div>
        <w:div w:id="86997670">
          <w:marLeft w:val="480"/>
          <w:marRight w:val="0"/>
          <w:marTop w:val="0"/>
          <w:marBottom w:val="0"/>
          <w:divBdr>
            <w:top w:val="none" w:sz="0" w:space="0" w:color="auto"/>
            <w:left w:val="none" w:sz="0" w:space="0" w:color="auto"/>
            <w:bottom w:val="none" w:sz="0" w:space="0" w:color="auto"/>
            <w:right w:val="none" w:sz="0" w:space="0" w:color="auto"/>
          </w:divBdr>
        </w:div>
        <w:div w:id="1702239901">
          <w:marLeft w:val="480"/>
          <w:marRight w:val="0"/>
          <w:marTop w:val="0"/>
          <w:marBottom w:val="0"/>
          <w:divBdr>
            <w:top w:val="none" w:sz="0" w:space="0" w:color="auto"/>
            <w:left w:val="none" w:sz="0" w:space="0" w:color="auto"/>
            <w:bottom w:val="none" w:sz="0" w:space="0" w:color="auto"/>
            <w:right w:val="none" w:sz="0" w:space="0" w:color="auto"/>
          </w:divBdr>
        </w:div>
        <w:div w:id="2131707232">
          <w:marLeft w:val="480"/>
          <w:marRight w:val="0"/>
          <w:marTop w:val="0"/>
          <w:marBottom w:val="0"/>
          <w:divBdr>
            <w:top w:val="none" w:sz="0" w:space="0" w:color="auto"/>
            <w:left w:val="none" w:sz="0" w:space="0" w:color="auto"/>
            <w:bottom w:val="none" w:sz="0" w:space="0" w:color="auto"/>
            <w:right w:val="none" w:sz="0" w:space="0" w:color="auto"/>
          </w:divBdr>
        </w:div>
        <w:div w:id="108398700">
          <w:marLeft w:val="480"/>
          <w:marRight w:val="0"/>
          <w:marTop w:val="0"/>
          <w:marBottom w:val="0"/>
          <w:divBdr>
            <w:top w:val="none" w:sz="0" w:space="0" w:color="auto"/>
            <w:left w:val="none" w:sz="0" w:space="0" w:color="auto"/>
            <w:bottom w:val="none" w:sz="0" w:space="0" w:color="auto"/>
            <w:right w:val="none" w:sz="0" w:space="0" w:color="auto"/>
          </w:divBdr>
        </w:div>
      </w:divsChild>
    </w:div>
    <w:div w:id="427849813">
      <w:bodyDiv w:val="1"/>
      <w:marLeft w:val="0"/>
      <w:marRight w:val="0"/>
      <w:marTop w:val="0"/>
      <w:marBottom w:val="0"/>
      <w:divBdr>
        <w:top w:val="none" w:sz="0" w:space="0" w:color="auto"/>
        <w:left w:val="none" w:sz="0" w:space="0" w:color="auto"/>
        <w:bottom w:val="none" w:sz="0" w:space="0" w:color="auto"/>
        <w:right w:val="none" w:sz="0" w:space="0" w:color="auto"/>
      </w:divBdr>
    </w:div>
    <w:div w:id="428165751">
      <w:bodyDiv w:val="1"/>
      <w:marLeft w:val="0"/>
      <w:marRight w:val="0"/>
      <w:marTop w:val="0"/>
      <w:marBottom w:val="0"/>
      <w:divBdr>
        <w:top w:val="none" w:sz="0" w:space="0" w:color="auto"/>
        <w:left w:val="none" w:sz="0" w:space="0" w:color="auto"/>
        <w:bottom w:val="none" w:sz="0" w:space="0" w:color="auto"/>
        <w:right w:val="none" w:sz="0" w:space="0" w:color="auto"/>
      </w:divBdr>
    </w:div>
    <w:div w:id="429619357">
      <w:bodyDiv w:val="1"/>
      <w:marLeft w:val="0"/>
      <w:marRight w:val="0"/>
      <w:marTop w:val="0"/>
      <w:marBottom w:val="0"/>
      <w:divBdr>
        <w:top w:val="none" w:sz="0" w:space="0" w:color="auto"/>
        <w:left w:val="none" w:sz="0" w:space="0" w:color="auto"/>
        <w:bottom w:val="none" w:sz="0" w:space="0" w:color="auto"/>
        <w:right w:val="none" w:sz="0" w:space="0" w:color="auto"/>
      </w:divBdr>
    </w:div>
    <w:div w:id="432172299">
      <w:bodyDiv w:val="1"/>
      <w:marLeft w:val="0"/>
      <w:marRight w:val="0"/>
      <w:marTop w:val="0"/>
      <w:marBottom w:val="0"/>
      <w:divBdr>
        <w:top w:val="none" w:sz="0" w:space="0" w:color="auto"/>
        <w:left w:val="none" w:sz="0" w:space="0" w:color="auto"/>
        <w:bottom w:val="none" w:sz="0" w:space="0" w:color="auto"/>
        <w:right w:val="none" w:sz="0" w:space="0" w:color="auto"/>
      </w:divBdr>
    </w:div>
    <w:div w:id="438985382">
      <w:bodyDiv w:val="1"/>
      <w:marLeft w:val="0"/>
      <w:marRight w:val="0"/>
      <w:marTop w:val="0"/>
      <w:marBottom w:val="0"/>
      <w:divBdr>
        <w:top w:val="none" w:sz="0" w:space="0" w:color="auto"/>
        <w:left w:val="none" w:sz="0" w:space="0" w:color="auto"/>
        <w:bottom w:val="none" w:sz="0" w:space="0" w:color="auto"/>
        <w:right w:val="none" w:sz="0" w:space="0" w:color="auto"/>
      </w:divBdr>
    </w:div>
    <w:div w:id="440606562">
      <w:bodyDiv w:val="1"/>
      <w:marLeft w:val="0"/>
      <w:marRight w:val="0"/>
      <w:marTop w:val="0"/>
      <w:marBottom w:val="0"/>
      <w:divBdr>
        <w:top w:val="none" w:sz="0" w:space="0" w:color="auto"/>
        <w:left w:val="none" w:sz="0" w:space="0" w:color="auto"/>
        <w:bottom w:val="none" w:sz="0" w:space="0" w:color="auto"/>
        <w:right w:val="none" w:sz="0" w:space="0" w:color="auto"/>
      </w:divBdr>
    </w:div>
    <w:div w:id="442070265">
      <w:bodyDiv w:val="1"/>
      <w:marLeft w:val="0"/>
      <w:marRight w:val="0"/>
      <w:marTop w:val="0"/>
      <w:marBottom w:val="0"/>
      <w:divBdr>
        <w:top w:val="none" w:sz="0" w:space="0" w:color="auto"/>
        <w:left w:val="none" w:sz="0" w:space="0" w:color="auto"/>
        <w:bottom w:val="none" w:sz="0" w:space="0" w:color="auto"/>
        <w:right w:val="none" w:sz="0" w:space="0" w:color="auto"/>
      </w:divBdr>
    </w:div>
    <w:div w:id="443501516">
      <w:bodyDiv w:val="1"/>
      <w:marLeft w:val="0"/>
      <w:marRight w:val="0"/>
      <w:marTop w:val="0"/>
      <w:marBottom w:val="0"/>
      <w:divBdr>
        <w:top w:val="none" w:sz="0" w:space="0" w:color="auto"/>
        <w:left w:val="none" w:sz="0" w:space="0" w:color="auto"/>
        <w:bottom w:val="none" w:sz="0" w:space="0" w:color="auto"/>
        <w:right w:val="none" w:sz="0" w:space="0" w:color="auto"/>
      </w:divBdr>
    </w:div>
    <w:div w:id="445658883">
      <w:bodyDiv w:val="1"/>
      <w:marLeft w:val="0"/>
      <w:marRight w:val="0"/>
      <w:marTop w:val="0"/>
      <w:marBottom w:val="0"/>
      <w:divBdr>
        <w:top w:val="none" w:sz="0" w:space="0" w:color="auto"/>
        <w:left w:val="none" w:sz="0" w:space="0" w:color="auto"/>
        <w:bottom w:val="none" w:sz="0" w:space="0" w:color="auto"/>
        <w:right w:val="none" w:sz="0" w:space="0" w:color="auto"/>
      </w:divBdr>
    </w:div>
    <w:div w:id="450973480">
      <w:bodyDiv w:val="1"/>
      <w:marLeft w:val="0"/>
      <w:marRight w:val="0"/>
      <w:marTop w:val="0"/>
      <w:marBottom w:val="0"/>
      <w:divBdr>
        <w:top w:val="none" w:sz="0" w:space="0" w:color="auto"/>
        <w:left w:val="none" w:sz="0" w:space="0" w:color="auto"/>
        <w:bottom w:val="none" w:sz="0" w:space="0" w:color="auto"/>
        <w:right w:val="none" w:sz="0" w:space="0" w:color="auto"/>
      </w:divBdr>
    </w:div>
    <w:div w:id="452090402">
      <w:bodyDiv w:val="1"/>
      <w:marLeft w:val="0"/>
      <w:marRight w:val="0"/>
      <w:marTop w:val="0"/>
      <w:marBottom w:val="0"/>
      <w:divBdr>
        <w:top w:val="none" w:sz="0" w:space="0" w:color="auto"/>
        <w:left w:val="none" w:sz="0" w:space="0" w:color="auto"/>
        <w:bottom w:val="none" w:sz="0" w:space="0" w:color="auto"/>
        <w:right w:val="none" w:sz="0" w:space="0" w:color="auto"/>
      </w:divBdr>
    </w:div>
    <w:div w:id="453256262">
      <w:bodyDiv w:val="1"/>
      <w:marLeft w:val="0"/>
      <w:marRight w:val="0"/>
      <w:marTop w:val="0"/>
      <w:marBottom w:val="0"/>
      <w:divBdr>
        <w:top w:val="none" w:sz="0" w:space="0" w:color="auto"/>
        <w:left w:val="none" w:sz="0" w:space="0" w:color="auto"/>
        <w:bottom w:val="none" w:sz="0" w:space="0" w:color="auto"/>
        <w:right w:val="none" w:sz="0" w:space="0" w:color="auto"/>
      </w:divBdr>
    </w:div>
    <w:div w:id="457841524">
      <w:bodyDiv w:val="1"/>
      <w:marLeft w:val="0"/>
      <w:marRight w:val="0"/>
      <w:marTop w:val="0"/>
      <w:marBottom w:val="0"/>
      <w:divBdr>
        <w:top w:val="none" w:sz="0" w:space="0" w:color="auto"/>
        <w:left w:val="none" w:sz="0" w:space="0" w:color="auto"/>
        <w:bottom w:val="none" w:sz="0" w:space="0" w:color="auto"/>
        <w:right w:val="none" w:sz="0" w:space="0" w:color="auto"/>
      </w:divBdr>
    </w:div>
    <w:div w:id="460615157">
      <w:bodyDiv w:val="1"/>
      <w:marLeft w:val="0"/>
      <w:marRight w:val="0"/>
      <w:marTop w:val="0"/>
      <w:marBottom w:val="0"/>
      <w:divBdr>
        <w:top w:val="none" w:sz="0" w:space="0" w:color="auto"/>
        <w:left w:val="none" w:sz="0" w:space="0" w:color="auto"/>
        <w:bottom w:val="none" w:sz="0" w:space="0" w:color="auto"/>
        <w:right w:val="none" w:sz="0" w:space="0" w:color="auto"/>
      </w:divBdr>
    </w:div>
    <w:div w:id="461076848">
      <w:bodyDiv w:val="1"/>
      <w:marLeft w:val="0"/>
      <w:marRight w:val="0"/>
      <w:marTop w:val="0"/>
      <w:marBottom w:val="0"/>
      <w:divBdr>
        <w:top w:val="none" w:sz="0" w:space="0" w:color="auto"/>
        <w:left w:val="none" w:sz="0" w:space="0" w:color="auto"/>
        <w:bottom w:val="none" w:sz="0" w:space="0" w:color="auto"/>
        <w:right w:val="none" w:sz="0" w:space="0" w:color="auto"/>
      </w:divBdr>
      <w:divsChild>
        <w:div w:id="1622878173">
          <w:marLeft w:val="480"/>
          <w:marRight w:val="0"/>
          <w:marTop w:val="0"/>
          <w:marBottom w:val="0"/>
          <w:divBdr>
            <w:top w:val="none" w:sz="0" w:space="0" w:color="auto"/>
            <w:left w:val="none" w:sz="0" w:space="0" w:color="auto"/>
            <w:bottom w:val="none" w:sz="0" w:space="0" w:color="auto"/>
            <w:right w:val="none" w:sz="0" w:space="0" w:color="auto"/>
          </w:divBdr>
        </w:div>
        <w:div w:id="1608003746">
          <w:marLeft w:val="480"/>
          <w:marRight w:val="0"/>
          <w:marTop w:val="0"/>
          <w:marBottom w:val="0"/>
          <w:divBdr>
            <w:top w:val="none" w:sz="0" w:space="0" w:color="auto"/>
            <w:left w:val="none" w:sz="0" w:space="0" w:color="auto"/>
            <w:bottom w:val="none" w:sz="0" w:space="0" w:color="auto"/>
            <w:right w:val="none" w:sz="0" w:space="0" w:color="auto"/>
          </w:divBdr>
        </w:div>
        <w:div w:id="1157109877">
          <w:marLeft w:val="480"/>
          <w:marRight w:val="0"/>
          <w:marTop w:val="0"/>
          <w:marBottom w:val="0"/>
          <w:divBdr>
            <w:top w:val="none" w:sz="0" w:space="0" w:color="auto"/>
            <w:left w:val="none" w:sz="0" w:space="0" w:color="auto"/>
            <w:bottom w:val="none" w:sz="0" w:space="0" w:color="auto"/>
            <w:right w:val="none" w:sz="0" w:space="0" w:color="auto"/>
          </w:divBdr>
        </w:div>
        <w:div w:id="1037007131">
          <w:marLeft w:val="480"/>
          <w:marRight w:val="0"/>
          <w:marTop w:val="0"/>
          <w:marBottom w:val="0"/>
          <w:divBdr>
            <w:top w:val="none" w:sz="0" w:space="0" w:color="auto"/>
            <w:left w:val="none" w:sz="0" w:space="0" w:color="auto"/>
            <w:bottom w:val="none" w:sz="0" w:space="0" w:color="auto"/>
            <w:right w:val="none" w:sz="0" w:space="0" w:color="auto"/>
          </w:divBdr>
        </w:div>
        <w:div w:id="1055658406">
          <w:marLeft w:val="480"/>
          <w:marRight w:val="0"/>
          <w:marTop w:val="0"/>
          <w:marBottom w:val="0"/>
          <w:divBdr>
            <w:top w:val="none" w:sz="0" w:space="0" w:color="auto"/>
            <w:left w:val="none" w:sz="0" w:space="0" w:color="auto"/>
            <w:bottom w:val="none" w:sz="0" w:space="0" w:color="auto"/>
            <w:right w:val="none" w:sz="0" w:space="0" w:color="auto"/>
          </w:divBdr>
        </w:div>
        <w:div w:id="664480056">
          <w:marLeft w:val="480"/>
          <w:marRight w:val="0"/>
          <w:marTop w:val="0"/>
          <w:marBottom w:val="0"/>
          <w:divBdr>
            <w:top w:val="none" w:sz="0" w:space="0" w:color="auto"/>
            <w:left w:val="none" w:sz="0" w:space="0" w:color="auto"/>
            <w:bottom w:val="none" w:sz="0" w:space="0" w:color="auto"/>
            <w:right w:val="none" w:sz="0" w:space="0" w:color="auto"/>
          </w:divBdr>
        </w:div>
        <w:div w:id="1710453996">
          <w:marLeft w:val="480"/>
          <w:marRight w:val="0"/>
          <w:marTop w:val="0"/>
          <w:marBottom w:val="0"/>
          <w:divBdr>
            <w:top w:val="none" w:sz="0" w:space="0" w:color="auto"/>
            <w:left w:val="none" w:sz="0" w:space="0" w:color="auto"/>
            <w:bottom w:val="none" w:sz="0" w:space="0" w:color="auto"/>
            <w:right w:val="none" w:sz="0" w:space="0" w:color="auto"/>
          </w:divBdr>
        </w:div>
        <w:div w:id="788939265">
          <w:marLeft w:val="480"/>
          <w:marRight w:val="0"/>
          <w:marTop w:val="0"/>
          <w:marBottom w:val="0"/>
          <w:divBdr>
            <w:top w:val="none" w:sz="0" w:space="0" w:color="auto"/>
            <w:left w:val="none" w:sz="0" w:space="0" w:color="auto"/>
            <w:bottom w:val="none" w:sz="0" w:space="0" w:color="auto"/>
            <w:right w:val="none" w:sz="0" w:space="0" w:color="auto"/>
          </w:divBdr>
        </w:div>
        <w:div w:id="1161703036">
          <w:marLeft w:val="480"/>
          <w:marRight w:val="0"/>
          <w:marTop w:val="0"/>
          <w:marBottom w:val="0"/>
          <w:divBdr>
            <w:top w:val="none" w:sz="0" w:space="0" w:color="auto"/>
            <w:left w:val="none" w:sz="0" w:space="0" w:color="auto"/>
            <w:bottom w:val="none" w:sz="0" w:space="0" w:color="auto"/>
            <w:right w:val="none" w:sz="0" w:space="0" w:color="auto"/>
          </w:divBdr>
        </w:div>
        <w:div w:id="1467164070">
          <w:marLeft w:val="480"/>
          <w:marRight w:val="0"/>
          <w:marTop w:val="0"/>
          <w:marBottom w:val="0"/>
          <w:divBdr>
            <w:top w:val="none" w:sz="0" w:space="0" w:color="auto"/>
            <w:left w:val="none" w:sz="0" w:space="0" w:color="auto"/>
            <w:bottom w:val="none" w:sz="0" w:space="0" w:color="auto"/>
            <w:right w:val="none" w:sz="0" w:space="0" w:color="auto"/>
          </w:divBdr>
        </w:div>
        <w:div w:id="1585454312">
          <w:marLeft w:val="480"/>
          <w:marRight w:val="0"/>
          <w:marTop w:val="0"/>
          <w:marBottom w:val="0"/>
          <w:divBdr>
            <w:top w:val="none" w:sz="0" w:space="0" w:color="auto"/>
            <w:left w:val="none" w:sz="0" w:space="0" w:color="auto"/>
            <w:bottom w:val="none" w:sz="0" w:space="0" w:color="auto"/>
            <w:right w:val="none" w:sz="0" w:space="0" w:color="auto"/>
          </w:divBdr>
        </w:div>
        <w:div w:id="1888831199">
          <w:marLeft w:val="480"/>
          <w:marRight w:val="0"/>
          <w:marTop w:val="0"/>
          <w:marBottom w:val="0"/>
          <w:divBdr>
            <w:top w:val="none" w:sz="0" w:space="0" w:color="auto"/>
            <w:left w:val="none" w:sz="0" w:space="0" w:color="auto"/>
            <w:bottom w:val="none" w:sz="0" w:space="0" w:color="auto"/>
            <w:right w:val="none" w:sz="0" w:space="0" w:color="auto"/>
          </w:divBdr>
        </w:div>
        <w:div w:id="1830056004">
          <w:marLeft w:val="480"/>
          <w:marRight w:val="0"/>
          <w:marTop w:val="0"/>
          <w:marBottom w:val="0"/>
          <w:divBdr>
            <w:top w:val="none" w:sz="0" w:space="0" w:color="auto"/>
            <w:left w:val="none" w:sz="0" w:space="0" w:color="auto"/>
            <w:bottom w:val="none" w:sz="0" w:space="0" w:color="auto"/>
            <w:right w:val="none" w:sz="0" w:space="0" w:color="auto"/>
          </w:divBdr>
        </w:div>
        <w:div w:id="2044210339">
          <w:marLeft w:val="480"/>
          <w:marRight w:val="0"/>
          <w:marTop w:val="0"/>
          <w:marBottom w:val="0"/>
          <w:divBdr>
            <w:top w:val="none" w:sz="0" w:space="0" w:color="auto"/>
            <w:left w:val="none" w:sz="0" w:space="0" w:color="auto"/>
            <w:bottom w:val="none" w:sz="0" w:space="0" w:color="auto"/>
            <w:right w:val="none" w:sz="0" w:space="0" w:color="auto"/>
          </w:divBdr>
        </w:div>
        <w:div w:id="284041142">
          <w:marLeft w:val="480"/>
          <w:marRight w:val="0"/>
          <w:marTop w:val="0"/>
          <w:marBottom w:val="0"/>
          <w:divBdr>
            <w:top w:val="none" w:sz="0" w:space="0" w:color="auto"/>
            <w:left w:val="none" w:sz="0" w:space="0" w:color="auto"/>
            <w:bottom w:val="none" w:sz="0" w:space="0" w:color="auto"/>
            <w:right w:val="none" w:sz="0" w:space="0" w:color="auto"/>
          </w:divBdr>
        </w:div>
        <w:div w:id="592058138">
          <w:marLeft w:val="480"/>
          <w:marRight w:val="0"/>
          <w:marTop w:val="0"/>
          <w:marBottom w:val="0"/>
          <w:divBdr>
            <w:top w:val="none" w:sz="0" w:space="0" w:color="auto"/>
            <w:left w:val="none" w:sz="0" w:space="0" w:color="auto"/>
            <w:bottom w:val="none" w:sz="0" w:space="0" w:color="auto"/>
            <w:right w:val="none" w:sz="0" w:space="0" w:color="auto"/>
          </w:divBdr>
        </w:div>
        <w:div w:id="1621649905">
          <w:marLeft w:val="480"/>
          <w:marRight w:val="0"/>
          <w:marTop w:val="0"/>
          <w:marBottom w:val="0"/>
          <w:divBdr>
            <w:top w:val="none" w:sz="0" w:space="0" w:color="auto"/>
            <w:left w:val="none" w:sz="0" w:space="0" w:color="auto"/>
            <w:bottom w:val="none" w:sz="0" w:space="0" w:color="auto"/>
            <w:right w:val="none" w:sz="0" w:space="0" w:color="auto"/>
          </w:divBdr>
        </w:div>
        <w:div w:id="1962809440">
          <w:marLeft w:val="480"/>
          <w:marRight w:val="0"/>
          <w:marTop w:val="0"/>
          <w:marBottom w:val="0"/>
          <w:divBdr>
            <w:top w:val="none" w:sz="0" w:space="0" w:color="auto"/>
            <w:left w:val="none" w:sz="0" w:space="0" w:color="auto"/>
            <w:bottom w:val="none" w:sz="0" w:space="0" w:color="auto"/>
            <w:right w:val="none" w:sz="0" w:space="0" w:color="auto"/>
          </w:divBdr>
        </w:div>
        <w:div w:id="786504367">
          <w:marLeft w:val="480"/>
          <w:marRight w:val="0"/>
          <w:marTop w:val="0"/>
          <w:marBottom w:val="0"/>
          <w:divBdr>
            <w:top w:val="none" w:sz="0" w:space="0" w:color="auto"/>
            <w:left w:val="none" w:sz="0" w:space="0" w:color="auto"/>
            <w:bottom w:val="none" w:sz="0" w:space="0" w:color="auto"/>
            <w:right w:val="none" w:sz="0" w:space="0" w:color="auto"/>
          </w:divBdr>
        </w:div>
        <w:div w:id="1187017511">
          <w:marLeft w:val="480"/>
          <w:marRight w:val="0"/>
          <w:marTop w:val="0"/>
          <w:marBottom w:val="0"/>
          <w:divBdr>
            <w:top w:val="none" w:sz="0" w:space="0" w:color="auto"/>
            <w:left w:val="none" w:sz="0" w:space="0" w:color="auto"/>
            <w:bottom w:val="none" w:sz="0" w:space="0" w:color="auto"/>
            <w:right w:val="none" w:sz="0" w:space="0" w:color="auto"/>
          </w:divBdr>
        </w:div>
        <w:div w:id="973801500">
          <w:marLeft w:val="480"/>
          <w:marRight w:val="0"/>
          <w:marTop w:val="0"/>
          <w:marBottom w:val="0"/>
          <w:divBdr>
            <w:top w:val="none" w:sz="0" w:space="0" w:color="auto"/>
            <w:left w:val="none" w:sz="0" w:space="0" w:color="auto"/>
            <w:bottom w:val="none" w:sz="0" w:space="0" w:color="auto"/>
            <w:right w:val="none" w:sz="0" w:space="0" w:color="auto"/>
          </w:divBdr>
        </w:div>
        <w:div w:id="825711280">
          <w:marLeft w:val="480"/>
          <w:marRight w:val="0"/>
          <w:marTop w:val="0"/>
          <w:marBottom w:val="0"/>
          <w:divBdr>
            <w:top w:val="none" w:sz="0" w:space="0" w:color="auto"/>
            <w:left w:val="none" w:sz="0" w:space="0" w:color="auto"/>
            <w:bottom w:val="none" w:sz="0" w:space="0" w:color="auto"/>
            <w:right w:val="none" w:sz="0" w:space="0" w:color="auto"/>
          </w:divBdr>
        </w:div>
        <w:div w:id="909195375">
          <w:marLeft w:val="480"/>
          <w:marRight w:val="0"/>
          <w:marTop w:val="0"/>
          <w:marBottom w:val="0"/>
          <w:divBdr>
            <w:top w:val="none" w:sz="0" w:space="0" w:color="auto"/>
            <w:left w:val="none" w:sz="0" w:space="0" w:color="auto"/>
            <w:bottom w:val="none" w:sz="0" w:space="0" w:color="auto"/>
            <w:right w:val="none" w:sz="0" w:space="0" w:color="auto"/>
          </w:divBdr>
        </w:div>
        <w:div w:id="527256726">
          <w:marLeft w:val="480"/>
          <w:marRight w:val="0"/>
          <w:marTop w:val="0"/>
          <w:marBottom w:val="0"/>
          <w:divBdr>
            <w:top w:val="none" w:sz="0" w:space="0" w:color="auto"/>
            <w:left w:val="none" w:sz="0" w:space="0" w:color="auto"/>
            <w:bottom w:val="none" w:sz="0" w:space="0" w:color="auto"/>
            <w:right w:val="none" w:sz="0" w:space="0" w:color="auto"/>
          </w:divBdr>
        </w:div>
        <w:div w:id="914752216">
          <w:marLeft w:val="480"/>
          <w:marRight w:val="0"/>
          <w:marTop w:val="0"/>
          <w:marBottom w:val="0"/>
          <w:divBdr>
            <w:top w:val="none" w:sz="0" w:space="0" w:color="auto"/>
            <w:left w:val="none" w:sz="0" w:space="0" w:color="auto"/>
            <w:bottom w:val="none" w:sz="0" w:space="0" w:color="auto"/>
            <w:right w:val="none" w:sz="0" w:space="0" w:color="auto"/>
          </w:divBdr>
        </w:div>
        <w:div w:id="834879710">
          <w:marLeft w:val="480"/>
          <w:marRight w:val="0"/>
          <w:marTop w:val="0"/>
          <w:marBottom w:val="0"/>
          <w:divBdr>
            <w:top w:val="none" w:sz="0" w:space="0" w:color="auto"/>
            <w:left w:val="none" w:sz="0" w:space="0" w:color="auto"/>
            <w:bottom w:val="none" w:sz="0" w:space="0" w:color="auto"/>
            <w:right w:val="none" w:sz="0" w:space="0" w:color="auto"/>
          </w:divBdr>
        </w:div>
        <w:div w:id="529956191">
          <w:marLeft w:val="480"/>
          <w:marRight w:val="0"/>
          <w:marTop w:val="0"/>
          <w:marBottom w:val="0"/>
          <w:divBdr>
            <w:top w:val="none" w:sz="0" w:space="0" w:color="auto"/>
            <w:left w:val="none" w:sz="0" w:space="0" w:color="auto"/>
            <w:bottom w:val="none" w:sz="0" w:space="0" w:color="auto"/>
            <w:right w:val="none" w:sz="0" w:space="0" w:color="auto"/>
          </w:divBdr>
        </w:div>
        <w:div w:id="1411196066">
          <w:marLeft w:val="480"/>
          <w:marRight w:val="0"/>
          <w:marTop w:val="0"/>
          <w:marBottom w:val="0"/>
          <w:divBdr>
            <w:top w:val="none" w:sz="0" w:space="0" w:color="auto"/>
            <w:left w:val="none" w:sz="0" w:space="0" w:color="auto"/>
            <w:bottom w:val="none" w:sz="0" w:space="0" w:color="auto"/>
            <w:right w:val="none" w:sz="0" w:space="0" w:color="auto"/>
          </w:divBdr>
        </w:div>
        <w:div w:id="2125926945">
          <w:marLeft w:val="480"/>
          <w:marRight w:val="0"/>
          <w:marTop w:val="0"/>
          <w:marBottom w:val="0"/>
          <w:divBdr>
            <w:top w:val="none" w:sz="0" w:space="0" w:color="auto"/>
            <w:left w:val="none" w:sz="0" w:space="0" w:color="auto"/>
            <w:bottom w:val="none" w:sz="0" w:space="0" w:color="auto"/>
            <w:right w:val="none" w:sz="0" w:space="0" w:color="auto"/>
          </w:divBdr>
        </w:div>
        <w:div w:id="422651653">
          <w:marLeft w:val="480"/>
          <w:marRight w:val="0"/>
          <w:marTop w:val="0"/>
          <w:marBottom w:val="0"/>
          <w:divBdr>
            <w:top w:val="none" w:sz="0" w:space="0" w:color="auto"/>
            <w:left w:val="none" w:sz="0" w:space="0" w:color="auto"/>
            <w:bottom w:val="none" w:sz="0" w:space="0" w:color="auto"/>
            <w:right w:val="none" w:sz="0" w:space="0" w:color="auto"/>
          </w:divBdr>
        </w:div>
        <w:div w:id="218900484">
          <w:marLeft w:val="480"/>
          <w:marRight w:val="0"/>
          <w:marTop w:val="0"/>
          <w:marBottom w:val="0"/>
          <w:divBdr>
            <w:top w:val="none" w:sz="0" w:space="0" w:color="auto"/>
            <w:left w:val="none" w:sz="0" w:space="0" w:color="auto"/>
            <w:bottom w:val="none" w:sz="0" w:space="0" w:color="auto"/>
            <w:right w:val="none" w:sz="0" w:space="0" w:color="auto"/>
          </w:divBdr>
        </w:div>
        <w:div w:id="784233482">
          <w:marLeft w:val="480"/>
          <w:marRight w:val="0"/>
          <w:marTop w:val="0"/>
          <w:marBottom w:val="0"/>
          <w:divBdr>
            <w:top w:val="none" w:sz="0" w:space="0" w:color="auto"/>
            <w:left w:val="none" w:sz="0" w:space="0" w:color="auto"/>
            <w:bottom w:val="none" w:sz="0" w:space="0" w:color="auto"/>
            <w:right w:val="none" w:sz="0" w:space="0" w:color="auto"/>
          </w:divBdr>
        </w:div>
        <w:div w:id="1634864228">
          <w:marLeft w:val="480"/>
          <w:marRight w:val="0"/>
          <w:marTop w:val="0"/>
          <w:marBottom w:val="0"/>
          <w:divBdr>
            <w:top w:val="none" w:sz="0" w:space="0" w:color="auto"/>
            <w:left w:val="none" w:sz="0" w:space="0" w:color="auto"/>
            <w:bottom w:val="none" w:sz="0" w:space="0" w:color="auto"/>
            <w:right w:val="none" w:sz="0" w:space="0" w:color="auto"/>
          </w:divBdr>
        </w:div>
        <w:div w:id="1832401987">
          <w:marLeft w:val="480"/>
          <w:marRight w:val="0"/>
          <w:marTop w:val="0"/>
          <w:marBottom w:val="0"/>
          <w:divBdr>
            <w:top w:val="none" w:sz="0" w:space="0" w:color="auto"/>
            <w:left w:val="none" w:sz="0" w:space="0" w:color="auto"/>
            <w:bottom w:val="none" w:sz="0" w:space="0" w:color="auto"/>
            <w:right w:val="none" w:sz="0" w:space="0" w:color="auto"/>
          </w:divBdr>
        </w:div>
        <w:div w:id="2075275923">
          <w:marLeft w:val="480"/>
          <w:marRight w:val="0"/>
          <w:marTop w:val="0"/>
          <w:marBottom w:val="0"/>
          <w:divBdr>
            <w:top w:val="none" w:sz="0" w:space="0" w:color="auto"/>
            <w:left w:val="none" w:sz="0" w:space="0" w:color="auto"/>
            <w:bottom w:val="none" w:sz="0" w:space="0" w:color="auto"/>
            <w:right w:val="none" w:sz="0" w:space="0" w:color="auto"/>
          </w:divBdr>
        </w:div>
        <w:div w:id="1117984388">
          <w:marLeft w:val="480"/>
          <w:marRight w:val="0"/>
          <w:marTop w:val="0"/>
          <w:marBottom w:val="0"/>
          <w:divBdr>
            <w:top w:val="none" w:sz="0" w:space="0" w:color="auto"/>
            <w:left w:val="none" w:sz="0" w:space="0" w:color="auto"/>
            <w:bottom w:val="none" w:sz="0" w:space="0" w:color="auto"/>
            <w:right w:val="none" w:sz="0" w:space="0" w:color="auto"/>
          </w:divBdr>
        </w:div>
        <w:div w:id="1388064975">
          <w:marLeft w:val="480"/>
          <w:marRight w:val="0"/>
          <w:marTop w:val="0"/>
          <w:marBottom w:val="0"/>
          <w:divBdr>
            <w:top w:val="none" w:sz="0" w:space="0" w:color="auto"/>
            <w:left w:val="none" w:sz="0" w:space="0" w:color="auto"/>
            <w:bottom w:val="none" w:sz="0" w:space="0" w:color="auto"/>
            <w:right w:val="none" w:sz="0" w:space="0" w:color="auto"/>
          </w:divBdr>
        </w:div>
        <w:div w:id="2103641832">
          <w:marLeft w:val="480"/>
          <w:marRight w:val="0"/>
          <w:marTop w:val="0"/>
          <w:marBottom w:val="0"/>
          <w:divBdr>
            <w:top w:val="none" w:sz="0" w:space="0" w:color="auto"/>
            <w:left w:val="none" w:sz="0" w:space="0" w:color="auto"/>
            <w:bottom w:val="none" w:sz="0" w:space="0" w:color="auto"/>
            <w:right w:val="none" w:sz="0" w:space="0" w:color="auto"/>
          </w:divBdr>
        </w:div>
        <w:div w:id="2000839672">
          <w:marLeft w:val="480"/>
          <w:marRight w:val="0"/>
          <w:marTop w:val="0"/>
          <w:marBottom w:val="0"/>
          <w:divBdr>
            <w:top w:val="none" w:sz="0" w:space="0" w:color="auto"/>
            <w:left w:val="none" w:sz="0" w:space="0" w:color="auto"/>
            <w:bottom w:val="none" w:sz="0" w:space="0" w:color="auto"/>
            <w:right w:val="none" w:sz="0" w:space="0" w:color="auto"/>
          </w:divBdr>
        </w:div>
        <w:div w:id="896669927">
          <w:marLeft w:val="480"/>
          <w:marRight w:val="0"/>
          <w:marTop w:val="0"/>
          <w:marBottom w:val="0"/>
          <w:divBdr>
            <w:top w:val="none" w:sz="0" w:space="0" w:color="auto"/>
            <w:left w:val="none" w:sz="0" w:space="0" w:color="auto"/>
            <w:bottom w:val="none" w:sz="0" w:space="0" w:color="auto"/>
            <w:right w:val="none" w:sz="0" w:space="0" w:color="auto"/>
          </w:divBdr>
        </w:div>
        <w:div w:id="1844053834">
          <w:marLeft w:val="480"/>
          <w:marRight w:val="0"/>
          <w:marTop w:val="0"/>
          <w:marBottom w:val="0"/>
          <w:divBdr>
            <w:top w:val="none" w:sz="0" w:space="0" w:color="auto"/>
            <w:left w:val="none" w:sz="0" w:space="0" w:color="auto"/>
            <w:bottom w:val="none" w:sz="0" w:space="0" w:color="auto"/>
            <w:right w:val="none" w:sz="0" w:space="0" w:color="auto"/>
          </w:divBdr>
        </w:div>
        <w:div w:id="450511521">
          <w:marLeft w:val="480"/>
          <w:marRight w:val="0"/>
          <w:marTop w:val="0"/>
          <w:marBottom w:val="0"/>
          <w:divBdr>
            <w:top w:val="none" w:sz="0" w:space="0" w:color="auto"/>
            <w:left w:val="none" w:sz="0" w:space="0" w:color="auto"/>
            <w:bottom w:val="none" w:sz="0" w:space="0" w:color="auto"/>
            <w:right w:val="none" w:sz="0" w:space="0" w:color="auto"/>
          </w:divBdr>
        </w:div>
        <w:div w:id="869149660">
          <w:marLeft w:val="480"/>
          <w:marRight w:val="0"/>
          <w:marTop w:val="0"/>
          <w:marBottom w:val="0"/>
          <w:divBdr>
            <w:top w:val="none" w:sz="0" w:space="0" w:color="auto"/>
            <w:left w:val="none" w:sz="0" w:space="0" w:color="auto"/>
            <w:bottom w:val="none" w:sz="0" w:space="0" w:color="auto"/>
            <w:right w:val="none" w:sz="0" w:space="0" w:color="auto"/>
          </w:divBdr>
        </w:div>
        <w:div w:id="1012999139">
          <w:marLeft w:val="480"/>
          <w:marRight w:val="0"/>
          <w:marTop w:val="0"/>
          <w:marBottom w:val="0"/>
          <w:divBdr>
            <w:top w:val="none" w:sz="0" w:space="0" w:color="auto"/>
            <w:left w:val="none" w:sz="0" w:space="0" w:color="auto"/>
            <w:bottom w:val="none" w:sz="0" w:space="0" w:color="auto"/>
            <w:right w:val="none" w:sz="0" w:space="0" w:color="auto"/>
          </w:divBdr>
        </w:div>
        <w:div w:id="1605842615">
          <w:marLeft w:val="480"/>
          <w:marRight w:val="0"/>
          <w:marTop w:val="0"/>
          <w:marBottom w:val="0"/>
          <w:divBdr>
            <w:top w:val="none" w:sz="0" w:space="0" w:color="auto"/>
            <w:left w:val="none" w:sz="0" w:space="0" w:color="auto"/>
            <w:bottom w:val="none" w:sz="0" w:space="0" w:color="auto"/>
            <w:right w:val="none" w:sz="0" w:space="0" w:color="auto"/>
          </w:divBdr>
        </w:div>
        <w:div w:id="408311511">
          <w:marLeft w:val="480"/>
          <w:marRight w:val="0"/>
          <w:marTop w:val="0"/>
          <w:marBottom w:val="0"/>
          <w:divBdr>
            <w:top w:val="none" w:sz="0" w:space="0" w:color="auto"/>
            <w:left w:val="none" w:sz="0" w:space="0" w:color="auto"/>
            <w:bottom w:val="none" w:sz="0" w:space="0" w:color="auto"/>
            <w:right w:val="none" w:sz="0" w:space="0" w:color="auto"/>
          </w:divBdr>
        </w:div>
        <w:div w:id="326905767">
          <w:marLeft w:val="480"/>
          <w:marRight w:val="0"/>
          <w:marTop w:val="0"/>
          <w:marBottom w:val="0"/>
          <w:divBdr>
            <w:top w:val="none" w:sz="0" w:space="0" w:color="auto"/>
            <w:left w:val="none" w:sz="0" w:space="0" w:color="auto"/>
            <w:bottom w:val="none" w:sz="0" w:space="0" w:color="auto"/>
            <w:right w:val="none" w:sz="0" w:space="0" w:color="auto"/>
          </w:divBdr>
        </w:div>
        <w:div w:id="926229713">
          <w:marLeft w:val="480"/>
          <w:marRight w:val="0"/>
          <w:marTop w:val="0"/>
          <w:marBottom w:val="0"/>
          <w:divBdr>
            <w:top w:val="none" w:sz="0" w:space="0" w:color="auto"/>
            <w:left w:val="none" w:sz="0" w:space="0" w:color="auto"/>
            <w:bottom w:val="none" w:sz="0" w:space="0" w:color="auto"/>
            <w:right w:val="none" w:sz="0" w:space="0" w:color="auto"/>
          </w:divBdr>
        </w:div>
        <w:div w:id="2051880465">
          <w:marLeft w:val="480"/>
          <w:marRight w:val="0"/>
          <w:marTop w:val="0"/>
          <w:marBottom w:val="0"/>
          <w:divBdr>
            <w:top w:val="none" w:sz="0" w:space="0" w:color="auto"/>
            <w:left w:val="none" w:sz="0" w:space="0" w:color="auto"/>
            <w:bottom w:val="none" w:sz="0" w:space="0" w:color="auto"/>
            <w:right w:val="none" w:sz="0" w:space="0" w:color="auto"/>
          </w:divBdr>
        </w:div>
        <w:div w:id="1323923219">
          <w:marLeft w:val="480"/>
          <w:marRight w:val="0"/>
          <w:marTop w:val="0"/>
          <w:marBottom w:val="0"/>
          <w:divBdr>
            <w:top w:val="none" w:sz="0" w:space="0" w:color="auto"/>
            <w:left w:val="none" w:sz="0" w:space="0" w:color="auto"/>
            <w:bottom w:val="none" w:sz="0" w:space="0" w:color="auto"/>
            <w:right w:val="none" w:sz="0" w:space="0" w:color="auto"/>
          </w:divBdr>
        </w:div>
        <w:div w:id="876969057">
          <w:marLeft w:val="480"/>
          <w:marRight w:val="0"/>
          <w:marTop w:val="0"/>
          <w:marBottom w:val="0"/>
          <w:divBdr>
            <w:top w:val="none" w:sz="0" w:space="0" w:color="auto"/>
            <w:left w:val="none" w:sz="0" w:space="0" w:color="auto"/>
            <w:bottom w:val="none" w:sz="0" w:space="0" w:color="auto"/>
            <w:right w:val="none" w:sz="0" w:space="0" w:color="auto"/>
          </w:divBdr>
        </w:div>
        <w:div w:id="850071701">
          <w:marLeft w:val="480"/>
          <w:marRight w:val="0"/>
          <w:marTop w:val="0"/>
          <w:marBottom w:val="0"/>
          <w:divBdr>
            <w:top w:val="none" w:sz="0" w:space="0" w:color="auto"/>
            <w:left w:val="none" w:sz="0" w:space="0" w:color="auto"/>
            <w:bottom w:val="none" w:sz="0" w:space="0" w:color="auto"/>
            <w:right w:val="none" w:sz="0" w:space="0" w:color="auto"/>
          </w:divBdr>
        </w:div>
        <w:div w:id="997927512">
          <w:marLeft w:val="480"/>
          <w:marRight w:val="0"/>
          <w:marTop w:val="0"/>
          <w:marBottom w:val="0"/>
          <w:divBdr>
            <w:top w:val="none" w:sz="0" w:space="0" w:color="auto"/>
            <w:left w:val="none" w:sz="0" w:space="0" w:color="auto"/>
            <w:bottom w:val="none" w:sz="0" w:space="0" w:color="auto"/>
            <w:right w:val="none" w:sz="0" w:space="0" w:color="auto"/>
          </w:divBdr>
        </w:div>
        <w:div w:id="233514389">
          <w:marLeft w:val="480"/>
          <w:marRight w:val="0"/>
          <w:marTop w:val="0"/>
          <w:marBottom w:val="0"/>
          <w:divBdr>
            <w:top w:val="none" w:sz="0" w:space="0" w:color="auto"/>
            <w:left w:val="none" w:sz="0" w:space="0" w:color="auto"/>
            <w:bottom w:val="none" w:sz="0" w:space="0" w:color="auto"/>
            <w:right w:val="none" w:sz="0" w:space="0" w:color="auto"/>
          </w:divBdr>
        </w:div>
        <w:div w:id="1183739486">
          <w:marLeft w:val="480"/>
          <w:marRight w:val="0"/>
          <w:marTop w:val="0"/>
          <w:marBottom w:val="0"/>
          <w:divBdr>
            <w:top w:val="none" w:sz="0" w:space="0" w:color="auto"/>
            <w:left w:val="none" w:sz="0" w:space="0" w:color="auto"/>
            <w:bottom w:val="none" w:sz="0" w:space="0" w:color="auto"/>
            <w:right w:val="none" w:sz="0" w:space="0" w:color="auto"/>
          </w:divBdr>
        </w:div>
        <w:div w:id="934020514">
          <w:marLeft w:val="480"/>
          <w:marRight w:val="0"/>
          <w:marTop w:val="0"/>
          <w:marBottom w:val="0"/>
          <w:divBdr>
            <w:top w:val="none" w:sz="0" w:space="0" w:color="auto"/>
            <w:left w:val="none" w:sz="0" w:space="0" w:color="auto"/>
            <w:bottom w:val="none" w:sz="0" w:space="0" w:color="auto"/>
            <w:right w:val="none" w:sz="0" w:space="0" w:color="auto"/>
          </w:divBdr>
        </w:div>
        <w:div w:id="607273825">
          <w:marLeft w:val="480"/>
          <w:marRight w:val="0"/>
          <w:marTop w:val="0"/>
          <w:marBottom w:val="0"/>
          <w:divBdr>
            <w:top w:val="none" w:sz="0" w:space="0" w:color="auto"/>
            <w:left w:val="none" w:sz="0" w:space="0" w:color="auto"/>
            <w:bottom w:val="none" w:sz="0" w:space="0" w:color="auto"/>
            <w:right w:val="none" w:sz="0" w:space="0" w:color="auto"/>
          </w:divBdr>
        </w:div>
        <w:div w:id="2141144674">
          <w:marLeft w:val="480"/>
          <w:marRight w:val="0"/>
          <w:marTop w:val="0"/>
          <w:marBottom w:val="0"/>
          <w:divBdr>
            <w:top w:val="none" w:sz="0" w:space="0" w:color="auto"/>
            <w:left w:val="none" w:sz="0" w:space="0" w:color="auto"/>
            <w:bottom w:val="none" w:sz="0" w:space="0" w:color="auto"/>
            <w:right w:val="none" w:sz="0" w:space="0" w:color="auto"/>
          </w:divBdr>
        </w:div>
        <w:div w:id="946471624">
          <w:marLeft w:val="480"/>
          <w:marRight w:val="0"/>
          <w:marTop w:val="0"/>
          <w:marBottom w:val="0"/>
          <w:divBdr>
            <w:top w:val="none" w:sz="0" w:space="0" w:color="auto"/>
            <w:left w:val="none" w:sz="0" w:space="0" w:color="auto"/>
            <w:bottom w:val="none" w:sz="0" w:space="0" w:color="auto"/>
            <w:right w:val="none" w:sz="0" w:space="0" w:color="auto"/>
          </w:divBdr>
        </w:div>
        <w:div w:id="894392484">
          <w:marLeft w:val="480"/>
          <w:marRight w:val="0"/>
          <w:marTop w:val="0"/>
          <w:marBottom w:val="0"/>
          <w:divBdr>
            <w:top w:val="none" w:sz="0" w:space="0" w:color="auto"/>
            <w:left w:val="none" w:sz="0" w:space="0" w:color="auto"/>
            <w:bottom w:val="none" w:sz="0" w:space="0" w:color="auto"/>
            <w:right w:val="none" w:sz="0" w:space="0" w:color="auto"/>
          </w:divBdr>
        </w:div>
        <w:div w:id="471024230">
          <w:marLeft w:val="480"/>
          <w:marRight w:val="0"/>
          <w:marTop w:val="0"/>
          <w:marBottom w:val="0"/>
          <w:divBdr>
            <w:top w:val="none" w:sz="0" w:space="0" w:color="auto"/>
            <w:left w:val="none" w:sz="0" w:space="0" w:color="auto"/>
            <w:bottom w:val="none" w:sz="0" w:space="0" w:color="auto"/>
            <w:right w:val="none" w:sz="0" w:space="0" w:color="auto"/>
          </w:divBdr>
        </w:div>
        <w:div w:id="1789541391">
          <w:marLeft w:val="480"/>
          <w:marRight w:val="0"/>
          <w:marTop w:val="0"/>
          <w:marBottom w:val="0"/>
          <w:divBdr>
            <w:top w:val="none" w:sz="0" w:space="0" w:color="auto"/>
            <w:left w:val="none" w:sz="0" w:space="0" w:color="auto"/>
            <w:bottom w:val="none" w:sz="0" w:space="0" w:color="auto"/>
            <w:right w:val="none" w:sz="0" w:space="0" w:color="auto"/>
          </w:divBdr>
        </w:div>
        <w:div w:id="798451303">
          <w:marLeft w:val="480"/>
          <w:marRight w:val="0"/>
          <w:marTop w:val="0"/>
          <w:marBottom w:val="0"/>
          <w:divBdr>
            <w:top w:val="none" w:sz="0" w:space="0" w:color="auto"/>
            <w:left w:val="none" w:sz="0" w:space="0" w:color="auto"/>
            <w:bottom w:val="none" w:sz="0" w:space="0" w:color="auto"/>
            <w:right w:val="none" w:sz="0" w:space="0" w:color="auto"/>
          </w:divBdr>
        </w:div>
        <w:div w:id="596906763">
          <w:marLeft w:val="480"/>
          <w:marRight w:val="0"/>
          <w:marTop w:val="0"/>
          <w:marBottom w:val="0"/>
          <w:divBdr>
            <w:top w:val="none" w:sz="0" w:space="0" w:color="auto"/>
            <w:left w:val="none" w:sz="0" w:space="0" w:color="auto"/>
            <w:bottom w:val="none" w:sz="0" w:space="0" w:color="auto"/>
            <w:right w:val="none" w:sz="0" w:space="0" w:color="auto"/>
          </w:divBdr>
        </w:div>
        <w:div w:id="602492405">
          <w:marLeft w:val="480"/>
          <w:marRight w:val="0"/>
          <w:marTop w:val="0"/>
          <w:marBottom w:val="0"/>
          <w:divBdr>
            <w:top w:val="none" w:sz="0" w:space="0" w:color="auto"/>
            <w:left w:val="none" w:sz="0" w:space="0" w:color="auto"/>
            <w:bottom w:val="none" w:sz="0" w:space="0" w:color="auto"/>
            <w:right w:val="none" w:sz="0" w:space="0" w:color="auto"/>
          </w:divBdr>
        </w:div>
        <w:div w:id="1445995752">
          <w:marLeft w:val="480"/>
          <w:marRight w:val="0"/>
          <w:marTop w:val="0"/>
          <w:marBottom w:val="0"/>
          <w:divBdr>
            <w:top w:val="none" w:sz="0" w:space="0" w:color="auto"/>
            <w:left w:val="none" w:sz="0" w:space="0" w:color="auto"/>
            <w:bottom w:val="none" w:sz="0" w:space="0" w:color="auto"/>
            <w:right w:val="none" w:sz="0" w:space="0" w:color="auto"/>
          </w:divBdr>
        </w:div>
        <w:div w:id="1749963954">
          <w:marLeft w:val="480"/>
          <w:marRight w:val="0"/>
          <w:marTop w:val="0"/>
          <w:marBottom w:val="0"/>
          <w:divBdr>
            <w:top w:val="none" w:sz="0" w:space="0" w:color="auto"/>
            <w:left w:val="none" w:sz="0" w:space="0" w:color="auto"/>
            <w:bottom w:val="none" w:sz="0" w:space="0" w:color="auto"/>
            <w:right w:val="none" w:sz="0" w:space="0" w:color="auto"/>
          </w:divBdr>
        </w:div>
        <w:div w:id="1453211219">
          <w:marLeft w:val="480"/>
          <w:marRight w:val="0"/>
          <w:marTop w:val="0"/>
          <w:marBottom w:val="0"/>
          <w:divBdr>
            <w:top w:val="none" w:sz="0" w:space="0" w:color="auto"/>
            <w:left w:val="none" w:sz="0" w:space="0" w:color="auto"/>
            <w:bottom w:val="none" w:sz="0" w:space="0" w:color="auto"/>
            <w:right w:val="none" w:sz="0" w:space="0" w:color="auto"/>
          </w:divBdr>
        </w:div>
        <w:div w:id="109129588">
          <w:marLeft w:val="480"/>
          <w:marRight w:val="0"/>
          <w:marTop w:val="0"/>
          <w:marBottom w:val="0"/>
          <w:divBdr>
            <w:top w:val="none" w:sz="0" w:space="0" w:color="auto"/>
            <w:left w:val="none" w:sz="0" w:space="0" w:color="auto"/>
            <w:bottom w:val="none" w:sz="0" w:space="0" w:color="auto"/>
            <w:right w:val="none" w:sz="0" w:space="0" w:color="auto"/>
          </w:divBdr>
        </w:div>
        <w:div w:id="239412258">
          <w:marLeft w:val="480"/>
          <w:marRight w:val="0"/>
          <w:marTop w:val="0"/>
          <w:marBottom w:val="0"/>
          <w:divBdr>
            <w:top w:val="none" w:sz="0" w:space="0" w:color="auto"/>
            <w:left w:val="none" w:sz="0" w:space="0" w:color="auto"/>
            <w:bottom w:val="none" w:sz="0" w:space="0" w:color="auto"/>
            <w:right w:val="none" w:sz="0" w:space="0" w:color="auto"/>
          </w:divBdr>
        </w:div>
        <w:div w:id="1144547782">
          <w:marLeft w:val="480"/>
          <w:marRight w:val="0"/>
          <w:marTop w:val="0"/>
          <w:marBottom w:val="0"/>
          <w:divBdr>
            <w:top w:val="none" w:sz="0" w:space="0" w:color="auto"/>
            <w:left w:val="none" w:sz="0" w:space="0" w:color="auto"/>
            <w:bottom w:val="none" w:sz="0" w:space="0" w:color="auto"/>
            <w:right w:val="none" w:sz="0" w:space="0" w:color="auto"/>
          </w:divBdr>
        </w:div>
        <w:div w:id="1797064003">
          <w:marLeft w:val="480"/>
          <w:marRight w:val="0"/>
          <w:marTop w:val="0"/>
          <w:marBottom w:val="0"/>
          <w:divBdr>
            <w:top w:val="none" w:sz="0" w:space="0" w:color="auto"/>
            <w:left w:val="none" w:sz="0" w:space="0" w:color="auto"/>
            <w:bottom w:val="none" w:sz="0" w:space="0" w:color="auto"/>
            <w:right w:val="none" w:sz="0" w:space="0" w:color="auto"/>
          </w:divBdr>
        </w:div>
        <w:div w:id="1586497810">
          <w:marLeft w:val="480"/>
          <w:marRight w:val="0"/>
          <w:marTop w:val="0"/>
          <w:marBottom w:val="0"/>
          <w:divBdr>
            <w:top w:val="none" w:sz="0" w:space="0" w:color="auto"/>
            <w:left w:val="none" w:sz="0" w:space="0" w:color="auto"/>
            <w:bottom w:val="none" w:sz="0" w:space="0" w:color="auto"/>
            <w:right w:val="none" w:sz="0" w:space="0" w:color="auto"/>
          </w:divBdr>
        </w:div>
        <w:div w:id="2046103006">
          <w:marLeft w:val="480"/>
          <w:marRight w:val="0"/>
          <w:marTop w:val="0"/>
          <w:marBottom w:val="0"/>
          <w:divBdr>
            <w:top w:val="none" w:sz="0" w:space="0" w:color="auto"/>
            <w:left w:val="none" w:sz="0" w:space="0" w:color="auto"/>
            <w:bottom w:val="none" w:sz="0" w:space="0" w:color="auto"/>
            <w:right w:val="none" w:sz="0" w:space="0" w:color="auto"/>
          </w:divBdr>
        </w:div>
        <w:div w:id="287861844">
          <w:marLeft w:val="480"/>
          <w:marRight w:val="0"/>
          <w:marTop w:val="0"/>
          <w:marBottom w:val="0"/>
          <w:divBdr>
            <w:top w:val="none" w:sz="0" w:space="0" w:color="auto"/>
            <w:left w:val="none" w:sz="0" w:space="0" w:color="auto"/>
            <w:bottom w:val="none" w:sz="0" w:space="0" w:color="auto"/>
            <w:right w:val="none" w:sz="0" w:space="0" w:color="auto"/>
          </w:divBdr>
        </w:div>
        <w:div w:id="213006491">
          <w:marLeft w:val="480"/>
          <w:marRight w:val="0"/>
          <w:marTop w:val="0"/>
          <w:marBottom w:val="0"/>
          <w:divBdr>
            <w:top w:val="none" w:sz="0" w:space="0" w:color="auto"/>
            <w:left w:val="none" w:sz="0" w:space="0" w:color="auto"/>
            <w:bottom w:val="none" w:sz="0" w:space="0" w:color="auto"/>
            <w:right w:val="none" w:sz="0" w:space="0" w:color="auto"/>
          </w:divBdr>
        </w:div>
        <w:div w:id="739451323">
          <w:marLeft w:val="480"/>
          <w:marRight w:val="0"/>
          <w:marTop w:val="0"/>
          <w:marBottom w:val="0"/>
          <w:divBdr>
            <w:top w:val="none" w:sz="0" w:space="0" w:color="auto"/>
            <w:left w:val="none" w:sz="0" w:space="0" w:color="auto"/>
            <w:bottom w:val="none" w:sz="0" w:space="0" w:color="auto"/>
            <w:right w:val="none" w:sz="0" w:space="0" w:color="auto"/>
          </w:divBdr>
        </w:div>
        <w:div w:id="567887446">
          <w:marLeft w:val="480"/>
          <w:marRight w:val="0"/>
          <w:marTop w:val="0"/>
          <w:marBottom w:val="0"/>
          <w:divBdr>
            <w:top w:val="none" w:sz="0" w:space="0" w:color="auto"/>
            <w:left w:val="none" w:sz="0" w:space="0" w:color="auto"/>
            <w:bottom w:val="none" w:sz="0" w:space="0" w:color="auto"/>
            <w:right w:val="none" w:sz="0" w:space="0" w:color="auto"/>
          </w:divBdr>
        </w:div>
        <w:div w:id="2050718977">
          <w:marLeft w:val="480"/>
          <w:marRight w:val="0"/>
          <w:marTop w:val="0"/>
          <w:marBottom w:val="0"/>
          <w:divBdr>
            <w:top w:val="none" w:sz="0" w:space="0" w:color="auto"/>
            <w:left w:val="none" w:sz="0" w:space="0" w:color="auto"/>
            <w:bottom w:val="none" w:sz="0" w:space="0" w:color="auto"/>
            <w:right w:val="none" w:sz="0" w:space="0" w:color="auto"/>
          </w:divBdr>
        </w:div>
        <w:div w:id="771895789">
          <w:marLeft w:val="480"/>
          <w:marRight w:val="0"/>
          <w:marTop w:val="0"/>
          <w:marBottom w:val="0"/>
          <w:divBdr>
            <w:top w:val="none" w:sz="0" w:space="0" w:color="auto"/>
            <w:left w:val="none" w:sz="0" w:space="0" w:color="auto"/>
            <w:bottom w:val="none" w:sz="0" w:space="0" w:color="auto"/>
            <w:right w:val="none" w:sz="0" w:space="0" w:color="auto"/>
          </w:divBdr>
        </w:div>
        <w:div w:id="1679916885">
          <w:marLeft w:val="480"/>
          <w:marRight w:val="0"/>
          <w:marTop w:val="0"/>
          <w:marBottom w:val="0"/>
          <w:divBdr>
            <w:top w:val="none" w:sz="0" w:space="0" w:color="auto"/>
            <w:left w:val="none" w:sz="0" w:space="0" w:color="auto"/>
            <w:bottom w:val="none" w:sz="0" w:space="0" w:color="auto"/>
            <w:right w:val="none" w:sz="0" w:space="0" w:color="auto"/>
          </w:divBdr>
        </w:div>
        <w:div w:id="457644514">
          <w:marLeft w:val="480"/>
          <w:marRight w:val="0"/>
          <w:marTop w:val="0"/>
          <w:marBottom w:val="0"/>
          <w:divBdr>
            <w:top w:val="none" w:sz="0" w:space="0" w:color="auto"/>
            <w:left w:val="none" w:sz="0" w:space="0" w:color="auto"/>
            <w:bottom w:val="none" w:sz="0" w:space="0" w:color="auto"/>
            <w:right w:val="none" w:sz="0" w:space="0" w:color="auto"/>
          </w:divBdr>
        </w:div>
        <w:div w:id="223948654">
          <w:marLeft w:val="480"/>
          <w:marRight w:val="0"/>
          <w:marTop w:val="0"/>
          <w:marBottom w:val="0"/>
          <w:divBdr>
            <w:top w:val="none" w:sz="0" w:space="0" w:color="auto"/>
            <w:left w:val="none" w:sz="0" w:space="0" w:color="auto"/>
            <w:bottom w:val="none" w:sz="0" w:space="0" w:color="auto"/>
            <w:right w:val="none" w:sz="0" w:space="0" w:color="auto"/>
          </w:divBdr>
        </w:div>
        <w:div w:id="425426511">
          <w:marLeft w:val="480"/>
          <w:marRight w:val="0"/>
          <w:marTop w:val="0"/>
          <w:marBottom w:val="0"/>
          <w:divBdr>
            <w:top w:val="none" w:sz="0" w:space="0" w:color="auto"/>
            <w:left w:val="none" w:sz="0" w:space="0" w:color="auto"/>
            <w:bottom w:val="none" w:sz="0" w:space="0" w:color="auto"/>
            <w:right w:val="none" w:sz="0" w:space="0" w:color="auto"/>
          </w:divBdr>
        </w:div>
        <w:div w:id="1378239154">
          <w:marLeft w:val="480"/>
          <w:marRight w:val="0"/>
          <w:marTop w:val="0"/>
          <w:marBottom w:val="0"/>
          <w:divBdr>
            <w:top w:val="none" w:sz="0" w:space="0" w:color="auto"/>
            <w:left w:val="none" w:sz="0" w:space="0" w:color="auto"/>
            <w:bottom w:val="none" w:sz="0" w:space="0" w:color="auto"/>
            <w:right w:val="none" w:sz="0" w:space="0" w:color="auto"/>
          </w:divBdr>
        </w:div>
        <w:div w:id="1417628306">
          <w:marLeft w:val="480"/>
          <w:marRight w:val="0"/>
          <w:marTop w:val="0"/>
          <w:marBottom w:val="0"/>
          <w:divBdr>
            <w:top w:val="none" w:sz="0" w:space="0" w:color="auto"/>
            <w:left w:val="none" w:sz="0" w:space="0" w:color="auto"/>
            <w:bottom w:val="none" w:sz="0" w:space="0" w:color="auto"/>
            <w:right w:val="none" w:sz="0" w:space="0" w:color="auto"/>
          </w:divBdr>
        </w:div>
        <w:div w:id="1617444504">
          <w:marLeft w:val="480"/>
          <w:marRight w:val="0"/>
          <w:marTop w:val="0"/>
          <w:marBottom w:val="0"/>
          <w:divBdr>
            <w:top w:val="none" w:sz="0" w:space="0" w:color="auto"/>
            <w:left w:val="none" w:sz="0" w:space="0" w:color="auto"/>
            <w:bottom w:val="none" w:sz="0" w:space="0" w:color="auto"/>
            <w:right w:val="none" w:sz="0" w:space="0" w:color="auto"/>
          </w:divBdr>
        </w:div>
        <w:div w:id="2015569429">
          <w:marLeft w:val="480"/>
          <w:marRight w:val="0"/>
          <w:marTop w:val="0"/>
          <w:marBottom w:val="0"/>
          <w:divBdr>
            <w:top w:val="none" w:sz="0" w:space="0" w:color="auto"/>
            <w:left w:val="none" w:sz="0" w:space="0" w:color="auto"/>
            <w:bottom w:val="none" w:sz="0" w:space="0" w:color="auto"/>
            <w:right w:val="none" w:sz="0" w:space="0" w:color="auto"/>
          </w:divBdr>
        </w:div>
        <w:div w:id="2001887096">
          <w:marLeft w:val="480"/>
          <w:marRight w:val="0"/>
          <w:marTop w:val="0"/>
          <w:marBottom w:val="0"/>
          <w:divBdr>
            <w:top w:val="none" w:sz="0" w:space="0" w:color="auto"/>
            <w:left w:val="none" w:sz="0" w:space="0" w:color="auto"/>
            <w:bottom w:val="none" w:sz="0" w:space="0" w:color="auto"/>
            <w:right w:val="none" w:sz="0" w:space="0" w:color="auto"/>
          </w:divBdr>
        </w:div>
        <w:div w:id="399443972">
          <w:marLeft w:val="480"/>
          <w:marRight w:val="0"/>
          <w:marTop w:val="0"/>
          <w:marBottom w:val="0"/>
          <w:divBdr>
            <w:top w:val="none" w:sz="0" w:space="0" w:color="auto"/>
            <w:left w:val="none" w:sz="0" w:space="0" w:color="auto"/>
            <w:bottom w:val="none" w:sz="0" w:space="0" w:color="auto"/>
            <w:right w:val="none" w:sz="0" w:space="0" w:color="auto"/>
          </w:divBdr>
        </w:div>
        <w:div w:id="321394641">
          <w:marLeft w:val="480"/>
          <w:marRight w:val="0"/>
          <w:marTop w:val="0"/>
          <w:marBottom w:val="0"/>
          <w:divBdr>
            <w:top w:val="none" w:sz="0" w:space="0" w:color="auto"/>
            <w:left w:val="none" w:sz="0" w:space="0" w:color="auto"/>
            <w:bottom w:val="none" w:sz="0" w:space="0" w:color="auto"/>
            <w:right w:val="none" w:sz="0" w:space="0" w:color="auto"/>
          </w:divBdr>
        </w:div>
        <w:div w:id="1287542906">
          <w:marLeft w:val="480"/>
          <w:marRight w:val="0"/>
          <w:marTop w:val="0"/>
          <w:marBottom w:val="0"/>
          <w:divBdr>
            <w:top w:val="none" w:sz="0" w:space="0" w:color="auto"/>
            <w:left w:val="none" w:sz="0" w:space="0" w:color="auto"/>
            <w:bottom w:val="none" w:sz="0" w:space="0" w:color="auto"/>
            <w:right w:val="none" w:sz="0" w:space="0" w:color="auto"/>
          </w:divBdr>
        </w:div>
        <w:div w:id="1584949234">
          <w:marLeft w:val="480"/>
          <w:marRight w:val="0"/>
          <w:marTop w:val="0"/>
          <w:marBottom w:val="0"/>
          <w:divBdr>
            <w:top w:val="none" w:sz="0" w:space="0" w:color="auto"/>
            <w:left w:val="none" w:sz="0" w:space="0" w:color="auto"/>
            <w:bottom w:val="none" w:sz="0" w:space="0" w:color="auto"/>
            <w:right w:val="none" w:sz="0" w:space="0" w:color="auto"/>
          </w:divBdr>
        </w:div>
        <w:div w:id="1691639570">
          <w:marLeft w:val="480"/>
          <w:marRight w:val="0"/>
          <w:marTop w:val="0"/>
          <w:marBottom w:val="0"/>
          <w:divBdr>
            <w:top w:val="none" w:sz="0" w:space="0" w:color="auto"/>
            <w:left w:val="none" w:sz="0" w:space="0" w:color="auto"/>
            <w:bottom w:val="none" w:sz="0" w:space="0" w:color="auto"/>
            <w:right w:val="none" w:sz="0" w:space="0" w:color="auto"/>
          </w:divBdr>
        </w:div>
        <w:div w:id="1679116686">
          <w:marLeft w:val="480"/>
          <w:marRight w:val="0"/>
          <w:marTop w:val="0"/>
          <w:marBottom w:val="0"/>
          <w:divBdr>
            <w:top w:val="none" w:sz="0" w:space="0" w:color="auto"/>
            <w:left w:val="none" w:sz="0" w:space="0" w:color="auto"/>
            <w:bottom w:val="none" w:sz="0" w:space="0" w:color="auto"/>
            <w:right w:val="none" w:sz="0" w:space="0" w:color="auto"/>
          </w:divBdr>
        </w:div>
        <w:div w:id="1588995712">
          <w:marLeft w:val="480"/>
          <w:marRight w:val="0"/>
          <w:marTop w:val="0"/>
          <w:marBottom w:val="0"/>
          <w:divBdr>
            <w:top w:val="none" w:sz="0" w:space="0" w:color="auto"/>
            <w:left w:val="none" w:sz="0" w:space="0" w:color="auto"/>
            <w:bottom w:val="none" w:sz="0" w:space="0" w:color="auto"/>
            <w:right w:val="none" w:sz="0" w:space="0" w:color="auto"/>
          </w:divBdr>
        </w:div>
      </w:divsChild>
    </w:div>
    <w:div w:id="462046387">
      <w:bodyDiv w:val="1"/>
      <w:marLeft w:val="0"/>
      <w:marRight w:val="0"/>
      <w:marTop w:val="0"/>
      <w:marBottom w:val="0"/>
      <w:divBdr>
        <w:top w:val="none" w:sz="0" w:space="0" w:color="auto"/>
        <w:left w:val="none" w:sz="0" w:space="0" w:color="auto"/>
        <w:bottom w:val="none" w:sz="0" w:space="0" w:color="auto"/>
        <w:right w:val="none" w:sz="0" w:space="0" w:color="auto"/>
      </w:divBdr>
    </w:div>
    <w:div w:id="464080035">
      <w:bodyDiv w:val="1"/>
      <w:marLeft w:val="0"/>
      <w:marRight w:val="0"/>
      <w:marTop w:val="0"/>
      <w:marBottom w:val="0"/>
      <w:divBdr>
        <w:top w:val="none" w:sz="0" w:space="0" w:color="auto"/>
        <w:left w:val="none" w:sz="0" w:space="0" w:color="auto"/>
        <w:bottom w:val="none" w:sz="0" w:space="0" w:color="auto"/>
        <w:right w:val="none" w:sz="0" w:space="0" w:color="auto"/>
      </w:divBdr>
    </w:div>
    <w:div w:id="465395468">
      <w:bodyDiv w:val="1"/>
      <w:marLeft w:val="0"/>
      <w:marRight w:val="0"/>
      <w:marTop w:val="0"/>
      <w:marBottom w:val="0"/>
      <w:divBdr>
        <w:top w:val="none" w:sz="0" w:space="0" w:color="auto"/>
        <w:left w:val="none" w:sz="0" w:space="0" w:color="auto"/>
        <w:bottom w:val="none" w:sz="0" w:space="0" w:color="auto"/>
        <w:right w:val="none" w:sz="0" w:space="0" w:color="auto"/>
      </w:divBdr>
    </w:div>
    <w:div w:id="467893831">
      <w:bodyDiv w:val="1"/>
      <w:marLeft w:val="0"/>
      <w:marRight w:val="0"/>
      <w:marTop w:val="0"/>
      <w:marBottom w:val="0"/>
      <w:divBdr>
        <w:top w:val="none" w:sz="0" w:space="0" w:color="auto"/>
        <w:left w:val="none" w:sz="0" w:space="0" w:color="auto"/>
        <w:bottom w:val="none" w:sz="0" w:space="0" w:color="auto"/>
        <w:right w:val="none" w:sz="0" w:space="0" w:color="auto"/>
      </w:divBdr>
    </w:div>
    <w:div w:id="468019359">
      <w:bodyDiv w:val="1"/>
      <w:marLeft w:val="0"/>
      <w:marRight w:val="0"/>
      <w:marTop w:val="0"/>
      <w:marBottom w:val="0"/>
      <w:divBdr>
        <w:top w:val="none" w:sz="0" w:space="0" w:color="auto"/>
        <w:left w:val="none" w:sz="0" w:space="0" w:color="auto"/>
        <w:bottom w:val="none" w:sz="0" w:space="0" w:color="auto"/>
        <w:right w:val="none" w:sz="0" w:space="0" w:color="auto"/>
      </w:divBdr>
    </w:div>
    <w:div w:id="468210839">
      <w:bodyDiv w:val="1"/>
      <w:marLeft w:val="0"/>
      <w:marRight w:val="0"/>
      <w:marTop w:val="0"/>
      <w:marBottom w:val="0"/>
      <w:divBdr>
        <w:top w:val="none" w:sz="0" w:space="0" w:color="auto"/>
        <w:left w:val="none" w:sz="0" w:space="0" w:color="auto"/>
        <w:bottom w:val="none" w:sz="0" w:space="0" w:color="auto"/>
        <w:right w:val="none" w:sz="0" w:space="0" w:color="auto"/>
      </w:divBdr>
    </w:div>
    <w:div w:id="468668359">
      <w:bodyDiv w:val="1"/>
      <w:marLeft w:val="0"/>
      <w:marRight w:val="0"/>
      <w:marTop w:val="0"/>
      <w:marBottom w:val="0"/>
      <w:divBdr>
        <w:top w:val="none" w:sz="0" w:space="0" w:color="auto"/>
        <w:left w:val="none" w:sz="0" w:space="0" w:color="auto"/>
        <w:bottom w:val="none" w:sz="0" w:space="0" w:color="auto"/>
        <w:right w:val="none" w:sz="0" w:space="0" w:color="auto"/>
      </w:divBdr>
    </w:div>
    <w:div w:id="470830956">
      <w:bodyDiv w:val="1"/>
      <w:marLeft w:val="0"/>
      <w:marRight w:val="0"/>
      <w:marTop w:val="0"/>
      <w:marBottom w:val="0"/>
      <w:divBdr>
        <w:top w:val="none" w:sz="0" w:space="0" w:color="auto"/>
        <w:left w:val="none" w:sz="0" w:space="0" w:color="auto"/>
        <w:bottom w:val="none" w:sz="0" w:space="0" w:color="auto"/>
        <w:right w:val="none" w:sz="0" w:space="0" w:color="auto"/>
      </w:divBdr>
    </w:div>
    <w:div w:id="472450731">
      <w:bodyDiv w:val="1"/>
      <w:marLeft w:val="0"/>
      <w:marRight w:val="0"/>
      <w:marTop w:val="0"/>
      <w:marBottom w:val="0"/>
      <w:divBdr>
        <w:top w:val="none" w:sz="0" w:space="0" w:color="auto"/>
        <w:left w:val="none" w:sz="0" w:space="0" w:color="auto"/>
        <w:bottom w:val="none" w:sz="0" w:space="0" w:color="auto"/>
        <w:right w:val="none" w:sz="0" w:space="0" w:color="auto"/>
      </w:divBdr>
    </w:div>
    <w:div w:id="472912884">
      <w:bodyDiv w:val="1"/>
      <w:marLeft w:val="0"/>
      <w:marRight w:val="0"/>
      <w:marTop w:val="0"/>
      <w:marBottom w:val="0"/>
      <w:divBdr>
        <w:top w:val="none" w:sz="0" w:space="0" w:color="auto"/>
        <w:left w:val="none" w:sz="0" w:space="0" w:color="auto"/>
        <w:bottom w:val="none" w:sz="0" w:space="0" w:color="auto"/>
        <w:right w:val="none" w:sz="0" w:space="0" w:color="auto"/>
      </w:divBdr>
    </w:div>
    <w:div w:id="472987919">
      <w:bodyDiv w:val="1"/>
      <w:marLeft w:val="0"/>
      <w:marRight w:val="0"/>
      <w:marTop w:val="0"/>
      <w:marBottom w:val="0"/>
      <w:divBdr>
        <w:top w:val="none" w:sz="0" w:space="0" w:color="auto"/>
        <w:left w:val="none" w:sz="0" w:space="0" w:color="auto"/>
        <w:bottom w:val="none" w:sz="0" w:space="0" w:color="auto"/>
        <w:right w:val="none" w:sz="0" w:space="0" w:color="auto"/>
      </w:divBdr>
    </w:div>
    <w:div w:id="475997644">
      <w:bodyDiv w:val="1"/>
      <w:marLeft w:val="0"/>
      <w:marRight w:val="0"/>
      <w:marTop w:val="0"/>
      <w:marBottom w:val="0"/>
      <w:divBdr>
        <w:top w:val="none" w:sz="0" w:space="0" w:color="auto"/>
        <w:left w:val="none" w:sz="0" w:space="0" w:color="auto"/>
        <w:bottom w:val="none" w:sz="0" w:space="0" w:color="auto"/>
        <w:right w:val="none" w:sz="0" w:space="0" w:color="auto"/>
      </w:divBdr>
    </w:div>
    <w:div w:id="476410840">
      <w:bodyDiv w:val="1"/>
      <w:marLeft w:val="0"/>
      <w:marRight w:val="0"/>
      <w:marTop w:val="0"/>
      <w:marBottom w:val="0"/>
      <w:divBdr>
        <w:top w:val="none" w:sz="0" w:space="0" w:color="auto"/>
        <w:left w:val="none" w:sz="0" w:space="0" w:color="auto"/>
        <w:bottom w:val="none" w:sz="0" w:space="0" w:color="auto"/>
        <w:right w:val="none" w:sz="0" w:space="0" w:color="auto"/>
      </w:divBdr>
    </w:div>
    <w:div w:id="476801064">
      <w:bodyDiv w:val="1"/>
      <w:marLeft w:val="0"/>
      <w:marRight w:val="0"/>
      <w:marTop w:val="0"/>
      <w:marBottom w:val="0"/>
      <w:divBdr>
        <w:top w:val="none" w:sz="0" w:space="0" w:color="auto"/>
        <w:left w:val="none" w:sz="0" w:space="0" w:color="auto"/>
        <w:bottom w:val="none" w:sz="0" w:space="0" w:color="auto"/>
        <w:right w:val="none" w:sz="0" w:space="0" w:color="auto"/>
      </w:divBdr>
    </w:div>
    <w:div w:id="479884961">
      <w:bodyDiv w:val="1"/>
      <w:marLeft w:val="0"/>
      <w:marRight w:val="0"/>
      <w:marTop w:val="0"/>
      <w:marBottom w:val="0"/>
      <w:divBdr>
        <w:top w:val="none" w:sz="0" w:space="0" w:color="auto"/>
        <w:left w:val="none" w:sz="0" w:space="0" w:color="auto"/>
        <w:bottom w:val="none" w:sz="0" w:space="0" w:color="auto"/>
        <w:right w:val="none" w:sz="0" w:space="0" w:color="auto"/>
      </w:divBdr>
    </w:div>
    <w:div w:id="479886481">
      <w:bodyDiv w:val="1"/>
      <w:marLeft w:val="0"/>
      <w:marRight w:val="0"/>
      <w:marTop w:val="0"/>
      <w:marBottom w:val="0"/>
      <w:divBdr>
        <w:top w:val="none" w:sz="0" w:space="0" w:color="auto"/>
        <w:left w:val="none" w:sz="0" w:space="0" w:color="auto"/>
        <w:bottom w:val="none" w:sz="0" w:space="0" w:color="auto"/>
        <w:right w:val="none" w:sz="0" w:space="0" w:color="auto"/>
      </w:divBdr>
    </w:div>
    <w:div w:id="479930506">
      <w:bodyDiv w:val="1"/>
      <w:marLeft w:val="0"/>
      <w:marRight w:val="0"/>
      <w:marTop w:val="0"/>
      <w:marBottom w:val="0"/>
      <w:divBdr>
        <w:top w:val="none" w:sz="0" w:space="0" w:color="auto"/>
        <w:left w:val="none" w:sz="0" w:space="0" w:color="auto"/>
        <w:bottom w:val="none" w:sz="0" w:space="0" w:color="auto"/>
        <w:right w:val="none" w:sz="0" w:space="0" w:color="auto"/>
      </w:divBdr>
    </w:div>
    <w:div w:id="480268789">
      <w:bodyDiv w:val="1"/>
      <w:marLeft w:val="0"/>
      <w:marRight w:val="0"/>
      <w:marTop w:val="0"/>
      <w:marBottom w:val="0"/>
      <w:divBdr>
        <w:top w:val="none" w:sz="0" w:space="0" w:color="auto"/>
        <w:left w:val="none" w:sz="0" w:space="0" w:color="auto"/>
        <w:bottom w:val="none" w:sz="0" w:space="0" w:color="auto"/>
        <w:right w:val="none" w:sz="0" w:space="0" w:color="auto"/>
      </w:divBdr>
    </w:div>
    <w:div w:id="483200307">
      <w:bodyDiv w:val="1"/>
      <w:marLeft w:val="0"/>
      <w:marRight w:val="0"/>
      <w:marTop w:val="0"/>
      <w:marBottom w:val="0"/>
      <w:divBdr>
        <w:top w:val="none" w:sz="0" w:space="0" w:color="auto"/>
        <w:left w:val="none" w:sz="0" w:space="0" w:color="auto"/>
        <w:bottom w:val="none" w:sz="0" w:space="0" w:color="auto"/>
        <w:right w:val="none" w:sz="0" w:space="0" w:color="auto"/>
      </w:divBdr>
    </w:div>
    <w:div w:id="485584785">
      <w:bodyDiv w:val="1"/>
      <w:marLeft w:val="0"/>
      <w:marRight w:val="0"/>
      <w:marTop w:val="0"/>
      <w:marBottom w:val="0"/>
      <w:divBdr>
        <w:top w:val="none" w:sz="0" w:space="0" w:color="auto"/>
        <w:left w:val="none" w:sz="0" w:space="0" w:color="auto"/>
        <w:bottom w:val="none" w:sz="0" w:space="0" w:color="auto"/>
        <w:right w:val="none" w:sz="0" w:space="0" w:color="auto"/>
      </w:divBdr>
      <w:divsChild>
        <w:div w:id="554855371">
          <w:marLeft w:val="480"/>
          <w:marRight w:val="0"/>
          <w:marTop w:val="0"/>
          <w:marBottom w:val="0"/>
          <w:divBdr>
            <w:top w:val="none" w:sz="0" w:space="0" w:color="auto"/>
            <w:left w:val="none" w:sz="0" w:space="0" w:color="auto"/>
            <w:bottom w:val="none" w:sz="0" w:space="0" w:color="auto"/>
            <w:right w:val="none" w:sz="0" w:space="0" w:color="auto"/>
          </w:divBdr>
        </w:div>
        <w:div w:id="50660256">
          <w:marLeft w:val="480"/>
          <w:marRight w:val="0"/>
          <w:marTop w:val="0"/>
          <w:marBottom w:val="0"/>
          <w:divBdr>
            <w:top w:val="none" w:sz="0" w:space="0" w:color="auto"/>
            <w:left w:val="none" w:sz="0" w:space="0" w:color="auto"/>
            <w:bottom w:val="none" w:sz="0" w:space="0" w:color="auto"/>
            <w:right w:val="none" w:sz="0" w:space="0" w:color="auto"/>
          </w:divBdr>
        </w:div>
        <w:div w:id="672419659">
          <w:marLeft w:val="480"/>
          <w:marRight w:val="0"/>
          <w:marTop w:val="0"/>
          <w:marBottom w:val="0"/>
          <w:divBdr>
            <w:top w:val="none" w:sz="0" w:space="0" w:color="auto"/>
            <w:left w:val="none" w:sz="0" w:space="0" w:color="auto"/>
            <w:bottom w:val="none" w:sz="0" w:space="0" w:color="auto"/>
            <w:right w:val="none" w:sz="0" w:space="0" w:color="auto"/>
          </w:divBdr>
        </w:div>
        <w:div w:id="2094475459">
          <w:marLeft w:val="480"/>
          <w:marRight w:val="0"/>
          <w:marTop w:val="0"/>
          <w:marBottom w:val="0"/>
          <w:divBdr>
            <w:top w:val="none" w:sz="0" w:space="0" w:color="auto"/>
            <w:left w:val="none" w:sz="0" w:space="0" w:color="auto"/>
            <w:bottom w:val="none" w:sz="0" w:space="0" w:color="auto"/>
            <w:right w:val="none" w:sz="0" w:space="0" w:color="auto"/>
          </w:divBdr>
        </w:div>
        <w:div w:id="1153763420">
          <w:marLeft w:val="480"/>
          <w:marRight w:val="0"/>
          <w:marTop w:val="0"/>
          <w:marBottom w:val="0"/>
          <w:divBdr>
            <w:top w:val="none" w:sz="0" w:space="0" w:color="auto"/>
            <w:left w:val="none" w:sz="0" w:space="0" w:color="auto"/>
            <w:bottom w:val="none" w:sz="0" w:space="0" w:color="auto"/>
            <w:right w:val="none" w:sz="0" w:space="0" w:color="auto"/>
          </w:divBdr>
        </w:div>
        <w:div w:id="1251548172">
          <w:marLeft w:val="480"/>
          <w:marRight w:val="0"/>
          <w:marTop w:val="0"/>
          <w:marBottom w:val="0"/>
          <w:divBdr>
            <w:top w:val="none" w:sz="0" w:space="0" w:color="auto"/>
            <w:left w:val="none" w:sz="0" w:space="0" w:color="auto"/>
            <w:bottom w:val="none" w:sz="0" w:space="0" w:color="auto"/>
            <w:right w:val="none" w:sz="0" w:space="0" w:color="auto"/>
          </w:divBdr>
        </w:div>
        <w:div w:id="401217564">
          <w:marLeft w:val="480"/>
          <w:marRight w:val="0"/>
          <w:marTop w:val="0"/>
          <w:marBottom w:val="0"/>
          <w:divBdr>
            <w:top w:val="none" w:sz="0" w:space="0" w:color="auto"/>
            <w:left w:val="none" w:sz="0" w:space="0" w:color="auto"/>
            <w:bottom w:val="none" w:sz="0" w:space="0" w:color="auto"/>
            <w:right w:val="none" w:sz="0" w:space="0" w:color="auto"/>
          </w:divBdr>
        </w:div>
        <w:div w:id="2089037486">
          <w:marLeft w:val="480"/>
          <w:marRight w:val="0"/>
          <w:marTop w:val="0"/>
          <w:marBottom w:val="0"/>
          <w:divBdr>
            <w:top w:val="none" w:sz="0" w:space="0" w:color="auto"/>
            <w:left w:val="none" w:sz="0" w:space="0" w:color="auto"/>
            <w:bottom w:val="none" w:sz="0" w:space="0" w:color="auto"/>
            <w:right w:val="none" w:sz="0" w:space="0" w:color="auto"/>
          </w:divBdr>
        </w:div>
        <w:div w:id="1515800867">
          <w:marLeft w:val="480"/>
          <w:marRight w:val="0"/>
          <w:marTop w:val="0"/>
          <w:marBottom w:val="0"/>
          <w:divBdr>
            <w:top w:val="none" w:sz="0" w:space="0" w:color="auto"/>
            <w:left w:val="none" w:sz="0" w:space="0" w:color="auto"/>
            <w:bottom w:val="none" w:sz="0" w:space="0" w:color="auto"/>
            <w:right w:val="none" w:sz="0" w:space="0" w:color="auto"/>
          </w:divBdr>
        </w:div>
        <w:div w:id="1583680123">
          <w:marLeft w:val="480"/>
          <w:marRight w:val="0"/>
          <w:marTop w:val="0"/>
          <w:marBottom w:val="0"/>
          <w:divBdr>
            <w:top w:val="none" w:sz="0" w:space="0" w:color="auto"/>
            <w:left w:val="none" w:sz="0" w:space="0" w:color="auto"/>
            <w:bottom w:val="none" w:sz="0" w:space="0" w:color="auto"/>
            <w:right w:val="none" w:sz="0" w:space="0" w:color="auto"/>
          </w:divBdr>
        </w:div>
        <w:div w:id="147864718">
          <w:marLeft w:val="480"/>
          <w:marRight w:val="0"/>
          <w:marTop w:val="0"/>
          <w:marBottom w:val="0"/>
          <w:divBdr>
            <w:top w:val="none" w:sz="0" w:space="0" w:color="auto"/>
            <w:left w:val="none" w:sz="0" w:space="0" w:color="auto"/>
            <w:bottom w:val="none" w:sz="0" w:space="0" w:color="auto"/>
            <w:right w:val="none" w:sz="0" w:space="0" w:color="auto"/>
          </w:divBdr>
        </w:div>
        <w:div w:id="1029405241">
          <w:marLeft w:val="480"/>
          <w:marRight w:val="0"/>
          <w:marTop w:val="0"/>
          <w:marBottom w:val="0"/>
          <w:divBdr>
            <w:top w:val="none" w:sz="0" w:space="0" w:color="auto"/>
            <w:left w:val="none" w:sz="0" w:space="0" w:color="auto"/>
            <w:bottom w:val="none" w:sz="0" w:space="0" w:color="auto"/>
            <w:right w:val="none" w:sz="0" w:space="0" w:color="auto"/>
          </w:divBdr>
        </w:div>
        <w:div w:id="474688649">
          <w:marLeft w:val="480"/>
          <w:marRight w:val="0"/>
          <w:marTop w:val="0"/>
          <w:marBottom w:val="0"/>
          <w:divBdr>
            <w:top w:val="none" w:sz="0" w:space="0" w:color="auto"/>
            <w:left w:val="none" w:sz="0" w:space="0" w:color="auto"/>
            <w:bottom w:val="none" w:sz="0" w:space="0" w:color="auto"/>
            <w:right w:val="none" w:sz="0" w:space="0" w:color="auto"/>
          </w:divBdr>
        </w:div>
        <w:div w:id="561216212">
          <w:marLeft w:val="480"/>
          <w:marRight w:val="0"/>
          <w:marTop w:val="0"/>
          <w:marBottom w:val="0"/>
          <w:divBdr>
            <w:top w:val="none" w:sz="0" w:space="0" w:color="auto"/>
            <w:left w:val="none" w:sz="0" w:space="0" w:color="auto"/>
            <w:bottom w:val="none" w:sz="0" w:space="0" w:color="auto"/>
            <w:right w:val="none" w:sz="0" w:space="0" w:color="auto"/>
          </w:divBdr>
        </w:div>
        <w:div w:id="1411585799">
          <w:marLeft w:val="480"/>
          <w:marRight w:val="0"/>
          <w:marTop w:val="0"/>
          <w:marBottom w:val="0"/>
          <w:divBdr>
            <w:top w:val="none" w:sz="0" w:space="0" w:color="auto"/>
            <w:left w:val="none" w:sz="0" w:space="0" w:color="auto"/>
            <w:bottom w:val="none" w:sz="0" w:space="0" w:color="auto"/>
            <w:right w:val="none" w:sz="0" w:space="0" w:color="auto"/>
          </w:divBdr>
        </w:div>
        <w:div w:id="1727946566">
          <w:marLeft w:val="480"/>
          <w:marRight w:val="0"/>
          <w:marTop w:val="0"/>
          <w:marBottom w:val="0"/>
          <w:divBdr>
            <w:top w:val="none" w:sz="0" w:space="0" w:color="auto"/>
            <w:left w:val="none" w:sz="0" w:space="0" w:color="auto"/>
            <w:bottom w:val="none" w:sz="0" w:space="0" w:color="auto"/>
            <w:right w:val="none" w:sz="0" w:space="0" w:color="auto"/>
          </w:divBdr>
        </w:div>
        <w:div w:id="405305013">
          <w:marLeft w:val="480"/>
          <w:marRight w:val="0"/>
          <w:marTop w:val="0"/>
          <w:marBottom w:val="0"/>
          <w:divBdr>
            <w:top w:val="none" w:sz="0" w:space="0" w:color="auto"/>
            <w:left w:val="none" w:sz="0" w:space="0" w:color="auto"/>
            <w:bottom w:val="none" w:sz="0" w:space="0" w:color="auto"/>
            <w:right w:val="none" w:sz="0" w:space="0" w:color="auto"/>
          </w:divBdr>
        </w:div>
        <w:div w:id="827745335">
          <w:marLeft w:val="480"/>
          <w:marRight w:val="0"/>
          <w:marTop w:val="0"/>
          <w:marBottom w:val="0"/>
          <w:divBdr>
            <w:top w:val="none" w:sz="0" w:space="0" w:color="auto"/>
            <w:left w:val="none" w:sz="0" w:space="0" w:color="auto"/>
            <w:bottom w:val="none" w:sz="0" w:space="0" w:color="auto"/>
            <w:right w:val="none" w:sz="0" w:space="0" w:color="auto"/>
          </w:divBdr>
        </w:div>
        <w:div w:id="669673976">
          <w:marLeft w:val="480"/>
          <w:marRight w:val="0"/>
          <w:marTop w:val="0"/>
          <w:marBottom w:val="0"/>
          <w:divBdr>
            <w:top w:val="none" w:sz="0" w:space="0" w:color="auto"/>
            <w:left w:val="none" w:sz="0" w:space="0" w:color="auto"/>
            <w:bottom w:val="none" w:sz="0" w:space="0" w:color="auto"/>
            <w:right w:val="none" w:sz="0" w:space="0" w:color="auto"/>
          </w:divBdr>
        </w:div>
        <w:div w:id="1742753269">
          <w:marLeft w:val="480"/>
          <w:marRight w:val="0"/>
          <w:marTop w:val="0"/>
          <w:marBottom w:val="0"/>
          <w:divBdr>
            <w:top w:val="none" w:sz="0" w:space="0" w:color="auto"/>
            <w:left w:val="none" w:sz="0" w:space="0" w:color="auto"/>
            <w:bottom w:val="none" w:sz="0" w:space="0" w:color="auto"/>
            <w:right w:val="none" w:sz="0" w:space="0" w:color="auto"/>
          </w:divBdr>
        </w:div>
        <w:div w:id="1154759261">
          <w:marLeft w:val="480"/>
          <w:marRight w:val="0"/>
          <w:marTop w:val="0"/>
          <w:marBottom w:val="0"/>
          <w:divBdr>
            <w:top w:val="none" w:sz="0" w:space="0" w:color="auto"/>
            <w:left w:val="none" w:sz="0" w:space="0" w:color="auto"/>
            <w:bottom w:val="none" w:sz="0" w:space="0" w:color="auto"/>
            <w:right w:val="none" w:sz="0" w:space="0" w:color="auto"/>
          </w:divBdr>
        </w:div>
        <w:div w:id="323752232">
          <w:marLeft w:val="480"/>
          <w:marRight w:val="0"/>
          <w:marTop w:val="0"/>
          <w:marBottom w:val="0"/>
          <w:divBdr>
            <w:top w:val="none" w:sz="0" w:space="0" w:color="auto"/>
            <w:left w:val="none" w:sz="0" w:space="0" w:color="auto"/>
            <w:bottom w:val="none" w:sz="0" w:space="0" w:color="auto"/>
            <w:right w:val="none" w:sz="0" w:space="0" w:color="auto"/>
          </w:divBdr>
        </w:div>
        <w:div w:id="1127165771">
          <w:marLeft w:val="480"/>
          <w:marRight w:val="0"/>
          <w:marTop w:val="0"/>
          <w:marBottom w:val="0"/>
          <w:divBdr>
            <w:top w:val="none" w:sz="0" w:space="0" w:color="auto"/>
            <w:left w:val="none" w:sz="0" w:space="0" w:color="auto"/>
            <w:bottom w:val="none" w:sz="0" w:space="0" w:color="auto"/>
            <w:right w:val="none" w:sz="0" w:space="0" w:color="auto"/>
          </w:divBdr>
        </w:div>
        <w:div w:id="1862283451">
          <w:marLeft w:val="480"/>
          <w:marRight w:val="0"/>
          <w:marTop w:val="0"/>
          <w:marBottom w:val="0"/>
          <w:divBdr>
            <w:top w:val="none" w:sz="0" w:space="0" w:color="auto"/>
            <w:left w:val="none" w:sz="0" w:space="0" w:color="auto"/>
            <w:bottom w:val="none" w:sz="0" w:space="0" w:color="auto"/>
            <w:right w:val="none" w:sz="0" w:space="0" w:color="auto"/>
          </w:divBdr>
        </w:div>
        <w:div w:id="442188142">
          <w:marLeft w:val="480"/>
          <w:marRight w:val="0"/>
          <w:marTop w:val="0"/>
          <w:marBottom w:val="0"/>
          <w:divBdr>
            <w:top w:val="none" w:sz="0" w:space="0" w:color="auto"/>
            <w:left w:val="none" w:sz="0" w:space="0" w:color="auto"/>
            <w:bottom w:val="none" w:sz="0" w:space="0" w:color="auto"/>
            <w:right w:val="none" w:sz="0" w:space="0" w:color="auto"/>
          </w:divBdr>
        </w:div>
        <w:div w:id="660743507">
          <w:marLeft w:val="480"/>
          <w:marRight w:val="0"/>
          <w:marTop w:val="0"/>
          <w:marBottom w:val="0"/>
          <w:divBdr>
            <w:top w:val="none" w:sz="0" w:space="0" w:color="auto"/>
            <w:left w:val="none" w:sz="0" w:space="0" w:color="auto"/>
            <w:bottom w:val="none" w:sz="0" w:space="0" w:color="auto"/>
            <w:right w:val="none" w:sz="0" w:space="0" w:color="auto"/>
          </w:divBdr>
        </w:div>
        <w:div w:id="1994217427">
          <w:marLeft w:val="480"/>
          <w:marRight w:val="0"/>
          <w:marTop w:val="0"/>
          <w:marBottom w:val="0"/>
          <w:divBdr>
            <w:top w:val="none" w:sz="0" w:space="0" w:color="auto"/>
            <w:left w:val="none" w:sz="0" w:space="0" w:color="auto"/>
            <w:bottom w:val="none" w:sz="0" w:space="0" w:color="auto"/>
            <w:right w:val="none" w:sz="0" w:space="0" w:color="auto"/>
          </w:divBdr>
        </w:div>
        <w:div w:id="1515655494">
          <w:marLeft w:val="480"/>
          <w:marRight w:val="0"/>
          <w:marTop w:val="0"/>
          <w:marBottom w:val="0"/>
          <w:divBdr>
            <w:top w:val="none" w:sz="0" w:space="0" w:color="auto"/>
            <w:left w:val="none" w:sz="0" w:space="0" w:color="auto"/>
            <w:bottom w:val="none" w:sz="0" w:space="0" w:color="auto"/>
            <w:right w:val="none" w:sz="0" w:space="0" w:color="auto"/>
          </w:divBdr>
        </w:div>
        <w:div w:id="1078401323">
          <w:marLeft w:val="480"/>
          <w:marRight w:val="0"/>
          <w:marTop w:val="0"/>
          <w:marBottom w:val="0"/>
          <w:divBdr>
            <w:top w:val="none" w:sz="0" w:space="0" w:color="auto"/>
            <w:left w:val="none" w:sz="0" w:space="0" w:color="auto"/>
            <w:bottom w:val="none" w:sz="0" w:space="0" w:color="auto"/>
            <w:right w:val="none" w:sz="0" w:space="0" w:color="auto"/>
          </w:divBdr>
        </w:div>
        <w:div w:id="374621018">
          <w:marLeft w:val="480"/>
          <w:marRight w:val="0"/>
          <w:marTop w:val="0"/>
          <w:marBottom w:val="0"/>
          <w:divBdr>
            <w:top w:val="none" w:sz="0" w:space="0" w:color="auto"/>
            <w:left w:val="none" w:sz="0" w:space="0" w:color="auto"/>
            <w:bottom w:val="none" w:sz="0" w:space="0" w:color="auto"/>
            <w:right w:val="none" w:sz="0" w:space="0" w:color="auto"/>
          </w:divBdr>
        </w:div>
        <w:div w:id="1866401582">
          <w:marLeft w:val="480"/>
          <w:marRight w:val="0"/>
          <w:marTop w:val="0"/>
          <w:marBottom w:val="0"/>
          <w:divBdr>
            <w:top w:val="none" w:sz="0" w:space="0" w:color="auto"/>
            <w:left w:val="none" w:sz="0" w:space="0" w:color="auto"/>
            <w:bottom w:val="none" w:sz="0" w:space="0" w:color="auto"/>
            <w:right w:val="none" w:sz="0" w:space="0" w:color="auto"/>
          </w:divBdr>
        </w:div>
        <w:div w:id="2086607482">
          <w:marLeft w:val="480"/>
          <w:marRight w:val="0"/>
          <w:marTop w:val="0"/>
          <w:marBottom w:val="0"/>
          <w:divBdr>
            <w:top w:val="none" w:sz="0" w:space="0" w:color="auto"/>
            <w:left w:val="none" w:sz="0" w:space="0" w:color="auto"/>
            <w:bottom w:val="none" w:sz="0" w:space="0" w:color="auto"/>
            <w:right w:val="none" w:sz="0" w:space="0" w:color="auto"/>
          </w:divBdr>
        </w:div>
        <w:div w:id="923224911">
          <w:marLeft w:val="480"/>
          <w:marRight w:val="0"/>
          <w:marTop w:val="0"/>
          <w:marBottom w:val="0"/>
          <w:divBdr>
            <w:top w:val="none" w:sz="0" w:space="0" w:color="auto"/>
            <w:left w:val="none" w:sz="0" w:space="0" w:color="auto"/>
            <w:bottom w:val="none" w:sz="0" w:space="0" w:color="auto"/>
            <w:right w:val="none" w:sz="0" w:space="0" w:color="auto"/>
          </w:divBdr>
        </w:div>
        <w:div w:id="1019115769">
          <w:marLeft w:val="480"/>
          <w:marRight w:val="0"/>
          <w:marTop w:val="0"/>
          <w:marBottom w:val="0"/>
          <w:divBdr>
            <w:top w:val="none" w:sz="0" w:space="0" w:color="auto"/>
            <w:left w:val="none" w:sz="0" w:space="0" w:color="auto"/>
            <w:bottom w:val="none" w:sz="0" w:space="0" w:color="auto"/>
            <w:right w:val="none" w:sz="0" w:space="0" w:color="auto"/>
          </w:divBdr>
        </w:div>
        <w:div w:id="340087420">
          <w:marLeft w:val="480"/>
          <w:marRight w:val="0"/>
          <w:marTop w:val="0"/>
          <w:marBottom w:val="0"/>
          <w:divBdr>
            <w:top w:val="none" w:sz="0" w:space="0" w:color="auto"/>
            <w:left w:val="none" w:sz="0" w:space="0" w:color="auto"/>
            <w:bottom w:val="none" w:sz="0" w:space="0" w:color="auto"/>
            <w:right w:val="none" w:sz="0" w:space="0" w:color="auto"/>
          </w:divBdr>
        </w:div>
        <w:div w:id="281303596">
          <w:marLeft w:val="480"/>
          <w:marRight w:val="0"/>
          <w:marTop w:val="0"/>
          <w:marBottom w:val="0"/>
          <w:divBdr>
            <w:top w:val="none" w:sz="0" w:space="0" w:color="auto"/>
            <w:left w:val="none" w:sz="0" w:space="0" w:color="auto"/>
            <w:bottom w:val="none" w:sz="0" w:space="0" w:color="auto"/>
            <w:right w:val="none" w:sz="0" w:space="0" w:color="auto"/>
          </w:divBdr>
        </w:div>
        <w:div w:id="2062367701">
          <w:marLeft w:val="480"/>
          <w:marRight w:val="0"/>
          <w:marTop w:val="0"/>
          <w:marBottom w:val="0"/>
          <w:divBdr>
            <w:top w:val="none" w:sz="0" w:space="0" w:color="auto"/>
            <w:left w:val="none" w:sz="0" w:space="0" w:color="auto"/>
            <w:bottom w:val="none" w:sz="0" w:space="0" w:color="auto"/>
            <w:right w:val="none" w:sz="0" w:space="0" w:color="auto"/>
          </w:divBdr>
        </w:div>
        <w:div w:id="2066639415">
          <w:marLeft w:val="480"/>
          <w:marRight w:val="0"/>
          <w:marTop w:val="0"/>
          <w:marBottom w:val="0"/>
          <w:divBdr>
            <w:top w:val="none" w:sz="0" w:space="0" w:color="auto"/>
            <w:left w:val="none" w:sz="0" w:space="0" w:color="auto"/>
            <w:bottom w:val="none" w:sz="0" w:space="0" w:color="auto"/>
            <w:right w:val="none" w:sz="0" w:space="0" w:color="auto"/>
          </w:divBdr>
        </w:div>
        <w:div w:id="1702854427">
          <w:marLeft w:val="480"/>
          <w:marRight w:val="0"/>
          <w:marTop w:val="0"/>
          <w:marBottom w:val="0"/>
          <w:divBdr>
            <w:top w:val="none" w:sz="0" w:space="0" w:color="auto"/>
            <w:left w:val="none" w:sz="0" w:space="0" w:color="auto"/>
            <w:bottom w:val="none" w:sz="0" w:space="0" w:color="auto"/>
            <w:right w:val="none" w:sz="0" w:space="0" w:color="auto"/>
          </w:divBdr>
        </w:div>
        <w:div w:id="1393886936">
          <w:marLeft w:val="480"/>
          <w:marRight w:val="0"/>
          <w:marTop w:val="0"/>
          <w:marBottom w:val="0"/>
          <w:divBdr>
            <w:top w:val="none" w:sz="0" w:space="0" w:color="auto"/>
            <w:left w:val="none" w:sz="0" w:space="0" w:color="auto"/>
            <w:bottom w:val="none" w:sz="0" w:space="0" w:color="auto"/>
            <w:right w:val="none" w:sz="0" w:space="0" w:color="auto"/>
          </w:divBdr>
        </w:div>
        <w:div w:id="268005136">
          <w:marLeft w:val="480"/>
          <w:marRight w:val="0"/>
          <w:marTop w:val="0"/>
          <w:marBottom w:val="0"/>
          <w:divBdr>
            <w:top w:val="none" w:sz="0" w:space="0" w:color="auto"/>
            <w:left w:val="none" w:sz="0" w:space="0" w:color="auto"/>
            <w:bottom w:val="none" w:sz="0" w:space="0" w:color="auto"/>
            <w:right w:val="none" w:sz="0" w:space="0" w:color="auto"/>
          </w:divBdr>
        </w:div>
        <w:div w:id="1756245063">
          <w:marLeft w:val="480"/>
          <w:marRight w:val="0"/>
          <w:marTop w:val="0"/>
          <w:marBottom w:val="0"/>
          <w:divBdr>
            <w:top w:val="none" w:sz="0" w:space="0" w:color="auto"/>
            <w:left w:val="none" w:sz="0" w:space="0" w:color="auto"/>
            <w:bottom w:val="none" w:sz="0" w:space="0" w:color="auto"/>
            <w:right w:val="none" w:sz="0" w:space="0" w:color="auto"/>
          </w:divBdr>
        </w:div>
        <w:div w:id="652099302">
          <w:marLeft w:val="480"/>
          <w:marRight w:val="0"/>
          <w:marTop w:val="0"/>
          <w:marBottom w:val="0"/>
          <w:divBdr>
            <w:top w:val="none" w:sz="0" w:space="0" w:color="auto"/>
            <w:left w:val="none" w:sz="0" w:space="0" w:color="auto"/>
            <w:bottom w:val="none" w:sz="0" w:space="0" w:color="auto"/>
            <w:right w:val="none" w:sz="0" w:space="0" w:color="auto"/>
          </w:divBdr>
        </w:div>
        <w:div w:id="544173763">
          <w:marLeft w:val="480"/>
          <w:marRight w:val="0"/>
          <w:marTop w:val="0"/>
          <w:marBottom w:val="0"/>
          <w:divBdr>
            <w:top w:val="none" w:sz="0" w:space="0" w:color="auto"/>
            <w:left w:val="none" w:sz="0" w:space="0" w:color="auto"/>
            <w:bottom w:val="none" w:sz="0" w:space="0" w:color="auto"/>
            <w:right w:val="none" w:sz="0" w:space="0" w:color="auto"/>
          </w:divBdr>
        </w:div>
        <w:div w:id="1439791846">
          <w:marLeft w:val="480"/>
          <w:marRight w:val="0"/>
          <w:marTop w:val="0"/>
          <w:marBottom w:val="0"/>
          <w:divBdr>
            <w:top w:val="none" w:sz="0" w:space="0" w:color="auto"/>
            <w:left w:val="none" w:sz="0" w:space="0" w:color="auto"/>
            <w:bottom w:val="none" w:sz="0" w:space="0" w:color="auto"/>
            <w:right w:val="none" w:sz="0" w:space="0" w:color="auto"/>
          </w:divBdr>
        </w:div>
        <w:div w:id="1851096339">
          <w:marLeft w:val="480"/>
          <w:marRight w:val="0"/>
          <w:marTop w:val="0"/>
          <w:marBottom w:val="0"/>
          <w:divBdr>
            <w:top w:val="none" w:sz="0" w:space="0" w:color="auto"/>
            <w:left w:val="none" w:sz="0" w:space="0" w:color="auto"/>
            <w:bottom w:val="none" w:sz="0" w:space="0" w:color="auto"/>
            <w:right w:val="none" w:sz="0" w:space="0" w:color="auto"/>
          </w:divBdr>
        </w:div>
        <w:div w:id="1809783536">
          <w:marLeft w:val="480"/>
          <w:marRight w:val="0"/>
          <w:marTop w:val="0"/>
          <w:marBottom w:val="0"/>
          <w:divBdr>
            <w:top w:val="none" w:sz="0" w:space="0" w:color="auto"/>
            <w:left w:val="none" w:sz="0" w:space="0" w:color="auto"/>
            <w:bottom w:val="none" w:sz="0" w:space="0" w:color="auto"/>
            <w:right w:val="none" w:sz="0" w:space="0" w:color="auto"/>
          </w:divBdr>
        </w:div>
        <w:div w:id="1969554904">
          <w:marLeft w:val="480"/>
          <w:marRight w:val="0"/>
          <w:marTop w:val="0"/>
          <w:marBottom w:val="0"/>
          <w:divBdr>
            <w:top w:val="none" w:sz="0" w:space="0" w:color="auto"/>
            <w:left w:val="none" w:sz="0" w:space="0" w:color="auto"/>
            <w:bottom w:val="none" w:sz="0" w:space="0" w:color="auto"/>
            <w:right w:val="none" w:sz="0" w:space="0" w:color="auto"/>
          </w:divBdr>
        </w:div>
        <w:div w:id="732896320">
          <w:marLeft w:val="480"/>
          <w:marRight w:val="0"/>
          <w:marTop w:val="0"/>
          <w:marBottom w:val="0"/>
          <w:divBdr>
            <w:top w:val="none" w:sz="0" w:space="0" w:color="auto"/>
            <w:left w:val="none" w:sz="0" w:space="0" w:color="auto"/>
            <w:bottom w:val="none" w:sz="0" w:space="0" w:color="auto"/>
            <w:right w:val="none" w:sz="0" w:space="0" w:color="auto"/>
          </w:divBdr>
        </w:div>
        <w:div w:id="1126578991">
          <w:marLeft w:val="480"/>
          <w:marRight w:val="0"/>
          <w:marTop w:val="0"/>
          <w:marBottom w:val="0"/>
          <w:divBdr>
            <w:top w:val="none" w:sz="0" w:space="0" w:color="auto"/>
            <w:left w:val="none" w:sz="0" w:space="0" w:color="auto"/>
            <w:bottom w:val="none" w:sz="0" w:space="0" w:color="auto"/>
            <w:right w:val="none" w:sz="0" w:space="0" w:color="auto"/>
          </w:divBdr>
        </w:div>
        <w:div w:id="487477202">
          <w:marLeft w:val="480"/>
          <w:marRight w:val="0"/>
          <w:marTop w:val="0"/>
          <w:marBottom w:val="0"/>
          <w:divBdr>
            <w:top w:val="none" w:sz="0" w:space="0" w:color="auto"/>
            <w:left w:val="none" w:sz="0" w:space="0" w:color="auto"/>
            <w:bottom w:val="none" w:sz="0" w:space="0" w:color="auto"/>
            <w:right w:val="none" w:sz="0" w:space="0" w:color="auto"/>
          </w:divBdr>
        </w:div>
        <w:div w:id="1181236606">
          <w:marLeft w:val="480"/>
          <w:marRight w:val="0"/>
          <w:marTop w:val="0"/>
          <w:marBottom w:val="0"/>
          <w:divBdr>
            <w:top w:val="none" w:sz="0" w:space="0" w:color="auto"/>
            <w:left w:val="none" w:sz="0" w:space="0" w:color="auto"/>
            <w:bottom w:val="none" w:sz="0" w:space="0" w:color="auto"/>
            <w:right w:val="none" w:sz="0" w:space="0" w:color="auto"/>
          </w:divBdr>
        </w:div>
        <w:div w:id="403912264">
          <w:marLeft w:val="480"/>
          <w:marRight w:val="0"/>
          <w:marTop w:val="0"/>
          <w:marBottom w:val="0"/>
          <w:divBdr>
            <w:top w:val="none" w:sz="0" w:space="0" w:color="auto"/>
            <w:left w:val="none" w:sz="0" w:space="0" w:color="auto"/>
            <w:bottom w:val="none" w:sz="0" w:space="0" w:color="auto"/>
            <w:right w:val="none" w:sz="0" w:space="0" w:color="auto"/>
          </w:divBdr>
        </w:div>
        <w:div w:id="151415414">
          <w:marLeft w:val="480"/>
          <w:marRight w:val="0"/>
          <w:marTop w:val="0"/>
          <w:marBottom w:val="0"/>
          <w:divBdr>
            <w:top w:val="none" w:sz="0" w:space="0" w:color="auto"/>
            <w:left w:val="none" w:sz="0" w:space="0" w:color="auto"/>
            <w:bottom w:val="none" w:sz="0" w:space="0" w:color="auto"/>
            <w:right w:val="none" w:sz="0" w:space="0" w:color="auto"/>
          </w:divBdr>
        </w:div>
        <w:div w:id="1418944429">
          <w:marLeft w:val="480"/>
          <w:marRight w:val="0"/>
          <w:marTop w:val="0"/>
          <w:marBottom w:val="0"/>
          <w:divBdr>
            <w:top w:val="none" w:sz="0" w:space="0" w:color="auto"/>
            <w:left w:val="none" w:sz="0" w:space="0" w:color="auto"/>
            <w:bottom w:val="none" w:sz="0" w:space="0" w:color="auto"/>
            <w:right w:val="none" w:sz="0" w:space="0" w:color="auto"/>
          </w:divBdr>
        </w:div>
        <w:div w:id="332610749">
          <w:marLeft w:val="480"/>
          <w:marRight w:val="0"/>
          <w:marTop w:val="0"/>
          <w:marBottom w:val="0"/>
          <w:divBdr>
            <w:top w:val="none" w:sz="0" w:space="0" w:color="auto"/>
            <w:left w:val="none" w:sz="0" w:space="0" w:color="auto"/>
            <w:bottom w:val="none" w:sz="0" w:space="0" w:color="auto"/>
            <w:right w:val="none" w:sz="0" w:space="0" w:color="auto"/>
          </w:divBdr>
        </w:div>
        <w:div w:id="1098332719">
          <w:marLeft w:val="480"/>
          <w:marRight w:val="0"/>
          <w:marTop w:val="0"/>
          <w:marBottom w:val="0"/>
          <w:divBdr>
            <w:top w:val="none" w:sz="0" w:space="0" w:color="auto"/>
            <w:left w:val="none" w:sz="0" w:space="0" w:color="auto"/>
            <w:bottom w:val="none" w:sz="0" w:space="0" w:color="auto"/>
            <w:right w:val="none" w:sz="0" w:space="0" w:color="auto"/>
          </w:divBdr>
        </w:div>
        <w:div w:id="936409263">
          <w:marLeft w:val="480"/>
          <w:marRight w:val="0"/>
          <w:marTop w:val="0"/>
          <w:marBottom w:val="0"/>
          <w:divBdr>
            <w:top w:val="none" w:sz="0" w:space="0" w:color="auto"/>
            <w:left w:val="none" w:sz="0" w:space="0" w:color="auto"/>
            <w:bottom w:val="none" w:sz="0" w:space="0" w:color="auto"/>
            <w:right w:val="none" w:sz="0" w:space="0" w:color="auto"/>
          </w:divBdr>
        </w:div>
        <w:div w:id="2121488986">
          <w:marLeft w:val="480"/>
          <w:marRight w:val="0"/>
          <w:marTop w:val="0"/>
          <w:marBottom w:val="0"/>
          <w:divBdr>
            <w:top w:val="none" w:sz="0" w:space="0" w:color="auto"/>
            <w:left w:val="none" w:sz="0" w:space="0" w:color="auto"/>
            <w:bottom w:val="none" w:sz="0" w:space="0" w:color="auto"/>
            <w:right w:val="none" w:sz="0" w:space="0" w:color="auto"/>
          </w:divBdr>
        </w:div>
        <w:div w:id="1319923645">
          <w:marLeft w:val="480"/>
          <w:marRight w:val="0"/>
          <w:marTop w:val="0"/>
          <w:marBottom w:val="0"/>
          <w:divBdr>
            <w:top w:val="none" w:sz="0" w:space="0" w:color="auto"/>
            <w:left w:val="none" w:sz="0" w:space="0" w:color="auto"/>
            <w:bottom w:val="none" w:sz="0" w:space="0" w:color="auto"/>
            <w:right w:val="none" w:sz="0" w:space="0" w:color="auto"/>
          </w:divBdr>
        </w:div>
        <w:div w:id="1474374195">
          <w:marLeft w:val="480"/>
          <w:marRight w:val="0"/>
          <w:marTop w:val="0"/>
          <w:marBottom w:val="0"/>
          <w:divBdr>
            <w:top w:val="none" w:sz="0" w:space="0" w:color="auto"/>
            <w:left w:val="none" w:sz="0" w:space="0" w:color="auto"/>
            <w:bottom w:val="none" w:sz="0" w:space="0" w:color="auto"/>
            <w:right w:val="none" w:sz="0" w:space="0" w:color="auto"/>
          </w:divBdr>
        </w:div>
        <w:div w:id="2023973708">
          <w:marLeft w:val="480"/>
          <w:marRight w:val="0"/>
          <w:marTop w:val="0"/>
          <w:marBottom w:val="0"/>
          <w:divBdr>
            <w:top w:val="none" w:sz="0" w:space="0" w:color="auto"/>
            <w:left w:val="none" w:sz="0" w:space="0" w:color="auto"/>
            <w:bottom w:val="none" w:sz="0" w:space="0" w:color="auto"/>
            <w:right w:val="none" w:sz="0" w:space="0" w:color="auto"/>
          </w:divBdr>
        </w:div>
        <w:div w:id="3745791">
          <w:marLeft w:val="480"/>
          <w:marRight w:val="0"/>
          <w:marTop w:val="0"/>
          <w:marBottom w:val="0"/>
          <w:divBdr>
            <w:top w:val="none" w:sz="0" w:space="0" w:color="auto"/>
            <w:left w:val="none" w:sz="0" w:space="0" w:color="auto"/>
            <w:bottom w:val="none" w:sz="0" w:space="0" w:color="auto"/>
            <w:right w:val="none" w:sz="0" w:space="0" w:color="auto"/>
          </w:divBdr>
        </w:div>
        <w:div w:id="2040861206">
          <w:marLeft w:val="480"/>
          <w:marRight w:val="0"/>
          <w:marTop w:val="0"/>
          <w:marBottom w:val="0"/>
          <w:divBdr>
            <w:top w:val="none" w:sz="0" w:space="0" w:color="auto"/>
            <w:left w:val="none" w:sz="0" w:space="0" w:color="auto"/>
            <w:bottom w:val="none" w:sz="0" w:space="0" w:color="auto"/>
            <w:right w:val="none" w:sz="0" w:space="0" w:color="auto"/>
          </w:divBdr>
        </w:div>
        <w:div w:id="1398356263">
          <w:marLeft w:val="480"/>
          <w:marRight w:val="0"/>
          <w:marTop w:val="0"/>
          <w:marBottom w:val="0"/>
          <w:divBdr>
            <w:top w:val="none" w:sz="0" w:space="0" w:color="auto"/>
            <w:left w:val="none" w:sz="0" w:space="0" w:color="auto"/>
            <w:bottom w:val="none" w:sz="0" w:space="0" w:color="auto"/>
            <w:right w:val="none" w:sz="0" w:space="0" w:color="auto"/>
          </w:divBdr>
        </w:div>
        <w:div w:id="774442189">
          <w:marLeft w:val="480"/>
          <w:marRight w:val="0"/>
          <w:marTop w:val="0"/>
          <w:marBottom w:val="0"/>
          <w:divBdr>
            <w:top w:val="none" w:sz="0" w:space="0" w:color="auto"/>
            <w:left w:val="none" w:sz="0" w:space="0" w:color="auto"/>
            <w:bottom w:val="none" w:sz="0" w:space="0" w:color="auto"/>
            <w:right w:val="none" w:sz="0" w:space="0" w:color="auto"/>
          </w:divBdr>
        </w:div>
        <w:div w:id="858857764">
          <w:marLeft w:val="480"/>
          <w:marRight w:val="0"/>
          <w:marTop w:val="0"/>
          <w:marBottom w:val="0"/>
          <w:divBdr>
            <w:top w:val="none" w:sz="0" w:space="0" w:color="auto"/>
            <w:left w:val="none" w:sz="0" w:space="0" w:color="auto"/>
            <w:bottom w:val="none" w:sz="0" w:space="0" w:color="auto"/>
            <w:right w:val="none" w:sz="0" w:space="0" w:color="auto"/>
          </w:divBdr>
        </w:div>
        <w:div w:id="1864782323">
          <w:marLeft w:val="480"/>
          <w:marRight w:val="0"/>
          <w:marTop w:val="0"/>
          <w:marBottom w:val="0"/>
          <w:divBdr>
            <w:top w:val="none" w:sz="0" w:space="0" w:color="auto"/>
            <w:left w:val="none" w:sz="0" w:space="0" w:color="auto"/>
            <w:bottom w:val="none" w:sz="0" w:space="0" w:color="auto"/>
            <w:right w:val="none" w:sz="0" w:space="0" w:color="auto"/>
          </w:divBdr>
        </w:div>
        <w:div w:id="1883517465">
          <w:marLeft w:val="480"/>
          <w:marRight w:val="0"/>
          <w:marTop w:val="0"/>
          <w:marBottom w:val="0"/>
          <w:divBdr>
            <w:top w:val="none" w:sz="0" w:space="0" w:color="auto"/>
            <w:left w:val="none" w:sz="0" w:space="0" w:color="auto"/>
            <w:bottom w:val="none" w:sz="0" w:space="0" w:color="auto"/>
            <w:right w:val="none" w:sz="0" w:space="0" w:color="auto"/>
          </w:divBdr>
        </w:div>
        <w:div w:id="1890797303">
          <w:marLeft w:val="480"/>
          <w:marRight w:val="0"/>
          <w:marTop w:val="0"/>
          <w:marBottom w:val="0"/>
          <w:divBdr>
            <w:top w:val="none" w:sz="0" w:space="0" w:color="auto"/>
            <w:left w:val="none" w:sz="0" w:space="0" w:color="auto"/>
            <w:bottom w:val="none" w:sz="0" w:space="0" w:color="auto"/>
            <w:right w:val="none" w:sz="0" w:space="0" w:color="auto"/>
          </w:divBdr>
        </w:div>
        <w:div w:id="278802029">
          <w:marLeft w:val="480"/>
          <w:marRight w:val="0"/>
          <w:marTop w:val="0"/>
          <w:marBottom w:val="0"/>
          <w:divBdr>
            <w:top w:val="none" w:sz="0" w:space="0" w:color="auto"/>
            <w:left w:val="none" w:sz="0" w:space="0" w:color="auto"/>
            <w:bottom w:val="none" w:sz="0" w:space="0" w:color="auto"/>
            <w:right w:val="none" w:sz="0" w:space="0" w:color="auto"/>
          </w:divBdr>
        </w:div>
        <w:div w:id="453250933">
          <w:marLeft w:val="480"/>
          <w:marRight w:val="0"/>
          <w:marTop w:val="0"/>
          <w:marBottom w:val="0"/>
          <w:divBdr>
            <w:top w:val="none" w:sz="0" w:space="0" w:color="auto"/>
            <w:left w:val="none" w:sz="0" w:space="0" w:color="auto"/>
            <w:bottom w:val="none" w:sz="0" w:space="0" w:color="auto"/>
            <w:right w:val="none" w:sz="0" w:space="0" w:color="auto"/>
          </w:divBdr>
        </w:div>
        <w:div w:id="274871876">
          <w:marLeft w:val="480"/>
          <w:marRight w:val="0"/>
          <w:marTop w:val="0"/>
          <w:marBottom w:val="0"/>
          <w:divBdr>
            <w:top w:val="none" w:sz="0" w:space="0" w:color="auto"/>
            <w:left w:val="none" w:sz="0" w:space="0" w:color="auto"/>
            <w:bottom w:val="none" w:sz="0" w:space="0" w:color="auto"/>
            <w:right w:val="none" w:sz="0" w:space="0" w:color="auto"/>
          </w:divBdr>
        </w:div>
        <w:div w:id="1737557204">
          <w:marLeft w:val="480"/>
          <w:marRight w:val="0"/>
          <w:marTop w:val="0"/>
          <w:marBottom w:val="0"/>
          <w:divBdr>
            <w:top w:val="none" w:sz="0" w:space="0" w:color="auto"/>
            <w:left w:val="none" w:sz="0" w:space="0" w:color="auto"/>
            <w:bottom w:val="none" w:sz="0" w:space="0" w:color="auto"/>
            <w:right w:val="none" w:sz="0" w:space="0" w:color="auto"/>
          </w:divBdr>
        </w:div>
        <w:div w:id="996148174">
          <w:marLeft w:val="480"/>
          <w:marRight w:val="0"/>
          <w:marTop w:val="0"/>
          <w:marBottom w:val="0"/>
          <w:divBdr>
            <w:top w:val="none" w:sz="0" w:space="0" w:color="auto"/>
            <w:left w:val="none" w:sz="0" w:space="0" w:color="auto"/>
            <w:bottom w:val="none" w:sz="0" w:space="0" w:color="auto"/>
            <w:right w:val="none" w:sz="0" w:space="0" w:color="auto"/>
          </w:divBdr>
        </w:div>
        <w:div w:id="25838557">
          <w:marLeft w:val="480"/>
          <w:marRight w:val="0"/>
          <w:marTop w:val="0"/>
          <w:marBottom w:val="0"/>
          <w:divBdr>
            <w:top w:val="none" w:sz="0" w:space="0" w:color="auto"/>
            <w:left w:val="none" w:sz="0" w:space="0" w:color="auto"/>
            <w:bottom w:val="none" w:sz="0" w:space="0" w:color="auto"/>
            <w:right w:val="none" w:sz="0" w:space="0" w:color="auto"/>
          </w:divBdr>
        </w:div>
        <w:div w:id="572087659">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846139721">
          <w:marLeft w:val="480"/>
          <w:marRight w:val="0"/>
          <w:marTop w:val="0"/>
          <w:marBottom w:val="0"/>
          <w:divBdr>
            <w:top w:val="none" w:sz="0" w:space="0" w:color="auto"/>
            <w:left w:val="none" w:sz="0" w:space="0" w:color="auto"/>
            <w:bottom w:val="none" w:sz="0" w:space="0" w:color="auto"/>
            <w:right w:val="none" w:sz="0" w:space="0" w:color="auto"/>
          </w:divBdr>
        </w:div>
        <w:div w:id="1017347712">
          <w:marLeft w:val="480"/>
          <w:marRight w:val="0"/>
          <w:marTop w:val="0"/>
          <w:marBottom w:val="0"/>
          <w:divBdr>
            <w:top w:val="none" w:sz="0" w:space="0" w:color="auto"/>
            <w:left w:val="none" w:sz="0" w:space="0" w:color="auto"/>
            <w:bottom w:val="none" w:sz="0" w:space="0" w:color="auto"/>
            <w:right w:val="none" w:sz="0" w:space="0" w:color="auto"/>
          </w:divBdr>
        </w:div>
        <w:div w:id="873232109">
          <w:marLeft w:val="480"/>
          <w:marRight w:val="0"/>
          <w:marTop w:val="0"/>
          <w:marBottom w:val="0"/>
          <w:divBdr>
            <w:top w:val="none" w:sz="0" w:space="0" w:color="auto"/>
            <w:left w:val="none" w:sz="0" w:space="0" w:color="auto"/>
            <w:bottom w:val="none" w:sz="0" w:space="0" w:color="auto"/>
            <w:right w:val="none" w:sz="0" w:space="0" w:color="auto"/>
          </w:divBdr>
        </w:div>
        <w:div w:id="229581312">
          <w:marLeft w:val="480"/>
          <w:marRight w:val="0"/>
          <w:marTop w:val="0"/>
          <w:marBottom w:val="0"/>
          <w:divBdr>
            <w:top w:val="none" w:sz="0" w:space="0" w:color="auto"/>
            <w:left w:val="none" w:sz="0" w:space="0" w:color="auto"/>
            <w:bottom w:val="none" w:sz="0" w:space="0" w:color="auto"/>
            <w:right w:val="none" w:sz="0" w:space="0" w:color="auto"/>
          </w:divBdr>
        </w:div>
        <w:div w:id="1598899892">
          <w:marLeft w:val="480"/>
          <w:marRight w:val="0"/>
          <w:marTop w:val="0"/>
          <w:marBottom w:val="0"/>
          <w:divBdr>
            <w:top w:val="none" w:sz="0" w:space="0" w:color="auto"/>
            <w:left w:val="none" w:sz="0" w:space="0" w:color="auto"/>
            <w:bottom w:val="none" w:sz="0" w:space="0" w:color="auto"/>
            <w:right w:val="none" w:sz="0" w:space="0" w:color="auto"/>
          </w:divBdr>
        </w:div>
        <w:div w:id="169301949">
          <w:marLeft w:val="480"/>
          <w:marRight w:val="0"/>
          <w:marTop w:val="0"/>
          <w:marBottom w:val="0"/>
          <w:divBdr>
            <w:top w:val="none" w:sz="0" w:space="0" w:color="auto"/>
            <w:left w:val="none" w:sz="0" w:space="0" w:color="auto"/>
            <w:bottom w:val="none" w:sz="0" w:space="0" w:color="auto"/>
            <w:right w:val="none" w:sz="0" w:space="0" w:color="auto"/>
          </w:divBdr>
        </w:div>
        <w:div w:id="580143870">
          <w:marLeft w:val="480"/>
          <w:marRight w:val="0"/>
          <w:marTop w:val="0"/>
          <w:marBottom w:val="0"/>
          <w:divBdr>
            <w:top w:val="none" w:sz="0" w:space="0" w:color="auto"/>
            <w:left w:val="none" w:sz="0" w:space="0" w:color="auto"/>
            <w:bottom w:val="none" w:sz="0" w:space="0" w:color="auto"/>
            <w:right w:val="none" w:sz="0" w:space="0" w:color="auto"/>
          </w:divBdr>
        </w:div>
        <w:div w:id="474101672">
          <w:marLeft w:val="480"/>
          <w:marRight w:val="0"/>
          <w:marTop w:val="0"/>
          <w:marBottom w:val="0"/>
          <w:divBdr>
            <w:top w:val="none" w:sz="0" w:space="0" w:color="auto"/>
            <w:left w:val="none" w:sz="0" w:space="0" w:color="auto"/>
            <w:bottom w:val="none" w:sz="0" w:space="0" w:color="auto"/>
            <w:right w:val="none" w:sz="0" w:space="0" w:color="auto"/>
          </w:divBdr>
        </w:div>
        <w:div w:id="764837711">
          <w:marLeft w:val="480"/>
          <w:marRight w:val="0"/>
          <w:marTop w:val="0"/>
          <w:marBottom w:val="0"/>
          <w:divBdr>
            <w:top w:val="none" w:sz="0" w:space="0" w:color="auto"/>
            <w:left w:val="none" w:sz="0" w:space="0" w:color="auto"/>
            <w:bottom w:val="none" w:sz="0" w:space="0" w:color="auto"/>
            <w:right w:val="none" w:sz="0" w:space="0" w:color="auto"/>
          </w:divBdr>
        </w:div>
        <w:div w:id="757218825">
          <w:marLeft w:val="480"/>
          <w:marRight w:val="0"/>
          <w:marTop w:val="0"/>
          <w:marBottom w:val="0"/>
          <w:divBdr>
            <w:top w:val="none" w:sz="0" w:space="0" w:color="auto"/>
            <w:left w:val="none" w:sz="0" w:space="0" w:color="auto"/>
            <w:bottom w:val="none" w:sz="0" w:space="0" w:color="auto"/>
            <w:right w:val="none" w:sz="0" w:space="0" w:color="auto"/>
          </w:divBdr>
        </w:div>
        <w:div w:id="2111389900">
          <w:marLeft w:val="480"/>
          <w:marRight w:val="0"/>
          <w:marTop w:val="0"/>
          <w:marBottom w:val="0"/>
          <w:divBdr>
            <w:top w:val="none" w:sz="0" w:space="0" w:color="auto"/>
            <w:left w:val="none" w:sz="0" w:space="0" w:color="auto"/>
            <w:bottom w:val="none" w:sz="0" w:space="0" w:color="auto"/>
            <w:right w:val="none" w:sz="0" w:space="0" w:color="auto"/>
          </w:divBdr>
        </w:div>
        <w:div w:id="1605116128">
          <w:marLeft w:val="480"/>
          <w:marRight w:val="0"/>
          <w:marTop w:val="0"/>
          <w:marBottom w:val="0"/>
          <w:divBdr>
            <w:top w:val="none" w:sz="0" w:space="0" w:color="auto"/>
            <w:left w:val="none" w:sz="0" w:space="0" w:color="auto"/>
            <w:bottom w:val="none" w:sz="0" w:space="0" w:color="auto"/>
            <w:right w:val="none" w:sz="0" w:space="0" w:color="auto"/>
          </w:divBdr>
        </w:div>
        <w:div w:id="966819651">
          <w:marLeft w:val="480"/>
          <w:marRight w:val="0"/>
          <w:marTop w:val="0"/>
          <w:marBottom w:val="0"/>
          <w:divBdr>
            <w:top w:val="none" w:sz="0" w:space="0" w:color="auto"/>
            <w:left w:val="none" w:sz="0" w:space="0" w:color="auto"/>
            <w:bottom w:val="none" w:sz="0" w:space="0" w:color="auto"/>
            <w:right w:val="none" w:sz="0" w:space="0" w:color="auto"/>
          </w:divBdr>
        </w:div>
        <w:div w:id="1819305550">
          <w:marLeft w:val="480"/>
          <w:marRight w:val="0"/>
          <w:marTop w:val="0"/>
          <w:marBottom w:val="0"/>
          <w:divBdr>
            <w:top w:val="none" w:sz="0" w:space="0" w:color="auto"/>
            <w:left w:val="none" w:sz="0" w:space="0" w:color="auto"/>
            <w:bottom w:val="none" w:sz="0" w:space="0" w:color="auto"/>
            <w:right w:val="none" w:sz="0" w:space="0" w:color="auto"/>
          </w:divBdr>
        </w:div>
        <w:div w:id="1630622369">
          <w:marLeft w:val="480"/>
          <w:marRight w:val="0"/>
          <w:marTop w:val="0"/>
          <w:marBottom w:val="0"/>
          <w:divBdr>
            <w:top w:val="none" w:sz="0" w:space="0" w:color="auto"/>
            <w:left w:val="none" w:sz="0" w:space="0" w:color="auto"/>
            <w:bottom w:val="none" w:sz="0" w:space="0" w:color="auto"/>
            <w:right w:val="none" w:sz="0" w:space="0" w:color="auto"/>
          </w:divBdr>
        </w:div>
        <w:div w:id="2085640329">
          <w:marLeft w:val="480"/>
          <w:marRight w:val="0"/>
          <w:marTop w:val="0"/>
          <w:marBottom w:val="0"/>
          <w:divBdr>
            <w:top w:val="none" w:sz="0" w:space="0" w:color="auto"/>
            <w:left w:val="none" w:sz="0" w:space="0" w:color="auto"/>
            <w:bottom w:val="none" w:sz="0" w:space="0" w:color="auto"/>
            <w:right w:val="none" w:sz="0" w:space="0" w:color="auto"/>
          </w:divBdr>
        </w:div>
      </w:divsChild>
    </w:div>
    <w:div w:id="486363661">
      <w:bodyDiv w:val="1"/>
      <w:marLeft w:val="0"/>
      <w:marRight w:val="0"/>
      <w:marTop w:val="0"/>
      <w:marBottom w:val="0"/>
      <w:divBdr>
        <w:top w:val="none" w:sz="0" w:space="0" w:color="auto"/>
        <w:left w:val="none" w:sz="0" w:space="0" w:color="auto"/>
        <w:bottom w:val="none" w:sz="0" w:space="0" w:color="auto"/>
        <w:right w:val="none" w:sz="0" w:space="0" w:color="auto"/>
      </w:divBdr>
    </w:div>
    <w:div w:id="487016725">
      <w:bodyDiv w:val="1"/>
      <w:marLeft w:val="0"/>
      <w:marRight w:val="0"/>
      <w:marTop w:val="0"/>
      <w:marBottom w:val="0"/>
      <w:divBdr>
        <w:top w:val="none" w:sz="0" w:space="0" w:color="auto"/>
        <w:left w:val="none" w:sz="0" w:space="0" w:color="auto"/>
        <w:bottom w:val="none" w:sz="0" w:space="0" w:color="auto"/>
        <w:right w:val="none" w:sz="0" w:space="0" w:color="auto"/>
      </w:divBdr>
    </w:div>
    <w:div w:id="490367760">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2841934">
      <w:bodyDiv w:val="1"/>
      <w:marLeft w:val="0"/>
      <w:marRight w:val="0"/>
      <w:marTop w:val="0"/>
      <w:marBottom w:val="0"/>
      <w:divBdr>
        <w:top w:val="none" w:sz="0" w:space="0" w:color="auto"/>
        <w:left w:val="none" w:sz="0" w:space="0" w:color="auto"/>
        <w:bottom w:val="none" w:sz="0" w:space="0" w:color="auto"/>
        <w:right w:val="none" w:sz="0" w:space="0" w:color="auto"/>
      </w:divBdr>
    </w:div>
    <w:div w:id="498350016">
      <w:bodyDiv w:val="1"/>
      <w:marLeft w:val="0"/>
      <w:marRight w:val="0"/>
      <w:marTop w:val="0"/>
      <w:marBottom w:val="0"/>
      <w:divBdr>
        <w:top w:val="none" w:sz="0" w:space="0" w:color="auto"/>
        <w:left w:val="none" w:sz="0" w:space="0" w:color="auto"/>
        <w:bottom w:val="none" w:sz="0" w:space="0" w:color="auto"/>
        <w:right w:val="none" w:sz="0" w:space="0" w:color="auto"/>
      </w:divBdr>
    </w:div>
    <w:div w:id="500436622">
      <w:bodyDiv w:val="1"/>
      <w:marLeft w:val="0"/>
      <w:marRight w:val="0"/>
      <w:marTop w:val="0"/>
      <w:marBottom w:val="0"/>
      <w:divBdr>
        <w:top w:val="none" w:sz="0" w:space="0" w:color="auto"/>
        <w:left w:val="none" w:sz="0" w:space="0" w:color="auto"/>
        <w:bottom w:val="none" w:sz="0" w:space="0" w:color="auto"/>
        <w:right w:val="none" w:sz="0" w:space="0" w:color="auto"/>
      </w:divBdr>
    </w:div>
    <w:div w:id="505942862">
      <w:bodyDiv w:val="1"/>
      <w:marLeft w:val="0"/>
      <w:marRight w:val="0"/>
      <w:marTop w:val="0"/>
      <w:marBottom w:val="0"/>
      <w:divBdr>
        <w:top w:val="none" w:sz="0" w:space="0" w:color="auto"/>
        <w:left w:val="none" w:sz="0" w:space="0" w:color="auto"/>
        <w:bottom w:val="none" w:sz="0" w:space="0" w:color="auto"/>
        <w:right w:val="none" w:sz="0" w:space="0" w:color="auto"/>
      </w:divBdr>
    </w:div>
    <w:div w:id="505949843">
      <w:bodyDiv w:val="1"/>
      <w:marLeft w:val="0"/>
      <w:marRight w:val="0"/>
      <w:marTop w:val="0"/>
      <w:marBottom w:val="0"/>
      <w:divBdr>
        <w:top w:val="none" w:sz="0" w:space="0" w:color="auto"/>
        <w:left w:val="none" w:sz="0" w:space="0" w:color="auto"/>
        <w:bottom w:val="none" w:sz="0" w:space="0" w:color="auto"/>
        <w:right w:val="none" w:sz="0" w:space="0" w:color="auto"/>
      </w:divBdr>
    </w:div>
    <w:div w:id="508061521">
      <w:bodyDiv w:val="1"/>
      <w:marLeft w:val="0"/>
      <w:marRight w:val="0"/>
      <w:marTop w:val="0"/>
      <w:marBottom w:val="0"/>
      <w:divBdr>
        <w:top w:val="none" w:sz="0" w:space="0" w:color="auto"/>
        <w:left w:val="none" w:sz="0" w:space="0" w:color="auto"/>
        <w:bottom w:val="none" w:sz="0" w:space="0" w:color="auto"/>
        <w:right w:val="none" w:sz="0" w:space="0" w:color="auto"/>
      </w:divBdr>
    </w:div>
    <w:div w:id="509948636">
      <w:bodyDiv w:val="1"/>
      <w:marLeft w:val="0"/>
      <w:marRight w:val="0"/>
      <w:marTop w:val="0"/>
      <w:marBottom w:val="0"/>
      <w:divBdr>
        <w:top w:val="none" w:sz="0" w:space="0" w:color="auto"/>
        <w:left w:val="none" w:sz="0" w:space="0" w:color="auto"/>
        <w:bottom w:val="none" w:sz="0" w:space="0" w:color="auto"/>
        <w:right w:val="none" w:sz="0" w:space="0" w:color="auto"/>
      </w:divBdr>
    </w:div>
    <w:div w:id="510224776">
      <w:bodyDiv w:val="1"/>
      <w:marLeft w:val="0"/>
      <w:marRight w:val="0"/>
      <w:marTop w:val="0"/>
      <w:marBottom w:val="0"/>
      <w:divBdr>
        <w:top w:val="none" w:sz="0" w:space="0" w:color="auto"/>
        <w:left w:val="none" w:sz="0" w:space="0" w:color="auto"/>
        <w:bottom w:val="none" w:sz="0" w:space="0" w:color="auto"/>
        <w:right w:val="none" w:sz="0" w:space="0" w:color="auto"/>
      </w:divBdr>
    </w:div>
    <w:div w:id="512501437">
      <w:bodyDiv w:val="1"/>
      <w:marLeft w:val="0"/>
      <w:marRight w:val="0"/>
      <w:marTop w:val="0"/>
      <w:marBottom w:val="0"/>
      <w:divBdr>
        <w:top w:val="none" w:sz="0" w:space="0" w:color="auto"/>
        <w:left w:val="none" w:sz="0" w:space="0" w:color="auto"/>
        <w:bottom w:val="none" w:sz="0" w:space="0" w:color="auto"/>
        <w:right w:val="none" w:sz="0" w:space="0" w:color="auto"/>
      </w:divBdr>
    </w:div>
    <w:div w:id="512719090">
      <w:bodyDiv w:val="1"/>
      <w:marLeft w:val="0"/>
      <w:marRight w:val="0"/>
      <w:marTop w:val="0"/>
      <w:marBottom w:val="0"/>
      <w:divBdr>
        <w:top w:val="none" w:sz="0" w:space="0" w:color="auto"/>
        <w:left w:val="none" w:sz="0" w:space="0" w:color="auto"/>
        <w:bottom w:val="none" w:sz="0" w:space="0" w:color="auto"/>
        <w:right w:val="none" w:sz="0" w:space="0" w:color="auto"/>
      </w:divBdr>
    </w:div>
    <w:div w:id="514661537">
      <w:bodyDiv w:val="1"/>
      <w:marLeft w:val="0"/>
      <w:marRight w:val="0"/>
      <w:marTop w:val="0"/>
      <w:marBottom w:val="0"/>
      <w:divBdr>
        <w:top w:val="none" w:sz="0" w:space="0" w:color="auto"/>
        <w:left w:val="none" w:sz="0" w:space="0" w:color="auto"/>
        <w:bottom w:val="none" w:sz="0" w:space="0" w:color="auto"/>
        <w:right w:val="none" w:sz="0" w:space="0" w:color="auto"/>
      </w:divBdr>
    </w:div>
    <w:div w:id="515773475">
      <w:bodyDiv w:val="1"/>
      <w:marLeft w:val="0"/>
      <w:marRight w:val="0"/>
      <w:marTop w:val="0"/>
      <w:marBottom w:val="0"/>
      <w:divBdr>
        <w:top w:val="none" w:sz="0" w:space="0" w:color="auto"/>
        <w:left w:val="none" w:sz="0" w:space="0" w:color="auto"/>
        <w:bottom w:val="none" w:sz="0" w:space="0" w:color="auto"/>
        <w:right w:val="none" w:sz="0" w:space="0" w:color="auto"/>
      </w:divBdr>
    </w:div>
    <w:div w:id="516699785">
      <w:bodyDiv w:val="1"/>
      <w:marLeft w:val="0"/>
      <w:marRight w:val="0"/>
      <w:marTop w:val="0"/>
      <w:marBottom w:val="0"/>
      <w:divBdr>
        <w:top w:val="none" w:sz="0" w:space="0" w:color="auto"/>
        <w:left w:val="none" w:sz="0" w:space="0" w:color="auto"/>
        <w:bottom w:val="none" w:sz="0" w:space="0" w:color="auto"/>
        <w:right w:val="none" w:sz="0" w:space="0" w:color="auto"/>
      </w:divBdr>
    </w:div>
    <w:div w:id="517427088">
      <w:bodyDiv w:val="1"/>
      <w:marLeft w:val="0"/>
      <w:marRight w:val="0"/>
      <w:marTop w:val="0"/>
      <w:marBottom w:val="0"/>
      <w:divBdr>
        <w:top w:val="none" w:sz="0" w:space="0" w:color="auto"/>
        <w:left w:val="none" w:sz="0" w:space="0" w:color="auto"/>
        <w:bottom w:val="none" w:sz="0" w:space="0" w:color="auto"/>
        <w:right w:val="none" w:sz="0" w:space="0" w:color="auto"/>
      </w:divBdr>
    </w:div>
    <w:div w:id="519203617">
      <w:bodyDiv w:val="1"/>
      <w:marLeft w:val="0"/>
      <w:marRight w:val="0"/>
      <w:marTop w:val="0"/>
      <w:marBottom w:val="0"/>
      <w:divBdr>
        <w:top w:val="none" w:sz="0" w:space="0" w:color="auto"/>
        <w:left w:val="none" w:sz="0" w:space="0" w:color="auto"/>
        <w:bottom w:val="none" w:sz="0" w:space="0" w:color="auto"/>
        <w:right w:val="none" w:sz="0" w:space="0" w:color="auto"/>
      </w:divBdr>
    </w:div>
    <w:div w:id="520170782">
      <w:bodyDiv w:val="1"/>
      <w:marLeft w:val="0"/>
      <w:marRight w:val="0"/>
      <w:marTop w:val="0"/>
      <w:marBottom w:val="0"/>
      <w:divBdr>
        <w:top w:val="none" w:sz="0" w:space="0" w:color="auto"/>
        <w:left w:val="none" w:sz="0" w:space="0" w:color="auto"/>
        <w:bottom w:val="none" w:sz="0" w:space="0" w:color="auto"/>
        <w:right w:val="none" w:sz="0" w:space="0" w:color="auto"/>
      </w:divBdr>
    </w:div>
    <w:div w:id="520899048">
      <w:bodyDiv w:val="1"/>
      <w:marLeft w:val="0"/>
      <w:marRight w:val="0"/>
      <w:marTop w:val="0"/>
      <w:marBottom w:val="0"/>
      <w:divBdr>
        <w:top w:val="none" w:sz="0" w:space="0" w:color="auto"/>
        <w:left w:val="none" w:sz="0" w:space="0" w:color="auto"/>
        <w:bottom w:val="none" w:sz="0" w:space="0" w:color="auto"/>
        <w:right w:val="none" w:sz="0" w:space="0" w:color="auto"/>
      </w:divBdr>
    </w:div>
    <w:div w:id="524825838">
      <w:bodyDiv w:val="1"/>
      <w:marLeft w:val="0"/>
      <w:marRight w:val="0"/>
      <w:marTop w:val="0"/>
      <w:marBottom w:val="0"/>
      <w:divBdr>
        <w:top w:val="none" w:sz="0" w:space="0" w:color="auto"/>
        <w:left w:val="none" w:sz="0" w:space="0" w:color="auto"/>
        <w:bottom w:val="none" w:sz="0" w:space="0" w:color="auto"/>
        <w:right w:val="none" w:sz="0" w:space="0" w:color="auto"/>
      </w:divBdr>
    </w:div>
    <w:div w:id="525561268">
      <w:bodyDiv w:val="1"/>
      <w:marLeft w:val="0"/>
      <w:marRight w:val="0"/>
      <w:marTop w:val="0"/>
      <w:marBottom w:val="0"/>
      <w:divBdr>
        <w:top w:val="none" w:sz="0" w:space="0" w:color="auto"/>
        <w:left w:val="none" w:sz="0" w:space="0" w:color="auto"/>
        <w:bottom w:val="none" w:sz="0" w:space="0" w:color="auto"/>
        <w:right w:val="none" w:sz="0" w:space="0" w:color="auto"/>
      </w:divBdr>
    </w:div>
    <w:div w:id="526672903">
      <w:bodyDiv w:val="1"/>
      <w:marLeft w:val="0"/>
      <w:marRight w:val="0"/>
      <w:marTop w:val="0"/>
      <w:marBottom w:val="0"/>
      <w:divBdr>
        <w:top w:val="none" w:sz="0" w:space="0" w:color="auto"/>
        <w:left w:val="none" w:sz="0" w:space="0" w:color="auto"/>
        <w:bottom w:val="none" w:sz="0" w:space="0" w:color="auto"/>
        <w:right w:val="none" w:sz="0" w:space="0" w:color="auto"/>
      </w:divBdr>
    </w:div>
    <w:div w:id="526721590">
      <w:bodyDiv w:val="1"/>
      <w:marLeft w:val="0"/>
      <w:marRight w:val="0"/>
      <w:marTop w:val="0"/>
      <w:marBottom w:val="0"/>
      <w:divBdr>
        <w:top w:val="none" w:sz="0" w:space="0" w:color="auto"/>
        <w:left w:val="none" w:sz="0" w:space="0" w:color="auto"/>
        <w:bottom w:val="none" w:sz="0" w:space="0" w:color="auto"/>
        <w:right w:val="none" w:sz="0" w:space="0" w:color="auto"/>
      </w:divBdr>
    </w:div>
    <w:div w:id="526796321">
      <w:bodyDiv w:val="1"/>
      <w:marLeft w:val="0"/>
      <w:marRight w:val="0"/>
      <w:marTop w:val="0"/>
      <w:marBottom w:val="0"/>
      <w:divBdr>
        <w:top w:val="none" w:sz="0" w:space="0" w:color="auto"/>
        <w:left w:val="none" w:sz="0" w:space="0" w:color="auto"/>
        <w:bottom w:val="none" w:sz="0" w:space="0" w:color="auto"/>
        <w:right w:val="none" w:sz="0" w:space="0" w:color="auto"/>
      </w:divBdr>
    </w:div>
    <w:div w:id="532497525">
      <w:bodyDiv w:val="1"/>
      <w:marLeft w:val="0"/>
      <w:marRight w:val="0"/>
      <w:marTop w:val="0"/>
      <w:marBottom w:val="0"/>
      <w:divBdr>
        <w:top w:val="none" w:sz="0" w:space="0" w:color="auto"/>
        <w:left w:val="none" w:sz="0" w:space="0" w:color="auto"/>
        <w:bottom w:val="none" w:sz="0" w:space="0" w:color="auto"/>
        <w:right w:val="none" w:sz="0" w:space="0" w:color="auto"/>
      </w:divBdr>
    </w:div>
    <w:div w:id="536704132">
      <w:bodyDiv w:val="1"/>
      <w:marLeft w:val="0"/>
      <w:marRight w:val="0"/>
      <w:marTop w:val="0"/>
      <w:marBottom w:val="0"/>
      <w:divBdr>
        <w:top w:val="none" w:sz="0" w:space="0" w:color="auto"/>
        <w:left w:val="none" w:sz="0" w:space="0" w:color="auto"/>
        <w:bottom w:val="none" w:sz="0" w:space="0" w:color="auto"/>
        <w:right w:val="none" w:sz="0" w:space="0" w:color="auto"/>
      </w:divBdr>
    </w:div>
    <w:div w:id="538519963">
      <w:bodyDiv w:val="1"/>
      <w:marLeft w:val="0"/>
      <w:marRight w:val="0"/>
      <w:marTop w:val="0"/>
      <w:marBottom w:val="0"/>
      <w:divBdr>
        <w:top w:val="none" w:sz="0" w:space="0" w:color="auto"/>
        <w:left w:val="none" w:sz="0" w:space="0" w:color="auto"/>
        <w:bottom w:val="none" w:sz="0" w:space="0" w:color="auto"/>
        <w:right w:val="none" w:sz="0" w:space="0" w:color="auto"/>
      </w:divBdr>
    </w:div>
    <w:div w:id="540703673">
      <w:bodyDiv w:val="1"/>
      <w:marLeft w:val="0"/>
      <w:marRight w:val="0"/>
      <w:marTop w:val="0"/>
      <w:marBottom w:val="0"/>
      <w:divBdr>
        <w:top w:val="none" w:sz="0" w:space="0" w:color="auto"/>
        <w:left w:val="none" w:sz="0" w:space="0" w:color="auto"/>
        <w:bottom w:val="none" w:sz="0" w:space="0" w:color="auto"/>
        <w:right w:val="none" w:sz="0" w:space="0" w:color="auto"/>
      </w:divBdr>
    </w:div>
    <w:div w:id="541090622">
      <w:bodyDiv w:val="1"/>
      <w:marLeft w:val="0"/>
      <w:marRight w:val="0"/>
      <w:marTop w:val="0"/>
      <w:marBottom w:val="0"/>
      <w:divBdr>
        <w:top w:val="none" w:sz="0" w:space="0" w:color="auto"/>
        <w:left w:val="none" w:sz="0" w:space="0" w:color="auto"/>
        <w:bottom w:val="none" w:sz="0" w:space="0" w:color="auto"/>
        <w:right w:val="none" w:sz="0" w:space="0" w:color="auto"/>
      </w:divBdr>
    </w:div>
    <w:div w:id="541555797">
      <w:bodyDiv w:val="1"/>
      <w:marLeft w:val="0"/>
      <w:marRight w:val="0"/>
      <w:marTop w:val="0"/>
      <w:marBottom w:val="0"/>
      <w:divBdr>
        <w:top w:val="none" w:sz="0" w:space="0" w:color="auto"/>
        <w:left w:val="none" w:sz="0" w:space="0" w:color="auto"/>
        <w:bottom w:val="none" w:sz="0" w:space="0" w:color="auto"/>
        <w:right w:val="none" w:sz="0" w:space="0" w:color="auto"/>
      </w:divBdr>
    </w:div>
    <w:div w:id="542061267">
      <w:bodyDiv w:val="1"/>
      <w:marLeft w:val="0"/>
      <w:marRight w:val="0"/>
      <w:marTop w:val="0"/>
      <w:marBottom w:val="0"/>
      <w:divBdr>
        <w:top w:val="none" w:sz="0" w:space="0" w:color="auto"/>
        <w:left w:val="none" w:sz="0" w:space="0" w:color="auto"/>
        <w:bottom w:val="none" w:sz="0" w:space="0" w:color="auto"/>
        <w:right w:val="none" w:sz="0" w:space="0" w:color="auto"/>
      </w:divBdr>
    </w:div>
    <w:div w:id="542715649">
      <w:bodyDiv w:val="1"/>
      <w:marLeft w:val="0"/>
      <w:marRight w:val="0"/>
      <w:marTop w:val="0"/>
      <w:marBottom w:val="0"/>
      <w:divBdr>
        <w:top w:val="none" w:sz="0" w:space="0" w:color="auto"/>
        <w:left w:val="none" w:sz="0" w:space="0" w:color="auto"/>
        <w:bottom w:val="none" w:sz="0" w:space="0" w:color="auto"/>
        <w:right w:val="none" w:sz="0" w:space="0" w:color="auto"/>
      </w:divBdr>
    </w:div>
    <w:div w:id="543059756">
      <w:bodyDiv w:val="1"/>
      <w:marLeft w:val="0"/>
      <w:marRight w:val="0"/>
      <w:marTop w:val="0"/>
      <w:marBottom w:val="0"/>
      <w:divBdr>
        <w:top w:val="none" w:sz="0" w:space="0" w:color="auto"/>
        <w:left w:val="none" w:sz="0" w:space="0" w:color="auto"/>
        <w:bottom w:val="none" w:sz="0" w:space="0" w:color="auto"/>
        <w:right w:val="none" w:sz="0" w:space="0" w:color="auto"/>
      </w:divBdr>
    </w:div>
    <w:div w:id="543247912">
      <w:bodyDiv w:val="1"/>
      <w:marLeft w:val="0"/>
      <w:marRight w:val="0"/>
      <w:marTop w:val="0"/>
      <w:marBottom w:val="0"/>
      <w:divBdr>
        <w:top w:val="none" w:sz="0" w:space="0" w:color="auto"/>
        <w:left w:val="none" w:sz="0" w:space="0" w:color="auto"/>
        <w:bottom w:val="none" w:sz="0" w:space="0" w:color="auto"/>
        <w:right w:val="none" w:sz="0" w:space="0" w:color="auto"/>
      </w:divBdr>
    </w:div>
    <w:div w:id="543643961">
      <w:bodyDiv w:val="1"/>
      <w:marLeft w:val="0"/>
      <w:marRight w:val="0"/>
      <w:marTop w:val="0"/>
      <w:marBottom w:val="0"/>
      <w:divBdr>
        <w:top w:val="none" w:sz="0" w:space="0" w:color="auto"/>
        <w:left w:val="none" w:sz="0" w:space="0" w:color="auto"/>
        <w:bottom w:val="none" w:sz="0" w:space="0" w:color="auto"/>
        <w:right w:val="none" w:sz="0" w:space="0" w:color="auto"/>
      </w:divBdr>
    </w:div>
    <w:div w:id="544217188">
      <w:bodyDiv w:val="1"/>
      <w:marLeft w:val="0"/>
      <w:marRight w:val="0"/>
      <w:marTop w:val="0"/>
      <w:marBottom w:val="0"/>
      <w:divBdr>
        <w:top w:val="none" w:sz="0" w:space="0" w:color="auto"/>
        <w:left w:val="none" w:sz="0" w:space="0" w:color="auto"/>
        <w:bottom w:val="none" w:sz="0" w:space="0" w:color="auto"/>
        <w:right w:val="none" w:sz="0" w:space="0" w:color="auto"/>
      </w:divBdr>
    </w:div>
    <w:div w:id="544606372">
      <w:bodyDiv w:val="1"/>
      <w:marLeft w:val="0"/>
      <w:marRight w:val="0"/>
      <w:marTop w:val="0"/>
      <w:marBottom w:val="0"/>
      <w:divBdr>
        <w:top w:val="none" w:sz="0" w:space="0" w:color="auto"/>
        <w:left w:val="none" w:sz="0" w:space="0" w:color="auto"/>
        <w:bottom w:val="none" w:sz="0" w:space="0" w:color="auto"/>
        <w:right w:val="none" w:sz="0" w:space="0" w:color="auto"/>
      </w:divBdr>
    </w:div>
    <w:div w:id="544610659">
      <w:bodyDiv w:val="1"/>
      <w:marLeft w:val="0"/>
      <w:marRight w:val="0"/>
      <w:marTop w:val="0"/>
      <w:marBottom w:val="0"/>
      <w:divBdr>
        <w:top w:val="none" w:sz="0" w:space="0" w:color="auto"/>
        <w:left w:val="none" w:sz="0" w:space="0" w:color="auto"/>
        <w:bottom w:val="none" w:sz="0" w:space="0" w:color="auto"/>
        <w:right w:val="none" w:sz="0" w:space="0" w:color="auto"/>
      </w:divBdr>
    </w:div>
    <w:div w:id="546064274">
      <w:bodyDiv w:val="1"/>
      <w:marLeft w:val="0"/>
      <w:marRight w:val="0"/>
      <w:marTop w:val="0"/>
      <w:marBottom w:val="0"/>
      <w:divBdr>
        <w:top w:val="none" w:sz="0" w:space="0" w:color="auto"/>
        <w:left w:val="none" w:sz="0" w:space="0" w:color="auto"/>
        <w:bottom w:val="none" w:sz="0" w:space="0" w:color="auto"/>
        <w:right w:val="none" w:sz="0" w:space="0" w:color="auto"/>
      </w:divBdr>
    </w:div>
    <w:div w:id="546140756">
      <w:bodyDiv w:val="1"/>
      <w:marLeft w:val="0"/>
      <w:marRight w:val="0"/>
      <w:marTop w:val="0"/>
      <w:marBottom w:val="0"/>
      <w:divBdr>
        <w:top w:val="none" w:sz="0" w:space="0" w:color="auto"/>
        <w:left w:val="none" w:sz="0" w:space="0" w:color="auto"/>
        <w:bottom w:val="none" w:sz="0" w:space="0" w:color="auto"/>
        <w:right w:val="none" w:sz="0" w:space="0" w:color="auto"/>
      </w:divBdr>
    </w:div>
    <w:div w:id="546264552">
      <w:bodyDiv w:val="1"/>
      <w:marLeft w:val="0"/>
      <w:marRight w:val="0"/>
      <w:marTop w:val="0"/>
      <w:marBottom w:val="0"/>
      <w:divBdr>
        <w:top w:val="none" w:sz="0" w:space="0" w:color="auto"/>
        <w:left w:val="none" w:sz="0" w:space="0" w:color="auto"/>
        <w:bottom w:val="none" w:sz="0" w:space="0" w:color="auto"/>
        <w:right w:val="none" w:sz="0" w:space="0" w:color="auto"/>
      </w:divBdr>
    </w:div>
    <w:div w:id="546918364">
      <w:bodyDiv w:val="1"/>
      <w:marLeft w:val="0"/>
      <w:marRight w:val="0"/>
      <w:marTop w:val="0"/>
      <w:marBottom w:val="0"/>
      <w:divBdr>
        <w:top w:val="none" w:sz="0" w:space="0" w:color="auto"/>
        <w:left w:val="none" w:sz="0" w:space="0" w:color="auto"/>
        <w:bottom w:val="none" w:sz="0" w:space="0" w:color="auto"/>
        <w:right w:val="none" w:sz="0" w:space="0" w:color="auto"/>
      </w:divBdr>
    </w:div>
    <w:div w:id="547767310">
      <w:bodyDiv w:val="1"/>
      <w:marLeft w:val="0"/>
      <w:marRight w:val="0"/>
      <w:marTop w:val="0"/>
      <w:marBottom w:val="0"/>
      <w:divBdr>
        <w:top w:val="none" w:sz="0" w:space="0" w:color="auto"/>
        <w:left w:val="none" w:sz="0" w:space="0" w:color="auto"/>
        <w:bottom w:val="none" w:sz="0" w:space="0" w:color="auto"/>
        <w:right w:val="none" w:sz="0" w:space="0" w:color="auto"/>
      </w:divBdr>
    </w:div>
    <w:div w:id="550502604">
      <w:bodyDiv w:val="1"/>
      <w:marLeft w:val="0"/>
      <w:marRight w:val="0"/>
      <w:marTop w:val="0"/>
      <w:marBottom w:val="0"/>
      <w:divBdr>
        <w:top w:val="none" w:sz="0" w:space="0" w:color="auto"/>
        <w:left w:val="none" w:sz="0" w:space="0" w:color="auto"/>
        <w:bottom w:val="none" w:sz="0" w:space="0" w:color="auto"/>
        <w:right w:val="none" w:sz="0" w:space="0" w:color="auto"/>
      </w:divBdr>
    </w:div>
    <w:div w:id="550843070">
      <w:bodyDiv w:val="1"/>
      <w:marLeft w:val="0"/>
      <w:marRight w:val="0"/>
      <w:marTop w:val="0"/>
      <w:marBottom w:val="0"/>
      <w:divBdr>
        <w:top w:val="none" w:sz="0" w:space="0" w:color="auto"/>
        <w:left w:val="none" w:sz="0" w:space="0" w:color="auto"/>
        <w:bottom w:val="none" w:sz="0" w:space="0" w:color="auto"/>
        <w:right w:val="none" w:sz="0" w:space="0" w:color="auto"/>
      </w:divBdr>
    </w:div>
    <w:div w:id="551119929">
      <w:bodyDiv w:val="1"/>
      <w:marLeft w:val="0"/>
      <w:marRight w:val="0"/>
      <w:marTop w:val="0"/>
      <w:marBottom w:val="0"/>
      <w:divBdr>
        <w:top w:val="none" w:sz="0" w:space="0" w:color="auto"/>
        <w:left w:val="none" w:sz="0" w:space="0" w:color="auto"/>
        <w:bottom w:val="none" w:sz="0" w:space="0" w:color="auto"/>
        <w:right w:val="none" w:sz="0" w:space="0" w:color="auto"/>
      </w:divBdr>
    </w:div>
    <w:div w:id="551498992">
      <w:bodyDiv w:val="1"/>
      <w:marLeft w:val="0"/>
      <w:marRight w:val="0"/>
      <w:marTop w:val="0"/>
      <w:marBottom w:val="0"/>
      <w:divBdr>
        <w:top w:val="none" w:sz="0" w:space="0" w:color="auto"/>
        <w:left w:val="none" w:sz="0" w:space="0" w:color="auto"/>
        <w:bottom w:val="none" w:sz="0" w:space="0" w:color="auto"/>
        <w:right w:val="none" w:sz="0" w:space="0" w:color="auto"/>
      </w:divBdr>
    </w:div>
    <w:div w:id="553203099">
      <w:bodyDiv w:val="1"/>
      <w:marLeft w:val="0"/>
      <w:marRight w:val="0"/>
      <w:marTop w:val="0"/>
      <w:marBottom w:val="0"/>
      <w:divBdr>
        <w:top w:val="none" w:sz="0" w:space="0" w:color="auto"/>
        <w:left w:val="none" w:sz="0" w:space="0" w:color="auto"/>
        <w:bottom w:val="none" w:sz="0" w:space="0" w:color="auto"/>
        <w:right w:val="none" w:sz="0" w:space="0" w:color="auto"/>
      </w:divBdr>
    </w:div>
    <w:div w:id="553854255">
      <w:bodyDiv w:val="1"/>
      <w:marLeft w:val="0"/>
      <w:marRight w:val="0"/>
      <w:marTop w:val="0"/>
      <w:marBottom w:val="0"/>
      <w:divBdr>
        <w:top w:val="none" w:sz="0" w:space="0" w:color="auto"/>
        <w:left w:val="none" w:sz="0" w:space="0" w:color="auto"/>
        <w:bottom w:val="none" w:sz="0" w:space="0" w:color="auto"/>
        <w:right w:val="none" w:sz="0" w:space="0" w:color="auto"/>
      </w:divBdr>
    </w:div>
    <w:div w:id="554783375">
      <w:bodyDiv w:val="1"/>
      <w:marLeft w:val="0"/>
      <w:marRight w:val="0"/>
      <w:marTop w:val="0"/>
      <w:marBottom w:val="0"/>
      <w:divBdr>
        <w:top w:val="none" w:sz="0" w:space="0" w:color="auto"/>
        <w:left w:val="none" w:sz="0" w:space="0" w:color="auto"/>
        <w:bottom w:val="none" w:sz="0" w:space="0" w:color="auto"/>
        <w:right w:val="none" w:sz="0" w:space="0" w:color="auto"/>
      </w:divBdr>
    </w:div>
    <w:div w:id="554856877">
      <w:bodyDiv w:val="1"/>
      <w:marLeft w:val="0"/>
      <w:marRight w:val="0"/>
      <w:marTop w:val="0"/>
      <w:marBottom w:val="0"/>
      <w:divBdr>
        <w:top w:val="none" w:sz="0" w:space="0" w:color="auto"/>
        <w:left w:val="none" w:sz="0" w:space="0" w:color="auto"/>
        <w:bottom w:val="none" w:sz="0" w:space="0" w:color="auto"/>
        <w:right w:val="none" w:sz="0" w:space="0" w:color="auto"/>
      </w:divBdr>
    </w:div>
    <w:div w:id="561870253">
      <w:bodyDiv w:val="1"/>
      <w:marLeft w:val="0"/>
      <w:marRight w:val="0"/>
      <w:marTop w:val="0"/>
      <w:marBottom w:val="0"/>
      <w:divBdr>
        <w:top w:val="none" w:sz="0" w:space="0" w:color="auto"/>
        <w:left w:val="none" w:sz="0" w:space="0" w:color="auto"/>
        <w:bottom w:val="none" w:sz="0" w:space="0" w:color="auto"/>
        <w:right w:val="none" w:sz="0" w:space="0" w:color="auto"/>
      </w:divBdr>
    </w:div>
    <w:div w:id="563763256">
      <w:bodyDiv w:val="1"/>
      <w:marLeft w:val="0"/>
      <w:marRight w:val="0"/>
      <w:marTop w:val="0"/>
      <w:marBottom w:val="0"/>
      <w:divBdr>
        <w:top w:val="none" w:sz="0" w:space="0" w:color="auto"/>
        <w:left w:val="none" w:sz="0" w:space="0" w:color="auto"/>
        <w:bottom w:val="none" w:sz="0" w:space="0" w:color="auto"/>
        <w:right w:val="none" w:sz="0" w:space="0" w:color="auto"/>
      </w:divBdr>
    </w:div>
    <w:div w:id="564072269">
      <w:bodyDiv w:val="1"/>
      <w:marLeft w:val="0"/>
      <w:marRight w:val="0"/>
      <w:marTop w:val="0"/>
      <w:marBottom w:val="0"/>
      <w:divBdr>
        <w:top w:val="none" w:sz="0" w:space="0" w:color="auto"/>
        <w:left w:val="none" w:sz="0" w:space="0" w:color="auto"/>
        <w:bottom w:val="none" w:sz="0" w:space="0" w:color="auto"/>
        <w:right w:val="none" w:sz="0" w:space="0" w:color="auto"/>
      </w:divBdr>
    </w:div>
    <w:div w:id="564226009">
      <w:bodyDiv w:val="1"/>
      <w:marLeft w:val="0"/>
      <w:marRight w:val="0"/>
      <w:marTop w:val="0"/>
      <w:marBottom w:val="0"/>
      <w:divBdr>
        <w:top w:val="none" w:sz="0" w:space="0" w:color="auto"/>
        <w:left w:val="none" w:sz="0" w:space="0" w:color="auto"/>
        <w:bottom w:val="none" w:sz="0" w:space="0" w:color="auto"/>
        <w:right w:val="none" w:sz="0" w:space="0" w:color="auto"/>
      </w:divBdr>
    </w:div>
    <w:div w:id="567308186">
      <w:bodyDiv w:val="1"/>
      <w:marLeft w:val="0"/>
      <w:marRight w:val="0"/>
      <w:marTop w:val="0"/>
      <w:marBottom w:val="0"/>
      <w:divBdr>
        <w:top w:val="none" w:sz="0" w:space="0" w:color="auto"/>
        <w:left w:val="none" w:sz="0" w:space="0" w:color="auto"/>
        <w:bottom w:val="none" w:sz="0" w:space="0" w:color="auto"/>
        <w:right w:val="none" w:sz="0" w:space="0" w:color="auto"/>
      </w:divBdr>
    </w:div>
    <w:div w:id="571240589">
      <w:bodyDiv w:val="1"/>
      <w:marLeft w:val="0"/>
      <w:marRight w:val="0"/>
      <w:marTop w:val="0"/>
      <w:marBottom w:val="0"/>
      <w:divBdr>
        <w:top w:val="none" w:sz="0" w:space="0" w:color="auto"/>
        <w:left w:val="none" w:sz="0" w:space="0" w:color="auto"/>
        <w:bottom w:val="none" w:sz="0" w:space="0" w:color="auto"/>
        <w:right w:val="none" w:sz="0" w:space="0" w:color="auto"/>
      </w:divBdr>
    </w:div>
    <w:div w:id="572012288">
      <w:bodyDiv w:val="1"/>
      <w:marLeft w:val="0"/>
      <w:marRight w:val="0"/>
      <w:marTop w:val="0"/>
      <w:marBottom w:val="0"/>
      <w:divBdr>
        <w:top w:val="none" w:sz="0" w:space="0" w:color="auto"/>
        <w:left w:val="none" w:sz="0" w:space="0" w:color="auto"/>
        <w:bottom w:val="none" w:sz="0" w:space="0" w:color="auto"/>
        <w:right w:val="none" w:sz="0" w:space="0" w:color="auto"/>
      </w:divBdr>
    </w:div>
    <w:div w:id="572397996">
      <w:bodyDiv w:val="1"/>
      <w:marLeft w:val="0"/>
      <w:marRight w:val="0"/>
      <w:marTop w:val="0"/>
      <w:marBottom w:val="0"/>
      <w:divBdr>
        <w:top w:val="none" w:sz="0" w:space="0" w:color="auto"/>
        <w:left w:val="none" w:sz="0" w:space="0" w:color="auto"/>
        <w:bottom w:val="none" w:sz="0" w:space="0" w:color="auto"/>
        <w:right w:val="none" w:sz="0" w:space="0" w:color="auto"/>
      </w:divBdr>
    </w:div>
    <w:div w:id="573128617">
      <w:bodyDiv w:val="1"/>
      <w:marLeft w:val="0"/>
      <w:marRight w:val="0"/>
      <w:marTop w:val="0"/>
      <w:marBottom w:val="0"/>
      <w:divBdr>
        <w:top w:val="none" w:sz="0" w:space="0" w:color="auto"/>
        <w:left w:val="none" w:sz="0" w:space="0" w:color="auto"/>
        <w:bottom w:val="none" w:sz="0" w:space="0" w:color="auto"/>
        <w:right w:val="none" w:sz="0" w:space="0" w:color="auto"/>
      </w:divBdr>
    </w:div>
    <w:div w:id="574240218">
      <w:bodyDiv w:val="1"/>
      <w:marLeft w:val="0"/>
      <w:marRight w:val="0"/>
      <w:marTop w:val="0"/>
      <w:marBottom w:val="0"/>
      <w:divBdr>
        <w:top w:val="none" w:sz="0" w:space="0" w:color="auto"/>
        <w:left w:val="none" w:sz="0" w:space="0" w:color="auto"/>
        <w:bottom w:val="none" w:sz="0" w:space="0" w:color="auto"/>
        <w:right w:val="none" w:sz="0" w:space="0" w:color="auto"/>
      </w:divBdr>
    </w:div>
    <w:div w:id="577325573">
      <w:bodyDiv w:val="1"/>
      <w:marLeft w:val="0"/>
      <w:marRight w:val="0"/>
      <w:marTop w:val="0"/>
      <w:marBottom w:val="0"/>
      <w:divBdr>
        <w:top w:val="none" w:sz="0" w:space="0" w:color="auto"/>
        <w:left w:val="none" w:sz="0" w:space="0" w:color="auto"/>
        <w:bottom w:val="none" w:sz="0" w:space="0" w:color="auto"/>
        <w:right w:val="none" w:sz="0" w:space="0" w:color="auto"/>
      </w:divBdr>
    </w:div>
    <w:div w:id="577519971">
      <w:bodyDiv w:val="1"/>
      <w:marLeft w:val="0"/>
      <w:marRight w:val="0"/>
      <w:marTop w:val="0"/>
      <w:marBottom w:val="0"/>
      <w:divBdr>
        <w:top w:val="none" w:sz="0" w:space="0" w:color="auto"/>
        <w:left w:val="none" w:sz="0" w:space="0" w:color="auto"/>
        <w:bottom w:val="none" w:sz="0" w:space="0" w:color="auto"/>
        <w:right w:val="none" w:sz="0" w:space="0" w:color="auto"/>
      </w:divBdr>
    </w:div>
    <w:div w:id="578441263">
      <w:bodyDiv w:val="1"/>
      <w:marLeft w:val="0"/>
      <w:marRight w:val="0"/>
      <w:marTop w:val="0"/>
      <w:marBottom w:val="0"/>
      <w:divBdr>
        <w:top w:val="none" w:sz="0" w:space="0" w:color="auto"/>
        <w:left w:val="none" w:sz="0" w:space="0" w:color="auto"/>
        <w:bottom w:val="none" w:sz="0" w:space="0" w:color="auto"/>
        <w:right w:val="none" w:sz="0" w:space="0" w:color="auto"/>
      </w:divBdr>
    </w:div>
    <w:div w:id="580918885">
      <w:bodyDiv w:val="1"/>
      <w:marLeft w:val="0"/>
      <w:marRight w:val="0"/>
      <w:marTop w:val="0"/>
      <w:marBottom w:val="0"/>
      <w:divBdr>
        <w:top w:val="none" w:sz="0" w:space="0" w:color="auto"/>
        <w:left w:val="none" w:sz="0" w:space="0" w:color="auto"/>
        <w:bottom w:val="none" w:sz="0" w:space="0" w:color="auto"/>
        <w:right w:val="none" w:sz="0" w:space="0" w:color="auto"/>
      </w:divBdr>
    </w:div>
    <w:div w:id="590283940">
      <w:bodyDiv w:val="1"/>
      <w:marLeft w:val="0"/>
      <w:marRight w:val="0"/>
      <w:marTop w:val="0"/>
      <w:marBottom w:val="0"/>
      <w:divBdr>
        <w:top w:val="none" w:sz="0" w:space="0" w:color="auto"/>
        <w:left w:val="none" w:sz="0" w:space="0" w:color="auto"/>
        <w:bottom w:val="none" w:sz="0" w:space="0" w:color="auto"/>
        <w:right w:val="none" w:sz="0" w:space="0" w:color="auto"/>
      </w:divBdr>
    </w:div>
    <w:div w:id="590311462">
      <w:bodyDiv w:val="1"/>
      <w:marLeft w:val="0"/>
      <w:marRight w:val="0"/>
      <w:marTop w:val="0"/>
      <w:marBottom w:val="0"/>
      <w:divBdr>
        <w:top w:val="none" w:sz="0" w:space="0" w:color="auto"/>
        <w:left w:val="none" w:sz="0" w:space="0" w:color="auto"/>
        <w:bottom w:val="none" w:sz="0" w:space="0" w:color="auto"/>
        <w:right w:val="none" w:sz="0" w:space="0" w:color="auto"/>
      </w:divBdr>
    </w:div>
    <w:div w:id="592399071">
      <w:bodyDiv w:val="1"/>
      <w:marLeft w:val="0"/>
      <w:marRight w:val="0"/>
      <w:marTop w:val="0"/>
      <w:marBottom w:val="0"/>
      <w:divBdr>
        <w:top w:val="none" w:sz="0" w:space="0" w:color="auto"/>
        <w:left w:val="none" w:sz="0" w:space="0" w:color="auto"/>
        <w:bottom w:val="none" w:sz="0" w:space="0" w:color="auto"/>
        <w:right w:val="none" w:sz="0" w:space="0" w:color="auto"/>
      </w:divBdr>
    </w:div>
    <w:div w:id="596594116">
      <w:bodyDiv w:val="1"/>
      <w:marLeft w:val="0"/>
      <w:marRight w:val="0"/>
      <w:marTop w:val="0"/>
      <w:marBottom w:val="0"/>
      <w:divBdr>
        <w:top w:val="none" w:sz="0" w:space="0" w:color="auto"/>
        <w:left w:val="none" w:sz="0" w:space="0" w:color="auto"/>
        <w:bottom w:val="none" w:sz="0" w:space="0" w:color="auto"/>
        <w:right w:val="none" w:sz="0" w:space="0" w:color="auto"/>
      </w:divBdr>
    </w:div>
    <w:div w:id="600727747">
      <w:bodyDiv w:val="1"/>
      <w:marLeft w:val="0"/>
      <w:marRight w:val="0"/>
      <w:marTop w:val="0"/>
      <w:marBottom w:val="0"/>
      <w:divBdr>
        <w:top w:val="none" w:sz="0" w:space="0" w:color="auto"/>
        <w:left w:val="none" w:sz="0" w:space="0" w:color="auto"/>
        <w:bottom w:val="none" w:sz="0" w:space="0" w:color="auto"/>
        <w:right w:val="none" w:sz="0" w:space="0" w:color="auto"/>
      </w:divBdr>
    </w:div>
    <w:div w:id="601455284">
      <w:bodyDiv w:val="1"/>
      <w:marLeft w:val="0"/>
      <w:marRight w:val="0"/>
      <w:marTop w:val="0"/>
      <w:marBottom w:val="0"/>
      <w:divBdr>
        <w:top w:val="none" w:sz="0" w:space="0" w:color="auto"/>
        <w:left w:val="none" w:sz="0" w:space="0" w:color="auto"/>
        <w:bottom w:val="none" w:sz="0" w:space="0" w:color="auto"/>
        <w:right w:val="none" w:sz="0" w:space="0" w:color="auto"/>
      </w:divBdr>
      <w:divsChild>
        <w:div w:id="265381791">
          <w:marLeft w:val="480"/>
          <w:marRight w:val="0"/>
          <w:marTop w:val="0"/>
          <w:marBottom w:val="0"/>
          <w:divBdr>
            <w:top w:val="none" w:sz="0" w:space="0" w:color="auto"/>
            <w:left w:val="none" w:sz="0" w:space="0" w:color="auto"/>
            <w:bottom w:val="none" w:sz="0" w:space="0" w:color="auto"/>
            <w:right w:val="none" w:sz="0" w:space="0" w:color="auto"/>
          </w:divBdr>
        </w:div>
        <w:div w:id="1940941388">
          <w:marLeft w:val="480"/>
          <w:marRight w:val="0"/>
          <w:marTop w:val="0"/>
          <w:marBottom w:val="0"/>
          <w:divBdr>
            <w:top w:val="none" w:sz="0" w:space="0" w:color="auto"/>
            <w:left w:val="none" w:sz="0" w:space="0" w:color="auto"/>
            <w:bottom w:val="none" w:sz="0" w:space="0" w:color="auto"/>
            <w:right w:val="none" w:sz="0" w:space="0" w:color="auto"/>
          </w:divBdr>
        </w:div>
        <w:div w:id="208227500">
          <w:marLeft w:val="480"/>
          <w:marRight w:val="0"/>
          <w:marTop w:val="0"/>
          <w:marBottom w:val="0"/>
          <w:divBdr>
            <w:top w:val="none" w:sz="0" w:space="0" w:color="auto"/>
            <w:left w:val="none" w:sz="0" w:space="0" w:color="auto"/>
            <w:bottom w:val="none" w:sz="0" w:space="0" w:color="auto"/>
            <w:right w:val="none" w:sz="0" w:space="0" w:color="auto"/>
          </w:divBdr>
        </w:div>
        <w:div w:id="1895434566">
          <w:marLeft w:val="480"/>
          <w:marRight w:val="0"/>
          <w:marTop w:val="0"/>
          <w:marBottom w:val="0"/>
          <w:divBdr>
            <w:top w:val="none" w:sz="0" w:space="0" w:color="auto"/>
            <w:left w:val="none" w:sz="0" w:space="0" w:color="auto"/>
            <w:bottom w:val="none" w:sz="0" w:space="0" w:color="auto"/>
            <w:right w:val="none" w:sz="0" w:space="0" w:color="auto"/>
          </w:divBdr>
        </w:div>
        <w:div w:id="1069841946">
          <w:marLeft w:val="480"/>
          <w:marRight w:val="0"/>
          <w:marTop w:val="0"/>
          <w:marBottom w:val="0"/>
          <w:divBdr>
            <w:top w:val="none" w:sz="0" w:space="0" w:color="auto"/>
            <w:left w:val="none" w:sz="0" w:space="0" w:color="auto"/>
            <w:bottom w:val="none" w:sz="0" w:space="0" w:color="auto"/>
            <w:right w:val="none" w:sz="0" w:space="0" w:color="auto"/>
          </w:divBdr>
        </w:div>
        <w:div w:id="1363750055">
          <w:marLeft w:val="480"/>
          <w:marRight w:val="0"/>
          <w:marTop w:val="0"/>
          <w:marBottom w:val="0"/>
          <w:divBdr>
            <w:top w:val="none" w:sz="0" w:space="0" w:color="auto"/>
            <w:left w:val="none" w:sz="0" w:space="0" w:color="auto"/>
            <w:bottom w:val="none" w:sz="0" w:space="0" w:color="auto"/>
            <w:right w:val="none" w:sz="0" w:space="0" w:color="auto"/>
          </w:divBdr>
        </w:div>
        <w:div w:id="705064435">
          <w:marLeft w:val="480"/>
          <w:marRight w:val="0"/>
          <w:marTop w:val="0"/>
          <w:marBottom w:val="0"/>
          <w:divBdr>
            <w:top w:val="none" w:sz="0" w:space="0" w:color="auto"/>
            <w:left w:val="none" w:sz="0" w:space="0" w:color="auto"/>
            <w:bottom w:val="none" w:sz="0" w:space="0" w:color="auto"/>
            <w:right w:val="none" w:sz="0" w:space="0" w:color="auto"/>
          </w:divBdr>
        </w:div>
        <w:div w:id="625114153">
          <w:marLeft w:val="480"/>
          <w:marRight w:val="0"/>
          <w:marTop w:val="0"/>
          <w:marBottom w:val="0"/>
          <w:divBdr>
            <w:top w:val="none" w:sz="0" w:space="0" w:color="auto"/>
            <w:left w:val="none" w:sz="0" w:space="0" w:color="auto"/>
            <w:bottom w:val="none" w:sz="0" w:space="0" w:color="auto"/>
            <w:right w:val="none" w:sz="0" w:space="0" w:color="auto"/>
          </w:divBdr>
        </w:div>
        <w:div w:id="1452284711">
          <w:marLeft w:val="480"/>
          <w:marRight w:val="0"/>
          <w:marTop w:val="0"/>
          <w:marBottom w:val="0"/>
          <w:divBdr>
            <w:top w:val="none" w:sz="0" w:space="0" w:color="auto"/>
            <w:left w:val="none" w:sz="0" w:space="0" w:color="auto"/>
            <w:bottom w:val="none" w:sz="0" w:space="0" w:color="auto"/>
            <w:right w:val="none" w:sz="0" w:space="0" w:color="auto"/>
          </w:divBdr>
        </w:div>
        <w:div w:id="1061444107">
          <w:marLeft w:val="480"/>
          <w:marRight w:val="0"/>
          <w:marTop w:val="0"/>
          <w:marBottom w:val="0"/>
          <w:divBdr>
            <w:top w:val="none" w:sz="0" w:space="0" w:color="auto"/>
            <w:left w:val="none" w:sz="0" w:space="0" w:color="auto"/>
            <w:bottom w:val="none" w:sz="0" w:space="0" w:color="auto"/>
            <w:right w:val="none" w:sz="0" w:space="0" w:color="auto"/>
          </w:divBdr>
        </w:div>
        <w:div w:id="196310931">
          <w:marLeft w:val="480"/>
          <w:marRight w:val="0"/>
          <w:marTop w:val="0"/>
          <w:marBottom w:val="0"/>
          <w:divBdr>
            <w:top w:val="none" w:sz="0" w:space="0" w:color="auto"/>
            <w:left w:val="none" w:sz="0" w:space="0" w:color="auto"/>
            <w:bottom w:val="none" w:sz="0" w:space="0" w:color="auto"/>
            <w:right w:val="none" w:sz="0" w:space="0" w:color="auto"/>
          </w:divBdr>
        </w:div>
        <w:div w:id="1734621365">
          <w:marLeft w:val="480"/>
          <w:marRight w:val="0"/>
          <w:marTop w:val="0"/>
          <w:marBottom w:val="0"/>
          <w:divBdr>
            <w:top w:val="none" w:sz="0" w:space="0" w:color="auto"/>
            <w:left w:val="none" w:sz="0" w:space="0" w:color="auto"/>
            <w:bottom w:val="none" w:sz="0" w:space="0" w:color="auto"/>
            <w:right w:val="none" w:sz="0" w:space="0" w:color="auto"/>
          </w:divBdr>
        </w:div>
        <w:div w:id="226763772">
          <w:marLeft w:val="480"/>
          <w:marRight w:val="0"/>
          <w:marTop w:val="0"/>
          <w:marBottom w:val="0"/>
          <w:divBdr>
            <w:top w:val="none" w:sz="0" w:space="0" w:color="auto"/>
            <w:left w:val="none" w:sz="0" w:space="0" w:color="auto"/>
            <w:bottom w:val="none" w:sz="0" w:space="0" w:color="auto"/>
            <w:right w:val="none" w:sz="0" w:space="0" w:color="auto"/>
          </w:divBdr>
        </w:div>
        <w:div w:id="2108502857">
          <w:marLeft w:val="480"/>
          <w:marRight w:val="0"/>
          <w:marTop w:val="0"/>
          <w:marBottom w:val="0"/>
          <w:divBdr>
            <w:top w:val="none" w:sz="0" w:space="0" w:color="auto"/>
            <w:left w:val="none" w:sz="0" w:space="0" w:color="auto"/>
            <w:bottom w:val="none" w:sz="0" w:space="0" w:color="auto"/>
            <w:right w:val="none" w:sz="0" w:space="0" w:color="auto"/>
          </w:divBdr>
        </w:div>
        <w:div w:id="2134901510">
          <w:marLeft w:val="480"/>
          <w:marRight w:val="0"/>
          <w:marTop w:val="0"/>
          <w:marBottom w:val="0"/>
          <w:divBdr>
            <w:top w:val="none" w:sz="0" w:space="0" w:color="auto"/>
            <w:left w:val="none" w:sz="0" w:space="0" w:color="auto"/>
            <w:bottom w:val="none" w:sz="0" w:space="0" w:color="auto"/>
            <w:right w:val="none" w:sz="0" w:space="0" w:color="auto"/>
          </w:divBdr>
        </w:div>
        <w:div w:id="296255237">
          <w:marLeft w:val="480"/>
          <w:marRight w:val="0"/>
          <w:marTop w:val="0"/>
          <w:marBottom w:val="0"/>
          <w:divBdr>
            <w:top w:val="none" w:sz="0" w:space="0" w:color="auto"/>
            <w:left w:val="none" w:sz="0" w:space="0" w:color="auto"/>
            <w:bottom w:val="none" w:sz="0" w:space="0" w:color="auto"/>
            <w:right w:val="none" w:sz="0" w:space="0" w:color="auto"/>
          </w:divBdr>
        </w:div>
        <w:div w:id="2121873279">
          <w:marLeft w:val="480"/>
          <w:marRight w:val="0"/>
          <w:marTop w:val="0"/>
          <w:marBottom w:val="0"/>
          <w:divBdr>
            <w:top w:val="none" w:sz="0" w:space="0" w:color="auto"/>
            <w:left w:val="none" w:sz="0" w:space="0" w:color="auto"/>
            <w:bottom w:val="none" w:sz="0" w:space="0" w:color="auto"/>
            <w:right w:val="none" w:sz="0" w:space="0" w:color="auto"/>
          </w:divBdr>
        </w:div>
        <w:div w:id="568926038">
          <w:marLeft w:val="480"/>
          <w:marRight w:val="0"/>
          <w:marTop w:val="0"/>
          <w:marBottom w:val="0"/>
          <w:divBdr>
            <w:top w:val="none" w:sz="0" w:space="0" w:color="auto"/>
            <w:left w:val="none" w:sz="0" w:space="0" w:color="auto"/>
            <w:bottom w:val="none" w:sz="0" w:space="0" w:color="auto"/>
            <w:right w:val="none" w:sz="0" w:space="0" w:color="auto"/>
          </w:divBdr>
        </w:div>
        <w:div w:id="741953365">
          <w:marLeft w:val="480"/>
          <w:marRight w:val="0"/>
          <w:marTop w:val="0"/>
          <w:marBottom w:val="0"/>
          <w:divBdr>
            <w:top w:val="none" w:sz="0" w:space="0" w:color="auto"/>
            <w:left w:val="none" w:sz="0" w:space="0" w:color="auto"/>
            <w:bottom w:val="none" w:sz="0" w:space="0" w:color="auto"/>
            <w:right w:val="none" w:sz="0" w:space="0" w:color="auto"/>
          </w:divBdr>
        </w:div>
        <w:div w:id="396510640">
          <w:marLeft w:val="480"/>
          <w:marRight w:val="0"/>
          <w:marTop w:val="0"/>
          <w:marBottom w:val="0"/>
          <w:divBdr>
            <w:top w:val="none" w:sz="0" w:space="0" w:color="auto"/>
            <w:left w:val="none" w:sz="0" w:space="0" w:color="auto"/>
            <w:bottom w:val="none" w:sz="0" w:space="0" w:color="auto"/>
            <w:right w:val="none" w:sz="0" w:space="0" w:color="auto"/>
          </w:divBdr>
        </w:div>
        <w:div w:id="60101557">
          <w:marLeft w:val="480"/>
          <w:marRight w:val="0"/>
          <w:marTop w:val="0"/>
          <w:marBottom w:val="0"/>
          <w:divBdr>
            <w:top w:val="none" w:sz="0" w:space="0" w:color="auto"/>
            <w:left w:val="none" w:sz="0" w:space="0" w:color="auto"/>
            <w:bottom w:val="none" w:sz="0" w:space="0" w:color="auto"/>
            <w:right w:val="none" w:sz="0" w:space="0" w:color="auto"/>
          </w:divBdr>
        </w:div>
        <w:div w:id="307251940">
          <w:marLeft w:val="480"/>
          <w:marRight w:val="0"/>
          <w:marTop w:val="0"/>
          <w:marBottom w:val="0"/>
          <w:divBdr>
            <w:top w:val="none" w:sz="0" w:space="0" w:color="auto"/>
            <w:left w:val="none" w:sz="0" w:space="0" w:color="auto"/>
            <w:bottom w:val="none" w:sz="0" w:space="0" w:color="auto"/>
            <w:right w:val="none" w:sz="0" w:space="0" w:color="auto"/>
          </w:divBdr>
        </w:div>
        <w:div w:id="717776555">
          <w:marLeft w:val="480"/>
          <w:marRight w:val="0"/>
          <w:marTop w:val="0"/>
          <w:marBottom w:val="0"/>
          <w:divBdr>
            <w:top w:val="none" w:sz="0" w:space="0" w:color="auto"/>
            <w:left w:val="none" w:sz="0" w:space="0" w:color="auto"/>
            <w:bottom w:val="none" w:sz="0" w:space="0" w:color="auto"/>
            <w:right w:val="none" w:sz="0" w:space="0" w:color="auto"/>
          </w:divBdr>
        </w:div>
        <w:div w:id="1346788878">
          <w:marLeft w:val="480"/>
          <w:marRight w:val="0"/>
          <w:marTop w:val="0"/>
          <w:marBottom w:val="0"/>
          <w:divBdr>
            <w:top w:val="none" w:sz="0" w:space="0" w:color="auto"/>
            <w:left w:val="none" w:sz="0" w:space="0" w:color="auto"/>
            <w:bottom w:val="none" w:sz="0" w:space="0" w:color="auto"/>
            <w:right w:val="none" w:sz="0" w:space="0" w:color="auto"/>
          </w:divBdr>
        </w:div>
        <w:div w:id="1411194188">
          <w:marLeft w:val="480"/>
          <w:marRight w:val="0"/>
          <w:marTop w:val="0"/>
          <w:marBottom w:val="0"/>
          <w:divBdr>
            <w:top w:val="none" w:sz="0" w:space="0" w:color="auto"/>
            <w:left w:val="none" w:sz="0" w:space="0" w:color="auto"/>
            <w:bottom w:val="none" w:sz="0" w:space="0" w:color="auto"/>
            <w:right w:val="none" w:sz="0" w:space="0" w:color="auto"/>
          </w:divBdr>
        </w:div>
        <w:div w:id="2051372849">
          <w:marLeft w:val="480"/>
          <w:marRight w:val="0"/>
          <w:marTop w:val="0"/>
          <w:marBottom w:val="0"/>
          <w:divBdr>
            <w:top w:val="none" w:sz="0" w:space="0" w:color="auto"/>
            <w:left w:val="none" w:sz="0" w:space="0" w:color="auto"/>
            <w:bottom w:val="none" w:sz="0" w:space="0" w:color="auto"/>
            <w:right w:val="none" w:sz="0" w:space="0" w:color="auto"/>
          </w:divBdr>
        </w:div>
        <w:div w:id="786583031">
          <w:marLeft w:val="480"/>
          <w:marRight w:val="0"/>
          <w:marTop w:val="0"/>
          <w:marBottom w:val="0"/>
          <w:divBdr>
            <w:top w:val="none" w:sz="0" w:space="0" w:color="auto"/>
            <w:left w:val="none" w:sz="0" w:space="0" w:color="auto"/>
            <w:bottom w:val="none" w:sz="0" w:space="0" w:color="auto"/>
            <w:right w:val="none" w:sz="0" w:space="0" w:color="auto"/>
          </w:divBdr>
        </w:div>
        <w:div w:id="440226269">
          <w:marLeft w:val="480"/>
          <w:marRight w:val="0"/>
          <w:marTop w:val="0"/>
          <w:marBottom w:val="0"/>
          <w:divBdr>
            <w:top w:val="none" w:sz="0" w:space="0" w:color="auto"/>
            <w:left w:val="none" w:sz="0" w:space="0" w:color="auto"/>
            <w:bottom w:val="none" w:sz="0" w:space="0" w:color="auto"/>
            <w:right w:val="none" w:sz="0" w:space="0" w:color="auto"/>
          </w:divBdr>
        </w:div>
        <w:div w:id="718937578">
          <w:marLeft w:val="480"/>
          <w:marRight w:val="0"/>
          <w:marTop w:val="0"/>
          <w:marBottom w:val="0"/>
          <w:divBdr>
            <w:top w:val="none" w:sz="0" w:space="0" w:color="auto"/>
            <w:left w:val="none" w:sz="0" w:space="0" w:color="auto"/>
            <w:bottom w:val="none" w:sz="0" w:space="0" w:color="auto"/>
            <w:right w:val="none" w:sz="0" w:space="0" w:color="auto"/>
          </w:divBdr>
        </w:div>
        <w:div w:id="737283671">
          <w:marLeft w:val="480"/>
          <w:marRight w:val="0"/>
          <w:marTop w:val="0"/>
          <w:marBottom w:val="0"/>
          <w:divBdr>
            <w:top w:val="none" w:sz="0" w:space="0" w:color="auto"/>
            <w:left w:val="none" w:sz="0" w:space="0" w:color="auto"/>
            <w:bottom w:val="none" w:sz="0" w:space="0" w:color="auto"/>
            <w:right w:val="none" w:sz="0" w:space="0" w:color="auto"/>
          </w:divBdr>
        </w:div>
        <w:div w:id="822043948">
          <w:marLeft w:val="480"/>
          <w:marRight w:val="0"/>
          <w:marTop w:val="0"/>
          <w:marBottom w:val="0"/>
          <w:divBdr>
            <w:top w:val="none" w:sz="0" w:space="0" w:color="auto"/>
            <w:left w:val="none" w:sz="0" w:space="0" w:color="auto"/>
            <w:bottom w:val="none" w:sz="0" w:space="0" w:color="auto"/>
            <w:right w:val="none" w:sz="0" w:space="0" w:color="auto"/>
          </w:divBdr>
        </w:div>
        <w:div w:id="1857035960">
          <w:marLeft w:val="480"/>
          <w:marRight w:val="0"/>
          <w:marTop w:val="0"/>
          <w:marBottom w:val="0"/>
          <w:divBdr>
            <w:top w:val="none" w:sz="0" w:space="0" w:color="auto"/>
            <w:left w:val="none" w:sz="0" w:space="0" w:color="auto"/>
            <w:bottom w:val="none" w:sz="0" w:space="0" w:color="auto"/>
            <w:right w:val="none" w:sz="0" w:space="0" w:color="auto"/>
          </w:divBdr>
        </w:div>
        <w:div w:id="2089419445">
          <w:marLeft w:val="480"/>
          <w:marRight w:val="0"/>
          <w:marTop w:val="0"/>
          <w:marBottom w:val="0"/>
          <w:divBdr>
            <w:top w:val="none" w:sz="0" w:space="0" w:color="auto"/>
            <w:left w:val="none" w:sz="0" w:space="0" w:color="auto"/>
            <w:bottom w:val="none" w:sz="0" w:space="0" w:color="auto"/>
            <w:right w:val="none" w:sz="0" w:space="0" w:color="auto"/>
          </w:divBdr>
        </w:div>
        <w:div w:id="1664047068">
          <w:marLeft w:val="480"/>
          <w:marRight w:val="0"/>
          <w:marTop w:val="0"/>
          <w:marBottom w:val="0"/>
          <w:divBdr>
            <w:top w:val="none" w:sz="0" w:space="0" w:color="auto"/>
            <w:left w:val="none" w:sz="0" w:space="0" w:color="auto"/>
            <w:bottom w:val="none" w:sz="0" w:space="0" w:color="auto"/>
            <w:right w:val="none" w:sz="0" w:space="0" w:color="auto"/>
          </w:divBdr>
        </w:div>
        <w:div w:id="729613263">
          <w:marLeft w:val="480"/>
          <w:marRight w:val="0"/>
          <w:marTop w:val="0"/>
          <w:marBottom w:val="0"/>
          <w:divBdr>
            <w:top w:val="none" w:sz="0" w:space="0" w:color="auto"/>
            <w:left w:val="none" w:sz="0" w:space="0" w:color="auto"/>
            <w:bottom w:val="none" w:sz="0" w:space="0" w:color="auto"/>
            <w:right w:val="none" w:sz="0" w:space="0" w:color="auto"/>
          </w:divBdr>
        </w:div>
        <w:div w:id="331884024">
          <w:marLeft w:val="480"/>
          <w:marRight w:val="0"/>
          <w:marTop w:val="0"/>
          <w:marBottom w:val="0"/>
          <w:divBdr>
            <w:top w:val="none" w:sz="0" w:space="0" w:color="auto"/>
            <w:left w:val="none" w:sz="0" w:space="0" w:color="auto"/>
            <w:bottom w:val="none" w:sz="0" w:space="0" w:color="auto"/>
            <w:right w:val="none" w:sz="0" w:space="0" w:color="auto"/>
          </w:divBdr>
        </w:div>
        <w:div w:id="798302037">
          <w:marLeft w:val="480"/>
          <w:marRight w:val="0"/>
          <w:marTop w:val="0"/>
          <w:marBottom w:val="0"/>
          <w:divBdr>
            <w:top w:val="none" w:sz="0" w:space="0" w:color="auto"/>
            <w:left w:val="none" w:sz="0" w:space="0" w:color="auto"/>
            <w:bottom w:val="none" w:sz="0" w:space="0" w:color="auto"/>
            <w:right w:val="none" w:sz="0" w:space="0" w:color="auto"/>
          </w:divBdr>
        </w:div>
        <w:div w:id="354234926">
          <w:marLeft w:val="480"/>
          <w:marRight w:val="0"/>
          <w:marTop w:val="0"/>
          <w:marBottom w:val="0"/>
          <w:divBdr>
            <w:top w:val="none" w:sz="0" w:space="0" w:color="auto"/>
            <w:left w:val="none" w:sz="0" w:space="0" w:color="auto"/>
            <w:bottom w:val="none" w:sz="0" w:space="0" w:color="auto"/>
            <w:right w:val="none" w:sz="0" w:space="0" w:color="auto"/>
          </w:divBdr>
        </w:div>
        <w:div w:id="644965980">
          <w:marLeft w:val="480"/>
          <w:marRight w:val="0"/>
          <w:marTop w:val="0"/>
          <w:marBottom w:val="0"/>
          <w:divBdr>
            <w:top w:val="none" w:sz="0" w:space="0" w:color="auto"/>
            <w:left w:val="none" w:sz="0" w:space="0" w:color="auto"/>
            <w:bottom w:val="none" w:sz="0" w:space="0" w:color="auto"/>
            <w:right w:val="none" w:sz="0" w:space="0" w:color="auto"/>
          </w:divBdr>
        </w:div>
        <w:div w:id="57750271">
          <w:marLeft w:val="480"/>
          <w:marRight w:val="0"/>
          <w:marTop w:val="0"/>
          <w:marBottom w:val="0"/>
          <w:divBdr>
            <w:top w:val="none" w:sz="0" w:space="0" w:color="auto"/>
            <w:left w:val="none" w:sz="0" w:space="0" w:color="auto"/>
            <w:bottom w:val="none" w:sz="0" w:space="0" w:color="auto"/>
            <w:right w:val="none" w:sz="0" w:space="0" w:color="auto"/>
          </w:divBdr>
        </w:div>
        <w:div w:id="62221651">
          <w:marLeft w:val="480"/>
          <w:marRight w:val="0"/>
          <w:marTop w:val="0"/>
          <w:marBottom w:val="0"/>
          <w:divBdr>
            <w:top w:val="none" w:sz="0" w:space="0" w:color="auto"/>
            <w:left w:val="none" w:sz="0" w:space="0" w:color="auto"/>
            <w:bottom w:val="none" w:sz="0" w:space="0" w:color="auto"/>
            <w:right w:val="none" w:sz="0" w:space="0" w:color="auto"/>
          </w:divBdr>
        </w:div>
        <w:div w:id="1110197531">
          <w:marLeft w:val="480"/>
          <w:marRight w:val="0"/>
          <w:marTop w:val="0"/>
          <w:marBottom w:val="0"/>
          <w:divBdr>
            <w:top w:val="none" w:sz="0" w:space="0" w:color="auto"/>
            <w:left w:val="none" w:sz="0" w:space="0" w:color="auto"/>
            <w:bottom w:val="none" w:sz="0" w:space="0" w:color="auto"/>
            <w:right w:val="none" w:sz="0" w:space="0" w:color="auto"/>
          </w:divBdr>
        </w:div>
        <w:div w:id="1142695619">
          <w:marLeft w:val="480"/>
          <w:marRight w:val="0"/>
          <w:marTop w:val="0"/>
          <w:marBottom w:val="0"/>
          <w:divBdr>
            <w:top w:val="none" w:sz="0" w:space="0" w:color="auto"/>
            <w:left w:val="none" w:sz="0" w:space="0" w:color="auto"/>
            <w:bottom w:val="none" w:sz="0" w:space="0" w:color="auto"/>
            <w:right w:val="none" w:sz="0" w:space="0" w:color="auto"/>
          </w:divBdr>
        </w:div>
        <w:div w:id="135950459">
          <w:marLeft w:val="480"/>
          <w:marRight w:val="0"/>
          <w:marTop w:val="0"/>
          <w:marBottom w:val="0"/>
          <w:divBdr>
            <w:top w:val="none" w:sz="0" w:space="0" w:color="auto"/>
            <w:left w:val="none" w:sz="0" w:space="0" w:color="auto"/>
            <w:bottom w:val="none" w:sz="0" w:space="0" w:color="auto"/>
            <w:right w:val="none" w:sz="0" w:space="0" w:color="auto"/>
          </w:divBdr>
        </w:div>
        <w:div w:id="1064916604">
          <w:marLeft w:val="480"/>
          <w:marRight w:val="0"/>
          <w:marTop w:val="0"/>
          <w:marBottom w:val="0"/>
          <w:divBdr>
            <w:top w:val="none" w:sz="0" w:space="0" w:color="auto"/>
            <w:left w:val="none" w:sz="0" w:space="0" w:color="auto"/>
            <w:bottom w:val="none" w:sz="0" w:space="0" w:color="auto"/>
            <w:right w:val="none" w:sz="0" w:space="0" w:color="auto"/>
          </w:divBdr>
        </w:div>
        <w:div w:id="2040356502">
          <w:marLeft w:val="480"/>
          <w:marRight w:val="0"/>
          <w:marTop w:val="0"/>
          <w:marBottom w:val="0"/>
          <w:divBdr>
            <w:top w:val="none" w:sz="0" w:space="0" w:color="auto"/>
            <w:left w:val="none" w:sz="0" w:space="0" w:color="auto"/>
            <w:bottom w:val="none" w:sz="0" w:space="0" w:color="auto"/>
            <w:right w:val="none" w:sz="0" w:space="0" w:color="auto"/>
          </w:divBdr>
        </w:div>
        <w:div w:id="1183545936">
          <w:marLeft w:val="480"/>
          <w:marRight w:val="0"/>
          <w:marTop w:val="0"/>
          <w:marBottom w:val="0"/>
          <w:divBdr>
            <w:top w:val="none" w:sz="0" w:space="0" w:color="auto"/>
            <w:left w:val="none" w:sz="0" w:space="0" w:color="auto"/>
            <w:bottom w:val="none" w:sz="0" w:space="0" w:color="auto"/>
            <w:right w:val="none" w:sz="0" w:space="0" w:color="auto"/>
          </w:divBdr>
        </w:div>
        <w:div w:id="61296663">
          <w:marLeft w:val="480"/>
          <w:marRight w:val="0"/>
          <w:marTop w:val="0"/>
          <w:marBottom w:val="0"/>
          <w:divBdr>
            <w:top w:val="none" w:sz="0" w:space="0" w:color="auto"/>
            <w:left w:val="none" w:sz="0" w:space="0" w:color="auto"/>
            <w:bottom w:val="none" w:sz="0" w:space="0" w:color="auto"/>
            <w:right w:val="none" w:sz="0" w:space="0" w:color="auto"/>
          </w:divBdr>
        </w:div>
        <w:div w:id="817845535">
          <w:marLeft w:val="480"/>
          <w:marRight w:val="0"/>
          <w:marTop w:val="0"/>
          <w:marBottom w:val="0"/>
          <w:divBdr>
            <w:top w:val="none" w:sz="0" w:space="0" w:color="auto"/>
            <w:left w:val="none" w:sz="0" w:space="0" w:color="auto"/>
            <w:bottom w:val="none" w:sz="0" w:space="0" w:color="auto"/>
            <w:right w:val="none" w:sz="0" w:space="0" w:color="auto"/>
          </w:divBdr>
        </w:div>
        <w:div w:id="503977508">
          <w:marLeft w:val="480"/>
          <w:marRight w:val="0"/>
          <w:marTop w:val="0"/>
          <w:marBottom w:val="0"/>
          <w:divBdr>
            <w:top w:val="none" w:sz="0" w:space="0" w:color="auto"/>
            <w:left w:val="none" w:sz="0" w:space="0" w:color="auto"/>
            <w:bottom w:val="none" w:sz="0" w:space="0" w:color="auto"/>
            <w:right w:val="none" w:sz="0" w:space="0" w:color="auto"/>
          </w:divBdr>
        </w:div>
        <w:div w:id="1734157718">
          <w:marLeft w:val="480"/>
          <w:marRight w:val="0"/>
          <w:marTop w:val="0"/>
          <w:marBottom w:val="0"/>
          <w:divBdr>
            <w:top w:val="none" w:sz="0" w:space="0" w:color="auto"/>
            <w:left w:val="none" w:sz="0" w:space="0" w:color="auto"/>
            <w:bottom w:val="none" w:sz="0" w:space="0" w:color="auto"/>
            <w:right w:val="none" w:sz="0" w:space="0" w:color="auto"/>
          </w:divBdr>
        </w:div>
        <w:div w:id="2057855055">
          <w:marLeft w:val="480"/>
          <w:marRight w:val="0"/>
          <w:marTop w:val="0"/>
          <w:marBottom w:val="0"/>
          <w:divBdr>
            <w:top w:val="none" w:sz="0" w:space="0" w:color="auto"/>
            <w:left w:val="none" w:sz="0" w:space="0" w:color="auto"/>
            <w:bottom w:val="none" w:sz="0" w:space="0" w:color="auto"/>
            <w:right w:val="none" w:sz="0" w:space="0" w:color="auto"/>
          </w:divBdr>
        </w:div>
        <w:div w:id="1713849446">
          <w:marLeft w:val="480"/>
          <w:marRight w:val="0"/>
          <w:marTop w:val="0"/>
          <w:marBottom w:val="0"/>
          <w:divBdr>
            <w:top w:val="none" w:sz="0" w:space="0" w:color="auto"/>
            <w:left w:val="none" w:sz="0" w:space="0" w:color="auto"/>
            <w:bottom w:val="none" w:sz="0" w:space="0" w:color="auto"/>
            <w:right w:val="none" w:sz="0" w:space="0" w:color="auto"/>
          </w:divBdr>
        </w:div>
        <w:div w:id="543950078">
          <w:marLeft w:val="480"/>
          <w:marRight w:val="0"/>
          <w:marTop w:val="0"/>
          <w:marBottom w:val="0"/>
          <w:divBdr>
            <w:top w:val="none" w:sz="0" w:space="0" w:color="auto"/>
            <w:left w:val="none" w:sz="0" w:space="0" w:color="auto"/>
            <w:bottom w:val="none" w:sz="0" w:space="0" w:color="auto"/>
            <w:right w:val="none" w:sz="0" w:space="0" w:color="auto"/>
          </w:divBdr>
        </w:div>
        <w:div w:id="536625501">
          <w:marLeft w:val="480"/>
          <w:marRight w:val="0"/>
          <w:marTop w:val="0"/>
          <w:marBottom w:val="0"/>
          <w:divBdr>
            <w:top w:val="none" w:sz="0" w:space="0" w:color="auto"/>
            <w:left w:val="none" w:sz="0" w:space="0" w:color="auto"/>
            <w:bottom w:val="none" w:sz="0" w:space="0" w:color="auto"/>
            <w:right w:val="none" w:sz="0" w:space="0" w:color="auto"/>
          </w:divBdr>
        </w:div>
        <w:div w:id="983966791">
          <w:marLeft w:val="480"/>
          <w:marRight w:val="0"/>
          <w:marTop w:val="0"/>
          <w:marBottom w:val="0"/>
          <w:divBdr>
            <w:top w:val="none" w:sz="0" w:space="0" w:color="auto"/>
            <w:left w:val="none" w:sz="0" w:space="0" w:color="auto"/>
            <w:bottom w:val="none" w:sz="0" w:space="0" w:color="auto"/>
            <w:right w:val="none" w:sz="0" w:space="0" w:color="auto"/>
          </w:divBdr>
        </w:div>
        <w:div w:id="1350060863">
          <w:marLeft w:val="480"/>
          <w:marRight w:val="0"/>
          <w:marTop w:val="0"/>
          <w:marBottom w:val="0"/>
          <w:divBdr>
            <w:top w:val="none" w:sz="0" w:space="0" w:color="auto"/>
            <w:left w:val="none" w:sz="0" w:space="0" w:color="auto"/>
            <w:bottom w:val="none" w:sz="0" w:space="0" w:color="auto"/>
            <w:right w:val="none" w:sz="0" w:space="0" w:color="auto"/>
          </w:divBdr>
        </w:div>
        <w:div w:id="1174345671">
          <w:marLeft w:val="480"/>
          <w:marRight w:val="0"/>
          <w:marTop w:val="0"/>
          <w:marBottom w:val="0"/>
          <w:divBdr>
            <w:top w:val="none" w:sz="0" w:space="0" w:color="auto"/>
            <w:left w:val="none" w:sz="0" w:space="0" w:color="auto"/>
            <w:bottom w:val="none" w:sz="0" w:space="0" w:color="auto"/>
            <w:right w:val="none" w:sz="0" w:space="0" w:color="auto"/>
          </w:divBdr>
        </w:div>
        <w:div w:id="1122573234">
          <w:marLeft w:val="480"/>
          <w:marRight w:val="0"/>
          <w:marTop w:val="0"/>
          <w:marBottom w:val="0"/>
          <w:divBdr>
            <w:top w:val="none" w:sz="0" w:space="0" w:color="auto"/>
            <w:left w:val="none" w:sz="0" w:space="0" w:color="auto"/>
            <w:bottom w:val="none" w:sz="0" w:space="0" w:color="auto"/>
            <w:right w:val="none" w:sz="0" w:space="0" w:color="auto"/>
          </w:divBdr>
        </w:div>
        <w:div w:id="517892512">
          <w:marLeft w:val="480"/>
          <w:marRight w:val="0"/>
          <w:marTop w:val="0"/>
          <w:marBottom w:val="0"/>
          <w:divBdr>
            <w:top w:val="none" w:sz="0" w:space="0" w:color="auto"/>
            <w:left w:val="none" w:sz="0" w:space="0" w:color="auto"/>
            <w:bottom w:val="none" w:sz="0" w:space="0" w:color="auto"/>
            <w:right w:val="none" w:sz="0" w:space="0" w:color="auto"/>
          </w:divBdr>
        </w:div>
        <w:div w:id="1358461662">
          <w:marLeft w:val="480"/>
          <w:marRight w:val="0"/>
          <w:marTop w:val="0"/>
          <w:marBottom w:val="0"/>
          <w:divBdr>
            <w:top w:val="none" w:sz="0" w:space="0" w:color="auto"/>
            <w:left w:val="none" w:sz="0" w:space="0" w:color="auto"/>
            <w:bottom w:val="none" w:sz="0" w:space="0" w:color="auto"/>
            <w:right w:val="none" w:sz="0" w:space="0" w:color="auto"/>
          </w:divBdr>
        </w:div>
        <w:div w:id="983706002">
          <w:marLeft w:val="480"/>
          <w:marRight w:val="0"/>
          <w:marTop w:val="0"/>
          <w:marBottom w:val="0"/>
          <w:divBdr>
            <w:top w:val="none" w:sz="0" w:space="0" w:color="auto"/>
            <w:left w:val="none" w:sz="0" w:space="0" w:color="auto"/>
            <w:bottom w:val="none" w:sz="0" w:space="0" w:color="auto"/>
            <w:right w:val="none" w:sz="0" w:space="0" w:color="auto"/>
          </w:divBdr>
        </w:div>
        <w:div w:id="1691419631">
          <w:marLeft w:val="480"/>
          <w:marRight w:val="0"/>
          <w:marTop w:val="0"/>
          <w:marBottom w:val="0"/>
          <w:divBdr>
            <w:top w:val="none" w:sz="0" w:space="0" w:color="auto"/>
            <w:left w:val="none" w:sz="0" w:space="0" w:color="auto"/>
            <w:bottom w:val="none" w:sz="0" w:space="0" w:color="auto"/>
            <w:right w:val="none" w:sz="0" w:space="0" w:color="auto"/>
          </w:divBdr>
        </w:div>
        <w:div w:id="1794052240">
          <w:marLeft w:val="480"/>
          <w:marRight w:val="0"/>
          <w:marTop w:val="0"/>
          <w:marBottom w:val="0"/>
          <w:divBdr>
            <w:top w:val="none" w:sz="0" w:space="0" w:color="auto"/>
            <w:left w:val="none" w:sz="0" w:space="0" w:color="auto"/>
            <w:bottom w:val="none" w:sz="0" w:space="0" w:color="auto"/>
            <w:right w:val="none" w:sz="0" w:space="0" w:color="auto"/>
          </w:divBdr>
        </w:div>
        <w:div w:id="2009672053">
          <w:marLeft w:val="480"/>
          <w:marRight w:val="0"/>
          <w:marTop w:val="0"/>
          <w:marBottom w:val="0"/>
          <w:divBdr>
            <w:top w:val="none" w:sz="0" w:space="0" w:color="auto"/>
            <w:left w:val="none" w:sz="0" w:space="0" w:color="auto"/>
            <w:bottom w:val="none" w:sz="0" w:space="0" w:color="auto"/>
            <w:right w:val="none" w:sz="0" w:space="0" w:color="auto"/>
          </w:divBdr>
        </w:div>
        <w:div w:id="1928539676">
          <w:marLeft w:val="480"/>
          <w:marRight w:val="0"/>
          <w:marTop w:val="0"/>
          <w:marBottom w:val="0"/>
          <w:divBdr>
            <w:top w:val="none" w:sz="0" w:space="0" w:color="auto"/>
            <w:left w:val="none" w:sz="0" w:space="0" w:color="auto"/>
            <w:bottom w:val="none" w:sz="0" w:space="0" w:color="auto"/>
            <w:right w:val="none" w:sz="0" w:space="0" w:color="auto"/>
          </w:divBdr>
        </w:div>
        <w:div w:id="2052420712">
          <w:marLeft w:val="480"/>
          <w:marRight w:val="0"/>
          <w:marTop w:val="0"/>
          <w:marBottom w:val="0"/>
          <w:divBdr>
            <w:top w:val="none" w:sz="0" w:space="0" w:color="auto"/>
            <w:left w:val="none" w:sz="0" w:space="0" w:color="auto"/>
            <w:bottom w:val="none" w:sz="0" w:space="0" w:color="auto"/>
            <w:right w:val="none" w:sz="0" w:space="0" w:color="auto"/>
          </w:divBdr>
        </w:div>
        <w:div w:id="1826970425">
          <w:marLeft w:val="480"/>
          <w:marRight w:val="0"/>
          <w:marTop w:val="0"/>
          <w:marBottom w:val="0"/>
          <w:divBdr>
            <w:top w:val="none" w:sz="0" w:space="0" w:color="auto"/>
            <w:left w:val="none" w:sz="0" w:space="0" w:color="auto"/>
            <w:bottom w:val="none" w:sz="0" w:space="0" w:color="auto"/>
            <w:right w:val="none" w:sz="0" w:space="0" w:color="auto"/>
          </w:divBdr>
        </w:div>
        <w:div w:id="1328022684">
          <w:marLeft w:val="480"/>
          <w:marRight w:val="0"/>
          <w:marTop w:val="0"/>
          <w:marBottom w:val="0"/>
          <w:divBdr>
            <w:top w:val="none" w:sz="0" w:space="0" w:color="auto"/>
            <w:left w:val="none" w:sz="0" w:space="0" w:color="auto"/>
            <w:bottom w:val="none" w:sz="0" w:space="0" w:color="auto"/>
            <w:right w:val="none" w:sz="0" w:space="0" w:color="auto"/>
          </w:divBdr>
        </w:div>
        <w:div w:id="1434085759">
          <w:marLeft w:val="480"/>
          <w:marRight w:val="0"/>
          <w:marTop w:val="0"/>
          <w:marBottom w:val="0"/>
          <w:divBdr>
            <w:top w:val="none" w:sz="0" w:space="0" w:color="auto"/>
            <w:left w:val="none" w:sz="0" w:space="0" w:color="auto"/>
            <w:bottom w:val="none" w:sz="0" w:space="0" w:color="auto"/>
            <w:right w:val="none" w:sz="0" w:space="0" w:color="auto"/>
          </w:divBdr>
        </w:div>
        <w:div w:id="1310866842">
          <w:marLeft w:val="480"/>
          <w:marRight w:val="0"/>
          <w:marTop w:val="0"/>
          <w:marBottom w:val="0"/>
          <w:divBdr>
            <w:top w:val="none" w:sz="0" w:space="0" w:color="auto"/>
            <w:left w:val="none" w:sz="0" w:space="0" w:color="auto"/>
            <w:bottom w:val="none" w:sz="0" w:space="0" w:color="auto"/>
            <w:right w:val="none" w:sz="0" w:space="0" w:color="auto"/>
          </w:divBdr>
        </w:div>
        <w:div w:id="1669017733">
          <w:marLeft w:val="480"/>
          <w:marRight w:val="0"/>
          <w:marTop w:val="0"/>
          <w:marBottom w:val="0"/>
          <w:divBdr>
            <w:top w:val="none" w:sz="0" w:space="0" w:color="auto"/>
            <w:left w:val="none" w:sz="0" w:space="0" w:color="auto"/>
            <w:bottom w:val="none" w:sz="0" w:space="0" w:color="auto"/>
            <w:right w:val="none" w:sz="0" w:space="0" w:color="auto"/>
          </w:divBdr>
        </w:div>
        <w:div w:id="1898931015">
          <w:marLeft w:val="480"/>
          <w:marRight w:val="0"/>
          <w:marTop w:val="0"/>
          <w:marBottom w:val="0"/>
          <w:divBdr>
            <w:top w:val="none" w:sz="0" w:space="0" w:color="auto"/>
            <w:left w:val="none" w:sz="0" w:space="0" w:color="auto"/>
            <w:bottom w:val="none" w:sz="0" w:space="0" w:color="auto"/>
            <w:right w:val="none" w:sz="0" w:space="0" w:color="auto"/>
          </w:divBdr>
        </w:div>
        <w:div w:id="843277489">
          <w:marLeft w:val="480"/>
          <w:marRight w:val="0"/>
          <w:marTop w:val="0"/>
          <w:marBottom w:val="0"/>
          <w:divBdr>
            <w:top w:val="none" w:sz="0" w:space="0" w:color="auto"/>
            <w:left w:val="none" w:sz="0" w:space="0" w:color="auto"/>
            <w:bottom w:val="none" w:sz="0" w:space="0" w:color="auto"/>
            <w:right w:val="none" w:sz="0" w:space="0" w:color="auto"/>
          </w:divBdr>
        </w:div>
        <w:div w:id="73747692">
          <w:marLeft w:val="480"/>
          <w:marRight w:val="0"/>
          <w:marTop w:val="0"/>
          <w:marBottom w:val="0"/>
          <w:divBdr>
            <w:top w:val="none" w:sz="0" w:space="0" w:color="auto"/>
            <w:left w:val="none" w:sz="0" w:space="0" w:color="auto"/>
            <w:bottom w:val="none" w:sz="0" w:space="0" w:color="auto"/>
            <w:right w:val="none" w:sz="0" w:space="0" w:color="auto"/>
          </w:divBdr>
        </w:div>
        <w:div w:id="562375272">
          <w:marLeft w:val="480"/>
          <w:marRight w:val="0"/>
          <w:marTop w:val="0"/>
          <w:marBottom w:val="0"/>
          <w:divBdr>
            <w:top w:val="none" w:sz="0" w:space="0" w:color="auto"/>
            <w:left w:val="none" w:sz="0" w:space="0" w:color="auto"/>
            <w:bottom w:val="none" w:sz="0" w:space="0" w:color="auto"/>
            <w:right w:val="none" w:sz="0" w:space="0" w:color="auto"/>
          </w:divBdr>
        </w:div>
        <w:div w:id="1763525735">
          <w:marLeft w:val="480"/>
          <w:marRight w:val="0"/>
          <w:marTop w:val="0"/>
          <w:marBottom w:val="0"/>
          <w:divBdr>
            <w:top w:val="none" w:sz="0" w:space="0" w:color="auto"/>
            <w:left w:val="none" w:sz="0" w:space="0" w:color="auto"/>
            <w:bottom w:val="none" w:sz="0" w:space="0" w:color="auto"/>
            <w:right w:val="none" w:sz="0" w:space="0" w:color="auto"/>
          </w:divBdr>
        </w:div>
        <w:div w:id="1156066949">
          <w:marLeft w:val="480"/>
          <w:marRight w:val="0"/>
          <w:marTop w:val="0"/>
          <w:marBottom w:val="0"/>
          <w:divBdr>
            <w:top w:val="none" w:sz="0" w:space="0" w:color="auto"/>
            <w:left w:val="none" w:sz="0" w:space="0" w:color="auto"/>
            <w:bottom w:val="none" w:sz="0" w:space="0" w:color="auto"/>
            <w:right w:val="none" w:sz="0" w:space="0" w:color="auto"/>
          </w:divBdr>
        </w:div>
        <w:div w:id="1030498537">
          <w:marLeft w:val="480"/>
          <w:marRight w:val="0"/>
          <w:marTop w:val="0"/>
          <w:marBottom w:val="0"/>
          <w:divBdr>
            <w:top w:val="none" w:sz="0" w:space="0" w:color="auto"/>
            <w:left w:val="none" w:sz="0" w:space="0" w:color="auto"/>
            <w:bottom w:val="none" w:sz="0" w:space="0" w:color="auto"/>
            <w:right w:val="none" w:sz="0" w:space="0" w:color="auto"/>
          </w:divBdr>
        </w:div>
        <w:div w:id="2052801943">
          <w:marLeft w:val="480"/>
          <w:marRight w:val="0"/>
          <w:marTop w:val="0"/>
          <w:marBottom w:val="0"/>
          <w:divBdr>
            <w:top w:val="none" w:sz="0" w:space="0" w:color="auto"/>
            <w:left w:val="none" w:sz="0" w:space="0" w:color="auto"/>
            <w:bottom w:val="none" w:sz="0" w:space="0" w:color="auto"/>
            <w:right w:val="none" w:sz="0" w:space="0" w:color="auto"/>
          </w:divBdr>
        </w:div>
        <w:div w:id="1360738358">
          <w:marLeft w:val="480"/>
          <w:marRight w:val="0"/>
          <w:marTop w:val="0"/>
          <w:marBottom w:val="0"/>
          <w:divBdr>
            <w:top w:val="none" w:sz="0" w:space="0" w:color="auto"/>
            <w:left w:val="none" w:sz="0" w:space="0" w:color="auto"/>
            <w:bottom w:val="none" w:sz="0" w:space="0" w:color="auto"/>
            <w:right w:val="none" w:sz="0" w:space="0" w:color="auto"/>
          </w:divBdr>
        </w:div>
        <w:div w:id="2025479360">
          <w:marLeft w:val="480"/>
          <w:marRight w:val="0"/>
          <w:marTop w:val="0"/>
          <w:marBottom w:val="0"/>
          <w:divBdr>
            <w:top w:val="none" w:sz="0" w:space="0" w:color="auto"/>
            <w:left w:val="none" w:sz="0" w:space="0" w:color="auto"/>
            <w:bottom w:val="none" w:sz="0" w:space="0" w:color="auto"/>
            <w:right w:val="none" w:sz="0" w:space="0" w:color="auto"/>
          </w:divBdr>
        </w:div>
        <w:div w:id="1625841846">
          <w:marLeft w:val="480"/>
          <w:marRight w:val="0"/>
          <w:marTop w:val="0"/>
          <w:marBottom w:val="0"/>
          <w:divBdr>
            <w:top w:val="none" w:sz="0" w:space="0" w:color="auto"/>
            <w:left w:val="none" w:sz="0" w:space="0" w:color="auto"/>
            <w:bottom w:val="none" w:sz="0" w:space="0" w:color="auto"/>
            <w:right w:val="none" w:sz="0" w:space="0" w:color="auto"/>
          </w:divBdr>
        </w:div>
        <w:div w:id="1037436426">
          <w:marLeft w:val="480"/>
          <w:marRight w:val="0"/>
          <w:marTop w:val="0"/>
          <w:marBottom w:val="0"/>
          <w:divBdr>
            <w:top w:val="none" w:sz="0" w:space="0" w:color="auto"/>
            <w:left w:val="none" w:sz="0" w:space="0" w:color="auto"/>
            <w:bottom w:val="none" w:sz="0" w:space="0" w:color="auto"/>
            <w:right w:val="none" w:sz="0" w:space="0" w:color="auto"/>
          </w:divBdr>
        </w:div>
        <w:div w:id="1197693404">
          <w:marLeft w:val="480"/>
          <w:marRight w:val="0"/>
          <w:marTop w:val="0"/>
          <w:marBottom w:val="0"/>
          <w:divBdr>
            <w:top w:val="none" w:sz="0" w:space="0" w:color="auto"/>
            <w:left w:val="none" w:sz="0" w:space="0" w:color="auto"/>
            <w:bottom w:val="none" w:sz="0" w:space="0" w:color="auto"/>
            <w:right w:val="none" w:sz="0" w:space="0" w:color="auto"/>
          </w:divBdr>
        </w:div>
        <w:div w:id="1937783634">
          <w:marLeft w:val="480"/>
          <w:marRight w:val="0"/>
          <w:marTop w:val="0"/>
          <w:marBottom w:val="0"/>
          <w:divBdr>
            <w:top w:val="none" w:sz="0" w:space="0" w:color="auto"/>
            <w:left w:val="none" w:sz="0" w:space="0" w:color="auto"/>
            <w:bottom w:val="none" w:sz="0" w:space="0" w:color="auto"/>
            <w:right w:val="none" w:sz="0" w:space="0" w:color="auto"/>
          </w:divBdr>
        </w:div>
        <w:div w:id="1423602011">
          <w:marLeft w:val="480"/>
          <w:marRight w:val="0"/>
          <w:marTop w:val="0"/>
          <w:marBottom w:val="0"/>
          <w:divBdr>
            <w:top w:val="none" w:sz="0" w:space="0" w:color="auto"/>
            <w:left w:val="none" w:sz="0" w:space="0" w:color="auto"/>
            <w:bottom w:val="none" w:sz="0" w:space="0" w:color="auto"/>
            <w:right w:val="none" w:sz="0" w:space="0" w:color="auto"/>
          </w:divBdr>
        </w:div>
        <w:div w:id="1466317159">
          <w:marLeft w:val="480"/>
          <w:marRight w:val="0"/>
          <w:marTop w:val="0"/>
          <w:marBottom w:val="0"/>
          <w:divBdr>
            <w:top w:val="none" w:sz="0" w:space="0" w:color="auto"/>
            <w:left w:val="none" w:sz="0" w:space="0" w:color="auto"/>
            <w:bottom w:val="none" w:sz="0" w:space="0" w:color="auto"/>
            <w:right w:val="none" w:sz="0" w:space="0" w:color="auto"/>
          </w:divBdr>
        </w:div>
        <w:div w:id="1231502345">
          <w:marLeft w:val="480"/>
          <w:marRight w:val="0"/>
          <w:marTop w:val="0"/>
          <w:marBottom w:val="0"/>
          <w:divBdr>
            <w:top w:val="none" w:sz="0" w:space="0" w:color="auto"/>
            <w:left w:val="none" w:sz="0" w:space="0" w:color="auto"/>
            <w:bottom w:val="none" w:sz="0" w:space="0" w:color="auto"/>
            <w:right w:val="none" w:sz="0" w:space="0" w:color="auto"/>
          </w:divBdr>
        </w:div>
        <w:div w:id="935401948">
          <w:marLeft w:val="480"/>
          <w:marRight w:val="0"/>
          <w:marTop w:val="0"/>
          <w:marBottom w:val="0"/>
          <w:divBdr>
            <w:top w:val="none" w:sz="0" w:space="0" w:color="auto"/>
            <w:left w:val="none" w:sz="0" w:space="0" w:color="auto"/>
            <w:bottom w:val="none" w:sz="0" w:space="0" w:color="auto"/>
            <w:right w:val="none" w:sz="0" w:space="0" w:color="auto"/>
          </w:divBdr>
        </w:div>
        <w:div w:id="528757671">
          <w:marLeft w:val="480"/>
          <w:marRight w:val="0"/>
          <w:marTop w:val="0"/>
          <w:marBottom w:val="0"/>
          <w:divBdr>
            <w:top w:val="none" w:sz="0" w:space="0" w:color="auto"/>
            <w:left w:val="none" w:sz="0" w:space="0" w:color="auto"/>
            <w:bottom w:val="none" w:sz="0" w:space="0" w:color="auto"/>
            <w:right w:val="none" w:sz="0" w:space="0" w:color="auto"/>
          </w:divBdr>
        </w:div>
        <w:div w:id="460268221">
          <w:marLeft w:val="480"/>
          <w:marRight w:val="0"/>
          <w:marTop w:val="0"/>
          <w:marBottom w:val="0"/>
          <w:divBdr>
            <w:top w:val="none" w:sz="0" w:space="0" w:color="auto"/>
            <w:left w:val="none" w:sz="0" w:space="0" w:color="auto"/>
            <w:bottom w:val="none" w:sz="0" w:space="0" w:color="auto"/>
            <w:right w:val="none" w:sz="0" w:space="0" w:color="auto"/>
          </w:divBdr>
        </w:div>
        <w:div w:id="779496708">
          <w:marLeft w:val="480"/>
          <w:marRight w:val="0"/>
          <w:marTop w:val="0"/>
          <w:marBottom w:val="0"/>
          <w:divBdr>
            <w:top w:val="none" w:sz="0" w:space="0" w:color="auto"/>
            <w:left w:val="none" w:sz="0" w:space="0" w:color="auto"/>
            <w:bottom w:val="none" w:sz="0" w:space="0" w:color="auto"/>
            <w:right w:val="none" w:sz="0" w:space="0" w:color="auto"/>
          </w:divBdr>
        </w:div>
        <w:div w:id="93063093">
          <w:marLeft w:val="480"/>
          <w:marRight w:val="0"/>
          <w:marTop w:val="0"/>
          <w:marBottom w:val="0"/>
          <w:divBdr>
            <w:top w:val="none" w:sz="0" w:space="0" w:color="auto"/>
            <w:left w:val="none" w:sz="0" w:space="0" w:color="auto"/>
            <w:bottom w:val="none" w:sz="0" w:space="0" w:color="auto"/>
            <w:right w:val="none" w:sz="0" w:space="0" w:color="auto"/>
          </w:divBdr>
        </w:div>
      </w:divsChild>
    </w:div>
    <w:div w:id="602495959">
      <w:bodyDiv w:val="1"/>
      <w:marLeft w:val="0"/>
      <w:marRight w:val="0"/>
      <w:marTop w:val="0"/>
      <w:marBottom w:val="0"/>
      <w:divBdr>
        <w:top w:val="none" w:sz="0" w:space="0" w:color="auto"/>
        <w:left w:val="none" w:sz="0" w:space="0" w:color="auto"/>
        <w:bottom w:val="none" w:sz="0" w:space="0" w:color="auto"/>
        <w:right w:val="none" w:sz="0" w:space="0" w:color="auto"/>
      </w:divBdr>
    </w:div>
    <w:div w:id="602610396">
      <w:bodyDiv w:val="1"/>
      <w:marLeft w:val="0"/>
      <w:marRight w:val="0"/>
      <w:marTop w:val="0"/>
      <w:marBottom w:val="0"/>
      <w:divBdr>
        <w:top w:val="none" w:sz="0" w:space="0" w:color="auto"/>
        <w:left w:val="none" w:sz="0" w:space="0" w:color="auto"/>
        <w:bottom w:val="none" w:sz="0" w:space="0" w:color="auto"/>
        <w:right w:val="none" w:sz="0" w:space="0" w:color="auto"/>
      </w:divBdr>
    </w:div>
    <w:div w:id="606739473">
      <w:bodyDiv w:val="1"/>
      <w:marLeft w:val="0"/>
      <w:marRight w:val="0"/>
      <w:marTop w:val="0"/>
      <w:marBottom w:val="0"/>
      <w:divBdr>
        <w:top w:val="none" w:sz="0" w:space="0" w:color="auto"/>
        <w:left w:val="none" w:sz="0" w:space="0" w:color="auto"/>
        <w:bottom w:val="none" w:sz="0" w:space="0" w:color="auto"/>
        <w:right w:val="none" w:sz="0" w:space="0" w:color="auto"/>
      </w:divBdr>
    </w:div>
    <w:div w:id="607128888">
      <w:bodyDiv w:val="1"/>
      <w:marLeft w:val="0"/>
      <w:marRight w:val="0"/>
      <w:marTop w:val="0"/>
      <w:marBottom w:val="0"/>
      <w:divBdr>
        <w:top w:val="none" w:sz="0" w:space="0" w:color="auto"/>
        <w:left w:val="none" w:sz="0" w:space="0" w:color="auto"/>
        <w:bottom w:val="none" w:sz="0" w:space="0" w:color="auto"/>
        <w:right w:val="none" w:sz="0" w:space="0" w:color="auto"/>
      </w:divBdr>
    </w:div>
    <w:div w:id="610866549">
      <w:bodyDiv w:val="1"/>
      <w:marLeft w:val="0"/>
      <w:marRight w:val="0"/>
      <w:marTop w:val="0"/>
      <w:marBottom w:val="0"/>
      <w:divBdr>
        <w:top w:val="none" w:sz="0" w:space="0" w:color="auto"/>
        <w:left w:val="none" w:sz="0" w:space="0" w:color="auto"/>
        <w:bottom w:val="none" w:sz="0" w:space="0" w:color="auto"/>
        <w:right w:val="none" w:sz="0" w:space="0" w:color="auto"/>
      </w:divBdr>
    </w:div>
    <w:div w:id="611286743">
      <w:bodyDiv w:val="1"/>
      <w:marLeft w:val="0"/>
      <w:marRight w:val="0"/>
      <w:marTop w:val="0"/>
      <w:marBottom w:val="0"/>
      <w:divBdr>
        <w:top w:val="none" w:sz="0" w:space="0" w:color="auto"/>
        <w:left w:val="none" w:sz="0" w:space="0" w:color="auto"/>
        <w:bottom w:val="none" w:sz="0" w:space="0" w:color="auto"/>
        <w:right w:val="none" w:sz="0" w:space="0" w:color="auto"/>
      </w:divBdr>
    </w:div>
    <w:div w:id="611479211">
      <w:bodyDiv w:val="1"/>
      <w:marLeft w:val="0"/>
      <w:marRight w:val="0"/>
      <w:marTop w:val="0"/>
      <w:marBottom w:val="0"/>
      <w:divBdr>
        <w:top w:val="none" w:sz="0" w:space="0" w:color="auto"/>
        <w:left w:val="none" w:sz="0" w:space="0" w:color="auto"/>
        <w:bottom w:val="none" w:sz="0" w:space="0" w:color="auto"/>
        <w:right w:val="none" w:sz="0" w:space="0" w:color="auto"/>
      </w:divBdr>
    </w:div>
    <w:div w:id="612173241">
      <w:bodyDiv w:val="1"/>
      <w:marLeft w:val="0"/>
      <w:marRight w:val="0"/>
      <w:marTop w:val="0"/>
      <w:marBottom w:val="0"/>
      <w:divBdr>
        <w:top w:val="none" w:sz="0" w:space="0" w:color="auto"/>
        <w:left w:val="none" w:sz="0" w:space="0" w:color="auto"/>
        <w:bottom w:val="none" w:sz="0" w:space="0" w:color="auto"/>
        <w:right w:val="none" w:sz="0" w:space="0" w:color="auto"/>
      </w:divBdr>
    </w:div>
    <w:div w:id="613367405">
      <w:bodyDiv w:val="1"/>
      <w:marLeft w:val="0"/>
      <w:marRight w:val="0"/>
      <w:marTop w:val="0"/>
      <w:marBottom w:val="0"/>
      <w:divBdr>
        <w:top w:val="none" w:sz="0" w:space="0" w:color="auto"/>
        <w:left w:val="none" w:sz="0" w:space="0" w:color="auto"/>
        <w:bottom w:val="none" w:sz="0" w:space="0" w:color="auto"/>
        <w:right w:val="none" w:sz="0" w:space="0" w:color="auto"/>
      </w:divBdr>
    </w:div>
    <w:div w:id="617643768">
      <w:bodyDiv w:val="1"/>
      <w:marLeft w:val="0"/>
      <w:marRight w:val="0"/>
      <w:marTop w:val="0"/>
      <w:marBottom w:val="0"/>
      <w:divBdr>
        <w:top w:val="none" w:sz="0" w:space="0" w:color="auto"/>
        <w:left w:val="none" w:sz="0" w:space="0" w:color="auto"/>
        <w:bottom w:val="none" w:sz="0" w:space="0" w:color="auto"/>
        <w:right w:val="none" w:sz="0" w:space="0" w:color="auto"/>
      </w:divBdr>
    </w:div>
    <w:div w:id="618730730">
      <w:bodyDiv w:val="1"/>
      <w:marLeft w:val="0"/>
      <w:marRight w:val="0"/>
      <w:marTop w:val="0"/>
      <w:marBottom w:val="0"/>
      <w:divBdr>
        <w:top w:val="none" w:sz="0" w:space="0" w:color="auto"/>
        <w:left w:val="none" w:sz="0" w:space="0" w:color="auto"/>
        <w:bottom w:val="none" w:sz="0" w:space="0" w:color="auto"/>
        <w:right w:val="none" w:sz="0" w:space="0" w:color="auto"/>
      </w:divBdr>
    </w:div>
    <w:div w:id="622347636">
      <w:bodyDiv w:val="1"/>
      <w:marLeft w:val="0"/>
      <w:marRight w:val="0"/>
      <w:marTop w:val="0"/>
      <w:marBottom w:val="0"/>
      <w:divBdr>
        <w:top w:val="none" w:sz="0" w:space="0" w:color="auto"/>
        <w:left w:val="none" w:sz="0" w:space="0" w:color="auto"/>
        <w:bottom w:val="none" w:sz="0" w:space="0" w:color="auto"/>
        <w:right w:val="none" w:sz="0" w:space="0" w:color="auto"/>
      </w:divBdr>
    </w:div>
    <w:div w:id="622537260">
      <w:bodyDiv w:val="1"/>
      <w:marLeft w:val="0"/>
      <w:marRight w:val="0"/>
      <w:marTop w:val="0"/>
      <w:marBottom w:val="0"/>
      <w:divBdr>
        <w:top w:val="none" w:sz="0" w:space="0" w:color="auto"/>
        <w:left w:val="none" w:sz="0" w:space="0" w:color="auto"/>
        <w:bottom w:val="none" w:sz="0" w:space="0" w:color="auto"/>
        <w:right w:val="none" w:sz="0" w:space="0" w:color="auto"/>
      </w:divBdr>
    </w:div>
    <w:div w:id="622999391">
      <w:bodyDiv w:val="1"/>
      <w:marLeft w:val="0"/>
      <w:marRight w:val="0"/>
      <w:marTop w:val="0"/>
      <w:marBottom w:val="0"/>
      <w:divBdr>
        <w:top w:val="none" w:sz="0" w:space="0" w:color="auto"/>
        <w:left w:val="none" w:sz="0" w:space="0" w:color="auto"/>
        <w:bottom w:val="none" w:sz="0" w:space="0" w:color="auto"/>
        <w:right w:val="none" w:sz="0" w:space="0" w:color="auto"/>
      </w:divBdr>
    </w:div>
    <w:div w:id="623736621">
      <w:bodyDiv w:val="1"/>
      <w:marLeft w:val="0"/>
      <w:marRight w:val="0"/>
      <w:marTop w:val="0"/>
      <w:marBottom w:val="0"/>
      <w:divBdr>
        <w:top w:val="none" w:sz="0" w:space="0" w:color="auto"/>
        <w:left w:val="none" w:sz="0" w:space="0" w:color="auto"/>
        <w:bottom w:val="none" w:sz="0" w:space="0" w:color="auto"/>
        <w:right w:val="none" w:sz="0" w:space="0" w:color="auto"/>
      </w:divBdr>
    </w:div>
    <w:div w:id="624695986">
      <w:bodyDiv w:val="1"/>
      <w:marLeft w:val="0"/>
      <w:marRight w:val="0"/>
      <w:marTop w:val="0"/>
      <w:marBottom w:val="0"/>
      <w:divBdr>
        <w:top w:val="none" w:sz="0" w:space="0" w:color="auto"/>
        <w:left w:val="none" w:sz="0" w:space="0" w:color="auto"/>
        <w:bottom w:val="none" w:sz="0" w:space="0" w:color="auto"/>
        <w:right w:val="none" w:sz="0" w:space="0" w:color="auto"/>
      </w:divBdr>
    </w:div>
    <w:div w:id="626815440">
      <w:bodyDiv w:val="1"/>
      <w:marLeft w:val="0"/>
      <w:marRight w:val="0"/>
      <w:marTop w:val="0"/>
      <w:marBottom w:val="0"/>
      <w:divBdr>
        <w:top w:val="none" w:sz="0" w:space="0" w:color="auto"/>
        <w:left w:val="none" w:sz="0" w:space="0" w:color="auto"/>
        <w:bottom w:val="none" w:sz="0" w:space="0" w:color="auto"/>
        <w:right w:val="none" w:sz="0" w:space="0" w:color="auto"/>
      </w:divBdr>
    </w:div>
    <w:div w:id="628710588">
      <w:bodyDiv w:val="1"/>
      <w:marLeft w:val="0"/>
      <w:marRight w:val="0"/>
      <w:marTop w:val="0"/>
      <w:marBottom w:val="0"/>
      <w:divBdr>
        <w:top w:val="none" w:sz="0" w:space="0" w:color="auto"/>
        <w:left w:val="none" w:sz="0" w:space="0" w:color="auto"/>
        <w:bottom w:val="none" w:sz="0" w:space="0" w:color="auto"/>
        <w:right w:val="none" w:sz="0" w:space="0" w:color="auto"/>
      </w:divBdr>
    </w:div>
    <w:div w:id="630742691">
      <w:bodyDiv w:val="1"/>
      <w:marLeft w:val="0"/>
      <w:marRight w:val="0"/>
      <w:marTop w:val="0"/>
      <w:marBottom w:val="0"/>
      <w:divBdr>
        <w:top w:val="none" w:sz="0" w:space="0" w:color="auto"/>
        <w:left w:val="none" w:sz="0" w:space="0" w:color="auto"/>
        <w:bottom w:val="none" w:sz="0" w:space="0" w:color="auto"/>
        <w:right w:val="none" w:sz="0" w:space="0" w:color="auto"/>
      </w:divBdr>
    </w:div>
    <w:div w:id="630749156">
      <w:bodyDiv w:val="1"/>
      <w:marLeft w:val="0"/>
      <w:marRight w:val="0"/>
      <w:marTop w:val="0"/>
      <w:marBottom w:val="0"/>
      <w:divBdr>
        <w:top w:val="none" w:sz="0" w:space="0" w:color="auto"/>
        <w:left w:val="none" w:sz="0" w:space="0" w:color="auto"/>
        <w:bottom w:val="none" w:sz="0" w:space="0" w:color="auto"/>
        <w:right w:val="none" w:sz="0" w:space="0" w:color="auto"/>
      </w:divBdr>
    </w:div>
    <w:div w:id="632250263">
      <w:bodyDiv w:val="1"/>
      <w:marLeft w:val="0"/>
      <w:marRight w:val="0"/>
      <w:marTop w:val="0"/>
      <w:marBottom w:val="0"/>
      <w:divBdr>
        <w:top w:val="none" w:sz="0" w:space="0" w:color="auto"/>
        <w:left w:val="none" w:sz="0" w:space="0" w:color="auto"/>
        <w:bottom w:val="none" w:sz="0" w:space="0" w:color="auto"/>
        <w:right w:val="none" w:sz="0" w:space="0" w:color="auto"/>
      </w:divBdr>
    </w:div>
    <w:div w:id="6329489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85">
          <w:marLeft w:val="480"/>
          <w:marRight w:val="0"/>
          <w:marTop w:val="0"/>
          <w:marBottom w:val="0"/>
          <w:divBdr>
            <w:top w:val="none" w:sz="0" w:space="0" w:color="auto"/>
            <w:left w:val="none" w:sz="0" w:space="0" w:color="auto"/>
            <w:bottom w:val="none" w:sz="0" w:space="0" w:color="auto"/>
            <w:right w:val="none" w:sz="0" w:space="0" w:color="auto"/>
          </w:divBdr>
        </w:div>
        <w:div w:id="233007328">
          <w:marLeft w:val="480"/>
          <w:marRight w:val="0"/>
          <w:marTop w:val="0"/>
          <w:marBottom w:val="0"/>
          <w:divBdr>
            <w:top w:val="none" w:sz="0" w:space="0" w:color="auto"/>
            <w:left w:val="none" w:sz="0" w:space="0" w:color="auto"/>
            <w:bottom w:val="none" w:sz="0" w:space="0" w:color="auto"/>
            <w:right w:val="none" w:sz="0" w:space="0" w:color="auto"/>
          </w:divBdr>
        </w:div>
        <w:div w:id="149517886">
          <w:marLeft w:val="480"/>
          <w:marRight w:val="0"/>
          <w:marTop w:val="0"/>
          <w:marBottom w:val="0"/>
          <w:divBdr>
            <w:top w:val="none" w:sz="0" w:space="0" w:color="auto"/>
            <w:left w:val="none" w:sz="0" w:space="0" w:color="auto"/>
            <w:bottom w:val="none" w:sz="0" w:space="0" w:color="auto"/>
            <w:right w:val="none" w:sz="0" w:space="0" w:color="auto"/>
          </w:divBdr>
        </w:div>
        <w:div w:id="1605922557">
          <w:marLeft w:val="480"/>
          <w:marRight w:val="0"/>
          <w:marTop w:val="0"/>
          <w:marBottom w:val="0"/>
          <w:divBdr>
            <w:top w:val="none" w:sz="0" w:space="0" w:color="auto"/>
            <w:left w:val="none" w:sz="0" w:space="0" w:color="auto"/>
            <w:bottom w:val="none" w:sz="0" w:space="0" w:color="auto"/>
            <w:right w:val="none" w:sz="0" w:space="0" w:color="auto"/>
          </w:divBdr>
        </w:div>
        <w:div w:id="171535947">
          <w:marLeft w:val="480"/>
          <w:marRight w:val="0"/>
          <w:marTop w:val="0"/>
          <w:marBottom w:val="0"/>
          <w:divBdr>
            <w:top w:val="none" w:sz="0" w:space="0" w:color="auto"/>
            <w:left w:val="none" w:sz="0" w:space="0" w:color="auto"/>
            <w:bottom w:val="none" w:sz="0" w:space="0" w:color="auto"/>
            <w:right w:val="none" w:sz="0" w:space="0" w:color="auto"/>
          </w:divBdr>
        </w:div>
        <w:div w:id="1661696671">
          <w:marLeft w:val="480"/>
          <w:marRight w:val="0"/>
          <w:marTop w:val="0"/>
          <w:marBottom w:val="0"/>
          <w:divBdr>
            <w:top w:val="none" w:sz="0" w:space="0" w:color="auto"/>
            <w:left w:val="none" w:sz="0" w:space="0" w:color="auto"/>
            <w:bottom w:val="none" w:sz="0" w:space="0" w:color="auto"/>
            <w:right w:val="none" w:sz="0" w:space="0" w:color="auto"/>
          </w:divBdr>
        </w:div>
        <w:div w:id="1397585884">
          <w:marLeft w:val="480"/>
          <w:marRight w:val="0"/>
          <w:marTop w:val="0"/>
          <w:marBottom w:val="0"/>
          <w:divBdr>
            <w:top w:val="none" w:sz="0" w:space="0" w:color="auto"/>
            <w:left w:val="none" w:sz="0" w:space="0" w:color="auto"/>
            <w:bottom w:val="none" w:sz="0" w:space="0" w:color="auto"/>
            <w:right w:val="none" w:sz="0" w:space="0" w:color="auto"/>
          </w:divBdr>
        </w:div>
        <w:div w:id="1713770695">
          <w:marLeft w:val="480"/>
          <w:marRight w:val="0"/>
          <w:marTop w:val="0"/>
          <w:marBottom w:val="0"/>
          <w:divBdr>
            <w:top w:val="none" w:sz="0" w:space="0" w:color="auto"/>
            <w:left w:val="none" w:sz="0" w:space="0" w:color="auto"/>
            <w:bottom w:val="none" w:sz="0" w:space="0" w:color="auto"/>
            <w:right w:val="none" w:sz="0" w:space="0" w:color="auto"/>
          </w:divBdr>
        </w:div>
        <w:div w:id="789400474">
          <w:marLeft w:val="480"/>
          <w:marRight w:val="0"/>
          <w:marTop w:val="0"/>
          <w:marBottom w:val="0"/>
          <w:divBdr>
            <w:top w:val="none" w:sz="0" w:space="0" w:color="auto"/>
            <w:left w:val="none" w:sz="0" w:space="0" w:color="auto"/>
            <w:bottom w:val="none" w:sz="0" w:space="0" w:color="auto"/>
            <w:right w:val="none" w:sz="0" w:space="0" w:color="auto"/>
          </w:divBdr>
        </w:div>
        <w:div w:id="1991982733">
          <w:marLeft w:val="480"/>
          <w:marRight w:val="0"/>
          <w:marTop w:val="0"/>
          <w:marBottom w:val="0"/>
          <w:divBdr>
            <w:top w:val="none" w:sz="0" w:space="0" w:color="auto"/>
            <w:left w:val="none" w:sz="0" w:space="0" w:color="auto"/>
            <w:bottom w:val="none" w:sz="0" w:space="0" w:color="auto"/>
            <w:right w:val="none" w:sz="0" w:space="0" w:color="auto"/>
          </w:divBdr>
        </w:div>
        <w:div w:id="1306469441">
          <w:marLeft w:val="480"/>
          <w:marRight w:val="0"/>
          <w:marTop w:val="0"/>
          <w:marBottom w:val="0"/>
          <w:divBdr>
            <w:top w:val="none" w:sz="0" w:space="0" w:color="auto"/>
            <w:left w:val="none" w:sz="0" w:space="0" w:color="auto"/>
            <w:bottom w:val="none" w:sz="0" w:space="0" w:color="auto"/>
            <w:right w:val="none" w:sz="0" w:space="0" w:color="auto"/>
          </w:divBdr>
        </w:div>
        <w:div w:id="1796948860">
          <w:marLeft w:val="480"/>
          <w:marRight w:val="0"/>
          <w:marTop w:val="0"/>
          <w:marBottom w:val="0"/>
          <w:divBdr>
            <w:top w:val="none" w:sz="0" w:space="0" w:color="auto"/>
            <w:left w:val="none" w:sz="0" w:space="0" w:color="auto"/>
            <w:bottom w:val="none" w:sz="0" w:space="0" w:color="auto"/>
            <w:right w:val="none" w:sz="0" w:space="0" w:color="auto"/>
          </w:divBdr>
        </w:div>
        <w:div w:id="2113625715">
          <w:marLeft w:val="480"/>
          <w:marRight w:val="0"/>
          <w:marTop w:val="0"/>
          <w:marBottom w:val="0"/>
          <w:divBdr>
            <w:top w:val="none" w:sz="0" w:space="0" w:color="auto"/>
            <w:left w:val="none" w:sz="0" w:space="0" w:color="auto"/>
            <w:bottom w:val="none" w:sz="0" w:space="0" w:color="auto"/>
            <w:right w:val="none" w:sz="0" w:space="0" w:color="auto"/>
          </w:divBdr>
        </w:div>
        <w:div w:id="160317029">
          <w:marLeft w:val="480"/>
          <w:marRight w:val="0"/>
          <w:marTop w:val="0"/>
          <w:marBottom w:val="0"/>
          <w:divBdr>
            <w:top w:val="none" w:sz="0" w:space="0" w:color="auto"/>
            <w:left w:val="none" w:sz="0" w:space="0" w:color="auto"/>
            <w:bottom w:val="none" w:sz="0" w:space="0" w:color="auto"/>
            <w:right w:val="none" w:sz="0" w:space="0" w:color="auto"/>
          </w:divBdr>
        </w:div>
        <w:div w:id="1005330191">
          <w:marLeft w:val="480"/>
          <w:marRight w:val="0"/>
          <w:marTop w:val="0"/>
          <w:marBottom w:val="0"/>
          <w:divBdr>
            <w:top w:val="none" w:sz="0" w:space="0" w:color="auto"/>
            <w:left w:val="none" w:sz="0" w:space="0" w:color="auto"/>
            <w:bottom w:val="none" w:sz="0" w:space="0" w:color="auto"/>
            <w:right w:val="none" w:sz="0" w:space="0" w:color="auto"/>
          </w:divBdr>
        </w:div>
        <w:div w:id="378213029">
          <w:marLeft w:val="480"/>
          <w:marRight w:val="0"/>
          <w:marTop w:val="0"/>
          <w:marBottom w:val="0"/>
          <w:divBdr>
            <w:top w:val="none" w:sz="0" w:space="0" w:color="auto"/>
            <w:left w:val="none" w:sz="0" w:space="0" w:color="auto"/>
            <w:bottom w:val="none" w:sz="0" w:space="0" w:color="auto"/>
            <w:right w:val="none" w:sz="0" w:space="0" w:color="auto"/>
          </w:divBdr>
        </w:div>
        <w:div w:id="1555971065">
          <w:marLeft w:val="480"/>
          <w:marRight w:val="0"/>
          <w:marTop w:val="0"/>
          <w:marBottom w:val="0"/>
          <w:divBdr>
            <w:top w:val="none" w:sz="0" w:space="0" w:color="auto"/>
            <w:left w:val="none" w:sz="0" w:space="0" w:color="auto"/>
            <w:bottom w:val="none" w:sz="0" w:space="0" w:color="auto"/>
            <w:right w:val="none" w:sz="0" w:space="0" w:color="auto"/>
          </w:divBdr>
        </w:div>
        <w:div w:id="1416317059">
          <w:marLeft w:val="480"/>
          <w:marRight w:val="0"/>
          <w:marTop w:val="0"/>
          <w:marBottom w:val="0"/>
          <w:divBdr>
            <w:top w:val="none" w:sz="0" w:space="0" w:color="auto"/>
            <w:left w:val="none" w:sz="0" w:space="0" w:color="auto"/>
            <w:bottom w:val="none" w:sz="0" w:space="0" w:color="auto"/>
            <w:right w:val="none" w:sz="0" w:space="0" w:color="auto"/>
          </w:divBdr>
        </w:div>
        <w:div w:id="1993017585">
          <w:marLeft w:val="480"/>
          <w:marRight w:val="0"/>
          <w:marTop w:val="0"/>
          <w:marBottom w:val="0"/>
          <w:divBdr>
            <w:top w:val="none" w:sz="0" w:space="0" w:color="auto"/>
            <w:left w:val="none" w:sz="0" w:space="0" w:color="auto"/>
            <w:bottom w:val="none" w:sz="0" w:space="0" w:color="auto"/>
            <w:right w:val="none" w:sz="0" w:space="0" w:color="auto"/>
          </w:divBdr>
        </w:div>
        <w:div w:id="248660581">
          <w:marLeft w:val="480"/>
          <w:marRight w:val="0"/>
          <w:marTop w:val="0"/>
          <w:marBottom w:val="0"/>
          <w:divBdr>
            <w:top w:val="none" w:sz="0" w:space="0" w:color="auto"/>
            <w:left w:val="none" w:sz="0" w:space="0" w:color="auto"/>
            <w:bottom w:val="none" w:sz="0" w:space="0" w:color="auto"/>
            <w:right w:val="none" w:sz="0" w:space="0" w:color="auto"/>
          </w:divBdr>
        </w:div>
        <w:div w:id="1074358109">
          <w:marLeft w:val="480"/>
          <w:marRight w:val="0"/>
          <w:marTop w:val="0"/>
          <w:marBottom w:val="0"/>
          <w:divBdr>
            <w:top w:val="none" w:sz="0" w:space="0" w:color="auto"/>
            <w:left w:val="none" w:sz="0" w:space="0" w:color="auto"/>
            <w:bottom w:val="none" w:sz="0" w:space="0" w:color="auto"/>
            <w:right w:val="none" w:sz="0" w:space="0" w:color="auto"/>
          </w:divBdr>
        </w:div>
        <w:div w:id="330304206">
          <w:marLeft w:val="480"/>
          <w:marRight w:val="0"/>
          <w:marTop w:val="0"/>
          <w:marBottom w:val="0"/>
          <w:divBdr>
            <w:top w:val="none" w:sz="0" w:space="0" w:color="auto"/>
            <w:left w:val="none" w:sz="0" w:space="0" w:color="auto"/>
            <w:bottom w:val="none" w:sz="0" w:space="0" w:color="auto"/>
            <w:right w:val="none" w:sz="0" w:space="0" w:color="auto"/>
          </w:divBdr>
        </w:div>
        <w:div w:id="2113546063">
          <w:marLeft w:val="480"/>
          <w:marRight w:val="0"/>
          <w:marTop w:val="0"/>
          <w:marBottom w:val="0"/>
          <w:divBdr>
            <w:top w:val="none" w:sz="0" w:space="0" w:color="auto"/>
            <w:left w:val="none" w:sz="0" w:space="0" w:color="auto"/>
            <w:bottom w:val="none" w:sz="0" w:space="0" w:color="auto"/>
            <w:right w:val="none" w:sz="0" w:space="0" w:color="auto"/>
          </w:divBdr>
        </w:div>
        <w:div w:id="359864859">
          <w:marLeft w:val="480"/>
          <w:marRight w:val="0"/>
          <w:marTop w:val="0"/>
          <w:marBottom w:val="0"/>
          <w:divBdr>
            <w:top w:val="none" w:sz="0" w:space="0" w:color="auto"/>
            <w:left w:val="none" w:sz="0" w:space="0" w:color="auto"/>
            <w:bottom w:val="none" w:sz="0" w:space="0" w:color="auto"/>
            <w:right w:val="none" w:sz="0" w:space="0" w:color="auto"/>
          </w:divBdr>
        </w:div>
        <w:div w:id="388694712">
          <w:marLeft w:val="480"/>
          <w:marRight w:val="0"/>
          <w:marTop w:val="0"/>
          <w:marBottom w:val="0"/>
          <w:divBdr>
            <w:top w:val="none" w:sz="0" w:space="0" w:color="auto"/>
            <w:left w:val="none" w:sz="0" w:space="0" w:color="auto"/>
            <w:bottom w:val="none" w:sz="0" w:space="0" w:color="auto"/>
            <w:right w:val="none" w:sz="0" w:space="0" w:color="auto"/>
          </w:divBdr>
        </w:div>
        <w:div w:id="1422527728">
          <w:marLeft w:val="480"/>
          <w:marRight w:val="0"/>
          <w:marTop w:val="0"/>
          <w:marBottom w:val="0"/>
          <w:divBdr>
            <w:top w:val="none" w:sz="0" w:space="0" w:color="auto"/>
            <w:left w:val="none" w:sz="0" w:space="0" w:color="auto"/>
            <w:bottom w:val="none" w:sz="0" w:space="0" w:color="auto"/>
            <w:right w:val="none" w:sz="0" w:space="0" w:color="auto"/>
          </w:divBdr>
        </w:div>
        <w:div w:id="1291940630">
          <w:marLeft w:val="480"/>
          <w:marRight w:val="0"/>
          <w:marTop w:val="0"/>
          <w:marBottom w:val="0"/>
          <w:divBdr>
            <w:top w:val="none" w:sz="0" w:space="0" w:color="auto"/>
            <w:left w:val="none" w:sz="0" w:space="0" w:color="auto"/>
            <w:bottom w:val="none" w:sz="0" w:space="0" w:color="auto"/>
            <w:right w:val="none" w:sz="0" w:space="0" w:color="auto"/>
          </w:divBdr>
        </w:div>
        <w:div w:id="1226985853">
          <w:marLeft w:val="480"/>
          <w:marRight w:val="0"/>
          <w:marTop w:val="0"/>
          <w:marBottom w:val="0"/>
          <w:divBdr>
            <w:top w:val="none" w:sz="0" w:space="0" w:color="auto"/>
            <w:left w:val="none" w:sz="0" w:space="0" w:color="auto"/>
            <w:bottom w:val="none" w:sz="0" w:space="0" w:color="auto"/>
            <w:right w:val="none" w:sz="0" w:space="0" w:color="auto"/>
          </w:divBdr>
        </w:div>
        <w:div w:id="1345594338">
          <w:marLeft w:val="480"/>
          <w:marRight w:val="0"/>
          <w:marTop w:val="0"/>
          <w:marBottom w:val="0"/>
          <w:divBdr>
            <w:top w:val="none" w:sz="0" w:space="0" w:color="auto"/>
            <w:left w:val="none" w:sz="0" w:space="0" w:color="auto"/>
            <w:bottom w:val="none" w:sz="0" w:space="0" w:color="auto"/>
            <w:right w:val="none" w:sz="0" w:space="0" w:color="auto"/>
          </w:divBdr>
        </w:div>
        <w:div w:id="469514909">
          <w:marLeft w:val="480"/>
          <w:marRight w:val="0"/>
          <w:marTop w:val="0"/>
          <w:marBottom w:val="0"/>
          <w:divBdr>
            <w:top w:val="none" w:sz="0" w:space="0" w:color="auto"/>
            <w:left w:val="none" w:sz="0" w:space="0" w:color="auto"/>
            <w:bottom w:val="none" w:sz="0" w:space="0" w:color="auto"/>
            <w:right w:val="none" w:sz="0" w:space="0" w:color="auto"/>
          </w:divBdr>
        </w:div>
        <w:div w:id="1012880000">
          <w:marLeft w:val="480"/>
          <w:marRight w:val="0"/>
          <w:marTop w:val="0"/>
          <w:marBottom w:val="0"/>
          <w:divBdr>
            <w:top w:val="none" w:sz="0" w:space="0" w:color="auto"/>
            <w:left w:val="none" w:sz="0" w:space="0" w:color="auto"/>
            <w:bottom w:val="none" w:sz="0" w:space="0" w:color="auto"/>
            <w:right w:val="none" w:sz="0" w:space="0" w:color="auto"/>
          </w:divBdr>
        </w:div>
        <w:div w:id="514685313">
          <w:marLeft w:val="480"/>
          <w:marRight w:val="0"/>
          <w:marTop w:val="0"/>
          <w:marBottom w:val="0"/>
          <w:divBdr>
            <w:top w:val="none" w:sz="0" w:space="0" w:color="auto"/>
            <w:left w:val="none" w:sz="0" w:space="0" w:color="auto"/>
            <w:bottom w:val="none" w:sz="0" w:space="0" w:color="auto"/>
            <w:right w:val="none" w:sz="0" w:space="0" w:color="auto"/>
          </w:divBdr>
        </w:div>
        <w:div w:id="80376083">
          <w:marLeft w:val="480"/>
          <w:marRight w:val="0"/>
          <w:marTop w:val="0"/>
          <w:marBottom w:val="0"/>
          <w:divBdr>
            <w:top w:val="none" w:sz="0" w:space="0" w:color="auto"/>
            <w:left w:val="none" w:sz="0" w:space="0" w:color="auto"/>
            <w:bottom w:val="none" w:sz="0" w:space="0" w:color="auto"/>
            <w:right w:val="none" w:sz="0" w:space="0" w:color="auto"/>
          </w:divBdr>
        </w:div>
        <w:div w:id="227083280">
          <w:marLeft w:val="480"/>
          <w:marRight w:val="0"/>
          <w:marTop w:val="0"/>
          <w:marBottom w:val="0"/>
          <w:divBdr>
            <w:top w:val="none" w:sz="0" w:space="0" w:color="auto"/>
            <w:left w:val="none" w:sz="0" w:space="0" w:color="auto"/>
            <w:bottom w:val="none" w:sz="0" w:space="0" w:color="auto"/>
            <w:right w:val="none" w:sz="0" w:space="0" w:color="auto"/>
          </w:divBdr>
        </w:div>
        <w:div w:id="1958674819">
          <w:marLeft w:val="480"/>
          <w:marRight w:val="0"/>
          <w:marTop w:val="0"/>
          <w:marBottom w:val="0"/>
          <w:divBdr>
            <w:top w:val="none" w:sz="0" w:space="0" w:color="auto"/>
            <w:left w:val="none" w:sz="0" w:space="0" w:color="auto"/>
            <w:bottom w:val="none" w:sz="0" w:space="0" w:color="auto"/>
            <w:right w:val="none" w:sz="0" w:space="0" w:color="auto"/>
          </w:divBdr>
        </w:div>
        <w:div w:id="391386716">
          <w:marLeft w:val="480"/>
          <w:marRight w:val="0"/>
          <w:marTop w:val="0"/>
          <w:marBottom w:val="0"/>
          <w:divBdr>
            <w:top w:val="none" w:sz="0" w:space="0" w:color="auto"/>
            <w:left w:val="none" w:sz="0" w:space="0" w:color="auto"/>
            <w:bottom w:val="none" w:sz="0" w:space="0" w:color="auto"/>
            <w:right w:val="none" w:sz="0" w:space="0" w:color="auto"/>
          </w:divBdr>
        </w:div>
        <w:div w:id="1466391934">
          <w:marLeft w:val="480"/>
          <w:marRight w:val="0"/>
          <w:marTop w:val="0"/>
          <w:marBottom w:val="0"/>
          <w:divBdr>
            <w:top w:val="none" w:sz="0" w:space="0" w:color="auto"/>
            <w:left w:val="none" w:sz="0" w:space="0" w:color="auto"/>
            <w:bottom w:val="none" w:sz="0" w:space="0" w:color="auto"/>
            <w:right w:val="none" w:sz="0" w:space="0" w:color="auto"/>
          </w:divBdr>
        </w:div>
        <w:div w:id="1413116849">
          <w:marLeft w:val="480"/>
          <w:marRight w:val="0"/>
          <w:marTop w:val="0"/>
          <w:marBottom w:val="0"/>
          <w:divBdr>
            <w:top w:val="none" w:sz="0" w:space="0" w:color="auto"/>
            <w:left w:val="none" w:sz="0" w:space="0" w:color="auto"/>
            <w:bottom w:val="none" w:sz="0" w:space="0" w:color="auto"/>
            <w:right w:val="none" w:sz="0" w:space="0" w:color="auto"/>
          </w:divBdr>
        </w:div>
        <w:div w:id="177743651">
          <w:marLeft w:val="480"/>
          <w:marRight w:val="0"/>
          <w:marTop w:val="0"/>
          <w:marBottom w:val="0"/>
          <w:divBdr>
            <w:top w:val="none" w:sz="0" w:space="0" w:color="auto"/>
            <w:left w:val="none" w:sz="0" w:space="0" w:color="auto"/>
            <w:bottom w:val="none" w:sz="0" w:space="0" w:color="auto"/>
            <w:right w:val="none" w:sz="0" w:space="0" w:color="auto"/>
          </w:divBdr>
        </w:div>
        <w:div w:id="1805386108">
          <w:marLeft w:val="480"/>
          <w:marRight w:val="0"/>
          <w:marTop w:val="0"/>
          <w:marBottom w:val="0"/>
          <w:divBdr>
            <w:top w:val="none" w:sz="0" w:space="0" w:color="auto"/>
            <w:left w:val="none" w:sz="0" w:space="0" w:color="auto"/>
            <w:bottom w:val="none" w:sz="0" w:space="0" w:color="auto"/>
            <w:right w:val="none" w:sz="0" w:space="0" w:color="auto"/>
          </w:divBdr>
        </w:div>
        <w:div w:id="1983466078">
          <w:marLeft w:val="480"/>
          <w:marRight w:val="0"/>
          <w:marTop w:val="0"/>
          <w:marBottom w:val="0"/>
          <w:divBdr>
            <w:top w:val="none" w:sz="0" w:space="0" w:color="auto"/>
            <w:left w:val="none" w:sz="0" w:space="0" w:color="auto"/>
            <w:bottom w:val="none" w:sz="0" w:space="0" w:color="auto"/>
            <w:right w:val="none" w:sz="0" w:space="0" w:color="auto"/>
          </w:divBdr>
        </w:div>
        <w:div w:id="74133297">
          <w:marLeft w:val="480"/>
          <w:marRight w:val="0"/>
          <w:marTop w:val="0"/>
          <w:marBottom w:val="0"/>
          <w:divBdr>
            <w:top w:val="none" w:sz="0" w:space="0" w:color="auto"/>
            <w:left w:val="none" w:sz="0" w:space="0" w:color="auto"/>
            <w:bottom w:val="none" w:sz="0" w:space="0" w:color="auto"/>
            <w:right w:val="none" w:sz="0" w:space="0" w:color="auto"/>
          </w:divBdr>
        </w:div>
        <w:div w:id="86735615">
          <w:marLeft w:val="480"/>
          <w:marRight w:val="0"/>
          <w:marTop w:val="0"/>
          <w:marBottom w:val="0"/>
          <w:divBdr>
            <w:top w:val="none" w:sz="0" w:space="0" w:color="auto"/>
            <w:left w:val="none" w:sz="0" w:space="0" w:color="auto"/>
            <w:bottom w:val="none" w:sz="0" w:space="0" w:color="auto"/>
            <w:right w:val="none" w:sz="0" w:space="0" w:color="auto"/>
          </w:divBdr>
        </w:div>
        <w:div w:id="819268975">
          <w:marLeft w:val="480"/>
          <w:marRight w:val="0"/>
          <w:marTop w:val="0"/>
          <w:marBottom w:val="0"/>
          <w:divBdr>
            <w:top w:val="none" w:sz="0" w:space="0" w:color="auto"/>
            <w:left w:val="none" w:sz="0" w:space="0" w:color="auto"/>
            <w:bottom w:val="none" w:sz="0" w:space="0" w:color="auto"/>
            <w:right w:val="none" w:sz="0" w:space="0" w:color="auto"/>
          </w:divBdr>
        </w:div>
        <w:div w:id="1570193908">
          <w:marLeft w:val="480"/>
          <w:marRight w:val="0"/>
          <w:marTop w:val="0"/>
          <w:marBottom w:val="0"/>
          <w:divBdr>
            <w:top w:val="none" w:sz="0" w:space="0" w:color="auto"/>
            <w:left w:val="none" w:sz="0" w:space="0" w:color="auto"/>
            <w:bottom w:val="none" w:sz="0" w:space="0" w:color="auto"/>
            <w:right w:val="none" w:sz="0" w:space="0" w:color="auto"/>
          </w:divBdr>
        </w:div>
        <w:div w:id="1336347684">
          <w:marLeft w:val="480"/>
          <w:marRight w:val="0"/>
          <w:marTop w:val="0"/>
          <w:marBottom w:val="0"/>
          <w:divBdr>
            <w:top w:val="none" w:sz="0" w:space="0" w:color="auto"/>
            <w:left w:val="none" w:sz="0" w:space="0" w:color="auto"/>
            <w:bottom w:val="none" w:sz="0" w:space="0" w:color="auto"/>
            <w:right w:val="none" w:sz="0" w:space="0" w:color="auto"/>
          </w:divBdr>
        </w:div>
        <w:div w:id="1558972294">
          <w:marLeft w:val="480"/>
          <w:marRight w:val="0"/>
          <w:marTop w:val="0"/>
          <w:marBottom w:val="0"/>
          <w:divBdr>
            <w:top w:val="none" w:sz="0" w:space="0" w:color="auto"/>
            <w:left w:val="none" w:sz="0" w:space="0" w:color="auto"/>
            <w:bottom w:val="none" w:sz="0" w:space="0" w:color="auto"/>
            <w:right w:val="none" w:sz="0" w:space="0" w:color="auto"/>
          </w:divBdr>
        </w:div>
        <w:div w:id="1016151717">
          <w:marLeft w:val="480"/>
          <w:marRight w:val="0"/>
          <w:marTop w:val="0"/>
          <w:marBottom w:val="0"/>
          <w:divBdr>
            <w:top w:val="none" w:sz="0" w:space="0" w:color="auto"/>
            <w:left w:val="none" w:sz="0" w:space="0" w:color="auto"/>
            <w:bottom w:val="none" w:sz="0" w:space="0" w:color="auto"/>
            <w:right w:val="none" w:sz="0" w:space="0" w:color="auto"/>
          </w:divBdr>
        </w:div>
        <w:div w:id="1667510912">
          <w:marLeft w:val="480"/>
          <w:marRight w:val="0"/>
          <w:marTop w:val="0"/>
          <w:marBottom w:val="0"/>
          <w:divBdr>
            <w:top w:val="none" w:sz="0" w:space="0" w:color="auto"/>
            <w:left w:val="none" w:sz="0" w:space="0" w:color="auto"/>
            <w:bottom w:val="none" w:sz="0" w:space="0" w:color="auto"/>
            <w:right w:val="none" w:sz="0" w:space="0" w:color="auto"/>
          </w:divBdr>
        </w:div>
        <w:div w:id="1921060582">
          <w:marLeft w:val="480"/>
          <w:marRight w:val="0"/>
          <w:marTop w:val="0"/>
          <w:marBottom w:val="0"/>
          <w:divBdr>
            <w:top w:val="none" w:sz="0" w:space="0" w:color="auto"/>
            <w:left w:val="none" w:sz="0" w:space="0" w:color="auto"/>
            <w:bottom w:val="none" w:sz="0" w:space="0" w:color="auto"/>
            <w:right w:val="none" w:sz="0" w:space="0" w:color="auto"/>
          </w:divBdr>
        </w:div>
        <w:div w:id="308486126">
          <w:marLeft w:val="480"/>
          <w:marRight w:val="0"/>
          <w:marTop w:val="0"/>
          <w:marBottom w:val="0"/>
          <w:divBdr>
            <w:top w:val="none" w:sz="0" w:space="0" w:color="auto"/>
            <w:left w:val="none" w:sz="0" w:space="0" w:color="auto"/>
            <w:bottom w:val="none" w:sz="0" w:space="0" w:color="auto"/>
            <w:right w:val="none" w:sz="0" w:space="0" w:color="auto"/>
          </w:divBdr>
        </w:div>
        <w:div w:id="2073652694">
          <w:marLeft w:val="480"/>
          <w:marRight w:val="0"/>
          <w:marTop w:val="0"/>
          <w:marBottom w:val="0"/>
          <w:divBdr>
            <w:top w:val="none" w:sz="0" w:space="0" w:color="auto"/>
            <w:left w:val="none" w:sz="0" w:space="0" w:color="auto"/>
            <w:bottom w:val="none" w:sz="0" w:space="0" w:color="auto"/>
            <w:right w:val="none" w:sz="0" w:space="0" w:color="auto"/>
          </w:divBdr>
        </w:div>
        <w:div w:id="1373455468">
          <w:marLeft w:val="480"/>
          <w:marRight w:val="0"/>
          <w:marTop w:val="0"/>
          <w:marBottom w:val="0"/>
          <w:divBdr>
            <w:top w:val="none" w:sz="0" w:space="0" w:color="auto"/>
            <w:left w:val="none" w:sz="0" w:space="0" w:color="auto"/>
            <w:bottom w:val="none" w:sz="0" w:space="0" w:color="auto"/>
            <w:right w:val="none" w:sz="0" w:space="0" w:color="auto"/>
          </w:divBdr>
        </w:div>
        <w:div w:id="250547043">
          <w:marLeft w:val="480"/>
          <w:marRight w:val="0"/>
          <w:marTop w:val="0"/>
          <w:marBottom w:val="0"/>
          <w:divBdr>
            <w:top w:val="none" w:sz="0" w:space="0" w:color="auto"/>
            <w:left w:val="none" w:sz="0" w:space="0" w:color="auto"/>
            <w:bottom w:val="none" w:sz="0" w:space="0" w:color="auto"/>
            <w:right w:val="none" w:sz="0" w:space="0" w:color="auto"/>
          </w:divBdr>
        </w:div>
        <w:div w:id="1633364494">
          <w:marLeft w:val="480"/>
          <w:marRight w:val="0"/>
          <w:marTop w:val="0"/>
          <w:marBottom w:val="0"/>
          <w:divBdr>
            <w:top w:val="none" w:sz="0" w:space="0" w:color="auto"/>
            <w:left w:val="none" w:sz="0" w:space="0" w:color="auto"/>
            <w:bottom w:val="none" w:sz="0" w:space="0" w:color="auto"/>
            <w:right w:val="none" w:sz="0" w:space="0" w:color="auto"/>
          </w:divBdr>
        </w:div>
        <w:div w:id="1683505563">
          <w:marLeft w:val="480"/>
          <w:marRight w:val="0"/>
          <w:marTop w:val="0"/>
          <w:marBottom w:val="0"/>
          <w:divBdr>
            <w:top w:val="none" w:sz="0" w:space="0" w:color="auto"/>
            <w:left w:val="none" w:sz="0" w:space="0" w:color="auto"/>
            <w:bottom w:val="none" w:sz="0" w:space="0" w:color="auto"/>
            <w:right w:val="none" w:sz="0" w:space="0" w:color="auto"/>
          </w:divBdr>
        </w:div>
        <w:div w:id="1976794525">
          <w:marLeft w:val="480"/>
          <w:marRight w:val="0"/>
          <w:marTop w:val="0"/>
          <w:marBottom w:val="0"/>
          <w:divBdr>
            <w:top w:val="none" w:sz="0" w:space="0" w:color="auto"/>
            <w:left w:val="none" w:sz="0" w:space="0" w:color="auto"/>
            <w:bottom w:val="none" w:sz="0" w:space="0" w:color="auto"/>
            <w:right w:val="none" w:sz="0" w:space="0" w:color="auto"/>
          </w:divBdr>
        </w:div>
        <w:div w:id="520364886">
          <w:marLeft w:val="480"/>
          <w:marRight w:val="0"/>
          <w:marTop w:val="0"/>
          <w:marBottom w:val="0"/>
          <w:divBdr>
            <w:top w:val="none" w:sz="0" w:space="0" w:color="auto"/>
            <w:left w:val="none" w:sz="0" w:space="0" w:color="auto"/>
            <w:bottom w:val="none" w:sz="0" w:space="0" w:color="auto"/>
            <w:right w:val="none" w:sz="0" w:space="0" w:color="auto"/>
          </w:divBdr>
        </w:div>
        <w:div w:id="966816121">
          <w:marLeft w:val="480"/>
          <w:marRight w:val="0"/>
          <w:marTop w:val="0"/>
          <w:marBottom w:val="0"/>
          <w:divBdr>
            <w:top w:val="none" w:sz="0" w:space="0" w:color="auto"/>
            <w:left w:val="none" w:sz="0" w:space="0" w:color="auto"/>
            <w:bottom w:val="none" w:sz="0" w:space="0" w:color="auto"/>
            <w:right w:val="none" w:sz="0" w:space="0" w:color="auto"/>
          </w:divBdr>
        </w:div>
        <w:div w:id="1461072495">
          <w:marLeft w:val="480"/>
          <w:marRight w:val="0"/>
          <w:marTop w:val="0"/>
          <w:marBottom w:val="0"/>
          <w:divBdr>
            <w:top w:val="none" w:sz="0" w:space="0" w:color="auto"/>
            <w:left w:val="none" w:sz="0" w:space="0" w:color="auto"/>
            <w:bottom w:val="none" w:sz="0" w:space="0" w:color="auto"/>
            <w:right w:val="none" w:sz="0" w:space="0" w:color="auto"/>
          </w:divBdr>
        </w:div>
        <w:div w:id="1849130011">
          <w:marLeft w:val="480"/>
          <w:marRight w:val="0"/>
          <w:marTop w:val="0"/>
          <w:marBottom w:val="0"/>
          <w:divBdr>
            <w:top w:val="none" w:sz="0" w:space="0" w:color="auto"/>
            <w:left w:val="none" w:sz="0" w:space="0" w:color="auto"/>
            <w:bottom w:val="none" w:sz="0" w:space="0" w:color="auto"/>
            <w:right w:val="none" w:sz="0" w:space="0" w:color="auto"/>
          </w:divBdr>
        </w:div>
        <w:div w:id="1169978693">
          <w:marLeft w:val="480"/>
          <w:marRight w:val="0"/>
          <w:marTop w:val="0"/>
          <w:marBottom w:val="0"/>
          <w:divBdr>
            <w:top w:val="none" w:sz="0" w:space="0" w:color="auto"/>
            <w:left w:val="none" w:sz="0" w:space="0" w:color="auto"/>
            <w:bottom w:val="none" w:sz="0" w:space="0" w:color="auto"/>
            <w:right w:val="none" w:sz="0" w:space="0" w:color="auto"/>
          </w:divBdr>
        </w:div>
        <w:div w:id="1965115313">
          <w:marLeft w:val="480"/>
          <w:marRight w:val="0"/>
          <w:marTop w:val="0"/>
          <w:marBottom w:val="0"/>
          <w:divBdr>
            <w:top w:val="none" w:sz="0" w:space="0" w:color="auto"/>
            <w:left w:val="none" w:sz="0" w:space="0" w:color="auto"/>
            <w:bottom w:val="none" w:sz="0" w:space="0" w:color="auto"/>
            <w:right w:val="none" w:sz="0" w:space="0" w:color="auto"/>
          </w:divBdr>
        </w:div>
        <w:div w:id="1821924627">
          <w:marLeft w:val="480"/>
          <w:marRight w:val="0"/>
          <w:marTop w:val="0"/>
          <w:marBottom w:val="0"/>
          <w:divBdr>
            <w:top w:val="none" w:sz="0" w:space="0" w:color="auto"/>
            <w:left w:val="none" w:sz="0" w:space="0" w:color="auto"/>
            <w:bottom w:val="none" w:sz="0" w:space="0" w:color="auto"/>
            <w:right w:val="none" w:sz="0" w:space="0" w:color="auto"/>
          </w:divBdr>
        </w:div>
        <w:div w:id="1199927197">
          <w:marLeft w:val="480"/>
          <w:marRight w:val="0"/>
          <w:marTop w:val="0"/>
          <w:marBottom w:val="0"/>
          <w:divBdr>
            <w:top w:val="none" w:sz="0" w:space="0" w:color="auto"/>
            <w:left w:val="none" w:sz="0" w:space="0" w:color="auto"/>
            <w:bottom w:val="none" w:sz="0" w:space="0" w:color="auto"/>
            <w:right w:val="none" w:sz="0" w:space="0" w:color="auto"/>
          </w:divBdr>
        </w:div>
        <w:div w:id="183518468">
          <w:marLeft w:val="480"/>
          <w:marRight w:val="0"/>
          <w:marTop w:val="0"/>
          <w:marBottom w:val="0"/>
          <w:divBdr>
            <w:top w:val="none" w:sz="0" w:space="0" w:color="auto"/>
            <w:left w:val="none" w:sz="0" w:space="0" w:color="auto"/>
            <w:bottom w:val="none" w:sz="0" w:space="0" w:color="auto"/>
            <w:right w:val="none" w:sz="0" w:space="0" w:color="auto"/>
          </w:divBdr>
        </w:div>
        <w:div w:id="1417360792">
          <w:marLeft w:val="480"/>
          <w:marRight w:val="0"/>
          <w:marTop w:val="0"/>
          <w:marBottom w:val="0"/>
          <w:divBdr>
            <w:top w:val="none" w:sz="0" w:space="0" w:color="auto"/>
            <w:left w:val="none" w:sz="0" w:space="0" w:color="auto"/>
            <w:bottom w:val="none" w:sz="0" w:space="0" w:color="auto"/>
            <w:right w:val="none" w:sz="0" w:space="0" w:color="auto"/>
          </w:divBdr>
        </w:div>
        <w:div w:id="738752139">
          <w:marLeft w:val="480"/>
          <w:marRight w:val="0"/>
          <w:marTop w:val="0"/>
          <w:marBottom w:val="0"/>
          <w:divBdr>
            <w:top w:val="none" w:sz="0" w:space="0" w:color="auto"/>
            <w:left w:val="none" w:sz="0" w:space="0" w:color="auto"/>
            <w:bottom w:val="none" w:sz="0" w:space="0" w:color="auto"/>
            <w:right w:val="none" w:sz="0" w:space="0" w:color="auto"/>
          </w:divBdr>
        </w:div>
        <w:div w:id="1831482919">
          <w:marLeft w:val="480"/>
          <w:marRight w:val="0"/>
          <w:marTop w:val="0"/>
          <w:marBottom w:val="0"/>
          <w:divBdr>
            <w:top w:val="none" w:sz="0" w:space="0" w:color="auto"/>
            <w:left w:val="none" w:sz="0" w:space="0" w:color="auto"/>
            <w:bottom w:val="none" w:sz="0" w:space="0" w:color="auto"/>
            <w:right w:val="none" w:sz="0" w:space="0" w:color="auto"/>
          </w:divBdr>
        </w:div>
        <w:div w:id="491141213">
          <w:marLeft w:val="480"/>
          <w:marRight w:val="0"/>
          <w:marTop w:val="0"/>
          <w:marBottom w:val="0"/>
          <w:divBdr>
            <w:top w:val="none" w:sz="0" w:space="0" w:color="auto"/>
            <w:left w:val="none" w:sz="0" w:space="0" w:color="auto"/>
            <w:bottom w:val="none" w:sz="0" w:space="0" w:color="auto"/>
            <w:right w:val="none" w:sz="0" w:space="0" w:color="auto"/>
          </w:divBdr>
        </w:div>
        <w:div w:id="1762289930">
          <w:marLeft w:val="480"/>
          <w:marRight w:val="0"/>
          <w:marTop w:val="0"/>
          <w:marBottom w:val="0"/>
          <w:divBdr>
            <w:top w:val="none" w:sz="0" w:space="0" w:color="auto"/>
            <w:left w:val="none" w:sz="0" w:space="0" w:color="auto"/>
            <w:bottom w:val="none" w:sz="0" w:space="0" w:color="auto"/>
            <w:right w:val="none" w:sz="0" w:space="0" w:color="auto"/>
          </w:divBdr>
        </w:div>
        <w:div w:id="1468469219">
          <w:marLeft w:val="480"/>
          <w:marRight w:val="0"/>
          <w:marTop w:val="0"/>
          <w:marBottom w:val="0"/>
          <w:divBdr>
            <w:top w:val="none" w:sz="0" w:space="0" w:color="auto"/>
            <w:left w:val="none" w:sz="0" w:space="0" w:color="auto"/>
            <w:bottom w:val="none" w:sz="0" w:space="0" w:color="auto"/>
            <w:right w:val="none" w:sz="0" w:space="0" w:color="auto"/>
          </w:divBdr>
        </w:div>
        <w:div w:id="1976787290">
          <w:marLeft w:val="480"/>
          <w:marRight w:val="0"/>
          <w:marTop w:val="0"/>
          <w:marBottom w:val="0"/>
          <w:divBdr>
            <w:top w:val="none" w:sz="0" w:space="0" w:color="auto"/>
            <w:left w:val="none" w:sz="0" w:space="0" w:color="auto"/>
            <w:bottom w:val="none" w:sz="0" w:space="0" w:color="auto"/>
            <w:right w:val="none" w:sz="0" w:space="0" w:color="auto"/>
          </w:divBdr>
        </w:div>
        <w:div w:id="1781876937">
          <w:marLeft w:val="480"/>
          <w:marRight w:val="0"/>
          <w:marTop w:val="0"/>
          <w:marBottom w:val="0"/>
          <w:divBdr>
            <w:top w:val="none" w:sz="0" w:space="0" w:color="auto"/>
            <w:left w:val="none" w:sz="0" w:space="0" w:color="auto"/>
            <w:bottom w:val="none" w:sz="0" w:space="0" w:color="auto"/>
            <w:right w:val="none" w:sz="0" w:space="0" w:color="auto"/>
          </w:divBdr>
        </w:div>
        <w:div w:id="1879202387">
          <w:marLeft w:val="480"/>
          <w:marRight w:val="0"/>
          <w:marTop w:val="0"/>
          <w:marBottom w:val="0"/>
          <w:divBdr>
            <w:top w:val="none" w:sz="0" w:space="0" w:color="auto"/>
            <w:left w:val="none" w:sz="0" w:space="0" w:color="auto"/>
            <w:bottom w:val="none" w:sz="0" w:space="0" w:color="auto"/>
            <w:right w:val="none" w:sz="0" w:space="0" w:color="auto"/>
          </w:divBdr>
        </w:div>
        <w:div w:id="1038120960">
          <w:marLeft w:val="480"/>
          <w:marRight w:val="0"/>
          <w:marTop w:val="0"/>
          <w:marBottom w:val="0"/>
          <w:divBdr>
            <w:top w:val="none" w:sz="0" w:space="0" w:color="auto"/>
            <w:left w:val="none" w:sz="0" w:space="0" w:color="auto"/>
            <w:bottom w:val="none" w:sz="0" w:space="0" w:color="auto"/>
            <w:right w:val="none" w:sz="0" w:space="0" w:color="auto"/>
          </w:divBdr>
        </w:div>
        <w:div w:id="1298024373">
          <w:marLeft w:val="480"/>
          <w:marRight w:val="0"/>
          <w:marTop w:val="0"/>
          <w:marBottom w:val="0"/>
          <w:divBdr>
            <w:top w:val="none" w:sz="0" w:space="0" w:color="auto"/>
            <w:left w:val="none" w:sz="0" w:space="0" w:color="auto"/>
            <w:bottom w:val="none" w:sz="0" w:space="0" w:color="auto"/>
            <w:right w:val="none" w:sz="0" w:space="0" w:color="auto"/>
          </w:divBdr>
        </w:div>
        <w:div w:id="422453539">
          <w:marLeft w:val="480"/>
          <w:marRight w:val="0"/>
          <w:marTop w:val="0"/>
          <w:marBottom w:val="0"/>
          <w:divBdr>
            <w:top w:val="none" w:sz="0" w:space="0" w:color="auto"/>
            <w:left w:val="none" w:sz="0" w:space="0" w:color="auto"/>
            <w:bottom w:val="none" w:sz="0" w:space="0" w:color="auto"/>
            <w:right w:val="none" w:sz="0" w:space="0" w:color="auto"/>
          </w:divBdr>
        </w:div>
        <w:div w:id="1130246093">
          <w:marLeft w:val="480"/>
          <w:marRight w:val="0"/>
          <w:marTop w:val="0"/>
          <w:marBottom w:val="0"/>
          <w:divBdr>
            <w:top w:val="none" w:sz="0" w:space="0" w:color="auto"/>
            <w:left w:val="none" w:sz="0" w:space="0" w:color="auto"/>
            <w:bottom w:val="none" w:sz="0" w:space="0" w:color="auto"/>
            <w:right w:val="none" w:sz="0" w:space="0" w:color="auto"/>
          </w:divBdr>
        </w:div>
        <w:div w:id="1880164563">
          <w:marLeft w:val="480"/>
          <w:marRight w:val="0"/>
          <w:marTop w:val="0"/>
          <w:marBottom w:val="0"/>
          <w:divBdr>
            <w:top w:val="none" w:sz="0" w:space="0" w:color="auto"/>
            <w:left w:val="none" w:sz="0" w:space="0" w:color="auto"/>
            <w:bottom w:val="none" w:sz="0" w:space="0" w:color="auto"/>
            <w:right w:val="none" w:sz="0" w:space="0" w:color="auto"/>
          </w:divBdr>
        </w:div>
        <w:div w:id="340158017">
          <w:marLeft w:val="480"/>
          <w:marRight w:val="0"/>
          <w:marTop w:val="0"/>
          <w:marBottom w:val="0"/>
          <w:divBdr>
            <w:top w:val="none" w:sz="0" w:space="0" w:color="auto"/>
            <w:left w:val="none" w:sz="0" w:space="0" w:color="auto"/>
            <w:bottom w:val="none" w:sz="0" w:space="0" w:color="auto"/>
            <w:right w:val="none" w:sz="0" w:space="0" w:color="auto"/>
          </w:divBdr>
        </w:div>
        <w:div w:id="2137479912">
          <w:marLeft w:val="480"/>
          <w:marRight w:val="0"/>
          <w:marTop w:val="0"/>
          <w:marBottom w:val="0"/>
          <w:divBdr>
            <w:top w:val="none" w:sz="0" w:space="0" w:color="auto"/>
            <w:left w:val="none" w:sz="0" w:space="0" w:color="auto"/>
            <w:bottom w:val="none" w:sz="0" w:space="0" w:color="auto"/>
            <w:right w:val="none" w:sz="0" w:space="0" w:color="auto"/>
          </w:divBdr>
        </w:div>
        <w:div w:id="348872722">
          <w:marLeft w:val="480"/>
          <w:marRight w:val="0"/>
          <w:marTop w:val="0"/>
          <w:marBottom w:val="0"/>
          <w:divBdr>
            <w:top w:val="none" w:sz="0" w:space="0" w:color="auto"/>
            <w:left w:val="none" w:sz="0" w:space="0" w:color="auto"/>
            <w:bottom w:val="none" w:sz="0" w:space="0" w:color="auto"/>
            <w:right w:val="none" w:sz="0" w:space="0" w:color="auto"/>
          </w:divBdr>
        </w:div>
        <w:div w:id="1037657372">
          <w:marLeft w:val="480"/>
          <w:marRight w:val="0"/>
          <w:marTop w:val="0"/>
          <w:marBottom w:val="0"/>
          <w:divBdr>
            <w:top w:val="none" w:sz="0" w:space="0" w:color="auto"/>
            <w:left w:val="none" w:sz="0" w:space="0" w:color="auto"/>
            <w:bottom w:val="none" w:sz="0" w:space="0" w:color="auto"/>
            <w:right w:val="none" w:sz="0" w:space="0" w:color="auto"/>
          </w:divBdr>
        </w:div>
        <w:div w:id="292181010">
          <w:marLeft w:val="480"/>
          <w:marRight w:val="0"/>
          <w:marTop w:val="0"/>
          <w:marBottom w:val="0"/>
          <w:divBdr>
            <w:top w:val="none" w:sz="0" w:space="0" w:color="auto"/>
            <w:left w:val="none" w:sz="0" w:space="0" w:color="auto"/>
            <w:bottom w:val="none" w:sz="0" w:space="0" w:color="auto"/>
            <w:right w:val="none" w:sz="0" w:space="0" w:color="auto"/>
          </w:divBdr>
        </w:div>
        <w:div w:id="1645692865">
          <w:marLeft w:val="480"/>
          <w:marRight w:val="0"/>
          <w:marTop w:val="0"/>
          <w:marBottom w:val="0"/>
          <w:divBdr>
            <w:top w:val="none" w:sz="0" w:space="0" w:color="auto"/>
            <w:left w:val="none" w:sz="0" w:space="0" w:color="auto"/>
            <w:bottom w:val="none" w:sz="0" w:space="0" w:color="auto"/>
            <w:right w:val="none" w:sz="0" w:space="0" w:color="auto"/>
          </w:divBdr>
        </w:div>
        <w:div w:id="1251887986">
          <w:marLeft w:val="480"/>
          <w:marRight w:val="0"/>
          <w:marTop w:val="0"/>
          <w:marBottom w:val="0"/>
          <w:divBdr>
            <w:top w:val="none" w:sz="0" w:space="0" w:color="auto"/>
            <w:left w:val="none" w:sz="0" w:space="0" w:color="auto"/>
            <w:bottom w:val="none" w:sz="0" w:space="0" w:color="auto"/>
            <w:right w:val="none" w:sz="0" w:space="0" w:color="auto"/>
          </w:divBdr>
        </w:div>
        <w:div w:id="1709987643">
          <w:marLeft w:val="480"/>
          <w:marRight w:val="0"/>
          <w:marTop w:val="0"/>
          <w:marBottom w:val="0"/>
          <w:divBdr>
            <w:top w:val="none" w:sz="0" w:space="0" w:color="auto"/>
            <w:left w:val="none" w:sz="0" w:space="0" w:color="auto"/>
            <w:bottom w:val="none" w:sz="0" w:space="0" w:color="auto"/>
            <w:right w:val="none" w:sz="0" w:space="0" w:color="auto"/>
          </w:divBdr>
        </w:div>
        <w:div w:id="177818804">
          <w:marLeft w:val="480"/>
          <w:marRight w:val="0"/>
          <w:marTop w:val="0"/>
          <w:marBottom w:val="0"/>
          <w:divBdr>
            <w:top w:val="none" w:sz="0" w:space="0" w:color="auto"/>
            <w:left w:val="none" w:sz="0" w:space="0" w:color="auto"/>
            <w:bottom w:val="none" w:sz="0" w:space="0" w:color="auto"/>
            <w:right w:val="none" w:sz="0" w:space="0" w:color="auto"/>
          </w:divBdr>
        </w:div>
        <w:div w:id="870990935">
          <w:marLeft w:val="480"/>
          <w:marRight w:val="0"/>
          <w:marTop w:val="0"/>
          <w:marBottom w:val="0"/>
          <w:divBdr>
            <w:top w:val="none" w:sz="0" w:space="0" w:color="auto"/>
            <w:left w:val="none" w:sz="0" w:space="0" w:color="auto"/>
            <w:bottom w:val="none" w:sz="0" w:space="0" w:color="auto"/>
            <w:right w:val="none" w:sz="0" w:space="0" w:color="auto"/>
          </w:divBdr>
        </w:div>
        <w:div w:id="1278564364">
          <w:marLeft w:val="480"/>
          <w:marRight w:val="0"/>
          <w:marTop w:val="0"/>
          <w:marBottom w:val="0"/>
          <w:divBdr>
            <w:top w:val="none" w:sz="0" w:space="0" w:color="auto"/>
            <w:left w:val="none" w:sz="0" w:space="0" w:color="auto"/>
            <w:bottom w:val="none" w:sz="0" w:space="0" w:color="auto"/>
            <w:right w:val="none" w:sz="0" w:space="0" w:color="auto"/>
          </w:divBdr>
        </w:div>
        <w:div w:id="1737052476">
          <w:marLeft w:val="480"/>
          <w:marRight w:val="0"/>
          <w:marTop w:val="0"/>
          <w:marBottom w:val="0"/>
          <w:divBdr>
            <w:top w:val="none" w:sz="0" w:space="0" w:color="auto"/>
            <w:left w:val="none" w:sz="0" w:space="0" w:color="auto"/>
            <w:bottom w:val="none" w:sz="0" w:space="0" w:color="auto"/>
            <w:right w:val="none" w:sz="0" w:space="0" w:color="auto"/>
          </w:divBdr>
        </w:div>
        <w:div w:id="265189602">
          <w:marLeft w:val="480"/>
          <w:marRight w:val="0"/>
          <w:marTop w:val="0"/>
          <w:marBottom w:val="0"/>
          <w:divBdr>
            <w:top w:val="none" w:sz="0" w:space="0" w:color="auto"/>
            <w:left w:val="none" w:sz="0" w:space="0" w:color="auto"/>
            <w:bottom w:val="none" w:sz="0" w:space="0" w:color="auto"/>
            <w:right w:val="none" w:sz="0" w:space="0" w:color="auto"/>
          </w:divBdr>
        </w:div>
        <w:div w:id="294943998">
          <w:marLeft w:val="480"/>
          <w:marRight w:val="0"/>
          <w:marTop w:val="0"/>
          <w:marBottom w:val="0"/>
          <w:divBdr>
            <w:top w:val="none" w:sz="0" w:space="0" w:color="auto"/>
            <w:left w:val="none" w:sz="0" w:space="0" w:color="auto"/>
            <w:bottom w:val="none" w:sz="0" w:space="0" w:color="auto"/>
            <w:right w:val="none" w:sz="0" w:space="0" w:color="auto"/>
          </w:divBdr>
        </w:div>
        <w:div w:id="1189950412">
          <w:marLeft w:val="480"/>
          <w:marRight w:val="0"/>
          <w:marTop w:val="0"/>
          <w:marBottom w:val="0"/>
          <w:divBdr>
            <w:top w:val="none" w:sz="0" w:space="0" w:color="auto"/>
            <w:left w:val="none" w:sz="0" w:space="0" w:color="auto"/>
            <w:bottom w:val="none" w:sz="0" w:space="0" w:color="auto"/>
            <w:right w:val="none" w:sz="0" w:space="0" w:color="auto"/>
          </w:divBdr>
        </w:div>
      </w:divsChild>
    </w:div>
    <w:div w:id="635375125">
      <w:bodyDiv w:val="1"/>
      <w:marLeft w:val="0"/>
      <w:marRight w:val="0"/>
      <w:marTop w:val="0"/>
      <w:marBottom w:val="0"/>
      <w:divBdr>
        <w:top w:val="none" w:sz="0" w:space="0" w:color="auto"/>
        <w:left w:val="none" w:sz="0" w:space="0" w:color="auto"/>
        <w:bottom w:val="none" w:sz="0" w:space="0" w:color="auto"/>
        <w:right w:val="none" w:sz="0" w:space="0" w:color="auto"/>
      </w:divBdr>
    </w:div>
    <w:div w:id="636185360">
      <w:bodyDiv w:val="1"/>
      <w:marLeft w:val="0"/>
      <w:marRight w:val="0"/>
      <w:marTop w:val="0"/>
      <w:marBottom w:val="0"/>
      <w:divBdr>
        <w:top w:val="none" w:sz="0" w:space="0" w:color="auto"/>
        <w:left w:val="none" w:sz="0" w:space="0" w:color="auto"/>
        <w:bottom w:val="none" w:sz="0" w:space="0" w:color="auto"/>
        <w:right w:val="none" w:sz="0" w:space="0" w:color="auto"/>
      </w:divBdr>
      <w:divsChild>
        <w:div w:id="1547990496">
          <w:marLeft w:val="480"/>
          <w:marRight w:val="0"/>
          <w:marTop w:val="0"/>
          <w:marBottom w:val="0"/>
          <w:divBdr>
            <w:top w:val="none" w:sz="0" w:space="0" w:color="auto"/>
            <w:left w:val="none" w:sz="0" w:space="0" w:color="auto"/>
            <w:bottom w:val="none" w:sz="0" w:space="0" w:color="auto"/>
            <w:right w:val="none" w:sz="0" w:space="0" w:color="auto"/>
          </w:divBdr>
        </w:div>
        <w:div w:id="962226051">
          <w:marLeft w:val="480"/>
          <w:marRight w:val="0"/>
          <w:marTop w:val="0"/>
          <w:marBottom w:val="0"/>
          <w:divBdr>
            <w:top w:val="none" w:sz="0" w:space="0" w:color="auto"/>
            <w:left w:val="none" w:sz="0" w:space="0" w:color="auto"/>
            <w:bottom w:val="none" w:sz="0" w:space="0" w:color="auto"/>
            <w:right w:val="none" w:sz="0" w:space="0" w:color="auto"/>
          </w:divBdr>
        </w:div>
        <w:div w:id="790705011">
          <w:marLeft w:val="480"/>
          <w:marRight w:val="0"/>
          <w:marTop w:val="0"/>
          <w:marBottom w:val="0"/>
          <w:divBdr>
            <w:top w:val="none" w:sz="0" w:space="0" w:color="auto"/>
            <w:left w:val="none" w:sz="0" w:space="0" w:color="auto"/>
            <w:bottom w:val="none" w:sz="0" w:space="0" w:color="auto"/>
            <w:right w:val="none" w:sz="0" w:space="0" w:color="auto"/>
          </w:divBdr>
        </w:div>
        <w:div w:id="1819683752">
          <w:marLeft w:val="480"/>
          <w:marRight w:val="0"/>
          <w:marTop w:val="0"/>
          <w:marBottom w:val="0"/>
          <w:divBdr>
            <w:top w:val="none" w:sz="0" w:space="0" w:color="auto"/>
            <w:left w:val="none" w:sz="0" w:space="0" w:color="auto"/>
            <w:bottom w:val="none" w:sz="0" w:space="0" w:color="auto"/>
            <w:right w:val="none" w:sz="0" w:space="0" w:color="auto"/>
          </w:divBdr>
        </w:div>
        <w:div w:id="1382899496">
          <w:marLeft w:val="480"/>
          <w:marRight w:val="0"/>
          <w:marTop w:val="0"/>
          <w:marBottom w:val="0"/>
          <w:divBdr>
            <w:top w:val="none" w:sz="0" w:space="0" w:color="auto"/>
            <w:left w:val="none" w:sz="0" w:space="0" w:color="auto"/>
            <w:bottom w:val="none" w:sz="0" w:space="0" w:color="auto"/>
            <w:right w:val="none" w:sz="0" w:space="0" w:color="auto"/>
          </w:divBdr>
        </w:div>
        <w:div w:id="340275515">
          <w:marLeft w:val="480"/>
          <w:marRight w:val="0"/>
          <w:marTop w:val="0"/>
          <w:marBottom w:val="0"/>
          <w:divBdr>
            <w:top w:val="none" w:sz="0" w:space="0" w:color="auto"/>
            <w:left w:val="none" w:sz="0" w:space="0" w:color="auto"/>
            <w:bottom w:val="none" w:sz="0" w:space="0" w:color="auto"/>
            <w:right w:val="none" w:sz="0" w:space="0" w:color="auto"/>
          </w:divBdr>
        </w:div>
        <w:div w:id="738132176">
          <w:marLeft w:val="480"/>
          <w:marRight w:val="0"/>
          <w:marTop w:val="0"/>
          <w:marBottom w:val="0"/>
          <w:divBdr>
            <w:top w:val="none" w:sz="0" w:space="0" w:color="auto"/>
            <w:left w:val="none" w:sz="0" w:space="0" w:color="auto"/>
            <w:bottom w:val="none" w:sz="0" w:space="0" w:color="auto"/>
            <w:right w:val="none" w:sz="0" w:space="0" w:color="auto"/>
          </w:divBdr>
        </w:div>
        <w:div w:id="623509733">
          <w:marLeft w:val="480"/>
          <w:marRight w:val="0"/>
          <w:marTop w:val="0"/>
          <w:marBottom w:val="0"/>
          <w:divBdr>
            <w:top w:val="none" w:sz="0" w:space="0" w:color="auto"/>
            <w:left w:val="none" w:sz="0" w:space="0" w:color="auto"/>
            <w:bottom w:val="none" w:sz="0" w:space="0" w:color="auto"/>
            <w:right w:val="none" w:sz="0" w:space="0" w:color="auto"/>
          </w:divBdr>
        </w:div>
        <w:div w:id="1455444174">
          <w:marLeft w:val="480"/>
          <w:marRight w:val="0"/>
          <w:marTop w:val="0"/>
          <w:marBottom w:val="0"/>
          <w:divBdr>
            <w:top w:val="none" w:sz="0" w:space="0" w:color="auto"/>
            <w:left w:val="none" w:sz="0" w:space="0" w:color="auto"/>
            <w:bottom w:val="none" w:sz="0" w:space="0" w:color="auto"/>
            <w:right w:val="none" w:sz="0" w:space="0" w:color="auto"/>
          </w:divBdr>
        </w:div>
        <w:div w:id="70548451">
          <w:marLeft w:val="480"/>
          <w:marRight w:val="0"/>
          <w:marTop w:val="0"/>
          <w:marBottom w:val="0"/>
          <w:divBdr>
            <w:top w:val="none" w:sz="0" w:space="0" w:color="auto"/>
            <w:left w:val="none" w:sz="0" w:space="0" w:color="auto"/>
            <w:bottom w:val="none" w:sz="0" w:space="0" w:color="auto"/>
            <w:right w:val="none" w:sz="0" w:space="0" w:color="auto"/>
          </w:divBdr>
        </w:div>
        <w:div w:id="1338968361">
          <w:marLeft w:val="480"/>
          <w:marRight w:val="0"/>
          <w:marTop w:val="0"/>
          <w:marBottom w:val="0"/>
          <w:divBdr>
            <w:top w:val="none" w:sz="0" w:space="0" w:color="auto"/>
            <w:left w:val="none" w:sz="0" w:space="0" w:color="auto"/>
            <w:bottom w:val="none" w:sz="0" w:space="0" w:color="auto"/>
            <w:right w:val="none" w:sz="0" w:space="0" w:color="auto"/>
          </w:divBdr>
        </w:div>
        <w:div w:id="1752921469">
          <w:marLeft w:val="480"/>
          <w:marRight w:val="0"/>
          <w:marTop w:val="0"/>
          <w:marBottom w:val="0"/>
          <w:divBdr>
            <w:top w:val="none" w:sz="0" w:space="0" w:color="auto"/>
            <w:left w:val="none" w:sz="0" w:space="0" w:color="auto"/>
            <w:bottom w:val="none" w:sz="0" w:space="0" w:color="auto"/>
            <w:right w:val="none" w:sz="0" w:space="0" w:color="auto"/>
          </w:divBdr>
        </w:div>
        <w:div w:id="1761483566">
          <w:marLeft w:val="480"/>
          <w:marRight w:val="0"/>
          <w:marTop w:val="0"/>
          <w:marBottom w:val="0"/>
          <w:divBdr>
            <w:top w:val="none" w:sz="0" w:space="0" w:color="auto"/>
            <w:left w:val="none" w:sz="0" w:space="0" w:color="auto"/>
            <w:bottom w:val="none" w:sz="0" w:space="0" w:color="auto"/>
            <w:right w:val="none" w:sz="0" w:space="0" w:color="auto"/>
          </w:divBdr>
        </w:div>
        <w:div w:id="953100538">
          <w:marLeft w:val="480"/>
          <w:marRight w:val="0"/>
          <w:marTop w:val="0"/>
          <w:marBottom w:val="0"/>
          <w:divBdr>
            <w:top w:val="none" w:sz="0" w:space="0" w:color="auto"/>
            <w:left w:val="none" w:sz="0" w:space="0" w:color="auto"/>
            <w:bottom w:val="none" w:sz="0" w:space="0" w:color="auto"/>
            <w:right w:val="none" w:sz="0" w:space="0" w:color="auto"/>
          </w:divBdr>
        </w:div>
        <w:div w:id="523640375">
          <w:marLeft w:val="480"/>
          <w:marRight w:val="0"/>
          <w:marTop w:val="0"/>
          <w:marBottom w:val="0"/>
          <w:divBdr>
            <w:top w:val="none" w:sz="0" w:space="0" w:color="auto"/>
            <w:left w:val="none" w:sz="0" w:space="0" w:color="auto"/>
            <w:bottom w:val="none" w:sz="0" w:space="0" w:color="auto"/>
            <w:right w:val="none" w:sz="0" w:space="0" w:color="auto"/>
          </w:divBdr>
        </w:div>
        <w:div w:id="882444656">
          <w:marLeft w:val="480"/>
          <w:marRight w:val="0"/>
          <w:marTop w:val="0"/>
          <w:marBottom w:val="0"/>
          <w:divBdr>
            <w:top w:val="none" w:sz="0" w:space="0" w:color="auto"/>
            <w:left w:val="none" w:sz="0" w:space="0" w:color="auto"/>
            <w:bottom w:val="none" w:sz="0" w:space="0" w:color="auto"/>
            <w:right w:val="none" w:sz="0" w:space="0" w:color="auto"/>
          </w:divBdr>
        </w:div>
        <w:div w:id="410204483">
          <w:marLeft w:val="480"/>
          <w:marRight w:val="0"/>
          <w:marTop w:val="0"/>
          <w:marBottom w:val="0"/>
          <w:divBdr>
            <w:top w:val="none" w:sz="0" w:space="0" w:color="auto"/>
            <w:left w:val="none" w:sz="0" w:space="0" w:color="auto"/>
            <w:bottom w:val="none" w:sz="0" w:space="0" w:color="auto"/>
            <w:right w:val="none" w:sz="0" w:space="0" w:color="auto"/>
          </w:divBdr>
        </w:div>
        <w:div w:id="1503083896">
          <w:marLeft w:val="480"/>
          <w:marRight w:val="0"/>
          <w:marTop w:val="0"/>
          <w:marBottom w:val="0"/>
          <w:divBdr>
            <w:top w:val="none" w:sz="0" w:space="0" w:color="auto"/>
            <w:left w:val="none" w:sz="0" w:space="0" w:color="auto"/>
            <w:bottom w:val="none" w:sz="0" w:space="0" w:color="auto"/>
            <w:right w:val="none" w:sz="0" w:space="0" w:color="auto"/>
          </w:divBdr>
        </w:div>
        <w:div w:id="1107656477">
          <w:marLeft w:val="480"/>
          <w:marRight w:val="0"/>
          <w:marTop w:val="0"/>
          <w:marBottom w:val="0"/>
          <w:divBdr>
            <w:top w:val="none" w:sz="0" w:space="0" w:color="auto"/>
            <w:left w:val="none" w:sz="0" w:space="0" w:color="auto"/>
            <w:bottom w:val="none" w:sz="0" w:space="0" w:color="auto"/>
            <w:right w:val="none" w:sz="0" w:space="0" w:color="auto"/>
          </w:divBdr>
        </w:div>
        <w:div w:id="817771984">
          <w:marLeft w:val="480"/>
          <w:marRight w:val="0"/>
          <w:marTop w:val="0"/>
          <w:marBottom w:val="0"/>
          <w:divBdr>
            <w:top w:val="none" w:sz="0" w:space="0" w:color="auto"/>
            <w:left w:val="none" w:sz="0" w:space="0" w:color="auto"/>
            <w:bottom w:val="none" w:sz="0" w:space="0" w:color="auto"/>
            <w:right w:val="none" w:sz="0" w:space="0" w:color="auto"/>
          </w:divBdr>
        </w:div>
        <w:div w:id="279580489">
          <w:marLeft w:val="480"/>
          <w:marRight w:val="0"/>
          <w:marTop w:val="0"/>
          <w:marBottom w:val="0"/>
          <w:divBdr>
            <w:top w:val="none" w:sz="0" w:space="0" w:color="auto"/>
            <w:left w:val="none" w:sz="0" w:space="0" w:color="auto"/>
            <w:bottom w:val="none" w:sz="0" w:space="0" w:color="auto"/>
            <w:right w:val="none" w:sz="0" w:space="0" w:color="auto"/>
          </w:divBdr>
        </w:div>
        <w:div w:id="1605843853">
          <w:marLeft w:val="480"/>
          <w:marRight w:val="0"/>
          <w:marTop w:val="0"/>
          <w:marBottom w:val="0"/>
          <w:divBdr>
            <w:top w:val="none" w:sz="0" w:space="0" w:color="auto"/>
            <w:left w:val="none" w:sz="0" w:space="0" w:color="auto"/>
            <w:bottom w:val="none" w:sz="0" w:space="0" w:color="auto"/>
            <w:right w:val="none" w:sz="0" w:space="0" w:color="auto"/>
          </w:divBdr>
        </w:div>
        <w:div w:id="995915006">
          <w:marLeft w:val="480"/>
          <w:marRight w:val="0"/>
          <w:marTop w:val="0"/>
          <w:marBottom w:val="0"/>
          <w:divBdr>
            <w:top w:val="none" w:sz="0" w:space="0" w:color="auto"/>
            <w:left w:val="none" w:sz="0" w:space="0" w:color="auto"/>
            <w:bottom w:val="none" w:sz="0" w:space="0" w:color="auto"/>
            <w:right w:val="none" w:sz="0" w:space="0" w:color="auto"/>
          </w:divBdr>
        </w:div>
        <w:div w:id="1704744628">
          <w:marLeft w:val="480"/>
          <w:marRight w:val="0"/>
          <w:marTop w:val="0"/>
          <w:marBottom w:val="0"/>
          <w:divBdr>
            <w:top w:val="none" w:sz="0" w:space="0" w:color="auto"/>
            <w:left w:val="none" w:sz="0" w:space="0" w:color="auto"/>
            <w:bottom w:val="none" w:sz="0" w:space="0" w:color="auto"/>
            <w:right w:val="none" w:sz="0" w:space="0" w:color="auto"/>
          </w:divBdr>
        </w:div>
        <w:div w:id="1251768403">
          <w:marLeft w:val="480"/>
          <w:marRight w:val="0"/>
          <w:marTop w:val="0"/>
          <w:marBottom w:val="0"/>
          <w:divBdr>
            <w:top w:val="none" w:sz="0" w:space="0" w:color="auto"/>
            <w:left w:val="none" w:sz="0" w:space="0" w:color="auto"/>
            <w:bottom w:val="none" w:sz="0" w:space="0" w:color="auto"/>
            <w:right w:val="none" w:sz="0" w:space="0" w:color="auto"/>
          </w:divBdr>
        </w:div>
        <w:div w:id="1016349333">
          <w:marLeft w:val="480"/>
          <w:marRight w:val="0"/>
          <w:marTop w:val="0"/>
          <w:marBottom w:val="0"/>
          <w:divBdr>
            <w:top w:val="none" w:sz="0" w:space="0" w:color="auto"/>
            <w:left w:val="none" w:sz="0" w:space="0" w:color="auto"/>
            <w:bottom w:val="none" w:sz="0" w:space="0" w:color="auto"/>
            <w:right w:val="none" w:sz="0" w:space="0" w:color="auto"/>
          </w:divBdr>
        </w:div>
        <w:div w:id="1676573035">
          <w:marLeft w:val="480"/>
          <w:marRight w:val="0"/>
          <w:marTop w:val="0"/>
          <w:marBottom w:val="0"/>
          <w:divBdr>
            <w:top w:val="none" w:sz="0" w:space="0" w:color="auto"/>
            <w:left w:val="none" w:sz="0" w:space="0" w:color="auto"/>
            <w:bottom w:val="none" w:sz="0" w:space="0" w:color="auto"/>
            <w:right w:val="none" w:sz="0" w:space="0" w:color="auto"/>
          </w:divBdr>
        </w:div>
        <w:div w:id="891308349">
          <w:marLeft w:val="480"/>
          <w:marRight w:val="0"/>
          <w:marTop w:val="0"/>
          <w:marBottom w:val="0"/>
          <w:divBdr>
            <w:top w:val="none" w:sz="0" w:space="0" w:color="auto"/>
            <w:left w:val="none" w:sz="0" w:space="0" w:color="auto"/>
            <w:bottom w:val="none" w:sz="0" w:space="0" w:color="auto"/>
            <w:right w:val="none" w:sz="0" w:space="0" w:color="auto"/>
          </w:divBdr>
        </w:div>
        <w:div w:id="1332028629">
          <w:marLeft w:val="480"/>
          <w:marRight w:val="0"/>
          <w:marTop w:val="0"/>
          <w:marBottom w:val="0"/>
          <w:divBdr>
            <w:top w:val="none" w:sz="0" w:space="0" w:color="auto"/>
            <w:left w:val="none" w:sz="0" w:space="0" w:color="auto"/>
            <w:bottom w:val="none" w:sz="0" w:space="0" w:color="auto"/>
            <w:right w:val="none" w:sz="0" w:space="0" w:color="auto"/>
          </w:divBdr>
        </w:div>
        <w:div w:id="37822026">
          <w:marLeft w:val="480"/>
          <w:marRight w:val="0"/>
          <w:marTop w:val="0"/>
          <w:marBottom w:val="0"/>
          <w:divBdr>
            <w:top w:val="none" w:sz="0" w:space="0" w:color="auto"/>
            <w:left w:val="none" w:sz="0" w:space="0" w:color="auto"/>
            <w:bottom w:val="none" w:sz="0" w:space="0" w:color="auto"/>
            <w:right w:val="none" w:sz="0" w:space="0" w:color="auto"/>
          </w:divBdr>
        </w:div>
        <w:div w:id="176232413">
          <w:marLeft w:val="480"/>
          <w:marRight w:val="0"/>
          <w:marTop w:val="0"/>
          <w:marBottom w:val="0"/>
          <w:divBdr>
            <w:top w:val="none" w:sz="0" w:space="0" w:color="auto"/>
            <w:left w:val="none" w:sz="0" w:space="0" w:color="auto"/>
            <w:bottom w:val="none" w:sz="0" w:space="0" w:color="auto"/>
            <w:right w:val="none" w:sz="0" w:space="0" w:color="auto"/>
          </w:divBdr>
        </w:div>
        <w:div w:id="39984090">
          <w:marLeft w:val="480"/>
          <w:marRight w:val="0"/>
          <w:marTop w:val="0"/>
          <w:marBottom w:val="0"/>
          <w:divBdr>
            <w:top w:val="none" w:sz="0" w:space="0" w:color="auto"/>
            <w:left w:val="none" w:sz="0" w:space="0" w:color="auto"/>
            <w:bottom w:val="none" w:sz="0" w:space="0" w:color="auto"/>
            <w:right w:val="none" w:sz="0" w:space="0" w:color="auto"/>
          </w:divBdr>
        </w:div>
        <w:div w:id="2017078109">
          <w:marLeft w:val="480"/>
          <w:marRight w:val="0"/>
          <w:marTop w:val="0"/>
          <w:marBottom w:val="0"/>
          <w:divBdr>
            <w:top w:val="none" w:sz="0" w:space="0" w:color="auto"/>
            <w:left w:val="none" w:sz="0" w:space="0" w:color="auto"/>
            <w:bottom w:val="none" w:sz="0" w:space="0" w:color="auto"/>
            <w:right w:val="none" w:sz="0" w:space="0" w:color="auto"/>
          </w:divBdr>
        </w:div>
        <w:div w:id="487401833">
          <w:marLeft w:val="480"/>
          <w:marRight w:val="0"/>
          <w:marTop w:val="0"/>
          <w:marBottom w:val="0"/>
          <w:divBdr>
            <w:top w:val="none" w:sz="0" w:space="0" w:color="auto"/>
            <w:left w:val="none" w:sz="0" w:space="0" w:color="auto"/>
            <w:bottom w:val="none" w:sz="0" w:space="0" w:color="auto"/>
            <w:right w:val="none" w:sz="0" w:space="0" w:color="auto"/>
          </w:divBdr>
        </w:div>
        <w:div w:id="660471985">
          <w:marLeft w:val="480"/>
          <w:marRight w:val="0"/>
          <w:marTop w:val="0"/>
          <w:marBottom w:val="0"/>
          <w:divBdr>
            <w:top w:val="none" w:sz="0" w:space="0" w:color="auto"/>
            <w:left w:val="none" w:sz="0" w:space="0" w:color="auto"/>
            <w:bottom w:val="none" w:sz="0" w:space="0" w:color="auto"/>
            <w:right w:val="none" w:sz="0" w:space="0" w:color="auto"/>
          </w:divBdr>
        </w:div>
        <w:div w:id="62800130">
          <w:marLeft w:val="480"/>
          <w:marRight w:val="0"/>
          <w:marTop w:val="0"/>
          <w:marBottom w:val="0"/>
          <w:divBdr>
            <w:top w:val="none" w:sz="0" w:space="0" w:color="auto"/>
            <w:left w:val="none" w:sz="0" w:space="0" w:color="auto"/>
            <w:bottom w:val="none" w:sz="0" w:space="0" w:color="auto"/>
            <w:right w:val="none" w:sz="0" w:space="0" w:color="auto"/>
          </w:divBdr>
        </w:div>
        <w:div w:id="2015569664">
          <w:marLeft w:val="480"/>
          <w:marRight w:val="0"/>
          <w:marTop w:val="0"/>
          <w:marBottom w:val="0"/>
          <w:divBdr>
            <w:top w:val="none" w:sz="0" w:space="0" w:color="auto"/>
            <w:left w:val="none" w:sz="0" w:space="0" w:color="auto"/>
            <w:bottom w:val="none" w:sz="0" w:space="0" w:color="auto"/>
            <w:right w:val="none" w:sz="0" w:space="0" w:color="auto"/>
          </w:divBdr>
        </w:div>
        <w:div w:id="802970272">
          <w:marLeft w:val="480"/>
          <w:marRight w:val="0"/>
          <w:marTop w:val="0"/>
          <w:marBottom w:val="0"/>
          <w:divBdr>
            <w:top w:val="none" w:sz="0" w:space="0" w:color="auto"/>
            <w:left w:val="none" w:sz="0" w:space="0" w:color="auto"/>
            <w:bottom w:val="none" w:sz="0" w:space="0" w:color="auto"/>
            <w:right w:val="none" w:sz="0" w:space="0" w:color="auto"/>
          </w:divBdr>
        </w:div>
        <w:div w:id="1273511508">
          <w:marLeft w:val="480"/>
          <w:marRight w:val="0"/>
          <w:marTop w:val="0"/>
          <w:marBottom w:val="0"/>
          <w:divBdr>
            <w:top w:val="none" w:sz="0" w:space="0" w:color="auto"/>
            <w:left w:val="none" w:sz="0" w:space="0" w:color="auto"/>
            <w:bottom w:val="none" w:sz="0" w:space="0" w:color="auto"/>
            <w:right w:val="none" w:sz="0" w:space="0" w:color="auto"/>
          </w:divBdr>
        </w:div>
        <w:div w:id="1088581741">
          <w:marLeft w:val="480"/>
          <w:marRight w:val="0"/>
          <w:marTop w:val="0"/>
          <w:marBottom w:val="0"/>
          <w:divBdr>
            <w:top w:val="none" w:sz="0" w:space="0" w:color="auto"/>
            <w:left w:val="none" w:sz="0" w:space="0" w:color="auto"/>
            <w:bottom w:val="none" w:sz="0" w:space="0" w:color="auto"/>
            <w:right w:val="none" w:sz="0" w:space="0" w:color="auto"/>
          </w:divBdr>
        </w:div>
        <w:div w:id="951328550">
          <w:marLeft w:val="480"/>
          <w:marRight w:val="0"/>
          <w:marTop w:val="0"/>
          <w:marBottom w:val="0"/>
          <w:divBdr>
            <w:top w:val="none" w:sz="0" w:space="0" w:color="auto"/>
            <w:left w:val="none" w:sz="0" w:space="0" w:color="auto"/>
            <w:bottom w:val="none" w:sz="0" w:space="0" w:color="auto"/>
            <w:right w:val="none" w:sz="0" w:space="0" w:color="auto"/>
          </w:divBdr>
        </w:div>
        <w:div w:id="2029022545">
          <w:marLeft w:val="480"/>
          <w:marRight w:val="0"/>
          <w:marTop w:val="0"/>
          <w:marBottom w:val="0"/>
          <w:divBdr>
            <w:top w:val="none" w:sz="0" w:space="0" w:color="auto"/>
            <w:left w:val="none" w:sz="0" w:space="0" w:color="auto"/>
            <w:bottom w:val="none" w:sz="0" w:space="0" w:color="auto"/>
            <w:right w:val="none" w:sz="0" w:space="0" w:color="auto"/>
          </w:divBdr>
        </w:div>
        <w:div w:id="1393233719">
          <w:marLeft w:val="480"/>
          <w:marRight w:val="0"/>
          <w:marTop w:val="0"/>
          <w:marBottom w:val="0"/>
          <w:divBdr>
            <w:top w:val="none" w:sz="0" w:space="0" w:color="auto"/>
            <w:left w:val="none" w:sz="0" w:space="0" w:color="auto"/>
            <w:bottom w:val="none" w:sz="0" w:space="0" w:color="auto"/>
            <w:right w:val="none" w:sz="0" w:space="0" w:color="auto"/>
          </w:divBdr>
        </w:div>
        <w:div w:id="860900349">
          <w:marLeft w:val="480"/>
          <w:marRight w:val="0"/>
          <w:marTop w:val="0"/>
          <w:marBottom w:val="0"/>
          <w:divBdr>
            <w:top w:val="none" w:sz="0" w:space="0" w:color="auto"/>
            <w:left w:val="none" w:sz="0" w:space="0" w:color="auto"/>
            <w:bottom w:val="none" w:sz="0" w:space="0" w:color="auto"/>
            <w:right w:val="none" w:sz="0" w:space="0" w:color="auto"/>
          </w:divBdr>
        </w:div>
        <w:div w:id="1344287574">
          <w:marLeft w:val="480"/>
          <w:marRight w:val="0"/>
          <w:marTop w:val="0"/>
          <w:marBottom w:val="0"/>
          <w:divBdr>
            <w:top w:val="none" w:sz="0" w:space="0" w:color="auto"/>
            <w:left w:val="none" w:sz="0" w:space="0" w:color="auto"/>
            <w:bottom w:val="none" w:sz="0" w:space="0" w:color="auto"/>
            <w:right w:val="none" w:sz="0" w:space="0" w:color="auto"/>
          </w:divBdr>
        </w:div>
        <w:div w:id="1920476718">
          <w:marLeft w:val="480"/>
          <w:marRight w:val="0"/>
          <w:marTop w:val="0"/>
          <w:marBottom w:val="0"/>
          <w:divBdr>
            <w:top w:val="none" w:sz="0" w:space="0" w:color="auto"/>
            <w:left w:val="none" w:sz="0" w:space="0" w:color="auto"/>
            <w:bottom w:val="none" w:sz="0" w:space="0" w:color="auto"/>
            <w:right w:val="none" w:sz="0" w:space="0" w:color="auto"/>
          </w:divBdr>
        </w:div>
        <w:div w:id="1060405186">
          <w:marLeft w:val="480"/>
          <w:marRight w:val="0"/>
          <w:marTop w:val="0"/>
          <w:marBottom w:val="0"/>
          <w:divBdr>
            <w:top w:val="none" w:sz="0" w:space="0" w:color="auto"/>
            <w:left w:val="none" w:sz="0" w:space="0" w:color="auto"/>
            <w:bottom w:val="none" w:sz="0" w:space="0" w:color="auto"/>
            <w:right w:val="none" w:sz="0" w:space="0" w:color="auto"/>
          </w:divBdr>
        </w:div>
        <w:div w:id="1789347588">
          <w:marLeft w:val="480"/>
          <w:marRight w:val="0"/>
          <w:marTop w:val="0"/>
          <w:marBottom w:val="0"/>
          <w:divBdr>
            <w:top w:val="none" w:sz="0" w:space="0" w:color="auto"/>
            <w:left w:val="none" w:sz="0" w:space="0" w:color="auto"/>
            <w:bottom w:val="none" w:sz="0" w:space="0" w:color="auto"/>
            <w:right w:val="none" w:sz="0" w:space="0" w:color="auto"/>
          </w:divBdr>
        </w:div>
        <w:div w:id="35739245">
          <w:marLeft w:val="480"/>
          <w:marRight w:val="0"/>
          <w:marTop w:val="0"/>
          <w:marBottom w:val="0"/>
          <w:divBdr>
            <w:top w:val="none" w:sz="0" w:space="0" w:color="auto"/>
            <w:left w:val="none" w:sz="0" w:space="0" w:color="auto"/>
            <w:bottom w:val="none" w:sz="0" w:space="0" w:color="auto"/>
            <w:right w:val="none" w:sz="0" w:space="0" w:color="auto"/>
          </w:divBdr>
        </w:div>
        <w:div w:id="574559472">
          <w:marLeft w:val="480"/>
          <w:marRight w:val="0"/>
          <w:marTop w:val="0"/>
          <w:marBottom w:val="0"/>
          <w:divBdr>
            <w:top w:val="none" w:sz="0" w:space="0" w:color="auto"/>
            <w:left w:val="none" w:sz="0" w:space="0" w:color="auto"/>
            <w:bottom w:val="none" w:sz="0" w:space="0" w:color="auto"/>
            <w:right w:val="none" w:sz="0" w:space="0" w:color="auto"/>
          </w:divBdr>
        </w:div>
        <w:div w:id="1445660344">
          <w:marLeft w:val="480"/>
          <w:marRight w:val="0"/>
          <w:marTop w:val="0"/>
          <w:marBottom w:val="0"/>
          <w:divBdr>
            <w:top w:val="none" w:sz="0" w:space="0" w:color="auto"/>
            <w:left w:val="none" w:sz="0" w:space="0" w:color="auto"/>
            <w:bottom w:val="none" w:sz="0" w:space="0" w:color="auto"/>
            <w:right w:val="none" w:sz="0" w:space="0" w:color="auto"/>
          </w:divBdr>
        </w:div>
        <w:div w:id="1045714674">
          <w:marLeft w:val="480"/>
          <w:marRight w:val="0"/>
          <w:marTop w:val="0"/>
          <w:marBottom w:val="0"/>
          <w:divBdr>
            <w:top w:val="none" w:sz="0" w:space="0" w:color="auto"/>
            <w:left w:val="none" w:sz="0" w:space="0" w:color="auto"/>
            <w:bottom w:val="none" w:sz="0" w:space="0" w:color="auto"/>
            <w:right w:val="none" w:sz="0" w:space="0" w:color="auto"/>
          </w:divBdr>
        </w:div>
        <w:div w:id="653027363">
          <w:marLeft w:val="480"/>
          <w:marRight w:val="0"/>
          <w:marTop w:val="0"/>
          <w:marBottom w:val="0"/>
          <w:divBdr>
            <w:top w:val="none" w:sz="0" w:space="0" w:color="auto"/>
            <w:left w:val="none" w:sz="0" w:space="0" w:color="auto"/>
            <w:bottom w:val="none" w:sz="0" w:space="0" w:color="auto"/>
            <w:right w:val="none" w:sz="0" w:space="0" w:color="auto"/>
          </w:divBdr>
        </w:div>
        <w:div w:id="759718288">
          <w:marLeft w:val="480"/>
          <w:marRight w:val="0"/>
          <w:marTop w:val="0"/>
          <w:marBottom w:val="0"/>
          <w:divBdr>
            <w:top w:val="none" w:sz="0" w:space="0" w:color="auto"/>
            <w:left w:val="none" w:sz="0" w:space="0" w:color="auto"/>
            <w:bottom w:val="none" w:sz="0" w:space="0" w:color="auto"/>
            <w:right w:val="none" w:sz="0" w:space="0" w:color="auto"/>
          </w:divBdr>
        </w:div>
        <w:div w:id="2003311633">
          <w:marLeft w:val="480"/>
          <w:marRight w:val="0"/>
          <w:marTop w:val="0"/>
          <w:marBottom w:val="0"/>
          <w:divBdr>
            <w:top w:val="none" w:sz="0" w:space="0" w:color="auto"/>
            <w:left w:val="none" w:sz="0" w:space="0" w:color="auto"/>
            <w:bottom w:val="none" w:sz="0" w:space="0" w:color="auto"/>
            <w:right w:val="none" w:sz="0" w:space="0" w:color="auto"/>
          </w:divBdr>
        </w:div>
        <w:div w:id="948394047">
          <w:marLeft w:val="480"/>
          <w:marRight w:val="0"/>
          <w:marTop w:val="0"/>
          <w:marBottom w:val="0"/>
          <w:divBdr>
            <w:top w:val="none" w:sz="0" w:space="0" w:color="auto"/>
            <w:left w:val="none" w:sz="0" w:space="0" w:color="auto"/>
            <w:bottom w:val="none" w:sz="0" w:space="0" w:color="auto"/>
            <w:right w:val="none" w:sz="0" w:space="0" w:color="auto"/>
          </w:divBdr>
        </w:div>
        <w:div w:id="2145536606">
          <w:marLeft w:val="480"/>
          <w:marRight w:val="0"/>
          <w:marTop w:val="0"/>
          <w:marBottom w:val="0"/>
          <w:divBdr>
            <w:top w:val="none" w:sz="0" w:space="0" w:color="auto"/>
            <w:left w:val="none" w:sz="0" w:space="0" w:color="auto"/>
            <w:bottom w:val="none" w:sz="0" w:space="0" w:color="auto"/>
            <w:right w:val="none" w:sz="0" w:space="0" w:color="auto"/>
          </w:divBdr>
        </w:div>
        <w:div w:id="236331558">
          <w:marLeft w:val="480"/>
          <w:marRight w:val="0"/>
          <w:marTop w:val="0"/>
          <w:marBottom w:val="0"/>
          <w:divBdr>
            <w:top w:val="none" w:sz="0" w:space="0" w:color="auto"/>
            <w:left w:val="none" w:sz="0" w:space="0" w:color="auto"/>
            <w:bottom w:val="none" w:sz="0" w:space="0" w:color="auto"/>
            <w:right w:val="none" w:sz="0" w:space="0" w:color="auto"/>
          </w:divBdr>
        </w:div>
        <w:div w:id="504711506">
          <w:marLeft w:val="480"/>
          <w:marRight w:val="0"/>
          <w:marTop w:val="0"/>
          <w:marBottom w:val="0"/>
          <w:divBdr>
            <w:top w:val="none" w:sz="0" w:space="0" w:color="auto"/>
            <w:left w:val="none" w:sz="0" w:space="0" w:color="auto"/>
            <w:bottom w:val="none" w:sz="0" w:space="0" w:color="auto"/>
            <w:right w:val="none" w:sz="0" w:space="0" w:color="auto"/>
          </w:divBdr>
        </w:div>
        <w:div w:id="1704749118">
          <w:marLeft w:val="480"/>
          <w:marRight w:val="0"/>
          <w:marTop w:val="0"/>
          <w:marBottom w:val="0"/>
          <w:divBdr>
            <w:top w:val="none" w:sz="0" w:space="0" w:color="auto"/>
            <w:left w:val="none" w:sz="0" w:space="0" w:color="auto"/>
            <w:bottom w:val="none" w:sz="0" w:space="0" w:color="auto"/>
            <w:right w:val="none" w:sz="0" w:space="0" w:color="auto"/>
          </w:divBdr>
        </w:div>
        <w:div w:id="885529373">
          <w:marLeft w:val="480"/>
          <w:marRight w:val="0"/>
          <w:marTop w:val="0"/>
          <w:marBottom w:val="0"/>
          <w:divBdr>
            <w:top w:val="none" w:sz="0" w:space="0" w:color="auto"/>
            <w:left w:val="none" w:sz="0" w:space="0" w:color="auto"/>
            <w:bottom w:val="none" w:sz="0" w:space="0" w:color="auto"/>
            <w:right w:val="none" w:sz="0" w:space="0" w:color="auto"/>
          </w:divBdr>
        </w:div>
        <w:div w:id="672146945">
          <w:marLeft w:val="480"/>
          <w:marRight w:val="0"/>
          <w:marTop w:val="0"/>
          <w:marBottom w:val="0"/>
          <w:divBdr>
            <w:top w:val="none" w:sz="0" w:space="0" w:color="auto"/>
            <w:left w:val="none" w:sz="0" w:space="0" w:color="auto"/>
            <w:bottom w:val="none" w:sz="0" w:space="0" w:color="auto"/>
            <w:right w:val="none" w:sz="0" w:space="0" w:color="auto"/>
          </w:divBdr>
        </w:div>
        <w:div w:id="1962027383">
          <w:marLeft w:val="480"/>
          <w:marRight w:val="0"/>
          <w:marTop w:val="0"/>
          <w:marBottom w:val="0"/>
          <w:divBdr>
            <w:top w:val="none" w:sz="0" w:space="0" w:color="auto"/>
            <w:left w:val="none" w:sz="0" w:space="0" w:color="auto"/>
            <w:bottom w:val="none" w:sz="0" w:space="0" w:color="auto"/>
            <w:right w:val="none" w:sz="0" w:space="0" w:color="auto"/>
          </w:divBdr>
        </w:div>
        <w:div w:id="1092895457">
          <w:marLeft w:val="480"/>
          <w:marRight w:val="0"/>
          <w:marTop w:val="0"/>
          <w:marBottom w:val="0"/>
          <w:divBdr>
            <w:top w:val="none" w:sz="0" w:space="0" w:color="auto"/>
            <w:left w:val="none" w:sz="0" w:space="0" w:color="auto"/>
            <w:bottom w:val="none" w:sz="0" w:space="0" w:color="auto"/>
            <w:right w:val="none" w:sz="0" w:space="0" w:color="auto"/>
          </w:divBdr>
        </w:div>
        <w:div w:id="1382437680">
          <w:marLeft w:val="480"/>
          <w:marRight w:val="0"/>
          <w:marTop w:val="0"/>
          <w:marBottom w:val="0"/>
          <w:divBdr>
            <w:top w:val="none" w:sz="0" w:space="0" w:color="auto"/>
            <w:left w:val="none" w:sz="0" w:space="0" w:color="auto"/>
            <w:bottom w:val="none" w:sz="0" w:space="0" w:color="auto"/>
            <w:right w:val="none" w:sz="0" w:space="0" w:color="auto"/>
          </w:divBdr>
        </w:div>
        <w:div w:id="2043825795">
          <w:marLeft w:val="480"/>
          <w:marRight w:val="0"/>
          <w:marTop w:val="0"/>
          <w:marBottom w:val="0"/>
          <w:divBdr>
            <w:top w:val="none" w:sz="0" w:space="0" w:color="auto"/>
            <w:left w:val="none" w:sz="0" w:space="0" w:color="auto"/>
            <w:bottom w:val="none" w:sz="0" w:space="0" w:color="auto"/>
            <w:right w:val="none" w:sz="0" w:space="0" w:color="auto"/>
          </w:divBdr>
        </w:div>
        <w:div w:id="388266018">
          <w:marLeft w:val="480"/>
          <w:marRight w:val="0"/>
          <w:marTop w:val="0"/>
          <w:marBottom w:val="0"/>
          <w:divBdr>
            <w:top w:val="none" w:sz="0" w:space="0" w:color="auto"/>
            <w:left w:val="none" w:sz="0" w:space="0" w:color="auto"/>
            <w:bottom w:val="none" w:sz="0" w:space="0" w:color="auto"/>
            <w:right w:val="none" w:sz="0" w:space="0" w:color="auto"/>
          </w:divBdr>
        </w:div>
        <w:div w:id="1240167859">
          <w:marLeft w:val="480"/>
          <w:marRight w:val="0"/>
          <w:marTop w:val="0"/>
          <w:marBottom w:val="0"/>
          <w:divBdr>
            <w:top w:val="none" w:sz="0" w:space="0" w:color="auto"/>
            <w:left w:val="none" w:sz="0" w:space="0" w:color="auto"/>
            <w:bottom w:val="none" w:sz="0" w:space="0" w:color="auto"/>
            <w:right w:val="none" w:sz="0" w:space="0" w:color="auto"/>
          </w:divBdr>
        </w:div>
        <w:div w:id="281880962">
          <w:marLeft w:val="480"/>
          <w:marRight w:val="0"/>
          <w:marTop w:val="0"/>
          <w:marBottom w:val="0"/>
          <w:divBdr>
            <w:top w:val="none" w:sz="0" w:space="0" w:color="auto"/>
            <w:left w:val="none" w:sz="0" w:space="0" w:color="auto"/>
            <w:bottom w:val="none" w:sz="0" w:space="0" w:color="auto"/>
            <w:right w:val="none" w:sz="0" w:space="0" w:color="auto"/>
          </w:divBdr>
        </w:div>
        <w:div w:id="1875842542">
          <w:marLeft w:val="480"/>
          <w:marRight w:val="0"/>
          <w:marTop w:val="0"/>
          <w:marBottom w:val="0"/>
          <w:divBdr>
            <w:top w:val="none" w:sz="0" w:space="0" w:color="auto"/>
            <w:left w:val="none" w:sz="0" w:space="0" w:color="auto"/>
            <w:bottom w:val="none" w:sz="0" w:space="0" w:color="auto"/>
            <w:right w:val="none" w:sz="0" w:space="0" w:color="auto"/>
          </w:divBdr>
        </w:div>
        <w:div w:id="1204907022">
          <w:marLeft w:val="480"/>
          <w:marRight w:val="0"/>
          <w:marTop w:val="0"/>
          <w:marBottom w:val="0"/>
          <w:divBdr>
            <w:top w:val="none" w:sz="0" w:space="0" w:color="auto"/>
            <w:left w:val="none" w:sz="0" w:space="0" w:color="auto"/>
            <w:bottom w:val="none" w:sz="0" w:space="0" w:color="auto"/>
            <w:right w:val="none" w:sz="0" w:space="0" w:color="auto"/>
          </w:divBdr>
        </w:div>
        <w:div w:id="2132899523">
          <w:marLeft w:val="480"/>
          <w:marRight w:val="0"/>
          <w:marTop w:val="0"/>
          <w:marBottom w:val="0"/>
          <w:divBdr>
            <w:top w:val="none" w:sz="0" w:space="0" w:color="auto"/>
            <w:left w:val="none" w:sz="0" w:space="0" w:color="auto"/>
            <w:bottom w:val="none" w:sz="0" w:space="0" w:color="auto"/>
            <w:right w:val="none" w:sz="0" w:space="0" w:color="auto"/>
          </w:divBdr>
        </w:div>
        <w:div w:id="876430410">
          <w:marLeft w:val="480"/>
          <w:marRight w:val="0"/>
          <w:marTop w:val="0"/>
          <w:marBottom w:val="0"/>
          <w:divBdr>
            <w:top w:val="none" w:sz="0" w:space="0" w:color="auto"/>
            <w:left w:val="none" w:sz="0" w:space="0" w:color="auto"/>
            <w:bottom w:val="none" w:sz="0" w:space="0" w:color="auto"/>
            <w:right w:val="none" w:sz="0" w:space="0" w:color="auto"/>
          </w:divBdr>
        </w:div>
        <w:div w:id="1582527345">
          <w:marLeft w:val="480"/>
          <w:marRight w:val="0"/>
          <w:marTop w:val="0"/>
          <w:marBottom w:val="0"/>
          <w:divBdr>
            <w:top w:val="none" w:sz="0" w:space="0" w:color="auto"/>
            <w:left w:val="none" w:sz="0" w:space="0" w:color="auto"/>
            <w:bottom w:val="none" w:sz="0" w:space="0" w:color="auto"/>
            <w:right w:val="none" w:sz="0" w:space="0" w:color="auto"/>
          </w:divBdr>
        </w:div>
        <w:div w:id="1358430690">
          <w:marLeft w:val="480"/>
          <w:marRight w:val="0"/>
          <w:marTop w:val="0"/>
          <w:marBottom w:val="0"/>
          <w:divBdr>
            <w:top w:val="none" w:sz="0" w:space="0" w:color="auto"/>
            <w:left w:val="none" w:sz="0" w:space="0" w:color="auto"/>
            <w:bottom w:val="none" w:sz="0" w:space="0" w:color="auto"/>
            <w:right w:val="none" w:sz="0" w:space="0" w:color="auto"/>
          </w:divBdr>
        </w:div>
        <w:div w:id="904073238">
          <w:marLeft w:val="480"/>
          <w:marRight w:val="0"/>
          <w:marTop w:val="0"/>
          <w:marBottom w:val="0"/>
          <w:divBdr>
            <w:top w:val="none" w:sz="0" w:space="0" w:color="auto"/>
            <w:left w:val="none" w:sz="0" w:space="0" w:color="auto"/>
            <w:bottom w:val="none" w:sz="0" w:space="0" w:color="auto"/>
            <w:right w:val="none" w:sz="0" w:space="0" w:color="auto"/>
          </w:divBdr>
        </w:div>
        <w:div w:id="806969581">
          <w:marLeft w:val="480"/>
          <w:marRight w:val="0"/>
          <w:marTop w:val="0"/>
          <w:marBottom w:val="0"/>
          <w:divBdr>
            <w:top w:val="none" w:sz="0" w:space="0" w:color="auto"/>
            <w:left w:val="none" w:sz="0" w:space="0" w:color="auto"/>
            <w:bottom w:val="none" w:sz="0" w:space="0" w:color="auto"/>
            <w:right w:val="none" w:sz="0" w:space="0" w:color="auto"/>
          </w:divBdr>
        </w:div>
        <w:div w:id="247691116">
          <w:marLeft w:val="480"/>
          <w:marRight w:val="0"/>
          <w:marTop w:val="0"/>
          <w:marBottom w:val="0"/>
          <w:divBdr>
            <w:top w:val="none" w:sz="0" w:space="0" w:color="auto"/>
            <w:left w:val="none" w:sz="0" w:space="0" w:color="auto"/>
            <w:bottom w:val="none" w:sz="0" w:space="0" w:color="auto"/>
            <w:right w:val="none" w:sz="0" w:space="0" w:color="auto"/>
          </w:divBdr>
        </w:div>
        <w:div w:id="57017277">
          <w:marLeft w:val="480"/>
          <w:marRight w:val="0"/>
          <w:marTop w:val="0"/>
          <w:marBottom w:val="0"/>
          <w:divBdr>
            <w:top w:val="none" w:sz="0" w:space="0" w:color="auto"/>
            <w:left w:val="none" w:sz="0" w:space="0" w:color="auto"/>
            <w:bottom w:val="none" w:sz="0" w:space="0" w:color="auto"/>
            <w:right w:val="none" w:sz="0" w:space="0" w:color="auto"/>
          </w:divBdr>
        </w:div>
        <w:div w:id="1827818045">
          <w:marLeft w:val="480"/>
          <w:marRight w:val="0"/>
          <w:marTop w:val="0"/>
          <w:marBottom w:val="0"/>
          <w:divBdr>
            <w:top w:val="none" w:sz="0" w:space="0" w:color="auto"/>
            <w:left w:val="none" w:sz="0" w:space="0" w:color="auto"/>
            <w:bottom w:val="none" w:sz="0" w:space="0" w:color="auto"/>
            <w:right w:val="none" w:sz="0" w:space="0" w:color="auto"/>
          </w:divBdr>
        </w:div>
        <w:div w:id="599921818">
          <w:marLeft w:val="480"/>
          <w:marRight w:val="0"/>
          <w:marTop w:val="0"/>
          <w:marBottom w:val="0"/>
          <w:divBdr>
            <w:top w:val="none" w:sz="0" w:space="0" w:color="auto"/>
            <w:left w:val="none" w:sz="0" w:space="0" w:color="auto"/>
            <w:bottom w:val="none" w:sz="0" w:space="0" w:color="auto"/>
            <w:right w:val="none" w:sz="0" w:space="0" w:color="auto"/>
          </w:divBdr>
        </w:div>
        <w:div w:id="1511673997">
          <w:marLeft w:val="480"/>
          <w:marRight w:val="0"/>
          <w:marTop w:val="0"/>
          <w:marBottom w:val="0"/>
          <w:divBdr>
            <w:top w:val="none" w:sz="0" w:space="0" w:color="auto"/>
            <w:left w:val="none" w:sz="0" w:space="0" w:color="auto"/>
            <w:bottom w:val="none" w:sz="0" w:space="0" w:color="auto"/>
            <w:right w:val="none" w:sz="0" w:space="0" w:color="auto"/>
          </w:divBdr>
        </w:div>
        <w:div w:id="1298148319">
          <w:marLeft w:val="480"/>
          <w:marRight w:val="0"/>
          <w:marTop w:val="0"/>
          <w:marBottom w:val="0"/>
          <w:divBdr>
            <w:top w:val="none" w:sz="0" w:space="0" w:color="auto"/>
            <w:left w:val="none" w:sz="0" w:space="0" w:color="auto"/>
            <w:bottom w:val="none" w:sz="0" w:space="0" w:color="auto"/>
            <w:right w:val="none" w:sz="0" w:space="0" w:color="auto"/>
          </w:divBdr>
        </w:div>
        <w:div w:id="782765576">
          <w:marLeft w:val="480"/>
          <w:marRight w:val="0"/>
          <w:marTop w:val="0"/>
          <w:marBottom w:val="0"/>
          <w:divBdr>
            <w:top w:val="none" w:sz="0" w:space="0" w:color="auto"/>
            <w:left w:val="none" w:sz="0" w:space="0" w:color="auto"/>
            <w:bottom w:val="none" w:sz="0" w:space="0" w:color="auto"/>
            <w:right w:val="none" w:sz="0" w:space="0" w:color="auto"/>
          </w:divBdr>
        </w:div>
        <w:div w:id="1259211493">
          <w:marLeft w:val="480"/>
          <w:marRight w:val="0"/>
          <w:marTop w:val="0"/>
          <w:marBottom w:val="0"/>
          <w:divBdr>
            <w:top w:val="none" w:sz="0" w:space="0" w:color="auto"/>
            <w:left w:val="none" w:sz="0" w:space="0" w:color="auto"/>
            <w:bottom w:val="none" w:sz="0" w:space="0" w:color="auto"/>
            <w:right w:val="none" w:sz="0" w:space="0" w:color="auto"/>
          </w:divBdr>
        </w:div>
        <w:div w:id="248008329">
          <w:marLeft w:val="480"/>
          <w:marRight w:val="0"/>
          <w:marTop w:val="0"/>
          <w:marBottom w:val="0"/>
          <w:divBdr>
            <w:top w:val="none" w:sz="0" w:space="0" w:color="auto"/>
            <w:left w:val="none" w:sz="0" w:space="0" w:color="auto"/>
            <w:bottom w:val="none" w:sz="0" w:space="0" w:color="auto"/>
            <w:right w:val="none" w:sz="0" w:space="0" w:color="auto"/>
          </w:divBdr>
        </w:div>
        <w:div w:id="1878077485">
          <w:marLeft w:val="480"/>
          <w:marRight w:val="0"/>
          <w:marTop w:val="0"/>
          <w:marBottom w:val="0"/>
          <w:divBdr>
            <w:top w:val="none" w:sz="0" w:space="0" w:color="auto"/>
            <w:left w:val="none" w:sz="0" w:space="0" w:color="auto"/>
            <w:bottom w:val="none" w:sz="0" w:space="0" w:color="auto"/>
            <w:right w:val="none" w:sz="0" w:space="0" w:color="auto"/>
          </w:divBdr>
        </w:div>
        <w:div w:id="1170095699">
          <w:marLeft w:val="480"/>
          <w:marRight w:val="0"/>
          <w:marTop w:val="0"/>
          <w:marBottom w:val="0"/>
          <w:divBdr>
            <w:top w:val="none" w:sz="0" w:space="0" w:color="auto"/>
            <w:left w:val="none" w:sz="0" w:space="0" w:color="auto"/>
            <w:bottom w:val="none" w:sz="0" w:space="0" w:color="auto"/>
            <w:right w:val="none" w:sz="0" w:space="0" w:color="auto"/>
          </w:divBdr>
        </w:div>
        <w:div w:id="2119717951">
          <w:marLeft w:val="480"/>
          <w:marRight w:val="0"/>
          <w:marTop w:val="0"/>
          <w:marBottom w:val="0"/>
          <w:divBdr>
            <w:top w:val="none" w:sz="0" w:space="0" w:color="auto"/>
            <w:left w:val="none" w:sz="0" w:space="0" w:color="auto"/>
            <w:bottom w:val="none" w:sz="0" w:space="0" w:color="auto"/>
            <w:right w:val="none" w:sz="0" w:space="0" w:color="auto"/>
          </w:divBdr>
        </w:div>
        <w:div w:id="231157308">
          <w:marLeft w:val="480"/>
          <w:marRight w:val="0"/>
          <w:marTop w:val="0"/>
          <w:marBottom w:val="0"/>
          <w:divBdr>
            <w:top w:val="none" w:sz="0" w:space="0" w:color="auto"/>
            <w:left w:val="none" w:sz="0" w:space="0" w:color="auto"/>
            <w:bottom w:val="none" w:sz="0" w:space="0" w:color="auto"/>
            <w:right w:val="none" w:sz="0" w:space="0" w:color="auto"/>
          </w:divBdr>
        </w:div>
        <w:div w:id="1151140774">
          <w:marLeft w:val="480"/>
          <w:marRight w:val="0"/>
          <w:marTop w:val="0"/>
          <w:marBottom w:val="0"/>
          <w:divBdr>
            <w:top w:val="none" w:sz="0" w:space="0" w:color="auto"/>
            <w:left w:val="none" w:sz="0" w:space="0" w:color="auto"/>
            <w:bottom w:val="none" w:sz="0" w:space="0" w:color="auto"/>
            <w:right w:val="none" w:sz="0" w:space="0" w:color="auto"/>
          </w:divBdr>
        </w:div>
        <w:div w:id="2082628845">
          <w:marLeft w:val="480"/>
          <w:marRight w:val="0"/>
          <w:marTop w:val="0"/>
          <w:marBottom w:val="0"/>
          <w:divBdr>
            <w:top w:val="none" w:sz="0" w:space="0" w:color="auto"/>
            <w:left w:val="none" w:sz="0" w:space="0" w:color="auto"/>
            <w:bottom w:val="none" w:sz="0" w:space="0" w:color="auto"/>
            <w:right w:val="none" w:sz="0" w:space="0" w:color="auto"/>
          </w:divBdr>
        </w:div>
        <w:div w:id="178204263">
          <w:marLeft w:val="480"/>
          <w:marRight w:val="0"/>
          <w:marTop w:val="0"/>
          <w:marBottom w:val="0"/>
          <w:divBdr>
            <w:top w:val="none" w:sz="0" w:space="0" w:color="auto"/>
            <w:left w:val="none" w:sz="0" w:space="0" w:color="auto"/>
            <w:bottom w:val="none" w:sz="0" w:space="0" w:color="auto"/>
            <w:right w:val="none" w:sz="0" w:space="0" w:color="auto"/>
          </w:divBdr>
        </w:div>
        <w:div w:id="937255620">
          <w:marLeft w:val="480"/>
          <w:marRight w:val="0"/>
          <w:marTop w:val="0"/>
          <w:marBottom w:val="0"/>
          <w:divBdr>
            <w:top w:val="none" w:sz="0" w:space="0" w:color="auto"/>
            <w:left w:val="none" w:sz="0" w:space="0" w:color="auto"/>
            <w:bottom w:val="none" w:sz="0" w:space="0" w:color="auto"/>
            <w:right w:val="none" w:sz="0" w:space="0" w:color="auto"/>
          </w:divBdr>
        </w:div>
        <w:div w:id="752701491">
          <w:marLeft w:val="480"/>
          <w:marRight w:val="0"/>
          <w:marTop w:val="0"/>
          <w:marBottom w:val="0"/>
          <w:divBdr>
            <w:top w:val="none" w:sz="0" w:space="0" w:color="auto"/>
            <w:left w:val="none" w:sz="0" w:space="0" w:color="auto"/>
            <w:bottom w:val="none" w:sz="0" w:space="0" w:color="auto"/>
            <w:right w:val="none" w:sz="0" w:space="0" w:color="auto"/>
          </w:divBdr>
        </w:div>
        <w:div w:id="1421172460">
          <w:marLeft w:val="480"/>
          <w:marRight w:val="0"/>
          <w:marTop w:val="0"/>
          <w:marBottom w:val="0"/>
          <w:divBdr>
            <w:top w:val="none" w:sz="0" w:space="0" w:color="auto"/>
            <w:left w:val="none" w:sz="0" w:space="0" w:color="auto"/>
            <w:bottom w:val="none" w:sz="0" w:space="0" w:color="auto"/>
            <w:right w:val="none" w:sz="0" w:space="0" w:color="auto"/>
          </w:divBdr>
        </w:div>
      </w:divsChild>
    </w:div>
    <w:div w:id="63622888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
    <w:div w:id="640498779">
      <w:bodyDiv w:val="1"/>
      <w:marLeft w:val="0"/>
      <w:marRight w:val="0"/>
      <w:marTop w:val="0"/>
      <w:marBottom w:val="0"/>
      <w:divBdr>
        <w:top w:val="none" w:sz="0" w:space="0" w:color="auto"/>
        <w:left w:val="none" w:sz="0" w:space="0" w:color="auto"/>
        <w:bottom w:val="none" w:sz="0" w:space="0" w:color="auto"/>
        <w:right w:val="none" w:sz="0" w:space="0" w:color="auto"/>
      </w:divBdr>
      <w:divsChild>
        <w:div w:id="1361276554">
          <w:marLeft w:val="480"/>
          <w:marRight w:val="0"/>
          <w:marTop w:val="0"/>
          <w:marBottom w:val="0"/>
          <w:divBdr>
            <w:top w:val="none" w:sz="0" w:space="0" w:color="auto"/>
            <w:left w:val="none" w:sz="0" w:space="0" w:color="auto"/>
            <w:bottom w:val="none" w:sz="0" w:space="0" w:color="auto"/>
            <w:right w:val="none" w:sz="0" w:space="0" w:color="auto"/>
          </w:divBdr>
        </w:div>
        <w:div w:id="1030030055">
          <w:marLeft w:val="480"/>
          <w:marRight w:val="0"/>
          <w:marTop w:val="0"/>
          <w:marBottom w:val="0"/>
          <w:divBdr>
            <w:top w:val="none" w:sz="0" w:space="0" w:color="auto"/>
            <w:left w:val="none" w:sz="0" w:space="0" w:color="auto"/>
            <w:bottom w:val="none" w:sz="0" w:space="0" w:color="auto"/>
            <w:right w:val="none" w:sz="0" w:space="0" w:color="auto"/>
          </w:divBdr>
        </w:div>
        <w:div w:id="1350987323">
          <w:marLeft w:val="480"/>
          <w:marRight w:val="0"/>
          <w:marTop w:val="0"/>
          <w:marBottom w:val="0"/>
          <w:divBdr>
            <w:top w:val="none" w:sz="0" w:space="0" w:color="auto"/>
            <w:left w:val="none" w:sz="0" w:space="0" w:color="auto"/>
            <w:bottom w:val="none" w:sz="0" w:space="0" w:color="auto"/>
            <w:right w:val="none" w:sz="0" w:space="0" w:color="auto"/>
          </w:divBdr>
        </w:div>
        <w:div w:id="70395997">
          <w:marLeft w:val="480"/>
          <w:marRight w:val="0"/>
          <w:marTop w:val="0"/>
          <w:marBottom w:val="0"/>
          <w:divBdr>
            <w:top w:val="none" w:sz="0" w:space="0" w:color="auto"/>
            <w:left w:val="none" w:sz="0" w:space="0" w:color="auto"/>
            <w:bottom w:val="none" w:sz="0" w:space="0" w:color="auto"/>
            <w:right w:val="none" w:sz="0" w:space="0" w:color="auto"/>
          </w:divBdr>
        </w:div>
        <w:div w:id="271591566">
          <w:marLeft w:val="480"/>
          <w:marRight w:val="0"/>
          <w:marTop w:val="0"/>
          <w:marBottom w:val="0"/>
          <w:divBdr>
            <w:top w:val="none" w:sz="0" w:space="0" w:color="auto"/>
            <w:left w:val="none" w:sz="0" w:space="0" w:color="auto"/>
            <w:bottom w:val="none" w:sz="0" w:space="0" w:color="auto"/>
            <w:right w:val="none" w:sz="0" w:space="0" w:color="auto"/>
          </w:divBdr>
        </w:div>
        <w:div w:id="1898280316">
          <w:marLeft w:val="480"/>
          <w:marRight w:val="0"/>
          <w:marTop w:val="0"/>
          <w:marBottom w:val="0"/>
          <w:divBdr>
            <w:top w:val="none" w:sz="0" w:space="0" w:color="auto"/>
            <w:left w:val="none" w:sz="0" w:space="0" w:color="auto"/>
            <w:bottom w:val="none" w:sz="0" w:space="0" w:color="auto"/>
            <w:right w:val="none" w:sz="0" w:space="0" w:color="auto"/>
          </w:divBdr>
        </w:div>
        <w:div w:id="1313173956">
          <w:marLeft w:val="480"/>
          <w:marRight w:val="0"/>
          <w:marTop w:val="0"/>
          <w:marBottom w:val="0"/>
          <w:divBdr>
            <w:top w:val="none" w:sz="0" w:space="0" w:color="auto"/>
            <w:left w:val="none" w:sz="0" w:space="0" w:color="auto"/>
            <w:bottom w:val="none" w:sz="0" w:space="0" w:color="auto"/>
            <w:right w:val="none" w:sz="0" w:space="0" w:color="auto"/>
          </w:divBdr>
        </w:div>
        <w:div w:id="286663115">
          <w:marLeft w:val="480"/>
          <w:marRight w:val="0"/>
          <w:marTop w:val="0"/>
          <w:marBottom w:val="0"/>
          <w:divBdr>
            <w:top w:val="none" w:sz="0" w:space="0" w:color="auto"/>
            <w:left w:val="none" w:sz="0" w:space="0" w:color="auto"/>
            <w:bottom w:val="none" w:sz="0" w:space="0" w:color="auto"/>
            <w:right w:val="none" w:sz="0" w:space="0" w:color="auto"/>
          </w:divBdr>
        </w:div>
        <w:div w:id="88817175">
          <w:marLeft w:val="480"/>
          <w:marRight w:val="0"/>
          <w:marTop w:val="0"/>
          <w:marBottom w:val="0"/>
          <w:divBdr>
            <w:top w:val="none" w:sz="0" w:space="0" w:color="auto"/>
            <w:left w:val="none" w:sz="0" w:space="0" w:color="auto"/>
            <w:bottom w:val="none" w:sz="0" w:space="0" w:color="auto"/>
            <w:right w:val="none" w:sz="0" w:space="0" w:color="auto"/>
          </w:divBdr>
        </w:div>
        <w:div w:id="162209774">
          <w:marLeft w:val="480"/>
          <w:marRight w:val="0"/>
          <w:marTop w:val="0"/>
          <w:marBottom w:val="0"/>
          <w:divBdr>
            <w:top w:val="none" w:sz="0" w:space="0" w:color="auto"/>
            <w:left w:val="none" w:sz="0" w:space="0" w:color="auto"/>
            <w:bottom w:val="none" w:sz="0" w:space="0" w:color="auto"/>
            <w:right w:val="none" w:sz="0" w:space="0" w:color="auto"/>
          </w:divBdr>
        </w:div>
        <w:div w:id="120536528">
          <w:marLeft w:val="480"/>
          <w:marRight w:val="0"/>
          <w:marTop w:val="0"/>
          <w:marBottom w:val="0"/>
          <w:divBdr>
            <w:top w:val="none" w:sz="0" w:space="0" w:color="auto"/>
            <w:left w:val="none" w:sz="0" w:space="0" w:color="auto"/>
            <w:bottom w:val="none" w:sz="0" w:space="0" w:color="auto"/>
            <w:right w:val="none" w:sz="0" w:space="0" w:color="auto"/>
          </w:divBdr>
        </w:div>
        <w:div w:id="1554270216">
          <w:marLeft w:val="480"/>
          <w:marRight w:val="0"/>
          <w:marTop w:val="0"/>
          <w:marBottom w:val="0"/>
          <w:divBdr>
            <w:top w:val="none" w:sz="0" w:space="0" w:color="auto"/>
            <w:left w:val="none" w:sz="0" w:space="0" w:color="auto"/>
            <w:bottom w:val="none" w:sz="0" w:space="0" w:color="auto"/>
            <w:right w:val="none" w:sz="0" w:space="0" w:color="auto"/>
          </w:divBdr>
        </w:div>
        <w:div w:id="2046101467">
          <w:marLeft w:val="480"/>
          <w:marRight w:val="0"/>
          <w:marTop w:val="0"/>
          <w:marBottom w:val="0"/>
          <w:divBdr>
            <w:top w:val="none" w:sz="0" w:space="0" w:color="auto"/>
            <w:left w:val="none" w:sz="0" w:space="0" w:color="auto"/>
            <w:bottom w:val="none" w:sz="0" w:space="0" w:color="auto"/>
            <w:right w:val="none" w:sz="0" w:space="0" w:color="auto"/>
          </w:divBdr>
        </w:div>
        <w:div w:id="1622612884">
          <w:marLeft w:val="480"/>
          <w:marRight w:val="0"/>
          <w:marTop w:val="0"/>
          <w:marBottom w:val="0"/>
          <w:divBdr>
            <w:top w:val="none" w:sz="0" w:space="0" w:color="auto"/>
            <w:left w:val="none" w:sz="0" w:space="0" w:color="auto"/>
            <w:bottom w:val="none" w:sz="0" w:space="0" w:color="auto"/>
            <w:right w:val="none" w:sz="0" w:space="0" w:color="auto"/>
          </w:divBdr>
        </w:div>
        <w:div w:id="450902232">
          <w:marLeft w:val="480"/>
          <w:marRight w:val="0"/>
          <w:marTop w:val="0"/>
          <w:marBottom w:val="0"/>
          <w:divBdr>
            <w:top w:val="none" w:sz="0" w:space="0" w:color="auto"/>
            <w:left w:val="none" w:sz="0" w:space="0" w:color="auto"/>
            <w:bottom w:val="none" w:sz="0" w:space="0" w:color="auto"/>
            <w:right w:val="none" w:sz="0" w:space="0" w:color="auto"/>
          </w:divBdr>
        </w:div>
        <w:div w:id="1026560542">
          <w:marLeft w:val="480"/>
          <w:marRight w:val="0"/>
          <w:marTop w:val="0"/>
          <w:marBottom w:val="0"/>
          <w:divBdr>
            <w:top w:val="none" w:sz="0" w:space="0" w:color="auto"/>
            <w:left w:val="none" w:sz="0" w:space="0" w:color="auto"/>
            <w:bottom w:val="none" w:sz="0" w:space="0" w:color="auto"/>
            <w:right w:val="none" w:sz="0" w:space="0" w:color="auto"/>
          </w:divBdr>
        </w:div>
        <w:div w:id="204414570">
          <w:marLeft w:val="480"/>
          <w:marRight w:val="0"/>
          <w:marTop w:val="0"/>
          <w:marBottom w:val="0"/>
          <w:divBdr>
            <w:top w:val="none" w:sz="0" w:space="0" w:color="auto"/>
            <w:left w:val="none" w:sz="0" w:space="0" w:color="auto"/>
            <w:bottom w:val="none" w:sz="0" w:space="0" w:color="auto"/>
            <w:right w:val="none" w:sz="0" w:space="0" w:color="auto"/>
          </w:divBdr>
        </w:div>
        <w:div w:id="1217007538">
          <w:marLeft w:val="480"/>
          <w:marRight w:val="0"/>
          <w:marTop w:val="0"/>
          <w:marBottom w:val="0"/>
          <w:divBdr>
            <w:top w:val="none" w:sz="0" w:space="0" w:color="auto"/>
            <w:left w:val="none" w:sz="0" w:space="0" w:color="auto"/>
            <w:bottom w:val="none" w:sz="0" w:space="0" w:color="auto"/>
            <w:right w:val="none" w:sz="0" w:space="0" w:color="auto"/>
          </w:divBdr>
        </w:div>
        <w:div w:id="791824702">
          <w:marLeft w:val="480"/>
          <w:marRight w:val="0"/>
          <w:marTop w:val="0"/>
          <w:marBottom w:val="0"/>
          <w:divBdr>
            <w:top w:val="none" w:sz="0" w:space="0" w:color="auto"/>
            <w:left w:val="none" w:sz="0" w:space="0" w:color="auto"/>
            <w:bottom w:val="none" w:sz="0" w:space="0" w:color="auto"/>
            <w:right w:val="none" w:sz="0" w:space="0" w:color="auto"/>
          </w:divBdr>
        </w:div>
        <w:div w:id="1638102510">
          <w:marLeft w:val="480"/>
          <w:marRight w:val="0"/>
          <w:marTop w:val="0"/>
          <w:marBottom w:val="0"/>
          <w:divBdr>
            <w:top w:val="none" w:sz="0" w:space="0" w:color="auto"/>
            <w:left w:val="none" w:sz="0" w:space="0" w:color="auto"/>
            <w:bottom w:val="none" w:sz="0" w:space="0" w:color="auto"/>
            <w:right w:val="none" w:sz="0" w:space="0" w:color="auto"/>
          </w:divBdr>
        </w:div>
        <w:div w:id="1666014945">
          <w:marLeft w:val="480"/>
          <w:marRight w:val="0"/>
          <w:marTop w:val="0"/>
          <w:marBottom w:val="0"/>
          <w:divBdr>
            <w:top w:val="none" w:sz="0" w:space="0" w:color="auto"/>
            <w:left w:val="none" w:sz="0" w:space="0" w:color="auto"/>
            <w:bottom w:val="none" w:sz="0" w:space="0" w:color="auto"/>
            <w:right w:val="none" w:sz="0" w:space="0" w:color="auto"/>
          </w:divBdr>
        </w:div>
        <w:div w:id="2039162002">
          <w:marLeft w:val="480"/>
          <w:marRight w:val="0"/>
          <w:marTop w:val="0"/>
          <w:marBottom w:val="0"/>
          <w:divBdr>
            <w:top w:val="none" w:sz="0" w:space="0" w:color="auto"/>
            <w:left w:val="none" w:sz="0" w:space="0" w:color="auto"/>
            <w:bottom w:val="none" w:sz="0" w:space="0" w:color="auto"/>
            <w:right w:val="none" w:sz="0" w:space="0" w:color="auto"/>
          </w:divBdr>
        </w:div>
        <w:div w:id="102843534">
          <w:marLeft w:val="480"/>
          <w:marRight w:val="0"/>
          <w:marTop w:val="0"/>
          <w:marBottom w:val="0"/>
          <w:divBdr>
            <w:top w:val="none" w:sz="0" w:space="0" w:color="auto"/>
            <w:left w:val="none" w:sz="0" w:space="0" w:color="auto"/>
            <w:bottom w:val="none" w:sz="0" w:space="0" w:color="auto"/>
            <w:right w:val="none" w:sz="0" w:space="0" w:color="auto"/>
          </w:divBdr>
        </w:div>
        <w:div w:id="523136037">
          <w:marLeft w:val="480"/>
          <w:marRight w:val="0"/>
          <w:marTop w:val="0"/>
          <w:marBottom w:val="0"/>
          <w:divBdr>
            <w:top w:val="none" w:sz="0" w:space="0" w:color="auto"/>
            <w:left w:val="none" w:sz="0" w:space="0" w:color="auto"/>
            <w:bottom w:val="none" w:sz="0" w:space="0" w:color="auto"/>
            <w:right w:val="none" w:sz="0" w:space="0" w:color="auto"/>
          </w:divBdr>
        </w:div>
        <w:div w:id="1973635530">
          <w:marLeft w:val="480"/>
          <w:marRight w:val="0"/>
          <w:marTop w:val="0"/>
          <w:marBottom w:val="0"/>
          <w:divBdr>
            <w:top w:val="none" w:sz="0" w:space="0" w:color="auto"/>
            <w:left w:val="none" w:sz="0" w:space="0" w:color="auto"/>
            <w:bottom w:val="none" w:sz="0" w:space="0" w:color="auto"/>
            <w:right w:val="none" w:sz="0" w:space="0" w:color="auto"/>
          </w:divBdr>
        </w:div>
        <w:div w:id="1609778800">
          <w:marLeft w:val="480"/>
          <w:marRight w:val="0"/>
          <w:marTop w:val="0"/>
          <w:marBottom w:val="0"/>
          <w:divBdr>
            <w:top w:val="none" w:sz="0" w:space="0" w:color="auto"/>
            <w:left w:val="none" w:sz="0" w:space="0" w:color="auto"/>
            <w:bottom w:val="none" w:sz="0" w:space="0" w:color="auto"/>
            <w:right w:val="none" w:sz="0" w:space="0" w:color="auto"/>
          </w:divBdr>
        </w:div>
        <w:div w:id="1606770264">
          <w:marLeft w:val="480"/>
          <w:marRight w:val="0"/>
          <w:marTop w:val="0"/>
          <w:marBottom w:val="0"/>
          <w:divBdr>
            <w:top w:val="none" w:sz="0" w:space="0" w:color="auto"/>
            <w:left w:val="none" w:sz="0" w:space="0" w:color="auto"/>
            <w:bottom w:val="none" w:sz="0" w:space="0" w:color="auto"/>
            <w:right w:val="none" w:sz="0" w:space="0" w:color="auto"/>
          </w:divBdr>
        </w:div>
        <w:div w:id="2021928031">
          <w:marLeft w:val="480"/>
          <w:marRight w:val="0"/>
          <w:marTop w:val="0"/>
          <w:marBottom w:val="0"/>
          <w:divBdr>
            <w:top w:val="none" w:sz="0" w:space="0" w:color="auto"/>
            <w:left w:val="none" w:sz="0" w:space="0" w:color="auto"/>
            <w:bottom w:val="none" w:sz="0" w:space="0" w:color="auto"/>
            <w:right w:val="none" w:sz="0" w:space="0" w:color="auto"/>
          </w:divBdr>
        </w:div>
        <w:div w:id="1374112201">
          <w:marLeft w:val="480"/>
          <w:marRight w:val="0"/>
          <w:marTop w:val="0"/>
          <w:marBottom w:val="0"/>
          <w:divBdr>
            <w:top w:val="none" w:sz="0" w:space="0" w:color="auto"/>
            <w:left w:val="none" w:sz="0" w:space="0" w:color="auto"/>
            <w:bottom w:val="none" w:sz="0" w:space="0" w:color="auto"/>
            <w:right w:val="none" w:sz="0" w:space="0" w:color="auto"/>
          </w:divBdr>
        </w:div>
        <w:div w:id="1089930547">
          <w:marLeft w:val="480"/>
          <w:marRight w:val="0"/>
          <w:marTop w:val="0"/>
          <w:marBottom w:val="0"/>
          <w:divBdr>
            <w:top w:val="none" w:sz="0" w:space="0" w:color="auto"/>
            <w:left w:val="none" w:sz="0" w:space="0" w:color="auto"/>
            <w:bottom w:val="none" w:sz="0" w:space="0" w:color="auto"/>
            <w:right w:val="none" w:sz="0" w:space="0" w:color="auto"/>
          </w:divBdr>
        </w:div>
        <w:div w:id="295331496">
          <w:marLeft w:val="480"/>
          <w:marRight w:val="0"/>
          <w:marTop w:val="0"/>
          <w:marBottom w:val="0"/>
          <w:divBdr>
            <w:top w:val="none" w:sz="0" w:space="0" w:color="auto"/>
            <w:left w:val="none" w:sz="0" w:space="0" w:color="auto"/>
            <w:bottom w:val="none" w:sz="0" w:space="0" w:color="auto"/>
            <w:right w:val="none" w:sz="0" w:space="0" w:color="auto"/>
          </w:divBdr>
        </w:div>
        <w:div w:id="1394309433">
          <w:marLeft w:val="480"/>
          <w:marRight w:val="0"/>
          <w:marTop w:val="0"/>
          <w:marBottom w:val="0"/>
          <w:divBdr>
            <w:top w:val="none" w:sz="0" w:space="0" w:color="auto"/>
            <w:left w:val="none" w:sz="0" w:space="0" w:color="auto"/>
            <w:bottom w:val="none" w:sz="0" w:space="0" w:color="auto"/>
            <w:right w:val="none" w:sz="0" w:space="0" w:color="auto"/>
          </w:divBdr>
        </w:div>
        <w:div w:id="848133875">
          <w:marLeft w:val="480"/>
          <w:marRight w:val="0"/>
          <w:marTop w:val="0"/>
          <w:marBottom w:val="0"/>
          <w:divBdr>
            <w:top w:val="none" w:sz="0" w:space="0" w:color="auto"/>
            <w:left w:val="none" w:sz="0" w:space="0" w:color="auto"/>
            <w:bottom w:val="none" w:sz="0" w:space="0" w:color="auto"/>
            <w:right w:val="none" w:sz="0" w:space="0" w:color="auto"/>
          </w:divBdr>
        </w:div>
        <w:div w:id="1885025402">
          <w:marLeft w:val="480"/>
          <w:marRight w:val="0"/>
          <w:marTop w:val="0"/>
          <w:marBottom w:val="0"/>
          <w:divBdr>
            <w:top w:val="none" w:sz="0" w:space="0" w:color="auto"/>
            <w:left w:val="none" w:sz="0" w:space="0" w:color="auto"/>
            <w:bottom w:val="none" w:sz="0" w:space="0" w:color="auto"/>
            <w:right w:val="none" w:sz="0" w:space="0" w:color="auto"/>
          </w:divBdr>
        </w:div>
        <w:div w:id="1430931690">
          <w:marLeft w:val="480"/>
          <w:marRight w:val="0"/>
          <w:marTop w:val="0"/>
          <w:marBottom w:val="0"/>
          <w:divBdr>
            <w:top w:val="none" w:sz="0" w:space="0" w:color="auto"/>
            <w:left w:val="none" w:sz="0" w:space="0" w:color="auto"/>
            <w:bottom w:val="none" w:sz="0" w:space="0" w:color="auto"/>
            <w:right w:val="none" w:sz="0" w:space="0" w:color="auto"/>
          </w:divBdr>
        </w:div>
        <w:div w:id="1708137091">
          <w:marLeft w:val="480"/>
          <w:marRight w:val="0"/>
          <w:marTop w:val="0"/>
          <w:marBottom w:val="0"/>
          <w:divBdr>
            <w:top w:val="none" w:sz="0" w:space="0" w:color="auto"/>
            <w:left w:val="none" w:sz="0" w:space="0" w:color="auto"/>
            <w:bottom w:val="none" w:sz="0" w:space="0" w:color="auto"/>
            <w:right w:val="none" w:sz="0" w:space="0" w:color="auto"/>
          </w:divBdr>
        </w:div>
        <w:div w:id="875193613">
          <w:marLeft w:val="480"/>
          <w:marRight w:val="0"/>
          <w:marTop w:val="0"/>
          <w:marBottom w:val="0"/>
          <w:divBdr>
            <w:top w:val="none" w:sz="0" w:space="0" w:color="auto"/>
            <w:left w:val="none" w:sz="0" w:space="0" w:color="auto"/>
            <w:bottom w:val="none" w:sz="0" w:space="0" w:color="auto"/>
            <w:right w:val="none" w:sz="0" w:space="0" w:color="auto"/>
          </w:divBdr>
        </w:div>
        <w:div w:id="1279872160">
          <w:marLeft w:val="480"/>
          <w:marRight w:val="0"/>
          <w:marTop w:val="0"/>
          <w:marBottom w:val="0"/>
          <w:divBdr>
            <w:top w:val="none" w:sz="0" w:space="0" w:color="auto"/>
            <w:left w:val="none" w:sz="0" w:space="0" w:color="auto"/>
            <w:bottom w:val="none" w:sz="0" w:space="0" w:color="auto"/>
            <w:right w:val="none" w:sz="0" w:space="0" w:color="auto"/>
          </w:divBdr>
        </w:div>
        <w:div w:id="810827197">
          <w:marLeft w:val="480"/>
          <w:marRight w:val="0"/>
          <w:marTop w:val="0"/>
          <w:marBottom w:val="0"/>
          <w:divBdr>
            <w:top w:val="none" w:sz="0" w:space="0" w:color="auto"/>
            <w:left w:val="none" w:sz="0" w:space="0" w:color="auto"/>
            <w:bottom w:val="none" w:sz="0" w:space="0" w:color="auto"/>
            <w:right w:val="none" w:sz="0" w:space="0" w:color="auto"/>
          </w:divBdr>
        </w:div>
        <w:div w:id="307902225">
          <w:marLeft w:val="480"/>
          <w:marRight w:val="0"/>
          <w:marTop w:val="0"/>
          <w:marBottom w:val="0"/>
          <w:divBdr>
            <w:top w:val="none" w:sz="0" w:space="0" w:color="auto"/>
            <w:left w:val="none" w:sz="0" w:space="0" w:color="auto"/>
            <w:bottom w:val="none" w:sz="0" w:space="0" w:color="auto"/>
            <w:right w:val="none" w:sz="0" w:space="0" w:color="auto"/>
          </w:divBdr>
        </w:div>
        <w:div w:id="326127946">
          <w:marLeft w:val="480"/>
          <w:marRight w:val="0"/>
          <w:marTop w:val="0"/>
          <w:marBottom w:val="0"/>
          <w:divBdr>
            <w:top w:val="none" w:sz="0" w:space="0" w:color="auto"/>
            <w:left w:val="none" w:sz="0" w:space="0" w:color="auto"/>
            <w:bottom w:val="none" w:sz="0" w:space="0" w:color="auto"/>
            <w:right w:val="none" w:sz="0" w:space="0" w:color="auto"/>
          </w:divBdr>
        </w:div>
        <w:div w:id="799803228">
          <w:marLeft w:val="480"/>
          <w:marRight w:val="0"/>
          <w:marTop w:val="0"/>
          <w:marBottom w:val="0"/>
          <w:divBdr>
            <w:top w:val="none" w:sz="0" w:space="0" w:color="auto"/>
            <w:left w:val="none" w:sz="0" w:space="0" w:color="auto"/>
            <w:bottom w:val="none" w:sz="0" w:space="0" w:color="auto"/>
            <w:right w:val="none" w:sz="0" w:space="0" w:color="auto"/>
          </w:divBdr>
        </w:div>
        <w:div w:id="1307709087">
          <w:marLeft w:val="480"/>
          <w:marRight w:val="0"/>
          <w:marTop w:val="0"/>
          <w:marBottom w:val="0"/>
          <w:divBdr>
            <w:top w:val="none" w:sz="0" w:space="0" w:color="auto"/>
            <w:left w:val="none" w:sz="0" w:space="0" w:color="auto"/>
            <w:bottom w:val="none" w:sz="0" w:space="0" w:color="auto"/>
            <w:right w:val="none" w:sz="0" w:space="0" w:color="auto"/>
          </w:divBdr>
        </w:div>
        <w:div w:id="1823810734">
          <w:marLeft w:val="480"/>
          <w:marRight w:val="0"/>
          <w:marTop w:val="0"/>
          <w:marBottom w:val="0"/>
          <w:divBdr>
            <w:top w:val="none" w:sz="0" w:space="0" w:color="auto"/>
            <w:left w:val="none" w:sz="0" w:space="0" w:color="auto"/>
            <w:bottom w:val="none" w:sz="0" w:space="0" w:color="auto"/>
            <w:right w:val="none" w:sz="0" w:space="0" w:color="auto"/>
          </w:divBdr>
        </w:div>
        <w:div w:id="735859905">
          <w:marLeft w:val="480"/>
          <w:marRight w:val="0"/>
          <w:marTop w:val="0"/>
          <w:marBottom w:val="0"/>
          <w:divBdr>
            <w:top w:val="none" w:sz="0" w:space="0" w:color="auto"/>
            <w:left w:val="none" w:sz="0" w:space="0" w:color="auto"/>
            <w:bottom w:val="none" w:sz="0" w:space="0" w:color="auto"/>
            <w:right w:val="none" w:sz="0" w:space="0" w:color="auto"/>
          </w:divBdr>
        </w:div>
        <w:div w:id="271741638">
          <w:marLeft w:val="480"/>
          <w:marRight w:val="0"/>
          <w:marTop w:val="0"/>
          <w:marBottom w:val="0"/>
          <w:divBdr>
            <w:top w:val="none" w:sz="0" w:space="0" w:color="auto"/>
            <w:left w:val="none" w:sz="0" w:space="0" w:color="auto"/>
            <w:bottom w:val="none" w:sz="0" w:space="0" w:color="auto"/>
            <w:right w:val="none" w:sz="0" w:space="0" w:color="auto"/>
          </w:divBdr>
        </w:div>
        <w:div w:id="1047492608">
          <w:marLeft w:val="480"/>
          <w:marRight w:val="0"/>
          <w:marTop w:val="0"/>
          <w:marBottom w:val="0"/>
          <w:divBdr>
            <w:top w:val="none" w:sz="0" w:space="0" w:color="auto"/>
            <w:left w:val="none" w:sz="0" w:space="0" w:color="auto"/>
            <w:bottom w:val="none" w:sz="0" w:space="0" w:color="auto"/>
            <w:right w:val="none" w:sz="0" w:space="0" w:color="auto"/>
          </w:divBdr>
        </w:div>
        <w:div w:id="1446997311">
          <w:marLeft w:val="480"/>
          <w:marRight w:val="0"/>
          <w:marTop w:val="0"/>
          <w:marBottom w:val="0"/>
          <w:divBdr>
            <w:top w:val="none" w:sz="0" w:space="0" w:color="auto"/>
            <w:left w:val="none" w:sz="0" w:space="0" w:color="auto"/>
            <w:bottom w:val="none" w:sz="0" w:space="0" w:color="auto"/>
            <w:right w:val="none" w:sz="0" w:space="0" w:color="auto"/>
          </w:divBdr>
        </w:div>
        <w:div w:id="576013188">
          <w:marLeft w:val="480"/>
          <w:marRight w:val="0"/>
          <w:marTop w:val="0"/>
          <w:marBottom w:val="0"/>
          <w:divBdr>
            <w:top w:val="none" w:sz="0" w:space="0" w:color="auto"/>
            <w:left w:val="none" w:sz="0" w:space="0" w:color="auto"/>
            <w:bottom w:val="none" w:sz="0" w:space="0" w:color="auto"/>
            <w:right w:val="none" w:sz="0" w:space="0" w:color="auto"/>
          </w:divBdr>
        </w:div>
        <w:div w:id="771096668">
          <w:marLeft w:val="480"/>
          <w:marRight w:val="0"/>
          <w:marTop w:val="0"/>
          <w:marBottom w:val="0"/>
          <w:divBdr>
            <w:top w:val="none" w:sz="0" w:space="0" w:color="auto"/>
            <w:left w:val="none" w:sz="0" w:space="0" w:color="auto"/>
            <w:bottom w:val="none" w:sz="0" w:space="0" w:color="auto"/>
            <w:right w:val="none" w:sz="0" w:space="0" w:color="auto"/>
          </w:divBdr>
        </w:div>
        <w:div w:id="1601638928">
          <w:marLeft w:val="480"/>
          <w:marRight w:val="0"/>
          <w:marTop w:val="0"/>
          <w:marBottom w:val="0"/>
          <w:divBdr>
            <w:top w:val="none" w:sz="0" w:space="0" w:color="auto"/>
            <w:left w:val="none" w:sz="0" w:space="0" w:color="auto"/>
            <w:bottom w:val="none" w:sz="0" w:space="0" w:color="auto"/>
            <w:right w:val="none" w:sz="0" w:space="0" w:color="auto"/>
          </w:divBdr>
        </w:div>
        <w:div w:id="72238088">
          <w:marLeft w:val="480"/>
          <w:marRight w:val="0"/>
          <w:marTop w:val="0"/>
          <w:marBottom w:val="0"/>
          <w:divBdr>
            <w:top w:val="none" w:sz="0" w:space="0" w:color="auto"/>
            <w:left w:val="none" w:sz="0" w:space="0" w:color="auto"/>
            <w:bottom w:val="none" w:sz="0" w:space="0" w:color="auto"/>
            <w:right w:val="none" w:sz="0" w:space="0" w:color="auto"/>
          </w:divBdr>
        </w:div>
        <w:div w:id="16809888">
          <w:marLeft w:val="480"/>
          <w:marRight w:val="0"/>
          <w:marTop w:val="0"/>
          <w:marBottom w:val="0"/>
          <w:divBdr>
            <w:top w:val="none" w:sz="0" w:space="0" w:color="auto"/>
            <w:left w:val="none" w:sz="0" w:space="0" w:color="auto"/>
            <w:bottom w:val="none" w:sz="0" w:space="0" w:color="auto"/>
            <w:right w:val="none" w:sz="0" w:space="0" w:color="auto"/>
          </w:divBdr>
        </w:div>
        <w:div w:id="1274442147">
          <w:marLeft w:val="480"/>
          <w:marRight w:val="0"/>
          <w:marTop w:val="0"/>
          <w:marBottom w:val="0"/>
          <w:divBdr>
            <w:top w:val="none" w:sz="0" w:space="0" w:color="auto"/>
            <w:left w:val="none" w:sz="0" w:space="0" w:color="auto"/>
            <w:bottom w:val="none" w:sz="0" w:space="0" w:color="auto"/>
            <w:right w:val="none" w:sz="0" w:space="0" w:color="auto"/>
          </w:divBdr>
        </w:div>
        <w:div w:id="355079683">
          <w:marLeft w:val="480"/>
          <w:marRight w:val="0"/>
          <w:marTop w:val="0"/>
          <w:marBottom w:val="0"/>
          <w:divBdr>
            <w:top w:val="none" w:sz="0" w:space="0" w:color="auto"/>
            <w:left w:val="none" w:sz="0" w:space="0" w:color="auto"/>
            <w:bottom w:val="none" w:sz="0" w:space="0" w:color="auto"/>
            <w:right w:val="none" w:sz="0" w:space="0" w:color="auto"/>
          </w:divBdr>
        </w:div>
        <w:div w:id="1998994938">
          <w:marLeft w:val="480"/>
          <w:marRight w:val="0"/>
          <w:marTop w:val="0"/>
          <w:marBottom w:val="0"/>
          <w:divBdr>
            <w:top w:val="none" w:sz="0" w:space="0" w:color="auto"/>
            <w:left w:val="none" w:sz="0" w:space="0" w:color="auto"/>
            <w:bottom w:val="none" w:sz="0" w:space="0" w:color="auto"/>
            <w:right w:val="none" w:sz="0" w:space="0" w:color="auto"/>
          </w:divBdr>
        </w:div>
        <w:div w:id="860120954">
          <w:marLeft w:val="480"/>
          <w:marRight w:val="0"/>
          <w:marTop w:val="0"/>
          <w:marBottom w:val="0"/>
          <w:divBdr>
            <w:top w:val="none" w:sz="0" w:space="0" w:color="auto"/>
            <w:left w:val="none" w:sz="0" w:space="0" w:color="auto"/>
            <w:bottom w:val="none" w:sz="0" w:space="0" w:color="auto"/>
            <w:right w:val="none" w:sz="0" w:space="0" w:color="auto"/>
          </w:divBdr>
        </w:div>
        <w:div w:id="1278440877">
          <w:marLeft w:val="480"/>
          <w:marRight w:val="0"/>
          <w:marTop w:val="0"/>
          <w:marBottom w:val="0"/>
          <w:divBdr>
            <w:top w:val="none" w:sz="0" w:space="0" w:color="auto"/>
            <w:left w:val="none" w:sz="0" w:space="0" w:color="auto"/>
            <w:bottom w:val="none" w:sz="0" w:space="0" w:color="auto"/>
            <w:right w:val="none" w:sz="0" w:space="0" w:color="auto"/>
          </w:divBdr>
        </w:div>
        <w:div w:id="530336721">
          <w:marLeft w:val="480"/>
          <w:marRight w:val="0"/>
          <w:marTop w:val="0"/>
          <w:marBottom w:val="0"/>
          <w:divBdr>
            <w:top w:val="none" w:sz="0" w:space="0" w:color="auto"/>
            <w:left w:val="none" w:sz="0" w:space="0" w:color="auto"/>
            <w:bottom w:val="none" w:sz="0" w:space="0" w:color="auto"/>
            <w:right w:val="none" w:sz="0" w:space="0" w:color="auto"/>
          </w:divBdr>
        </w:div>
        <w:div w:id="954797424">
          <w:marLeft w:val="480"/>
          <w:marRight w:val="0"/>
          <w:marTop w:val="0"/>
          <w:marBottom w:val="0"/>
          <w:divBdr>
            <w:top w:val="none" w:sz="0" w:space="0" w:color="auto"/>
            <w:left w:val="none" w:sz="0" w:space="0" w:color="auto"/>
            <w:bottom w:val="none" w:sz="0" w:space="0" w:color="auto"/>
            <w:right w:val="none" w:sz="0" w:space="0" w:color="auto"/>
          </w:divBdr>
        </w:div>
        <w:div w:id="526797005">
          <w:marLeft w:val="480"/>
          <w:marRight w:val="0"/>
          <w:marTop w:val="0"/>
          <w:marBottom w:val="0"/>
          <w:divBdr>
            <w:top w:val="none" w:sz="0" w:space="0" w:color="auto"/>
            <w:left w:val="none" w:sz="0" w:space="0" w:color="auto"/>
            <w:bottom w:val="none" w:sz="0" w:space="0" w:color="auto"/>
            <w:right w:val="none" w:sz="0" w:space="0" w:color="auto"/>
          </w:divBdr>
        </w:div>
        <w:div w:id="1955868556">
          <w:marLeft w:val="480"/>
          <w:marRight w:val="0"/>
          <w:marTop w:val="0"/>
          <w:marBottom w:val="0"/>
          <w:divBdr>
            <w:top w:val="none" w:sz="0" w:space="0" w:color="auto"/>
            <w:left w:val="none" w:sz="0" w:space="0" w:color="auto"/>
            <w:bottom w:val="none" w:sz="0" w:space="0" w:color="auto"/>
            <w:right w:val="none" w:sz="0" w:space="0" w:color="auto"/>
          </w:divBdr>
        </w:div>
        <w:div w:id="882790220">
          <w:marLeft w:val="480"/>
          <w:marRight w:val="0"/>
          <w:marTop w:val="0"/>
          <w:marBottom w:val="0"/>
          <w:divBdr>
            <w:top w:val="none" w:sz="0" w:space="0" w:color="auto"/>
            <w:left w:val="none" w:sz="0" w:space="0" w:color="auto"/>
            <w:bottom w:val="none" w:sz="0" w:space="0" w:color="auto"/>
            <w:right w:val="none" w:sz="0" w:space="0" w:color="auto"/>
          </w:divBdr>
        </w:div>
        <w:div w:id="663970812">
          <w:marLeft w:val="480"/>
          <w:marRight w:val="0"/>
          <w:marTop w:val="0"/>
          <w:marBottom w:val="0"/>
          <w:divBdr>
            <w:top w:val="none" w:sz="0" w:space="0" w:color="auto"/>
            <w:left w:val="none" w:sz="0" w:space="0" w:color="auto"/>
            <w:bottom w:val="none" w:sz="0" w:space="0" w:color="auto"/>
            <w:right w:val="none" w:sz="0" w:space="0" w:color="auto"/>
          </w:divBdr>
        </w:div>
        <w:div w:id="1673529870">
          <w:marLeft w:val="480"/>
          <w:marRight w:val="0"/>
          <w:marTop w:val="0"/>
          <w:marBottom w:val="0"/>
          <w:divBdr>
            <w:top w:val="none" w:sz="0" w:space="0" w:color="auto"/>
            <w:left w:val="none" w:sz="0" w:space="0" w:color="auto"/>
            <w:bottom w:val="none" w:sz="0" w:space="0" w:color="auto"/>
            <w:right w:val="none" w:sz="0" w:space="0" w:color="auto"/>
          </w:divBdr>
        </w:div>
        <w:div w:id="1490709436">
          <w:marLeft w:val="480"/>
          <w:marRight w:val="0"/>
          <w:marTop w:val="0"/>
          <w:marBottom w:val="0"/>
          <w:divBdr>
            <w:top w:val="none" w:sz="0" w:space="0" w:color="auto"/>
            <w:left w:val="none" w:sz="0" w:space="0" w:color="auto"/>
            <w:bottom w:val="none" w:sz="0" w:space="0" w:color="auto"/>
            <w:right w:val="none" w:sz="0" w:space="0" w:color="auto"/>
          </w:divBdr>
        </w:div>
        <w:div w:id="1125663617">
          <w:marLeft w:val="480"/>
          <w:marRight w:val="0"/>
          <w:marTop w:val="0"/>
          <w:marBottom w:val="0"/>
          <w:divBdr>
            <w:top w:val="none" w:sz="0" w:space="0" w:color="auto"/>
            <w:left w:val="none" w:sz="0" w:space="0" w:color="auto"/>
            <w:bottom w:val="none" w:sz="0" w:space="0" w:color="auto"/>
            <w:right w:val="none" w:sz="0" w:space="0" w:color="auto"/>
          </w:divBdr>
        </w:div>
        <w:div w:id="1164666807">
          <w:marLeft w:val="480"/>
          <w:marRight w:val="0"/>
          <w:marTop w:val="0"/>
          <w:marBottom w:val="0"/>
          <w:divBdr>
            <w:top w:val="none" w:sz="0" w:space="0" w:color="auto"/>
            <w:left w:val="none" w:sz="0" w:space="0" w:color="auto"/>
            <w:bottom w:val="none" w:sz="0" w:space="0" w:color="auto"/>
            <w:right w:val="none" w:sz="0" w:space="0" w:color="auto"/>
          </w:divBdr>
        </w:div>
        <w:div w:id="1927182567">
          <w:marLeft w:val="480"/>
          <w:marRight w:val="0"/>
          <w:marTop w:val="0"/>
          <w:marBottom w:val="0"/>
          <w:divBdr>
            <w:top w:val="none" w:sz="0" w:space="0" w:color="auto"/>
            <w:left w:val="none" w:sz="0" w:space="0" w:color="auto"/>
            <w:bottom w:val="none" w:sz="0" w:space="0" w:color="auto"/>
            <w:right w:val="none" w:sz="0" w:space="0" w:color="auto"/>
          </w:divBdr>
        </w:div>
        <w:div w:id="1634172658">
          <w:marLeft w:val="480"/>
          <w:marRight w:val="0"/>
          <w:marTop w:val="0"/>
          <w:marBottom w:val="0"/>
          <w:divBdr>
            <w:top w:val="none" w:sz="0" w:space="0" w:color="auto"/>
            <w:left w:val="none" w:sz="0" w:space="0" w:color="auto"/>
            <w:bottom w:val="none" w:sz="0" w:space="0" w:color="auto"/>
            <w:right w:val="none" w:sz="0" w:space="0" w:color="auto"/>
          </w:divBdr>
        </w:div>
        <w:div w:id="1170292870">
          <w:marLeft w:val="480"/>
          <w:marRight w:val="0"/>
          <w:marTop w:val="0"/>
          <w:marBottom w:val="0"/>
          <w:divBdr>
            <w:top w:val="none" w:sz="0" w:space="0" w:color="auto"/>
            <w:left w:val="none" w:sz="0" w:space="0" w:color="auto"/>
            <w:bottom w:val="none" w:sz="0" w:space="0" w:color="auto"/>
            <w:right w:val="none" w:sz="0" w:space="0" w:color="auto"/>
          </w:divBdr>
        </w:div>
        <w:div w:id="1821657280">
          <w:marLeft w:val="480"/>
          <w:marRight w:val="0"/>
          <w:marTop w:val="0"/>
          <w:marBottom w:val="0"/>
          <w:divBdr>
            <w:top w:val="none" w:sz="0" w:space="0" w:color="auto"/>
            <w:left w:val="none" w:sz="0" w:space="0" w:color="auto"/>
            <w:bottom w:val="none" w:sz="0" w:space="0" w:color="auto"/>
            <w:right w:val="none" w:sz="0" w:space="0" w:color="auto"/>
          </w:divBdr>
        </w:div>
        <w:div w:id="186064551">
          <w:marLeft w:val="480"/>
          <w:marRight w:val="0"/>
          <w:marTop w:val="0"/>
          <w:marBottom w:val="0"/>
          <w:divBdr>
            <w:top w:val="none" w:sz="0" w:space="0" w:color="auto"/>
            <w:left w:val="none" w:sz="0" w:space="0" w:color="auto"/>
            <w:bottom w:val="none" w:sz="0" w:space="0" w:color="auto"/>
            <w:right w:val="none" w:sz="0" w:space="0" w:color="auto"/>
          </w:divBdr>
        </w:div>
        <w:div w:id="2025159337">
          <w:marLeft w:val="480"/>
          <w:marRight w:val="0"/>
          <w:marTop w:val="0"/>
          <w:marBottom w:val="0"/>
          <w:divBdr>
            <w:top w:val="none" w:sz="0" w:space="0" w:color="auto"/>
            <w:left w:val="none" w:sz="0" w:space="0" w:color="auto"/>
            <w:bottom w:val="none" w:sz="0" w:space="0" w:color="auto"/>
            <w:right w:val="none" w:sz="0" w:space="0" w:color="auto"/>
          </w:divBdr>
        </w:div>
        <w:div w:id="1608660340">
          <w:marLeft w:val="480"/>
          <w:marRight w:val="0"/>
          <w:marTop w:val="0"/>
          <w:marBottom w:val="0"/>
          <w:divBdr>
            <w:top w:val="none" w:sz="0" w:space="0" w:color="auto"/>
            <w:left w:val="none" w:sz="0" w:space="0" w:color="auto"/>
            <w:bottom w:val="none" w:sz="0" w:space="0" w:color="auto"/>
            <w:right w:val="none" w:sz="0" w:space="0" w:color="auto"/>
          </w:divBdr>
        </w:div>
        <w:div w:id="866328833">
          <w:marLeft w:val="480"/>
          <w:marRight w:val="0"/>
          <w:marTop w:val="0"/>
          <w:marBottom w:val="0"/>
          <w:divBdr>
            <w:top w:val="none" w:sz="0" w:space="0" w:color="auto"/>
            <w:left w:val="none" w:sz="0" w:space="0" w:color="auto"/>
            <w:bottom w:val="none" w:sz="0" w:space="0" w:color="auto"/>
            <w:right w:val="none" w:sz="0" w:space="0" w:color="auto"/>
          </w:divBdr>
        </w:div>
        <w:div w:id="1097991758">
          <w:marLeft w:val="480"/>
          <w:marRight w:val="0"/>
          <w:marTop w:val="0"/>
          <w:marBottom w:val="0"/>
          <w:divBdr>
            <w:top w:val="none" w:sz="0" w:space="0" w:color="auto"/>
            <w:left w:val="none" w:sz="0" w:space="0" w:color="auto"/>
            <w:bottom w:val="none" w:sz="0" w:space="0" w:color="auto"/>
            <w:right w:val="none" w:sz="0" w:space="0" w:color="auto"/>
          </w:divBdr>
        </w:div>
        <w:div w:id="1430463571">
          <w:marLeft w:val="480"/>
          <w:marRight w:val="0"/>
          <w:marTop w:val="0"/>
          <w:marBottom w:val="0"/>
          <w:divBdr>
            <w:top w:val="none" w:sz="0" w:space="0" w:color="auto"/>
            <w:left w:val="none" w:sz="0" w:space="0" w:color="auto"/>
            <w:bottom w:val="none" w:sz="0" w:space="0" w:color="auto"/>
            <w:right w:val="none" w:sz="0" w:space="0" w:color="auto"/>
          </w:divBdr>
        </w:div>
        <w:div w:id="134686398">
          <w:marLeft w:val="480"/>
          <w:marRight w:val="0"/>
          <w:marTop w:val="0"/>
          <w:marBottom w:val="0"/>
          <w:divBdr>
            <w:top w:val="none" w:sz="0" w:space="0" w:color="auto"/>
            <w:left w:val="none" w:sz="0" w:space="0" w:color="auto"/>
            <w:bottom w:val="none" w:sz="0" w:space="0" w:color="auto"/>
            <w:right w:val="none" w:sz="0" w:space="0" w:color="auto"/>
          </w:divBdr>
        </w:div>
        <w:div w:id="1501651377">
          <w:marLeft w:val="480"/>
          <w:marRight w:val="0"/>
          <w:marTop w:val="0"/>
          <w:marBottom w:val="0"/>
          <w:divBdr>
            <w:top w:val="none" w:sz="0" w:space="0" w:color="auto"/>
            <w:left w:val="none" w:sz="0" w:space="0" w:color="auto"/>
            <w:bottom w:val="none" w:sz="0" w:space="0" w:color="auto"/>
            <w:right w:val="none" w:sz="0" w:space="0" w:color="auto"/>
          </w:divBdr>
        </w:div>
        <w:div w:id="1439331547">
          <w:marLeft w:val="480"/>
          <w:marRight w:val="0"/>
          <w:marTop w:val="0"/>
          <w:marBottom w:val="0"/>
          <w:divBdr>
            <w:top w:val="none" w:sz="0" w:space="0" w:color="auto"/>
            <w:left w:val="none" w:sz="0" w:space="0" w:color="auto"/>
            <w:bottom w:val="none" w:sz="0" w:space="0" w:color="auto"/>
            <w:right w:val="none" w:sz="0" w:space="0" w:color="auto"/>
          </w:divBdr>
        </w:div>
        <w:div w:id="314728042">
          <w:marLeft w:val="480"/>
          <w:marRight w:val="0"/>
          <w:marTop w:val="0"/>
          <w:marBottom w:val="0"/>
          <w:divBdr>
            <w:top w:val="none" w:sz="0" w:space="0" w:color="auto"/>
            <w:left w:val="none" w:sz="0" w:space="0" w:color="auto"/>
            <w:bottom w:val="none" w:sz="0" w:space="0" w:color="auto"/>
            <w:right w:val="none" w:sz="0" w:space="0" w:color="auto"/>
          </w:divBdr>
        </w:div>
        <w:div w:id="1041517543">
          <w:marLeft w:val="480"/>
          <w:marRight w:val="0"/>
          <w:marTop w:val="0"/>
          <w:marBottom w:val="0"/>
          <w:divBdr>
            <w:top w:val="none" w:sz="0" w:space="0" w:color="auto"/>
            <w:left w:val="none" w:sz="0" w:space="0" w:color="auto"/>
            <w:bottom w:val="none" w:sz="0" w:space="0" w:color="auto"/>
            <w:right w:val="none" w:sz="0" w:space="0" w:color="auto"/>
          </w:divBdr>
        </w:div>
        <w:div w:id="183597911">
          <w:marLeft w:val="480"/>
          <w:marRight w:val="0"/>
          <w:marTop w:val="0"/>
          <w:marBottom w:val="0"/>
          <w:divBdr>
            <w:top w:val="none" w:sz="0" w:space="0" w:color="auto"/>
            <w:left w:val="none" w:sz="0" w:space="0" w:color="auto"/>
            <w:bottom w:val="none" w:sz="0" w:space="0" w:color="auto"/>
            <w:right w:val="none" w:sz="0" w:space="0" w:color="auto"/>
          </w:divBdr>
        </w:div>
        <w:div w:id="1632395117">
          <w:marLeft w:val="480"/>
          <w:marRight w:val="0"/>
          <w:marTop w:val="0"/>
          <w:marBottom w:val="0"/>
          <w:divBdr>
            <w:top w:val="none" w:sz="0" w:space="0" w:color="auto"/>
            <w:left w:val="none" w:sz="0" w:space="0" w:color="auto"/>
            <w:bottom w:val="none" w:sz="0" w:space="0" w:color="auto"/>
            <w:right w:val="none" w:sz="0" w:space="0" w:color="auto"/>
          </w:divBdr>
        </w:div>
        <w:div w:id="1910383991">
          <w:marLeft w:val="480"/>
          <w:marRight w:val="0"/>
          <w:marTop w:val="0"/>
          <w:marBottom w:val="0"/>
          <w:divBdr>
            <w:top w:val="none" w:sz="0" w:space="0" w:color="auto"/>
            <w:left w:val="none" w:sz="0" w:space="0" w:color="auto"/>
            <w:bottom w:val="none" w:sz="0" w:space="0" w:color="auto"/>
            <w:right w:val="none" w:sz="0" w:space="0" w:color="auto"/>
          </w:divBdr>
        </w:div>
        <w:div w:id="1463310786">
          <w:marLeft w:val="480"/>
          <w:marRight w:val="0"/>
          <w:marTop w:val="0"/>
          <w:marBottom w:val="0"/>
          <w:divBdr>
            <w:top w:val="none" w:sz="0" w:space="0" w:color="auto"/>
            <w:left w:val="none" w:sz="0" w:space="0" w:color="auto"/>
            <w:bottom w:val="none" w:sz="0" w:space="0" w:color="auto"/>
            <w:right w:val="none" w:sz="0" w:space="0" w:color="auto"/>
          </w:divBdr>
        </w:div>
        <w:div w:id="155656979">
          <w:marLeft w:val="480"/>
          <w:marRight w:val="0"/>
          <w:marTop w:val="0"/>
          <w:marBottom w:val="0"/>
          <w:divBdr>
            <w:top w:val="none" w:sz="0" w:space="0" w:color="auto"/>
            <w:left w:val="none" w:sz="0" w:space="0" w:color="auto"/>
            <w:bottom w:val="none" w:sz="0" w:space="0" w:color="auto"/>
            <w:right w:val="none" w:sz="0" w:space="0" w:color="auto"/>
          </w:divBdr>
        </w:div>
        <w:div w:id="519778116">
          <w:marLeft w:val="480"/>
          <w:marRight w:val="0"/>
          <w:marTop w:val="0"/>
          <w:marBottom w:val="0"/>
          <w:divBdr>
            <w:top w:val="none" w:sz="0" w:space="0" w:color="auto"/>
            <w:left w:val="none" w:sz="0" w:space="0" w:color="auto"/>
            <w:bottom w:val="none" w:sz="0" w:space="0" w:color="auto"/>
            <w:right w:val="none" w:sz="0" w:space="0" w:color="auto"/>
          </w:divBdr>
        </w:div>
        <w:div w:id="1443109492">
          <w:marLeft w:val="480"/>
          <w:marRight w:val="0"/>
          <w:marTop w:val="0"/>
          <w:marBottom w:val="0"/>
          <w:divBdr>
            <w:top w:val="none" w:sz="0" w:space="0" w:color="auto"/>
            <w:left w:val="none" w:sz="0" w:space="0" w:color="auto"/>
            <w:bottom w:val="none" w:sz="0" w:space="0" w:color="auto"/>
            <w:right w:val="none" w:sz="0" w:space="0" w:color="auto"/>
          </w:divBdr>
        </w:div>
        <w:div w:id="1458138361">
          <w:marLeft w:val="480"/>
          <w:marRight w:val="0"/>
          <w:marTop w:val="0"/>
          <w:marBottom w:val="0"/>
          <w:divBdr>
            <w:top w:val="none" w:sz="0" w:space="0" w:color="auto"/>
            <w:left w:val="none" w:sz="0" w:space="0" w:color="auto"/>
            <w:bottom w:val="none" w:sz="0" w:space="0" w:color="auto"/>
            <w:right w:val="none" w:sz="0" w:space="0" w:color="auto"/>
          </w:divBdr>
        </w:div>
        <w:div w:id="1172843246">
          <w:marLeft w:val="480"/>
          <w:marRight w:val="0"/>
          <w:marTop w:val="0"/>
          <w:marBottom w:val="0"/>
          <w:divBdr>
            <w:top w:val="none" w:sz="0" w:space="0" w:color="auto"/>
            <w:left w:val="none" w:sz="0" w:space="0" w:color="auto"/>
            <w:bottom w:val="none" w:sz="0" w:space="0" w:color="auto"/>
            <w:right w:val="none" w:sz="0" w:space="0" w:color="auto"/>
          </w:divBdr>
        </w:div>
        <w:div w:id="306982385">
          <w:marLeft w:val="480"/>
          <w:marRight w:val="0"/>
          <w:marTop w:val="0"/>
          <w:marBottom w:val="0"/>
          <w:divBdr>
            <w:top w:val="none" w:sz="0" w:space="0" w:color="auto"/>
            <w:left w:val="none" w:sz="0" w:space="0" w:color="auto"/>
            <w:bottom w:val="none" w:sz="0" w:space="0" w:color="auto"/>
            <w:right w:val="none" w:sz="0" w:space="0" w:color="auto"/>
          </w:divBdr>
        </w:div>
        <w:div w:id="29844545">
          <w:marLeft w:val="480"/>
          <w:marRight w:val="0"/>
          <w:marTop w:val="0"/>
          <w:marBottom w:val="0"/>
          <w:divBdr>
            <w:top w:val="none" w:sz="0" w:space="0" w:color="auto"/>
            <w:left w:val="none" w:sz="0" w:space="0" w:color="auto"/>
            <w:bottom w:val="none" w:sz="0" w:space="0" w:color="auto"/>
            <w:right w:val="none" w:sz="0" w:space="0" w:color="auto"/>
          </w:divBdr>
        </w:div>
        <w:div w:id="961182413">
          <w:marLeft w:val="480"/>
          <w:marRight w:val="0"/>
          <w:marTop w:val="0"/>
          <w:marBottom w:val="0"/>
          <w:divBdr>
            <w:top w:val="none" w:sz="0" w:space="0" w:color="auto"/>
            <w:left w:val="none" w:sz="0" w:space="0" w:color="auto"/>
            <w:bottom w:val="none" w:sz="0" w:space="0" w:color="auto"/>
            <w:right w:val="none" w:sz="0" w:space="0" w:color="auto"/>
          </w:divBdr>
        </w:div>
      </w:divsChild>
    </w:div>
    <w:div w:id="640889210">
      <w:bodyDiv w:val="1"/>
      <w:marLeft w:val="0"/>
      <w:marRight w:val="0"/>
      <w:marTop w:val="0"/>
      <w:marBottom w:val="0"/>
      <w:divBdr>
        <w:top w:val="none" w:sz="0" w:space="0" w:color="auto"/>
        <w:left w:val="none" w:sz="0" w:space="0" w:color="auto"/>
        <w:bottom w:val="none" w:sz="0" w:space="0" w:color="auto"/>
        <w:right w:val="none" w:sz="0" w:space="0" w:color="auto"/>
      </w:divBdr>
    </w:div>
    <w:div w:id="641883254">
      <w:bodyDiv w:val="1"/>
      <w:marLeft w:val="0"/>
      <w:marRight w:val="0"/>
      <w:marTop w:val="0"/>
      <w:marBottom w:val="0"/>
      <w:divBdr>
        <w:top w:val="none" w:sz="0" w:space="0" w:color="auto"/>
        <w:left w:val="none" w:sz="0" w:space="0" w:color="auto"/>
        <w:bottom w:val="none" w:sz="0" w:space="0" w:color="auto"/>
        <w:right w:val="none" w:sz="0" w:space="0" w:color="auto"/>
      </w:divBdr>
    </w:div>
    <w:div w:id="641934514">
      <w:bodyDiv w:val="1"/>
      <w:marLeft w:val="0"/>
      <w:marRight w:val="0"/>
      <w:marTop w:val="0"/>
      <w:marBottom w:val="0"/>
      <w:divBdr>
        <w:top w:val="none" w:sz="0" w:space="0" w:color="auto"/>
        <w:left w:val="none" w:sz="0" w:space="0" w:color="auto"/>
        <w:bottom w:val="none" w:sz="0" w:space="0" w:color="auto"/>
        <w:right w:val="none" w:sz="0" w:space="0" w:color="auto"/>
      </w:divBdr>
    </w:div>
    <w:div w:id="648487305">
      <w:bodyDiv w:val="1"/>
      <w:marLeft w:val="0"/>
      <w:marRight w:val="0"/>
      <w:marTop w:val="0"/>
      <w:marBottom w:val="0"/>
      <w:divBdr>
        <w:top w:val="none" w:sz="0" w:space="0" w:color="auto"/>
        <w:left w:val="none" w:sz="0" w:space="0" w:color="auto"/>
        <w:bottom w:val="none" w:sz="0" w:space="0" w:color="auto"/>
        <w:right w:val="none" w:sz="0" w:space="0" w:color="auto"/>
      </w:divBdr>
    </w:div>
    <w:div w:id="650209416">
      <w:bodyDiv w:val="1"/>
      <w:marLeft w:val="0"/>
      <w:marRight w:val="0"/>
      <w:marTop w:val="0"/>
      <w:marBottom w:val="0"/>
      <w:divBdr>
        <w:top w:val="none" w:sz="0" w:space="0" w:color="auto"/>
        <w:left w:val="none" w:sz="0" w:space="0" w:color="auto"/>
        <w:bottom w:val="none" w:sz="0" w:space="0" w:color="auto"/>
        <w:right w:val="none" w:sz="0" w:space="0" w:color="auto"/>
      </w:divBdr>
    </w:div>
    <w:div w:id="656496404">
      <w:bodyDiv w:val="1"/>
      <w:marLeft w:val="0"/>
      <w:marRight w:val="0"/>
      <w:marTop w:val="0"/>
      <w:marBottom w:val="0"/>
      <w:divBdr>
        <w:top w:val="none" w:sz="0" w:space="0" w:color="auto"/>
        <w:left w:val="none" w:sz="0" w:space="0" w:color="auto"/>
        <w:bottom w:val="none" w:sz="0" w:space="0" w:color="auto"/>
        <w:right w:val="none" w:sz="0" w:space="0" w:color="auto"/>
      </w:divBdr>
    </w:div>
    <w:div w:id="656961033">
      <w:bodyDiv w:val="1"/>
      <w:marLeft w:val="0"/>
      <w:marRight w:val="0"/>
      <w:marTop w:val="0"/>
      <w:marBottom w:val="0"/>
      <w:divBdr>
        <w:top w:val="none" w:sz="0" w:space="0" w:color="auto"/>
        <w:left w:val="none" w:sz="0" w:space="0" w:color="auto"/>
        <w:bottom w:val="none" w:sz="0" w:space="0" w:color="auto"/>
        <w:right w:val="none" w:sz="0" w:space="0" w:color="auto"/>
      </w:divBdr>
    </w:div>
    <w:div w:id="658967333">
      <w:bodyDiv w:val="1"/>
      <w:marLeft w:val="0"/>
      <w:marRight w:val="0"/>
      <w:marTop w:val="0"/>
      <w:marBottom w:val="0"/>
      <w:divBdr>
        <w:top w:val="none" w:sz="0" w:space="0" w:color="auto"/>
        <w:left w:val="none" w:sz="0" w:space="0" w:color="auto"/>
        <w:bottom w:val="none" w:sz="0" w:space="0" w:color="auto"/>
        <w:right w:val="none" w:sz="0" w:space="0" w:color="auto"/>
      </w:divBdr>
    </w:div>
    <w:div w:id="660350489">
      <w:bodyDiv w:val="1"/>
      <w:marLeft w:val="0"/>
      <w:marRight w:val="0"/>
      <w:marTop w:val="0"/>
      <w:marBottom w:val="0"/>
      <w:divBdr>
        <w:top w:val="none" w:sz="0" w:space="0" w:color="auto"/>
        <w:left w:val="none" w:sz="0" w:space="0" w:color="auto"/>
        <w:bottom w:val="none" w:sz="0" w:space="0" w:color="auto"/>
        <w:right w:val="none" w:sz="0" w:space="0" w:color="auto"/>
      </w:divBdr>
    </w:div>
    <w:div w:id="663817667">
      <w:bodyDiv w:val="1"/>
      <w:marLeft w:val="0"/>
      <w:marRight w:val="0"/>
      <w:marTop w:val="0"/>
      <w:marBottom w:val="0"/>
      <w:divBdr>
        <w:top w:val="none" w:sz="0" w:space="0" w:color="auto"/>
        <w:left w:val="none" w:sz="0" w:space="0" w:color="auto"/>
        <w:bottom w:val="none" w:sz="0" w:space="0" w:color="auto"/>
        <w:right w:val="none" w:sz="0" w:space="0" w:color="auto"/>
      </w:divBdr>
    </w:div>
    <w:div w:id="664362898">
      <w:bodyDiv w:val="1"/>
      <w:marLeft w:val="0"/>
      <w:marRight w:val="0"/>
      <w:marTop w:val="0"/>
      <w:marBottom w:val="0"/>
      <w:divBdr>
        <w:top w:val="none" w:sz="0" w:space="0" w:color="auto"/>
        <w:left w:val="none" w:sz="0" w:space="0" w:color="auto"/>
        <w:bottom w:val="none" w:sz="0" w:space="0" w:color="auto"/>
        <w:right w:val="none" w:sz="0" w:space="0" w:color="auto"/>
      </w:divBdr>
    </w:div>
    <w:div w:id="664476360">
      <w:bodyDiv w:val="1"/>
      <w:marLeft w:val="0"/>
      <w:marRight w:val="0"/>
      <w:marTop w:val="0"/>
      <w:marBottom w:val="0"/>
      <w:divBdr>
        <w:top w:val="none" w:sz="0" w:space="0" w:color="auto"/>
        <w:left w:val="none" w:sz="0" w:space="0" w:color="auto"/>
        <w:bottom w:val="none" w:sz="0" w:space="0" w:color="auto"/>
        <w:right w:val="none" w:sz="0" w:space="0" w:color="auto"/>
      </w:divBdr>
    </w:div>
    <w:div w:id="666520219">
      <w:bodyDiv w:val="1"/>
      <w:marLeft w:val="0"/>
      <w:marRight w:val="0"/>
      <w:marTop w:val="0"/>
      <w:marBottom w:val="0"/>
      <w:divBdr>
        <w:top w:val="none" w:sz="0" w:space="0" w:color="auto"/>
        <w:left w:val="none" w:sz="0" w:space="0" w:color="auto"/>
        <w:bottom w:val="none" w:sz="0" w:space="0" w:color="auto"/>
        <w:right w:val="none" w:sz="0" w:space="0" w:color="auto"/>
      </w:divBdr>
    </w:div>
    <w:div w:id="667253057">
      <w:bodyDiv w:val="1"/>
      <w:marLeft w:val="0"/>
      <w:marRight w:val="0"/>
      <w:marTop w:val="0"/>
      <w:marBottom w:val="0"/>
      <w:divBdr>
        <w:top w:val="none" w:sz="0" w:space="0" w:color="auto"/>
        <w:left w:val="none" w:sz="0" w:space="0" w:color="auto"/>
        <w:bottom w:val="none" w:sz="0" w:space="0" w:color="auto"/>
        <w:right w:val="none" w:sz="0" w:space="0" w:color="auto"/>
      </w:divBdr>
    </w:div>
    <w:div w:id="667368862">
      <w:bodyDiv w:val="1"/>
      <w:marLeft w:val="0"/>
      <w:marRight w:val="0"/>
      <w:marTop w:val="0"/>
      <w:marBottom w:val="0"/>
      <w:divBdr>
        <w:top w:val="none" w:sz="0" w:space="0" w:color="auto"/>
        <w:left w:val="none" w:sz="0" w:space="0" w:color="auto"/>
        <w:bottom w:val="none" w:sz="0" w:space="0" w:color="auto"/>
        <w:right w:val="none" w:sz="0" w:space="0" w:color="auto"/>
      </w:divBdr>
    </w:div>
    <w:div w:id="668867010">
      <w:bodyDiv w:val="1"/>
      <w:marLeft w:val="0"/>
      <w:marRight w:val="0"/>
      <w:marTop w:val="0"/>
      <w:marBottom w:val="0"/>
      <w:divBdr>
        <w:top w:val="none" w:sz="0" w:space="0" w:color="auto"/>
        <w:left w:val="none" w:sz="0" w:space="0" w:color="auto"/>
        <w:bottom w:val="none" w:sz="0" w:space="0" w:color="auto"/>
        <w:right w:val="none" w:sz="0" w:space="0" w:color="auto"/>
      </w:divBdr>
    </w:div>
    <w:div w:id="669602027">
      <w:bodyDiv w:val="1"/>
      <w:marLeft w:val="0"/>
      <w:marRight w:val="0"/>
      <w:marTop w:val="0"/>
      <w:marBottom w:val="0"/>
      <w:divBdr>
        <w:top w:val="none" w:sz="0" w:space="0" w:color="auto"/>
        <w:left w:val="none" w:sz="0" w:space="0" w:color="auto"/>
        <w:bottom w:val="none" w:sz="0" w:space="0" w:color="auto"/>
        <w:right w:val="none" w:sz="0" w:space="0" w:color="auto"/>
      </w:divBdr>
    </w:div>
    <w:div w:id="671027894">
      <w:bodyDiv w:val="1"/>
      <w:marLeft w:val="0"/>
      <w:marRight w:val="0"/>
      <w:marTop w:val="0"/>
      <w:marBottom w:val="0"/>
      <w:divBdr>
        <w:top w:val="none" w:sz="0" w:space="0" w:color="auto"/>
        <w:left w:val="none" w:sz="0" w:space="0" w:color="auto"/>
        <w:bottom w:val="none" w:sz="0" w:space="0" w:color="auto"/>
        <w:right w:val="none" w:sz="0" w:space="0" w:color="auto"/>
      </w:divBdr>
    </w:div>
    <w:div w:id="673145259">
      <w:bodyDiv w:val="1"/>
      <w:marLeft w:val="0"/>
      <w:marRight w:val="0"/>
      <w:marTop w:val="0"/>
      <w:marBottom w:val="0"/>
      <w:divBdr>
        <w:top w:val="none" w:sz="0" w:space="0" w:color="auto"/>
        <w:left w:val="none" w:sz="0" w:space="0" w:color="auto"/>
        <w:bottom w:val="none" w:sz="0" w:space="0" w:color="auto"/>
        <w:right w:val="none" w:sz="0" w:space="0" w:color="auto"/>
      </w:divBdr>
    </w:div>
    <w:div w:id="673261930">
      <w:bodyDiv w:val="1"/>
      <w:marLeft w:val="0"/>
      <w:marRight w:val="0"/>
      <w:marTop w:val="0"/>
      <w:marBottom w:val="0"/>
      <w:divBdr>
        <w:top w:val="none" w:sz="0" w:space="0" w:color="auto"/>
        <w:left w:val="none" w:sz="0" w:space="0" w:color="auto"/>
        <w:bottom w:val="none" w:sz="0" w:space="0" w:color="auto"/>
        <w:right w:val="none" w:sz="0" w:space="0" w:color="auto"/>
      </w:divBdr>
    </w:div>
    <w:div w:id="674379269">
      <w:bodyDiv w:val="1"/>
      <w:marLeft w:val="0"/>
      <w:marRight w:val="0"/>
      <w:marTop w:val="0"/>
      <w:marBottom w:val="0"/>
      <w:divBdr>
        <w:top w:val="none" w:sz="0" w:space="0" w:color="auto"/>
        <w:left w:val="none" w:sz="0" w:space="0" w:color="auto"/>
        <w:bottom w:val="none" w:sz="0" w:space="0" w:color="auto"/>
        <w:right w:val="none" w:sz="0" w:space="0" w:color="auto"/>
      </w:divBdr>
    </w:div>
    <w:div w:id="676078974">
      <w:bodyDiv w:val="1"/>
      <w:marLeft w:val="0"/>
      <w:marRight w:val="0"/>
      <w:marTop w:val="0"/>
      <w:marBottom w:val="0"/>
      <w:divBdr>
        <w:top w:val="none" w:sz="0" w:space="0" w:color="auto"/>
        <w:left w:val="none" w:sz="0" w:space="0" w:color="auto"/>
        <w:bottom w:val="none" w:sz="0" w:space="0" w:color="auto"/>
        <w:right w:val="none" w:sz="0" w:space="0" w:color="auto"/>
      </w:divBdr>
      <w:divsChild>
        <w:div w:id="962271734">
          <w:marLeft w:val="480"/>
          <w:marRight w:val="0"/>
          <w:marTop w:val="0"/>
          <w:marBottom w:val="0"/>
          <w:divBdr>
            <w:top w:val="none" w:sz="0" w:space="0" w:color="auto"/>
            <w:left w:val="none" w:sz="0" w:space="0" w:color="auto"/>
            <w:bottom w:val="none" w:sz="0" w:space="0" w:color="auto"/>
            <w:right w:val="none" w:sz="0" w:space="0" w:color="auto"/>
          </w:divBdr>
        </w:div>
        <w:div w:id="1892841739">
          <w:marLeft w:val="480"/>
          <w:marRight w:val="0"/>
          <w:marTop w:val="0"/>
          <w:marBottom w:val="0"/>
          <w:divBdr>
            <w:top w:val="none" w:sz="0" w:space="0" w:color="auto"/>
            <w:left w:val="none" w:sz="0" w:space="0" w:color="auto"/>
            <w:bottom w:val="none" w:sz="0" w:space="0" w:color="auto"/>
            <w:right w:val="none" w:sz="0" w:space="0" w:color="auto"/>
          </w:divBdr>
        </w:div>
        <w:div w:id="960451473">
          <w:marLeft w:val="480"/>
          <w:marRight w:val="0"/>
          <w:marTop w:val="0"/>
          <w:marBottom w:val="0"/>
          <w:divBdr>
            <w:top w:val="none" w:sz="0" w:space="0" w:color="auto"/>
            <w:left w:val="none" w:sz="0" w:space="0" w:color="auto"/>
            <w:bottom w:val="none" w:sz="0" w:space="0" w:color="auto"/>
            <w:right w:val="none" w:sz="0" w:space="0" w:color="auto"/>
          </w:divBdr>
        </w:div>
        <w:div w:id="1889753655">
          <w:marLeft w:val="480"/>
          <w:marRight w:val="0"/>
          <w:marTop w:val="0"/>
          <w:marBottom w:val="0"/>
          <w:divBdr>
            <w:top w:val="none" w:sz="0" w:space="0" w:color="auto"/>
            <w:left w:val="none" w:sz="0" w:space="0" w:color="auto"/>
            <w:bottom w:val="none" w:sz="0" w:space="0" w:color="auto"/>
            <w:right w:val="none" w:sz="0" w:space="0" w:color="auto"/>
          </w:divBdr>
        </w:div>
        <w:div w:id="613633288">
          <w:marLeft w:val="480"/>
          <w:marRight w:val="0"/>
          <w:marTop w:val="0"/>
          <w:marBottom w:val="0"/>
          <w:divBdr>
            <w:top w:val="none" w:sz="0" w:space="0" w:color="auto"/>
            <w:left w:val="none" w:sz="0" w:space="0" w:color="auto"/>
            <w:bottom w:val="none" w:sz="0" w:space="0" w:color="auto"/>
            <w:right w:val="none" w:sz="0" w:space="0" w:color="auto"/>
          </w:divBdr>
        </w:div>
        <w:div w:id="1553153760">
          <w:marLeft w:val="480"/>
          <w:marRight w:val="0"/>
          <w:marTop w:val="0"/>
          <w:marBottom w:val="0"/>
          <w:divBdr>
            <w:top w:val="none" w:sz="0" w:space="0" w:color="auto"/>
            <w:left w:val="none" w:sz="0" w:space="0" w:color="auto"/>
            <w:bottom w:val="none" w:sz="0" w:space="0" w:color="auto"/>
            <w:right w:val="none" w:sz="0" w:space="0" w:color="auto"/>
          </w:divBdr>
        </w:div>
        <w:div w:id="701982120">
          <w:marLeft w:val="480"/>
          <w:marRight w:val="0"/>
          <w:marTop w:val="0"/>
          <w:marBottom w:val="0"/>
          <w:divBdr>
            <w:top w:val="none" w:sz="0" w:space="0" w:color="auto"/>
            <w:left w:val="none" w:sz="0" w:space="0" w:color="auto"/>
            <w:bottom w:val="none" w:sz="0" w:space="0" w:color="auto"/>
            <w:right w:val="none" w:sz="0" w:space="0" w:color="auto"/>
          </w:divBdr>
        </w:div>
        <w:div w:id="2065790378">
          <w:marLeft w:val="480"/>
          <w:marRight w:val="0"/>
          <w:marTop w:val="0"/>
          <w:marBottom w:val="0"/>
          <w:divBdr>
            <w:top w:val="none" w:sz="0" w:space="0" w:color="auto"/>
            <w:left w:val="none" w:sz="0" w:space="0" w:color="auto"/>
            <w:bottom w:val="none" w:sz="0" w:space="0" w:color="auto"/>
            <w:right w:val="none" w:sz="0" w:space="0" w:color="auto"/>
          </w:divBdr>
        </w:div>
        <w:div w:id="429396366">
          <w:marLeft w:val="480"/>
          <w:marRight w:val="0"/>
          <w:marTop w:val="0"/>
          <w:marBottom w:val="0"/>
          <w:divBdr>
            <w:top w:val="none" w:sz="0" w:space="0" w:color="auto"/>
            <w:left w:val="none" w:sz="0" w:space="0" w:color="auto"/>
            <w:bottom w:val="none" w:sz="0" w:space="0" w:color="auto"/>
            <w:right w:val="none" w:sz="0" w:space="0" w:color="auto"/>
          </w:divBdr>
        </w:div>
        <w:div w:id="224419067">
          <w:marLeft w:val="480"/>
          <w:marRight w:val="0"/>
          <w:marTop w:val="0"/>
          <w:marBottom w:val="0"/>
          <w:divBdr>
            <w:top w:val="none" w:sz="0" w:space="0" w:color="auto"/>
            <w:left w:val="none" w:sz="0" w:space="0" w:color="auto"/>
            <w:bottom w:val="none" w:sz="0" w:space="0" w:color="auto"/>
            <w:right w:val="none" w:sz="0" w:space="0" w:color="auto"/>
          </w:divBdr>
        </w:div>
        <w:div w:id="850528108">
          <w:marLeft w:val="480"/>
          <w:marRight w:val="0"/>
          <w:marTop w:val="0"/>
          <w:marBottom w:val="0"/>
          <w:divBdr>
            <w:top w:val="none" w:sz="0" w:space="0" w:color="auto"/>
            <w:left w:val="none" w:sz="0" w:space="0" w:color="auto"/>
            <w:bottom w:val="none" w:sz="0" w:space="0" w:color="auto"/>
            <w:right w:val="none" w:sz="0" w:space="0" w:color="auto"/>
          </w:divBdr>
        </w:div>
        <w:div w:id="1351376460">
          <w:marLeft w:val="480"/>
          <w:marRight w:val="0"/>
          <w:marTop w:val="0"/>
          <w:marBottom w:val="0"/>
          <w:divBdr>
            <w:top w:val="none" w:sz="0" w:space="0" w:color="auto"/>
            <w:left w:val="none" w:sz="0" w:space="0" w:color="auto"/>
            <w:bottom w:val="none" w:sz="0" w:space="0" w:color="auto"/>
            <w:right w:val="none" w:sz="0" w:space="0" w:color="auto"/>
          </w:divBdr>
        </w:div>
        <w:div w:id="829521715">
          <w:marLeft w:val="480"/>
          <w:marRight w:val="0"/>
          <w:marTop w:val="0"/>
          <w:marBottom w:val="0"/>
          <w:divBdr>
            <w:top w:val="none" w:sz="0" w:space="0" w:color="auto"/>
            <w:left w:val="none" w:sz="0" w:space="0" w:color="auto"/>
            <w:bottom w:val="none" w:sz="0" w:space="0" w:color="auto"/>
            <w:right w:val="none" w:sz="0" w:space="0" w:color="auto"/>
          </w:divBdr>
        </w:div>
        <w:div w:id="2121756785">
          <w:marLeft w:val="480"/>
          <w:marRight w:val="0"/>
          <w:marTop w:val="0"/>
          <w:marBottom w:val="0"/>
          <w:divBdr>
            <w:top w:val="none" w:sz="0" w:space="0" w:color="auto"/>
            <w:left w:val="none" w:sz="0" w:space="0" w:color="auto"/>
            <w:bottom w:val="none" w:sz="0" w:space="0" w:color="auto"/>
            <w:right w:val="none" w:sz="0" w:space="0" w:color="auto"/>
          </w:divBdr>
        </w:div>
        <w:div w:id="1129975669">
          <w:marLeft w:val="480"/>
          <w:marRight w:val="0"/>
          <w:marTop w:val="0"/>
          <w:marBottom w:val="0"/>
          <w:divBdr>
            <w:top w:val="none" w:sz="0" w:space="0" w:color="auto"/>
            <w:left w:val="none" w:sz="0" w:space="0" w:color="auto"/>
            <w:bottom w:val="none" w:sz="0" w:space="0" w:color="auto"/>
            <w:right w:val="none" w:sz="0" w:space="0" w:color="auto"/>
          </w:divBdr>
        </w:div>
        <w:div w:id="46691518">
          <w:marLeft w:val="480"/>
          <w:marRight w:val="0"/>
          <w:marTop w:val="0"/>
          <w:marBottom w:val="0"/>
          <w:divBdr>
            <w:top w:val="none" w:sz="0" w:space="0" w:color="auto"/>
            <w:left w:val="none" w:sz="0" w:space="0" w:color="auto"/>
            <w:bottom w:val="none" w:sz="0" w:space="0" w:color="auto"/>
            <w:right w:val="none" w:sz="0" w:space="0" w:color="auto"/>
          </w:divBdr>
        </w:div>
        <w:div w:id="1243174463">
          <w:marLeft w:val="480"/>
          <w:marRight w:val="0"/>
          <w:marTop w:val="0"/>
          <w:marBottom w:val="0"/>
          <w:divBdr>
            <w:top w:val="none" w:sz="0" w:space="0" w:color="auto"/>
            <w:left w:val="none" w:sz="0" w:space="0" w:color="auto"/>
            <w:bottom w:val="none" w:sz="0" w:space="0" w:color="auto"/>
            <w:right w:val="none" w:sz="0" w:space="0" w:color="auto"/>
          </w:divBdr>
        </w:div>
        <w:div w:id="1343895817">
          <w:marLeft w:val="480"/>
          <w:marRight w:val="0"/>
          <w:marTop w:val="0"/>
          <w:marBottom w:val="0"/>
          <w:divBdr>
            <w:top w:val="none" w:sz="0" w:space="0" w:color="auto"/>
            <w:left w:val="none" w:sz="0" w:space="0" w:color="auto"/>
            <w:bottom w:val="none" w:sz="0" w:space="0" w:color="auto"/>
            <w:right w:val="none" w:sz="0" w:space="0" w:color="auto"/>
          </w:divBdr>
        </w:div>
        <w:div w:id="560285641">
          <w:marLeft w:val="480"/>
          <w:marRight w:val="0"/>
          <w:marTop w:val="0"/>
          <w:marBottom w:val="0"/>
          <w:divBdr>
            <w:top w:val="none" w:sz="0" w:space="0" w:color="auto"/>
            <w:left w:val="none" w:sz="0" w:space="0" w:color="auto"/>
            <w:bottom w:val="none" w:sz="0" w:space="0" w:color="auto"/>
            <w:right w:val="none" w:sz="0" w:space="0" w:color="auto"/>
          </w:divBdr>
        </w:div>
        <w:div w:id="371803998">
          <w:marLeft w:val="480"/>
          <w:marRight w:val="0"/>
          <w:marTop w:val="0"/>
          <w:marBottom w:val="0"/>
          <w:divBdr>
            <w:top w:val="none" w:sz="0" w:space="0" w:color="auto"/>
            <w:left w:val="none" w:sz="0" w:space="0" w:color="auto"/>
            <w:bottom w:val="none" w:sz="0" w:space="0" w:color="auto"/>
            <w:right w:val="none" w:sz="0" w:space="0" w:color="auto"/>
          </w:divBdr>
        </w:div>
        <w:div w:id="2137988707">
          <w:marLeft w:val="480"/>
          <w:marRight w:val="0"/>
          <w:marTop w:val="0"/>
          <w:marBottom w:val="0"/>
          <w:divBdr>
            <w:top w:val="none" w:sz="0" w:space="0" w:color="auto"/>
            <w:left w:val="none" w:sz="0" w:space="0" w:color="auto"/>
            <w:bottom w:val="none" w:sz="0" w:space="0" w:color="auto"/>
            <w:right w:val="none" w:sz="0" w:space="0" w:color="auto"/>
          </w:divBdr>
        </w:div>
        <w:div w:id="1185558479">
          <w:marLeft w:val="480"/>
          <w:marRight w:val="0"/>
          <w:marTop w:val="0"/>
          <w:marBottom w:val="0"/>
          <w:divBdr>
            <w:top w:val="none" w:sz="0" w:space="0" w:color="auto"/>
            <w:left w:val="none" w:sz="0" w:space="0" w:color="auto"/>
            <w:bottom w:val="none" w:sz="0" w:space="0" w:color="auto"/>
            <w:right w:val="none" w:sz="0" w:space="0" w:color="auto"/>
          </w:divBdr>
        </w:div>
        <w:div w:id="927156800">
          <w:marLeft w:val="480"/>
          <w:marRight w:val="0"/>
          <w:marTop w:val="0"/>
          <w:marBottom w:val="0"/>
          <w:divBdr>
            <w:top w:val="none" w:sz="0" w:space="0" w:color="auto"/>
            <w:left w:val="none" w:sz="0" w:space="0" w:color="auto"/>
            <w:bottom w:val="none" w:sz="0" w:space="0" w:color="auto"/>
            <w:right w:val="none" w:sz="0" w:space="0" w:color="auto"/>
          </w:divBdr>
        </w:div>
        <w:div w:id="586621320">
          <w:marLeft w:val="480"/>
          <w:marRight w:val="0"/>
          <w:marTop w:val="0"/>
          <w:marBottom w:val="0"/>
          <w:divBdr>
            <w:top w:val="none" w:sz="0" w:space="0" w:color="auto"/>
            <w:left w:val="none" w:sz="0" w:space="0" w:color="auto"/>
            <w:bottom w:val="none" w:sz="0" w:space="0" w:color="auto"/>
            <w:right w:val="none" w:sz="0" w:space="0" w:color="auto"/>
          </w:divBdr>
        </w:div>
        <w:div w:id="1647054421">
          <w:marLeft w:val="480"/>
          <w:marRight w:val="0"/>
          <w:marTop w:val="0"/>
          <w:marBottom w:val="0"/>
          <w:divBdr>
            <w:top w:val="none" w:sz="0" w:space="0" w:color="auto"/>
            <w:left w:val="none" w:sz="0" w:space="0" w:color="auto"/>
            <w:bottom w:val="none" w:sz="0" w:space="0" w:color="auto"/>
            <w:right w:val="none" w:sz="0" w:space="0" w:color="auto"/>
          </w:divBdr>
        </w:div>
        <w:div w:id="1897812327">
          <w:marLeft w:val="480"/>
          <w:marRight w:val="0"/>
          <w:marTop w:val="0"/>
          <w:marBottom w:val="0"/>
          <w:divBdr>
            <w:top w:val="none" w:sz="0" w:space="0" w:color="auto"/>
            <w:left w:val="none" w:sz="0" w:space="0" w:color="auto"/>
            <w:bottom w:val="none" w:sz="0" w:space="0" w:color="auto"/>
            <w:right w:val="none" w:sz="0" w:space="0" w:color="auto"/>
          </w:divBdr>
        </w:div>
        <w:div w:id="1869634670">
          <w:marLeft w:val="480"/>
          <w:marRight w:val="0"/>
          <w:marTop w:val="0"/>
          <w:marBottom w:val="0"/>
          <w:divBdr>
            <w:top w:val="none" w:sz="0" w:space="0" w:color="auto"/>
            <w:left w:val="none" w:sz="0" w:space="0" w:color="auto"/>
            <w:bottom w:val="none" w:sz="0" w:space="0" w:color="auto"/>
            <w:right w:val="none" w:sz="0" w:space="0" w:color="auto"/>
          </w:divBdr>
        </w:div>
        <w:div w:id="413094513">
          <w:marLeft w:val="480"/>
          <w:marRight w:val="0"/>
          <w:marTop w:val="0"/>
          <w:marBottom w:val="0"/>
          <w:divBdr>
            <w:top w:val="none" w:sz="0" w:space="0" w:color="auto"/>
            <w:left w:val="none" w:sz="0" w:space="0" w:color="auto"/>
            <w:bottom w:val="none" w:sz="0" w:space="0" w:color="auto"/>
            <w:right w:val="none" w:sz="0" w:space="0" w:color="auto"/>
          </w:divBdr>
        </w:div>
        <w:div w:id="1374845371">
          <w:marLeft w:val="480"/>
          <w:marRight w:val="0"/>
          <w:marTop w:val="0"/>
          <w:marBottom w:val="0"/>
          <w:divBdr>
            <w:top w:val="none" w:sz="0" w:space="0" w:color="auto"/>
            <w:left w:val="none" w:sz="0" w:space="0" w:color="auto"/>
            <w:bottom w:val="none" w:sz="0" w:space="0" w:color="auto"/>
            <w:right w:val="none" w:sz="0" w:space="0" w:color="auto"/>
          </w:divBdr>
        </w:div>
        <w:div w:id="724837007">
          <w:marLeft w:val="480"/>
          <w:marRight w:val="0"/>
          <w:marTop w:val="0"/>
          <w:marBottom w:val="0"/>
          <w:divBdr>
            <w:top w:val="none" w:sz="0" w:space="0" w:color="auto"/>
            <w:left w:val="none" w:sz="0" w:space="0" w:color="auto"/>
            <w:bottom w:val="none" w:sz="0" w:space="0" w:color="auto"/>
            <w:right w:val="none" w:sz="0" w:space="0" w:color="auto"/>
          </w:divBdr>
        </w:div>
        <w:div w:id="1451167337">
          <w:marLeft w:val="480"/>
          <w:marRight w:val="0"/>
          <w:marTop w:val="0"/>
          <w:marBottom w:val="0"/>
          <w:divBdr>
            <w:top w:val="none" w:sz="0" w:space="0" w:color="auto"/>
            <w:left w:val="none" w:sz="0" w:space="0" w:color="auto"/>
            <w:bottom w:val="none" w:sz="0" w:space="0" w:color="auto"/>
            <w:right w:val="none" w:sz="0" w:space="0" w:color="auto"/>
          </w:divBdr>
        </w:div>
        <w:div w:id="1583686713">
          <w:marLeft w:val="480"/>
          <w:marRight w:val="0"/>
          <w:marTop w:val="0"/>
          <w:marBottom w:val="0"/>
          <w:divBdr>
            <w:top w:val="none" w:sz="0" w:space="0" w:color="auto"/>
            <w:left w:val="none" w:sz="0" w:space="0" w:color="auto"/>
            <w:bottom w:val="none" w:sz="0" w:space="0" w:color="auto"/>
            <w:right w:val="none" w:sz="0" w:space="0" w:color="auto"/>
          </w:divBdr>
        </w:div>
        <w:div w:id="572008340">
          <w:marLeft w:val="480"/>
          <w:marRight w:val="0"/>
          <w:marTop w:val="0"/>
          <w:marBottom w:val="0"/>
          <w:divBdr>
            <w:top w:val="none" w:sz="0" w:space="0" w:color="auto"/>
            <w:left w:val="none" w:sz="0" w:space="0" w:color="auto"/>
            <w:bottom w:val="none" w:sz="0" w:space="0" w:color="auto"/>
            <w:right w:val="none" w:sz="0" w:space="0" w:color="auto"/>
          </w:divBdr>
        </w:div>
        <w:div w:id="2043628690">
          <w:marLeft w:val="480"/>
          <w:marRight w:val="0"/>
          <w:marTop w:val="0"/>
          <w:marBottom w:val="0"/>
          <w:divBdr>
            <w:top w:val="none" w:sz="0" w:space="0" w:color="auto"/>
            <w:left w:val="none" w:sz="0" w:space="0" w:color="auto"/>
            <w:bottom w:val="none" w:sz="0" w:space="0" w:color="auto"/>
            <w:right w:val="none" w:sz="0" w:space="0" w:color="auto"/>
          </w:divBdr>
        </w:div>
        <w:div w:id="289675853">
          <w:marLeft w:val="480"/>
          <w:marRight w:val="0"/>
          <w:marTop w:val="0"/>
          <w:marBottom w:val="0"/>
          <w:divBdr>
            <w:top w:val="none" w:sz="0" w:space="0" w:color="auto"/>
            <w:left w:val="none" w:sz="0" w:space="0" w:color="auto"/>
            <w:bottom w:val="none" w:sz="0" w:space="0" w:color="auto"/>
            <w:right w:val="none" w:sz="0" w:space="0" w:color="auto"/>
          </w:divBdr>
        </w:div>
        <w:div w:id="11343634">
          <w:marLeft w:val="480"/>
          <w:marRight w:val="0"/>
          <w:marTop w:val="0"/>
          <w:marBottom w:val="0"/>
          <w:divBdr>
            <w:top w:val="none" w:sz="0" w:space="0" w:color="auto"/>
            <w:left w:val="none" w:sz="0" w:space="0" w:color="auto"/>
            <w:bottom w:val="none" w:sz="0" w:space="0" w:color="auto"/>
            <w:right w:val="none" w:sz="0" w:space="0" w:color="auto"/>
          </w:divBdr>
        </w:div>
        <w:div w:id="744959684">
          <w:marLeft w:val="480"/>
          <w:marRight w:val="0"/>
          <w:marTop w:val="0"/>
          <w:marBottom w:val="0"/>
          <w:divBdr>
            <w:top w:val="none" w:sz="0" w:space="0" w:color="auto"/>
            <w:left w:val="none" w:sz="0" w:space="0" w:color="auto"/>
            <w:bottom w:val="none" w:sz="0" w:space="0" w:color="auto"/>
            <w:right w:val="none" w:sz="0" w:space="0" w:color="auto"/>
          </w:divBdr>
        </w:div>
        <w:div w:id="663706929">
          <w:marLeft w:val="480"/>
          <w:marRight w:val="0"/>
          <w:marTop w:val="0"/>
          <w:marBottom w:val="0"/>
          <w:divBdr>
            <w:top w:val="none" w:sz="0" w:space="0" w:color="auto"/>
            <w:left w:val="none" w:sz="0" w:space="0" w:color="auto"/>
            <w:bottom w:val="none" w:sz="0" w:space="0" w:color="auto"/>
            <w:right w:val="none" w:sz="0" w:space="0" w:color="auto"/>
          </w:divBdr>
        </w:div>
        <w:div w:id="1092706653">
          <w:marLeft w:val="480"/>
          <w:marRight w:val="0"/>
          <w:marTop w:val="0"/>
          <w:marBottom w:val="0"/>
          <w:divBdr>
            <w:top w:val="none" w:sz="0" w:space="0" w:color="auto"/>
            <w:left w:val="none" w:sz="0" w:space="0" w:color="auto"/>
            <w:bottom w:val="none" w:sz="0" w:space="0" w:color="auto"/>
            <w:right w:val="none" w:sz="0" w:space="0" w:color="auto"/>
          </w:divBdr>
        </w:div>
        <w:div w:id="1119449741">
          <w:marLeft w:val="480"/>
          <w:marRight w:val="0"/>
          <w:marTop w:val="0"/>
          <w:marBottom w:val="0"/>
          <w:divBdr>
            <w:top w:val="none" w:sz="0" w:space="0" w:color="auto"/>
            <w:left w:val="none" w:sz="0" w:space="0" w:color="auto"/>
            <w:bottom w:val="none" w:sz="0" w:space="0" w:color="auto"/>
            <w:right w:val="none" w:sz="0" w:space="0" w:color="auto"/>
          </w:divBdr>
        </w:div>
        <w:div w:id="1161968394">
          <w:marLeft w:val="480"/>
          <w:marRight w:val="0"/>
          <w:marTop w:val="0"/>
          <w:marBottom w:val="0"/>
          <w:divBdr>
            <w:top w:val="none" w:sz="0" w:space="0" w:color="auto"/>
            <w:left w:val="none" w:sz="0" w:space="0" w:color="auto"/>
            <w:bottom w:val="none" w:sz="0" w:space="0" w:color="auto"/>
            <w:right w:val="none" w:sz="0" w:space="0" w:color="auto"/>
          </w:divBdr>
        </w:div>
        <w:div w:id="376858792">
          <w:marLeft w:val="480"/>
          <w:marRight w:val="0"/>
          <w:marTop w:val="0"/>
          <w:marBottom w:val="0"/>
          <w:divBdr>
            <w:top w:val="none" w:sz="0" w:space="0" w:color="auto"/>
            <w:left w:val="none" w:sz="0" w:space="0" w:color="auto"/>
            <w:bottom w:val="none" w:sz="0" w:space="0" w:color="auto"/>
            <w:right w:val="none" w:sz="0" w:space="0" w:color="auto"/>
          </w:divBdr>
        </w:div>
        <w:div w:id="774448052">
          <w:marLeft w:val="480"/>
          <w:marRight w:val="0"/>
          <w:marTop w:val="0"/>
          <w:marBottom w:val="0"/>
          <w:divBdr>
            <w:top w:val="none" w:sz="0" w:space="0" w:color="auto"/>
            <w:left w:val="none" w:sz="0" w:space="0" w:color="auto"/>
            <w:bottom w:val="none" w:sz="0" w:space="0" w:color="auto"/>
            <w:right w:val="none" w:sz="0" w:space="0" w:color="auto"/>
          </w:divBdr>
        </w:div>
        <w:div w:id="953681627">
          <w:marLeft w:val="480"/>
          <w:marRight w:val="0"/>
          <w:marTop w:val="0"/>
          <w:marBottom w:val="0"/>
          <w:divBdr>
            <w:top w:val="none" w:sz="0" w:space="0" w:color="auto"/>
            <w:left w:val="none" w:sz="0" w:space="0" w:color="auto"/>
            <w:bottom w:val="none" w:sz="0" w:space="0" w:color="auto"/>
            <w:right w:val="none" w:sz="0" w:space="0" w:color="auto"/>
          </w:divBdr>
        </w:div>
        <w:div w:id="158083090">
          <w:marLeft w:val="480"/>
          <w:marRight w:val="0"/>
          <w:marTop w:val="0"/>
          <w:marBottom w:val="0"/>
          <w:divBdr>
            <w:top w:val="none" w:sz="0" w:space="0" w:color="auto"/>
            <w:left w:val="none" w:sz="0" w:space="0" w:color="auto"/>
            <w:bottom w:val="none" w:sz="0" w:space="0" w:color="auto"/>
            <w:right w:val="none" w:sz="0" w:space="0" w:color="auto"/>
          </w:divBdr>
        </w:div>
        <w:div w:id="1115559120">
          <w:marLeft w:val="480"/>
          <w:marRight w:val="0"/>
          <w:marTop w:val="0"/>
          <w:marBottom w:val="0"/>
          <w:divBdr>
            <w:top w:val="none" w:sz="0" w:space="0" w:color="auto"/>
            <w:left w:val="none" w:sz="0" w:space="0" w:color="auto"/>
            <w:bottom w:val="none" w:sz="0" w:space="0" w:color="auto"/>
            <w:right w:val="none" w:sz="0" w:space="0" w:color="auto"/>
          </w:divBdr>
        </w:div>
        <w:div w:id="197205250">
          <w:marLeft w:val="480"/>
          <w:marRight w:val="0"/>
          <w:marTop w:val="0"/>
          <w:marBottom w:val="0"/>
          <w:divBdr>
            <w:top w:val="none" w:sz="0" w:space="0" w:color="auto"/>
            <w:left w:val="none" w:sz="0" w:space="0" w:color="auto"/>
            <w:bottom w:val="none" w:sz="0" w:space="0" w:color="auto"/>
            <w:right w:val="none" w:sz="0" w:space="0" w:color="auto"/>
          </w:divBdr>
        </w:div>
        <w:div w:id="1711496798">
          <w:marLeft w:val="480"/>
          <w:marRight w:val="0"/>
          <w:marTop w:val="0"/>
          <w:marBottom w:val="0"/>
          <w:divBdr>
            <w:top w:val="none" w:sz="0" w:space="0" w:color="auto"/>
            <w:left w:val="none" w:sz="0" w:space="0" w:color="auto"/>
            <w:bottom w:val="none" w:sz="0" w:space="0" w:color="auto"/>
            <w:right w:val="none" w:sz="0" w:space="0" w:color="auto"/>
          </w:divBdr>
        </w:div>
        <w:div w:id="1689022050">
          <w:marLeft w:val="480"/>
          <w:marRight w:val="0"/>
          <w:marTop w:val="0"/>
          <w:marBottom w:val="0"/>
          <w:divBdr>
            <w:top w:val="none" w:sz="0" w:space="0" w:color="auto"/>
            <w:left w:val="none" w:sz="0" w:space="0" w:color="auto"/>
            <w:bottom w:val="none" w:sz="0" w:space="0" w:color="auto"/>
            <w:right w:val="none" w:sz="0" w:space="0" w:color="auto"/>
          </w:divBdr>
        </w:div>
        <w:div w:id="1549495186">
          <w:marLeft w:val="480"/>
          <w:marRight w:val="0"/>
          <w:marTop w:val="0"/>
          <w:marBottom w:val="0"/>
          <w:divBdr>
            <w:top w:val="none" w:sz="0" w:space="0" w:color="auto"/>
            <w:left w:val="none" w:sz="0" w:space="0" w:color="auto"/>
            <w:bottom w:val="none" w:sz="0" w:space="0" w:color="auto"/>
            <w:right w:val="none" w:sz="0" w:space="0" w:color="auto"/>
          </w:divBdr>
        </w:div>
        <w:div w:id="1710913619">
          <w:marLeft w:val="480"/>
          <w:marRight w:val="0"/>
          <w:marTop w:val="0"/>
          <w:marBottom w:val="0"/>
          <w:divBdr>
            <w:top w:val="none" w:sz="0" w:space="0" w:color="auto"/>
            <w:left w:val="none" w:sz="0" w:space="0" w:color="auto"/>
            <w:bottom w:val="none" w:sz="0" w:space="0" w:color="auto"/>
            <w:right w:val="none" w:sz="0" w:space="0" w:color="auto"/>
          </w:divBdr>
        </w:div>
        <w:div w:id="580649132">
          <w:marLeft w:val="480"/>
          <w:marRight w:val="0"/>
          <w:marTop w:val="0"/>
          <w:marBottom w:val="0"/>
          <w:divBdr>
            <w:top w:val="none" w:sz="0" w:space="0" w:color="auto"/>
            <w:left w:val="none" w:sz="0" w:space="0" w:color="auto"/>
            <w:bottom w:val="none" w:sz="0" w:space="0" w:color="auto"/>
            <w:right w:val="none" w:sz="0" w:space="0" w:color="auto"/>
          </w:divBdr>
        </w:div>
        <w:div w:id="1415860360">
          <w:marLeft w:val="480"/>
          <w:marRight w:val="0"/>
          <w:marTop w:val="0"/>
          <w:marBottom w:val="0"/>
          <w:divBdr>
            <w:top w:val="none" w:sz="0" w:space="0" w:color="auto"/>
            <w:left w:val="none" w:sz="0" w:space="0" w:color="auto"/>
            <w:bottom w:val="none" w:sz="0" w:space="0" w:color="auto"/>
            <w:right w:val="none" w:sz="0" w:space="0" w:color="auto"/>
          </w:divBdr>
        </w:div>
        <w:div w:id="415367618">
          <w:marLeft w:val="480"/>
          <w:marRight w:val="0"/>
          <w:marTop w:val="0"/>
          <w:marBottom w:val="0"/>
          <w:divBdr>
            <w:top w:val="none" w:sz="0" w:space="0" w:color="auto"/>
            <w:left w:val="none" w:sz="0" w:space="0" w:color="auto"/>
            <w:bottom w:val="none" w:sz="0" w:space="0" w:color="auto"/>
            <w:right w:val="none" w:sz="0" w:space="0" w:color="auto"/>
          </w:divBdr>
        </w:div>
        <w:div w:id="133835188">
          <w:marLeft w:val="480"/>
          <w:marRight w:val="0"/>
          <w:marTop w:val="0"/>
          <w:marBottom w:val="0"/>
          <w:divBdr>
            <w:top w:val="none" w:sz="0" w:space="0" w:color="auto"/>
            <w:left w:val="none" w:sz="0" w:space="0" w:color="auto"/>
            <w:bottom w:val="none" w:sz="0" w:space="0" w:color="auto"/>
            <w:right w:val="none" w:sz="0" w:space="0" w:color="auto"/>
          </w:divBdr>
        </w:div>
        <w:div w:id="1786733253">
          <w:marLeft w:val="480"/>
          <w:marRight w:val="0"/>
          <w:marTop w:val="0"/>
          <w:marBottom w:val="0"/>
          <w:divBdr>
            <w:top w:val="none" w:sz="0" w:space="0" w:color="auto"/>
            <w:left w:val="none" w:sz="0" w:space="0" w:color="auto"/>
            <w:bottom w:val="none" w:sz="0" w:space="0" w:color="auto"/>
            <w:right w:val="none" w:sz="0" w:space="0" w:color="auto"/>
          </w:divBdr>
        </w:div>
        <w:div w:id="993683815">
          <w:marLeft w:val="480"/>
          <w:marRight w:val="0"/>
          <w:marTop w:val="0"/>
          <w:marBottom w:val="0"/>
          <w:divBdr>
            <w:top w:val="none" w:sz="0" w:space="0" w:color="auto"/>
            <w:left w:val="none" w:sz="0" w:space="0" w:color="auto"/>
            <w:bottom w:val="none" w:sz="0" w:space="0" w:color="auto"/>
            <w:right w:val="none" w:sz="0" w:space="0" w:color="auto"/>
          </w:divBdr>
        </w:div>
        <w:div w:id="1214854356">
          <w:marLeft w:val="480"/>
          <w:marRight w:val="0"/>
          <w:marTop w:val="0"/>
          <w:marBottom w:val="0"/>
          <w:divBdr>
            <w:top w:val="none" w:sz="0" w:space="0" w:color="auto"/>
            <w:left w:val="none" w:sz="0" w:space="0" w:color="auto"/>
            <w:bottom w:val="none" w:sz="0" w:space="0" w:color="auto"/>
            <w:right w:val="none" w:sz="0" w:space="0" w:color="auto"/>
          </w:divBdr>
        </w:div>
        <w:div w:id="1042022870">
          <w:marLeft w:val="480"/>
          <w:marRight w:val="0"/>
          <w:marTop w:val="0"/>
          <w:marBottom w:val="0"/>
          <w:divBdr>
            <w:top w:val="none" w:sz="0" w:space="0" w:color="auto"/>
            <w:left w:val="none" w:sz="0" w:space="0" w:color="auto"/>
            <w:bottom w:val="none" w:sz="0" w:space="0" w:color="auto"/>
            <w:right w:val="none" w:sz="0" w:space="0" w:color="auto"/>
          </w:divBdr>
        </w:div>
        <w:div w:id="2011592808">
          <w:marLeft w:val="480"/>
          <w:marRight w:val="0"/>
          <w:marTop w:val="0"/>
          <w:marBottom w:val="0"/>
          <w:divBdr>
            <w:top w:val="none" w:sz="0" w:space="0" w:color="auto"/>
            <w:left w:val="none" w:sz="0" w:space="0" w:color="auto"/>
            <w:bottom w:val="none" w:sz="0" w:space="0" w:color="auto"/>
            <w:right w:val="none" w:sz="0" w:space="0" w:color="auto"/>
          </w:divBdr>
        </w:div>
        <w:div w:id="1284120791">
          <w:marLeft w:val="480"/>
          <w:marRight w:val="0"/>
          <w:marTop w:val="0"/>
          <w:marBottom w:val="0"/>
          <w:divBdr>
            <w:top w:val="none" w:sz="0" w:space="0" w:color="auto"/>
            <w:left w:val="none" w:sz="0" w:space="0" w:color="auto"/>
            <w:bottom w:val="none" w:sz="0" w:space="0" w:color="auto"/>
            <w:right w:val="none" w:sz="0" w:space="0" w:color="auto"/>
          </w:divBdr>
        </w:div>
        <w:div w:id="1905918045">
          <w:marLeft w:val="480"/>
          <w:marRight w:val="0"/>
          <w:marTop w:val="0"/>
          <w:marBottom w:val="0"/>
          <w:divBdr>
            <w:top w:val="none" w:sz="0" w:space="0" w:color="auto"/>
            <w:left w:val="none" w:sz="0" w:space="0" w:color="auto"/>
            <w:bottom w:val="none" w:sz="0" w:space="0" w:color="auto"/>
            <w:right w:val="none" w:sz="0" w:space="0" w:color="auto"/>
          </w:divBdr>
        </w:div>
        <w:div w:id="2077044579">
          <w:marLeft w:val="480"/>
          <w:marRight w:val="0"/>
          <w:marTop w:val="0"/>
          <w:marBottom w:val="0"/>
          <w:divBdr>
            <w:top w:val="none" w:sz="0" w:space="0" w:color="auto"/>
            <w:left w:val="none" w:sz="0" w:space="0" w:color="auto"/>
            <w:bottom w:val="none" w:sz="0" w:space="0" w:color="auto"/>
            <w:right w:val="none" w:sz="0" w:space="0" w:color="auto"/>
          </w:divBdr>
        </w:div>
        <w:div w:id="2022005529">
          <w:marLeft w:val="480"/>
          <w:marRight w:val="0"/>
          <w:marTop w:val="0"/>
          <w:marBottom w:val="0"/>
          <w:divBdr>
            <w:top w:val="none" w:sz="0" w:space="0" w:color="auto"/>
            <w:left w:val="none" w:sz="0" w:space="0" w:color="auto"/>
            <w:bottom w:val="none" w:sz="0" w:space="0" w:color="auto"/>
            <w:right w:val="none" w:sz="0" w:space="0" w:color="auto"/>
          </w:divBdr>
        </w:div>
        <w:div w:id="1840846189">
          <w:marLeft w:val="480"/>
          <w:marRight w:val="0"/>
          <w:marTop w:val="0"/>
          <w:marBottom w:val="0"/>
          <w:divBdr>
            <w:top w:val="none" w:sz="0" w:space="0" w:color="auto"/>
            <w:left w:val="none" w:sz="0" w:space="0" w:color="auto"/>
            <w:bottom w:val="none" w:sz="0" w:space="0" w:color="auto"/>
            <w:right w:val="none" w:sz="0" w:space="0" w:color="auto"/>
          </w:divBdr>
        </w:div>
        <w:div w:id="142428082">
          <w:marLeft w:val="480"/>
          <w:marRight w:val="0"/>
          <w:marTop w:val="0"/>
          <w:marBottom w:val="0"/>
          <w:divBdr>
            <w:top w:val="none" w:sz="0" w:space="0" w:color="auto"/>
            <w:left w:val="none" w:sz="0" w:space="0" w:color="auto"/>
            <w:bottom w:val="none" w:sz="0" w:space="0" w:color="auto"/>
            <w:right w:val="none" w:sz="0" w:space="0" w:color="auto"/>
          </w:divBdr>
        </w:div>
        <w:div w:id="414664647">
          <w:marLeft w:val="480"/>
          <w:marRight w:val="0"/>
          <w:marTop w:val="0"/>
          <w:marBottom w:val="0"/>
          <w:divBdr>
            <w:top w:val="none" w:sz="0" w:space="0" w:color="auto"/>
            <w:left w:val="none" w:sz="0" w:space="0" w:color="auto"/>
            <w:bottom w:val="none" w:sz="0" w:space="0" w:color="auto"/>
            <w:right w:val="none" w:sz="0" w:space="0" w:color="auto"/>
          </w:divBdr>
        </w:div>
        <w:div w:id="1178888975">
          <w:marLeft w:val="480"/>
          <w:marRight w:val="0"/>
          <w:marTop w:val="0"/>
          <w:marBottom w:val="0"/>
          <w:divBdr>
            <w:top w:val="none" w:sz="0" w:space="0" w:color="auto"/>
            <w:left w:val="none" w:sz="0" w:space="0" w:color="auto"/>
            <w:bottom w:val="none" w:sz="0" w:space="0" w:color="auto"/>
            <w:right w:val="none" w:sz="0" w:space="0" w:color="auto"/>
          </w:divBdr>
        </w:div>
        <w:div w:id="930774444">
          <w:marLeft w:val="480"/>
          <w:marRight w:val="0"/>
          <w:marTop w:val="0"/>
          <w:marBottom w:val="0"/>
          <w:divBdr>
            <w:top w:val="none" w:sz="0" w:space="0" w:color="auto"/>
            <w:left w:val="none" w:sz="0" w:space="0" w:color="auto"/>
            <w:bottom w:val="none" w:sz="0" w:space="0" w:color="auto"/>
            <w:right w:val="none" w:sz="0" w:space="0" w:color="auto"/>
          </w:divBdr>
        </w:div>
        <w:div w:id="1263612985">
          <w:marLeft w:val="480"/>
          <w:marRight w:val="0"/>
          <w:marTop w:val="0"/>
          <w:marBottom w:val="0"/>
          <w:divBdr>
            <w:top w:val="none" w:sz="0" w:space="0" w:color="auto"/>
            <w:left w:val="none" w:sz="0" w:space="0" w:color="auto"/>
            <w:bottom w:val="none" w:sz="0" w:space="0" w:color="auto"/>
            <w:right w:val="none" w:sz="0" w:space="0" w:color="auto"/>
          </w:divBdr>
        </w:div>
        <w:div w:id="51580513">
          <w:marLeft w:val="480"/>
          <w:marRight w:val="0"/>
          <w:marTop w:val="0"/>
          <w:marBottom w:val="0"/>
          <w:divBdr>
            <w:top w:val="none" w:sz="0" w:space="0" w:color="auto"/>
            <w:left w:val="none" w:sz="0" w:space="0" w:color="auto"/>
            <w:bottom w:val="none" w:sz="0" w:space="0" w:color="auto"/>
            <w:right w:val="none" w:sz="0" w:space="0" w:color="auto"/>
          </w:divBdr>
        </w:div>
        <w:div w:id="502821419">
          <w:marLeft w:val="480"/>
          <w:marRight w:val="0"/>
          <w:marTop w:val="0"/>
          <w:marBottom w:val="0"/>
          <w:divBdr>
            <w:top w:val="none" w:sz="0" w:space="0" w:color="auto"/>
            <w:left w:val="none" w:sz="0" w:space="0" w:color="auto"/>
            <w:bottom w:val="none" w:sz="0" w:space="0" w:color="auto"/>
            <w:right w:val="none" w:sz="0" w:space="0" w:color="auto"/>
          </w:divBdr>
        </w:div>
        <w:div w:id="1941377371">
          <w:marLeft w:val="480"/>
          <w:marRight w:val="0"/>
          <w:marTop w:val="0"/>
          <w:marBottom w:val="0"/>
          <w:divBdr>
            <w:top w:val="none" w:sz="0" w:space="0" w:color="auto"/>
            <w:left w:val="none" w:sz="0" w:space="0" w:color="auto"/>
            <w:bottom w:val="none" w:sz="0" w:space="0" w:color="auto"/>
            <w:right w:val="none" w:sz="0" w:space="0" w:color="auto"/>
          </w:divBdr>
        </w:div>
        <w:div w:id="1433470807">
          <w:marLeft w:val="480"/>
          <w:marRight w:val="0"/>
          <w:marTop w:val="0"/>
          <w:marBottom w:val="0"/>
          <w:divBdr>
            <w:top w:val="none" w:sz="0" w:space="0" w:color="auto"/>
            <w:left w:val="none" w:sz="0" w:space="0" w:color="auto"/>
            <w:bottom w:val="none" w:sz="0" w:space="0" w:color="auto"/>
            <w:right w:val="none" w:sz="0" w:space="0" w:color="auto"/>
          </w:divBdr>
        </w:div>
        <w:div w:id="599026262">
          <w:marLeft w:val="480"/>
          <w:marRight w:val="0"/>
          <w:marTop w:val="0"/>
          <w:marBottom w:val="0"/>
          <w:divBdr>
            <w:top w:val="none" w:sz="0" w:space="0" w:color="auto"/>
            <w:left w:val="none" w:sz="0" w:space="0" w:color="auto"/>
            <w:bottom w:val="none" w:sz="0" w:space="0" w:color="auto"/>
            <w:right w:val="none" w:sz="0" w:space="0" w:color="auto"/>
          </w:divBdr>
        </w:div>
        <w:div w:id="499470474">
          <w:marLeft w:val="480"/>
          <w:marRight w:val="0"/>
          <w:marTop w:val="0"/>
          <w:marBottom w:val="0"/>
          <w:divBdr>
            <w:top w:val="none" w:sz="0" w:space="0" w:color="auto"/>
            <w:left w:val="none" w:sz="0" w:space="0" w:color="auto"/>
            <w:bottom w:val="none" w:sz="0" w:space="0" w:color="auto"/>
            <w:right w:val="none" w:sz="0" w:space="0" w:color="auto"/>
          </w:divBdr>
        </w:div>
        <w:div w:id="1657765093">
          <w:marLeft w:val="480"/>
          <w:marRight w:val="0"/>
          <w:marTop w:val="0"/>
          <w:marBottom w:val="0"/>
          <w:divBdr>
            <w:top w:val="none" w:sz="0" w:space="0" w:color="auto"/>
            <w:left w:val="none" w:sz="0" w:space="0" w:color="auto"/>
            <w:bottom w:val="none" w:sz="0" w:space="0" w:color="auto"/>
            <w:right w:val="none" w:sz="0" w:space="0" w:color="auto"/>
          </w:divBdr>
        </w:div>
        <w:div w:id="38475098">
          <w:marLeft w:val="480"/>
          <w:marRight w:val="0"/>
          <w:marTop w:val="0"/>
          <w:marBottom w:val="0"/>
          <w:divBdr>
            <w:top w:val="none" w:sz="0" w:space="0" w:color="auto"/>
            <w:left w:val="none" w:sz="0" w:space="0" w:color="auto"/>
            <w:bottom w:val="none" w:sz="0" w:space="0" w:color="auto"/>
            <w:right w:val="none" w:sz="0" w:space="0" w:color="auto"/>
          </w:divBdr>
        </w:div>
        <w:div w:id="784544630">
          <w:marLeft w:val="480"/>
          <w:marRight w:val="0"/>
          <w:marTop w:val="0"/>
          <w:marBottom w:val="0"/>
          <w:divBdr>
            <w:top w:val="none" w:sz="0" w:space="0" w:color="auto"/>
            <w:left w:val="none" w:sz="0" w:space="0" w:color="auto"/>
            <w:bottom w:val="none" w:sz="0" w:space="0" w:color="auto"/>
            <w:right w:val="none" w:sz="0" w:space="0" w:color="auto"/>
          </w:divBdr>
        </w:div>
        <w:div w:id="1261986538">
          <w:marLeft w:val="480"/>
          <w:marRight w:val="0"/>
          <w:marTop w:val="0"/>
          <w:marBottom w:val="0"/>
          <w:divBdr>
            <w:top w:val="none" w:sz="0" w:space="0" w:color="auto"/>
            <w:left w:val="none" w:sz="0" w:space="0" w:color="auto"/>
            <w:bottom w:val="none" w:sz="0" w:space="0" w:color="auto"/>
            <w:right w:val="none" w:sz="0" w:space="0" w:color="auto"/>
          </w:divBdr>
        </w:div>
        <w:div w:id="1462964163">
          <w:marLeft w:val="480"/>
          <w:marRight w:val="0"/>
          <w:marTop w:val="0"/>
          <w:marBottom w:val="0"/>
          <w:divBdr>
            <w:top w:val="none" w:sz="0" w:space="0" w:color="auto"/>
            <w:left w:val="none" w:sz="0" w:space="0" w:color="auto"/>
            <w:bottom w:val="none" w:sz="0" w:space="0" w:color="auto"/>
            <w:right w:val="none" w:sz="0" w:space="0" w:color="auto"/>
          </w:divBdr>
        </w:div>
        <w:div w:id="901478495">
          <w:marLeft w:val="480"/>
          <w:marRight w:val="0"/>
          <w:marTop w:val="0"/>
          <w:marBottom w:val="0"/>
          <w:divBdr>
            <w:top w:val="none" w:sz="0" w:space="0" w:color="auto"/>
            <w:left w:val="none" w:sz="0" w:space="0" w:color="auto"/>
            <w:bottom w:val="none" w:sz="0" w:space="0" w:color="auto"/>
            <w:right w:val="none" w:sz="0" w:space="0" w:color="auto"/>
          </w:divBdr>
        </w:div>
        <w:div w:id="144511246">
          <w:marLeft w:val="480"/>
          <w:marRight w:val="0"/>
          <w:marTop w:val="0"/>
          <w:marBottom w:val="0"/>
          <w:divBdr>
            <w:top w:val="none" w:sz="0" w:space="0" w:color="auto"/>
            <w:left w:val="none" w:sz="0" w:space="0" w:color="auto"/>
            <w:bottom w:val="none" w:sz="0" w:space="0" w:color="auto"/>
            <w:right w:val="none" w:sz="0" w:space="0" w:color="auto"/>
          </w:divBdr>
        </w:div>
        <w:div w:id="1624268365">
          <w:marLeft w:val="480"/>
          <w:marRight w:val="0"/>
          <w:marTop w:val="0"/>
          <w:marBottom w:val="0"/>
          <w:divBdr>
            <w:top w:val="none" w:sz="0" w:space="0" w:color="auto"/>
            <w:left w:val="none" w:sz="0" w:space="0" w:color="auto"/>
            <w:bottom w:val="none" w:sz="0" w:space="0" w:color="auto"/>
            <w:right w:val="none" w:sz="0" w:space="0" w:color="auto"/>
          </w:divBdr>
        </w:div>
        <w:div w:id="1252271947">
          <w:marLeft w:val="480"/>
          <w:marRight w:val="0"/>
          <w:marTop w:val="0"/>
          <w:marBottom w:val="0"/>
          <w:divBdr>
            <w:top w:val="none" w:sz="0" w:space="0" w:color="auto"/>
            <w:left w:val="none" w:sz="0" w:space="0" w:color="auto"/>
            <w:bottom w:val="none" w:sz="0" w:space="0" w:color="auto"/>
            <w:right w:val="none" w:sz="0" w:space="0" w:color="auto"/>
          </w:divBdr>
        </w:div>
        <w:div w:id="129789120">
          <w:marLeft w:val="480"/>
          <w:marRight w:val="0"/>
          <w:marTop w:val="0"/>
          <w:marBottom w:val="0"/>
          <w:divBdr>
            <w:top w:val="none" w:sz="0" w:space="0" w:color="auto"/>
            <w:left w:val="none" w:sz="0" w:space="0" w:color="auto"/>
            <w:bottom w:val="none" w:sz="0" w:space="0" w:color="auto"/>
            <w:right w:val="none" w:sz="0" w:space="0" w:color="auto"/>
          </w:divBdr>
        </w:div>
        <w:div w:id="1010379073">
          <w:marLeft w:val="480"/>
          <w:marRight w:val="0"/>
          <w:marTop w:val="0"/>
          <w:marBottom w:val="0"/>
          <w:divBdr>
            <w:top w:val="none" w:sz="0" w:space="0" w:color="auto"/>
            <w:left w:val="none" w:sz="0" w:space="0" w:color="auto"/>
            <w:bottom w:val="none" w:sz="0" w:space="0" w:color="auto"/>
            <w:right w:val="none" w:sz="0" w:space="0" w:color="auto"/>
          </w:divBdr>
        </w:div>
        <w:div w:id="1089041841">
          <w:marLeft w:val="480"/>
          <w:marRight w:val="0"/>
          <w:marTop w:val="0"/>
          <w:marBottom w:val="0"/>
          <w:divBdr>
            <w:top w:val="none" w:sz="0" w:space="0" w:color="auto"/>
            <w:left w:val="none" w:sz="0" w:space="0" w:color="auto"/>
            <w:bottom w:val="none" w:sz="0" w:space="0" w:color="auto"/>
            <w:right w:val="none" w:sz="0" w:space="0" w:color="auto"/>
          </w:divBdr>
        </w:div>
        <w:div w:id="1075931291">
          <w:marLeft w:val="480"/>
          <w:marRight w:val="0"/>
          <w:marTop w:val="0"/>
          <w:marBottom w:val="0"/>
          <w:divBdr>
            <w:top w:val="none" w:sz="0" w:space="0" w:color="auto"/>
            <w:left w:val="none" w:sz="0" w:space="0" w:color="auto"/>
            <w:bottom w:val="none" w:sz="0" w:space="0" w:color="auto"/>
            <w:right w:val="none" w:sz="0" w:space="0" w:color="auto"/>
          </w:divBdr>
        </w:div>
        <w:div w:id="804856332">
          <w:marLeft w:val="480"/>
          <w:marRight w:val="0"/>
          <w:marTop w:val="0"/>
          <w:marBottom w:val="0"/>
          <w:divBdr>
            <w:top w:val="none" w:sz="0" w:space="0" w:color="auto"/>
            <w:left w:val="none" w:sz="0" w:space="0" w:color="auto"/>
            <w:bottom w:val="none" w:sz="0" w:space="0" w:color="auto"/>
            <w:right w:val="none" w:sz="0" w:space="0" w:color="auto"/>
          </w:divBdr>
        </w:div>
        <w:div w:id="950167067">
          <w:marLeft w:val="480"/>
          <w:marRight w:val="0"/>
          <w:marTop w:val="0"/>
          <w:marBottom w:val="0"/>
          <w:divBdr>
            <w:top w:val="none" w:sz="0" w:space="0" w:color="auto"/>
            <w:left w:val="none" w:sz="0" w:space="0" w:color="auto"/>
            <w:bottom w:val="none" w:sz="0" w:space="0" w:color="auto"/>
            <w:right w:val="none" w:sz="0" w:space="0" w:color="auto"/>
          </w:divBdr>
        </w:div>
        <w:div w:id="764957028">
          <w:marLeft w:val="480"/>
          <w:marRight w:val="0"/>
          <w:marTop w:val="0"/>
          <w:marBottom w:val="0"/>
          <w:divBdr>
            <w:top w:val="none" w:sz="0" w:space="0" w:color="auto"/>
            <w:left w:val="none" w:sz="0" w:space="0" w:color="auto"/>
            <w:bottom w:val="none" w:sz="0" w:space="0" w:color="auto"/>
            <w:right w:val="none" w:sz="0" w:space="0" w:color="auto"/>
          </w:divBdr>
        </w:div>
        <w:div w:id="455610358">
          <w:marLeft w:val="480"/>
          <w:marRight w:val="0"/>
          <w:marTop w:val="0"/>
          <w:marBottom w:val="0"/>
          <w:divBdr>
            <w:top w:val="none" w:sz="0" w:space="0" w:color="auto"/>
            <w:left w:val="none" w:sz="0" w:space="0" w:color="auto"/>
            <w:bottom w:val="none" w:sz="0" w:space="0" w:color="auto"/>
            <w:right w:val="none" w:sz="0" w:space="0" w:color="auto"/>
          </w:divBdr>
        </w:div>
        <w:div w:id="1761874327">
          <w:marLeft w:val="480"/>
          <w:marRight w:val="0"/>
          <w:marTop w:val="0"/>
          <w:marBottom w:val="0"/>
          <w:divBdr>
            <w:top w:val="none" w:sz="0" w:space="0" w:color="auto"/>
            <w:left w:val="none" w:sz="0" w:space="0" w:color="auto"/>
            <w:bottom w:val="none" w:sz="0" w:space="0" w:color="auto"/>
            <w:right w:val="none" w:sz="0" w:space="0" w:color="auto"/>
          </w:divBdr>
        </w:div>
        <w:div w:id="1567958917">
          <w:marLeft w:val="480"/>
          <w:marRight w:val="0"/>
          <w:marTop w:val="0"/>
          <w:marBottom w:val="0"/>
          <w:divBdr>
            <w:top w:val="none" w:sz="0" w:space="0" w:color="auto"/>
            <w:left w:val="none" w:sz="0" w:space="0" w:color="auto"/>
            <w:bottom w:val="none" w:sz="0" w:space="0" w:color="auto"/>
            <w:right w:val="none" w:sz="0" w:space="0" w:color="auto"/>
          </w:divBdr>
        </w:div>
        <w:div w:id="703023974">
          <w:marLeft w:val="480"/>
          <w:marRight w:val="0"/>
          <w:marTop w:val="0"/>
          <w:marBottom w:val="0"/>
          <w:divBdr>
            <w:top w:val="none" w:sz="0" w:space="0" w:color="auto"/>
            <w:left w:val="none" w:sz="0" w:space="0" w:color="auto"/>
            <w:bottom w:val="none" w:sz="0" w:space="0" w:color="auto"/>
            <w:right w:val="none" w:sz="0" w:space="0" w:color="auto"/>
          </w:divBdr>
        </w:div>
      </w:divsChild>
    </w:div>
    <w:div w:id="676427347">
      <w:bodyDiv w:val="1"/>
      <w:marLeft w:val="0"/>
      <w:marRight w:val="0"/>
      <w:marTop w:val="0"/>
      <w:marBottom w:val="0"/>
      <w:divBdr>
        <w:top w:val="none" w:sz="0" w:space="0" w:color="auto"/>
        <w:left w:val="none" w:sz="0" w:space="0" w:color="auto"/>
        <w:bottom w:val="none" w:sz="0" w:space="0" w:color="auto"/>
        <w:right w:val="none" w:sz="0" w:space="0" w:color="auto"/>
      </w:divBdr>
    </w:div>
    <w:div w:id="676467800">
      <w:bodyDiv w:val="1"/>
      <w:marLeft w:val="0"/>
      <w:marRight w:val="0"/>
      <w:marTop w:val="0"/>
      <w:marBottom w:val="0"/>
      <w:divBdr>
        <w:top w:val="none" w:sz="0" w:space="0" w:color="auto"/>
        <w:left w:val="none" w:sz="0" w:space="0" w:color="auto"/>
        <w:bottom w:val="none" w:sz="0" w:space="0" w:color="auto"/>
        <w:right w:val="none" w:sz="0" w:space="0" w:color="auto"/>
      </w:divBdr>
    </w:div>
    <w:div w:id="676688735">
      <w:bodyDiv w:val="1"/>
      <w:marLeft w:val="0"/>
      <w:marRight w:val="0"/>
      <w:marTop w:val="0"/>
      <w:marBottom w:val="0"/>
      <w:divBdr>
        <w:top w:val="none" w:sz="0" w:space="0" w:color="auto"/>
        <w:left w:val="none" w:sz="0" w:space="0" w:color="auto"/>
        <w:bottom w:val="none" w:sz="0" w:space="0" w:color="auto"/>
        <w:right w:val="none" w:sz="0" w:space="0" w:color="auto"/>
      </w:divBdr>
    </w:div>
    <w:div w:id="678000931">
      <w:bodyDiv w:val="1"/>
      <w:marLeft w:val="0"/>
      <w:marRight w:val="0"/>
      <w:marTop w:val="0"/>
      <w:marBottom w:val="0"/>
      <w:divBdr>
        <w:top w:val="none" w:sz="0" w:space="0" w:color="auto"/>
        <w:left w:val="none" w:sz="0" w:space="0" w:color="auto"/>
        <w:bottom w:val="none" w:sz="0" w:space="0" w:color="auto"/>
        <w:right w:val="none" w:sz="0" w:space="0" w:color="auto"/>
      </w:divBdr>
    </w:div>
    <w:div w:id="678652851">
      <w:bodyDiv w:val="1"/>
      <w:marLeft w:val="0"/>
      <w:marRight w:val="0"/>
      <w:marTop w:val="0"/>
      <w:marBottom w:val="0"/>
      <w:divBdr>
        <w:top w:val="none" w:sz="0" w:space="0" w:color="auto"/>
        <w:left w:val="none" w:sz="0" w:space="0" w:color="auto"/>
        <w:bottom w:val="none" w:sz="0" w:space="0" w:color="auto"/>
        <w:right w:val="none" w:sz="0" w:space="0" w:color="auto"/>
      </w:divBdr>
    </w:div>
    <w:div w:id="679742736">
      <w:bodyDiv w:val="1"/>
      <w:marLeft w:val="0"/>
      <w:marRight w:val="0"/>
      <w:marTop w:val="0"/>
      <w:marBottom w:val="0"/>
      <w:divBdr>
        <w:top w:val="none" w:sz="0" w:space="0" w:color="auto"/>
        <w:left w:val="none" w:sz="0" w:space="0" w:color="auto"/>
        <w:bottom w:val="none" w:sz="0" w:space="0" w:color="auto"/>
        <w:right w:val="none" w:sz="0" w:space="0" w:color="auto"/>
      </w:divBdr>
    </w:div>
    <w:div w:id="680156897">
      <w:bodyDiv w:val="1"/>
      <w:marLeft w:val="0"/>
      <w:marRight w:val="0"/>
      <w:marTop w:val="0"/>
      <w:marBottom w:val="0"/>
      <w:divBdr>
        <w:top w:val="none" w:sz="0" w:space="0" w:color="auto"/>
        <w:left w:val="none" w:sz="0" w:space="0" w:color="auto"/>
        <w:bottom w:val="none" w:sz="0" w:space="0" w:color="auto"/>
        <w:right w:val="none" w:sz="0" w:space="0" w:color="auto"/>
      </w:divBdr>
    </w:div>
    <w:div w:id="680356073">
      <w:bodyDiv w:val="1"/>
      <w:marLeft w:val="0"/>
      <w:marRight w:val="0"/>
      <w:marTop w:val="0"/>
      <w:marBottom w:val="0"/>
      <w:divBdr>
        <w:top w:val="none" w:sz="0" w:space="0" w:color="auto"/>
        <w:left w:val="none" w:sz="0" w:space="0" w:color="auto"/>
        <w:bottom w:val="none" w:sz="0" w:space="0" w:color="auto"/>
        <w:right w:val="none" w:sz="0" w:space="0" w:color="auto"/>
      </w:divBdr>
    </w:div>
    <w:div w:id="680812983">
      <w:bodyDiv w:val="1"/>
      <w:marLeft w:val="0"/>
      <w:marRight w:val="0"/>
      <w:marTop w:val="0"/>
      <w:marBottom w:val="0"/>
      <w:divBdr>
        <w:top w:val="none" w:sz="0" w:space="0" w:color="auto"/>
        <w:left w:val="none" w:sz="0" w:space="0" w:color="auto"/>
        <w:bottom w:val="none" w:sz="0" w:space="0" w:color="auto"/>
        <w:right w:val="none" w:sz="0" w:space="0" w:color="auto"/>
      </w:divBdr>
    </w:div>
    <w:div w:id="684134741">
      <w:bodyDiv w:val="1"/>
      <w:marLeft w:val="0"/>
      <w:marRight w:val="0"/>
      <w:marTop w:val="0"/>
      <w:marBottom w:val="0"/>
      <w:divBdr>
        <w:top w:val="none" w:sz="0" w:space="0" w:color="auto"/>
        <w:left w:val="none" w:sz="0" w:space="0" w:color="auto"/>
        <w:bottom w:val="none" w:sz="0" w:space="0" w:color="auto"/>
        <w:right w:val="none" w:sz="0" w:space="0" w:color="auto"/>
      </w:divBdr>
    </w:div>
    <w:div w:id="685984235">
      <w:bodyDiv w:val="1"/>
      <w:marLeft w:val="0"/>
      <w:marRight w:val="0"/>
      <w:marTop w:val="0"/>
      <w:marBottom w:val="0"/>
      <w:divBdr>
        <w:top w:val="none" w:sz="0" w:space="0" w:color="auto"/>
        <w:left w:val="none" w:sz="0" w:space="0" w:color="auto"/>
        <w:bottom w:val="none" w:sz="0" w:space="0" w:color="auto"/>
        <w:right w:val="none" w:sz="0" w:space="0" w:color="auto"/>
      </w:divBdr>
    </w:div>
    <w:div w:id="686710556">
      <w:bodyDiv w:val="1"/>
      <w:marLeft w:val="0"/>
      <w:marRight w:val="0"/>
      <w:marTop w:val="0"/>
      <w:marBottom w:val="0"/>
      <w:divBdr>
        <w:top w:val="none" w:sz="0" w:space="0" w:color="auto"/>
        <w:left w:val="none" w:sz="0" w:space="0" w:color="auto"/>
        <w:bottom w:val="none" w:sz="0" w:space="0" w:color="auto"/>
        <w:right w:val="none" w:sz="0" w:space="0" w:color="auto"/>
      </w:divBdr>
    </w:div>
    <w:div w:id="687145613">
      <w:bodyDiv w:val="1"/>
      <w:marLeft w:val="0"/>
      <w:marRight w:val="0"/>
      <w:marTop w:val="0"/>
      <w:marBottom w:val="0"/>
      <w:divBdr>
        <w:top w:val="none" w:sz="0" w:space="0" w:color="auto"/>
        <w:left w:val="none" w:sz="0" w:space="0" w:color="auto"/>
        <w:bottom w:val="none" w:sz="0" w:space="0" w:color="auto"/>
        <w:right w:val="none" w:sz="0" w:space="0" w:color="auto"/>
      </w:divBdr>
    </w:div>
    <w:div w:id="687221346">
      <w:bodyDiv w:val="1"/>
      <w:marLeft w:val="0"/>
      <w:marRight w:val="0"/>
      <w:marTop w:val="0"/>
      <w:marBottom w:val="0"/>
      <w:divBdr>
        <w:top w:val="none" w:sz="0" w:space="0" w:color="auto"/>
        <w:left w:val="none" w:sz="0" w:space="0" w:color="auto"/>
        <w:bottom w:val="none" w:sz="0" w:space="0" w:color="auto"/>
        <w:right w:val="none" w:sz="0" w:space="0" w:color="auto"/>
      </w:divBdr>
    </w:div>
    <w:div w:id="687760705">
      <w:bodyDiv w:val="1"/>
      <w:marLeft w:val="0"/>
      <w:marRight w:val="0"/>
      <w:marTop w:val="0"/>
      <w:marBottom w:val="0"/>
      <w:divBdr>
        <w:top w:val="none" w:sz="0" w:space="0" w:color="auto"/>
        <w:left w:val="none" w:sz="0" w:space="0" w:color="auto"/>
        <w:bottom w:val="none" w:sz="0" w:space="0" w:color="auto"/>
        <w:right w:val="none" w:sz="0" w:space="0" w:color="auto"/>
      </w:divBdr>
    </w:div>
    <w:div w:id="689455353">
      <w:bodyDiv w:val="1"/>
      <w:marLeft w:val="0"/>
      <w:marRight w:val="0"/>
      <w:marTop w:val="0"/>
      <w:marBottom w:val="0"/>
      <w:divBdr>
        <w:top w:val="none" w:sz="0" w:space="0" w:color="auto"/>
        <w:left w:val="none" w:sz="0" w:space="0" w:color="auto"/>
        <w:bottom w:val="none" w:sz="0" w:space="0" w:color="auto"/>
        <w:right w:val="none" w:sz="0" w:space="0" w:color="auto"/>
      </w:divBdr>
    </w:div>
    <w:div w:id="689720331">
      <w:bodyDiv w:val="1"/>
      <w:marLeft w:val="0"/>
      <w:marRight w:val="0"/>
      <w:marTop w:val="0"/>
      <w:marBottom w:val="0"/>
      <w:divBdr>
        <w:top w:val="none" w:sz="0" w:space="0" w:color="auto"/>
        <w:left w:val="none" w:sz="0" w:space="0" w:color="auto"/>
        <w:bottom w:val="none" w:sz="0" w:space="0" w:color="auto"/>
        <w:right w:val="none" w:sz="0" w:space="0" w:color="auto"/>
      </w:divBdr>
    </w:div>
    <w:div w:id="690910970">
      <w:bodyDiv w:val="1"/>
      <w:marLeft w:val="0"/>
      <w:marRight w:val="0"/>
      <w:marTop w:val="0"/>
      <w:marBottom w:val="0"/>
      <w:divBdr>
        <w:top w:val="none" w:sz="0" w:space="0" w:color="auto"/>
        <w:left w:val="none" w:sz="0" w:space="0" w:color="auto"/>
        <w:bottom w:val="none" w:sz="0" w:space="0" w:color="auto"/>
        <w:right w:val="none" w:sz="0" w:space="0" w:color="auto"/>
      </w:divBdr>
    </w:div>
    <w:div w:id="692263342">
      <w:bodyDiv w:val="1"/>
      <w:marLeft w:val="0"/>
      <w:marRight w:val="0"/>
      <w:marTop w:val="0"/>
      <w:marBottom w:val="0"/>
      <w:divBdr>
        <w:top w:val="none" w:sz="0" w:space="0" w:color="auto"/>
        <w:left w:val="none" w:sz="0" w:space="0" w:color="auto"/>
        <w:bottom w:val="none" w:sz="0" w:space="0" w:color="auto"/>
        <w:right w:val="none" w:sz="0" w:space="0" w:color="auto"/>
      </w:divBdr>
      <w:divsChild>
        <w:div w:id="1668752563">
          <w:marLeft w:val="480"/>
          <w:marRight w:val="0"/>
          <w:marTop w:val="0"/>
          <w:marBottom w:val="0"/>
          <w:divBdr>
            <w:top w:val="none" w:sz="0" w:space="0" w:color="auto"/>
            <w:left w:val="none" w:sz="0" w:space="0" w:color="auto"/>
            <w:bottom w:val="none" w:sz="0" w:space="0" w:color="auto"/>
            <w:right w:val="none" w:sz="0" w:space="0" w:color="auto"/>
          </w:divBdr>
        </w:div>
        <w:div w:id="1871335637">
          <w:marLeft w:val="480"/>
          <w:marRight w:val="0"/>
          <w:marTop w:val="0"/>
          <w:marBottom w:val="0"/>
          <w:divBdr>
            <w:top w:val="none" w:sz="0" w:space="0" w:color="auto"/>
            <w:left w:val="none" w:sz="0" w:space="0" w:color="auto"/>
            <w:bottom w:val="none" w:sz="0" w:space="0" w:color="auto"/>
            <w:right w:val="none" w:sz="0" w:space="0" w:color="auto"/>
          </w:divBdr>
        </w:div>
        <w:div w:id="500435033">
          <w:marLeft w:val="480"/>
          <w:marRight w:val="0"/>
          <w:marTop w:val="0"/>
          <w:marBottom w:val="0"/>
          <w:divBdr>
            <w:top w:val="none" w:sz="0" w:space="0" w:color="auto"/>
            <w:left w:val="none" w:sz="0" w:space="0" w:color="auto"/>
            <w:bottom w:val="none" w:sz="0" w:space="0" w:color="auto"/>
            <w:right w:val="none" w:sz="0" w:space="0" w:color="auto"/>
          </w:divBdr>
        </w:div>
        <w:div w:id="965697661">
          <w:marLeft w:val="480"/>
          <w:marRight w:val="0"/>
          <w:marTop w:val="0"/>
          <w:marBottom w:val="0"/>
          <w:divBdr>
            <w:top w:val="none" w:sz="0" w:space="0" w:color="auto"/>
            <w:left w:val="none" w:sz="0" w:space="0" w:color="auto"/>
            <w:bottom w:val="none" w:sz="0" w:space="0" w:color="auto"/>
            <w:right w:val="none" w:sz="0" w:space="0" w:color="auto"/>
          </w:divBdr>
        </w:div>
        <w:div w:id="1232234531">
          <w:marLeft w:val="480"/>
          <w:marRight w:val="0"/>
          <w:marTop w:val="0"/>
          <w:marBottom w:val="0"/>
          <w:divBdr>
            <w:top w:val="none" w:sz="0" w:space="0" w:color="auto"/>
            <w:left w:val="none" w:sz="0" w:space="0" w:color="auto"/>
            <w:bottom w:val="none" w:sz="0" w:space="0" w:color="auto"/>
            <w:right w:val="none" w:sz="0" w:space="0" w:color="auto"/>
          </w:divBdr>
        </w:div>
        <w:div w:id="885532791">
          <w:marLeft w:val="480"/>
          <w:marRight w:val="0"/>
          <w:marTop w:val="0"/>
          <w:marBottom w:val="0"/>
          <w:divBdr>
            <w:top w:val="none" w:sz="0" w:space="0" w:color="auto"/>
            <w:left w:val="none" w:sz="0" w:space="0" w:color="auto"/>
            <w:bottom w:val="none" w:sz="0" w:space="0" w:color="auto"/>
            <w:right w:val="none" w:sz="0" w:space="0" w:color="auto"/>
          </w:divBdr>
        </w:div>
        <w:div w:id="1711611890">
          <w:marLeft w:val="480"/>
          <w:marRight w:val="0"/>
          <w:marTop w:val="0"/>
          <w:marBottom w:val="0"/>
          <w:divBdr>
            <w:top w:val="none" w:sz="0" w:space="0" w:color="auto"/>
            <w:left w:val="none" w:sz="0" w:space="0" w:color="auto"/>
            <w:bottom w:val="none" w:sz="0" w:space="0" w:color="auto"/>
            <w:right w:val="none" w:sz="0" w:space="0" w:color="auto"/>
          </w:divBdr>
        </w:div>
        <w:div w:id="674722111">
          <w:marLeft w:val="480"/>
          <w:marRight w:val="0"/>
          <w:marTop w:val="0"/>
          <w:marBottom w:val="0"/>
          <w:divBdr>
            <w:top w:val="none" w:sz="0" w:space="0" w:color="auto"/>
            <w:left w:val="none" w:sz="0" w:space="0" w:color="auto"/>
            <w:bottom w:val="none" w:sz="0" w:space="0" w:color="auto"/>
            <w:right w:val="none" w:sz="0" w:space="0" w:color="auto"/>
          </w:divBdr>
        </w:div>
        <w:div w:id="444689878">
          <w:marLeft w:val="480"/>
          <w:marRight w:val="0"/>
          <w:marTop w:val="0"/>
          <w:marBottom w:val="0"/>
          <w:divBdr>
            <w:top w:val="none" w:sz="0" w:space="0" w:color="auto"/>
            <w:left w:val="none" w:sz="0" w:space="0" w:color="auto"/>
            <w:bottom w:val="none" w:sz="0" w:space="0" w:color="auto"/>
            <w:right w:val="none" w:sz="0" w:space="0" w:color="auto"/>
          </w:divBdr>
        </w:div>
        <w:div w:id="1462188080">
          <w:marLeft w:val="480"/>
          <w:marRight w:val="0"/>
          <w:marTop w:val="0"/>
          <w:marBottom w:val="0"/>
          <w:divBdr>
            <w:top w:val="none" w:sz="0" w:space="0" w:color="auto"/>
            <w:left w:val="none" w:sz="0" w:space="0" w:color="auto"/>
            <w:bottom w:val="none" w:sz="0" w:space="0" w:color="auto"/>
            <w:right w:val="none" w:sz="0" w:space="0" w:color="auto"/>
          </w:divBdr>
        </w:div>
        <w:div w:id="629556746">
          <w:marLeft w:val="480"/>
          <w:marRight w:val="0"/>
          <w:marTop w:val="0"/>
          <w:marBottom w:val="0"/>
          <w:divBdr>
            <w:top w:val="none" w:sz="0" w:space="0" w:color="auto"/>
            <w:left w:val="none" w:sz="0" w:space="0" w:color="auto"/>
            <w:bottom w:val="none" w:sz="0" w:space="0" w:color="auto"/>
            <w:right w:val="none" w:sz="0" w:space="0" w:color="auto"/>
          </w:divBdr>
        </w:div>
        <w:div w:id="2081096878">
          <w:marLeft w:val="480"/>
          <w:marRight w:val="0"/>
          <w:marTop w:val="0"/>
          <w:marBottom w:val="0"/>
          <w:divBdr>
            <w:top w:val="none" w:sz="0" w:space="0" w:color="auto"/>
            <w:left w:val="none" w:sz="0" w:space="0" w:color="auto"/>
            <w:bottom w:val="none" w:sz="0" w:space="0" w:color="auto"/>
            <w:right w:val="none" w:sz="0" w:space="0" w:color="auto"/>
          </w:divBdr>
        </w:div>
        <w:div w:id="128087048">
          <w:marLeft w:val="480"/>
          <w:marRight w:val="0"/>
          <w:marTop w:val="0"/>
          <w:marBottom w:val="0"/>
          <w:divBdr>
            <w:top w:val="none" w:sz="0" w:space="0" w:color="auto"/>
            <w:left w:val="none" w:sz="0" w:space="0" w:color="auto"/>
            <w:bottom w:val="none" w:sz="0" w:space="0" w:color="auto"/>
            <w:right w:val="none" w:sz="0" w:space="0" w:color="auto"/>
          </w:divBdr>
        </w:div>
        <w:div w:id="345013388">
          <w:marLeft w:val="480"/>
          <w:marRight w:val="0"/>
          <w:marTop w:val="0"/>
          <w:marBottom w:val="0"/>
          <w:divBdr>
            <w:top w:val="none" w:sz="0" w:space="0" w:color="auto"/>
            <w:left w:val="none" w:sz="0" w:space="0" w:color="auto"/>
            <w:bottom w:val="none" w:sz="0" w:space="0" w:color="auto"/>
            <w:right w:val="none" w:sz="0" w:space="0" w:color="auto"/>
          </w:divBdr>
        </w:div>
        <w:div w:id="1120686115">
          <w:marLeft w:val="480"/>
          <w:marRight w:val="0"/>
          <w:marTop w:val="0"/>
          <w:marBottom w:val="0"/>
          <w:divBdr>
            <w:top w:val="none" w:sz="0" w:space="0" w:color="auto"/>
            <w:left w:val="none" w:sz="0" w:space="0" w:color="auto"/>
            <w:bottom w:val="none" w:sz="0" w:space="0" w:color="auto"/>
            <w:right w:val="none" w:sz="0" w:space="0" w:color="auto"/>
          </w:divBdr>
        </w:div>
        <w:div w:id="1767771503">
          <w:marLeft w:val="480"/>
          <w:marRight w:val="0"/>
          <w:marTop w:val="0"/>
          <w:marBottom w:val="0"/>
          <w:divBdr>
            <w:top w:val="none" w:sz="0" w:space="0" w:color="auto"/>
            <w:left w:val="none" w:sz="0" w:space="0" w:color="auto"/>
            <w:bottom w:val="none" w:sz="0" w:space="0" w:color="auto"/>
            <w:right w:val="none" w:sz="0" w:space="0" w:color="auto"/>
          </w:divBdr>
        </w:div>
        <w:div w:id="1538278178">
          <w:marLeft w:val="480"/>
          <w:marRight w:val="0"/>
          <w:marTop w:val="0"/>
          <w:marBottom w:val="0"/>
          <w:divBdr>
            <w:top w:val="none" w:sz="0" w:space="0" w:color="auto"/>
            <w:left w:val="none" w:sz="0" w:space="0" w:color="auto"/>
            <w:bottom w:val="none" w:sz="0" w:space="0" w:color="auto"/>
            <w:right w:val="none" w:sz="0" w:space="0" w:color="auto"/>
          </w:divBdr>
        </w:div>
        <w:div w:id="121072277">
          <w:marLeft w:val="480"/>
          <w:marRight w:val="0"/>
          <w:marTop w:val="0"/>
          <w:marBottom w:val="0"/>
          <w:divBdr>
            <w:top w:val="none" w:sz="0" w:space="0" w:color="auto"/>
            <w:left w:val="none" w:sz="0" w:space="0" w:color="auto"/>
            <w:bottom w:val="none" w:sz="0" w:space="0" w:color="auto"/>
            <w:right w:val="none" w:sz="0" w:space="0" w:color="auto"/>
          </w:divBdr>
        </w:div>
        <w:div w:id="2127458317">
          <w:marLeft w:val="480"/>
          <w:marRight w:val="0"/>
          <w:marTop w:val="0"/>
          <w:marBottom w:val="0"/>
          <w:divBdr>
            <w:top w:val="none" w:sz="0" w:space="0" w:color="auto"/>
            <w:left w:val="none" w:sz="0" w:space="0" w:color="auto"/>
            <w:bottom w:val="none" w:sz="0" w:space="0" w:color="auto"/>
            <w:right w:val="none" w:sz="0" w:space="0" w:color="auto"/>
          </w:divBdr>
        </w:div>
        <w:div w:id="1389770195">
          <w:marLeft w:val="480"/>
          <w:marRight w:val="0"/>
          <w:marTop w:val="0"/>
          <w:marBottom w:val="0"/>
          <w:divBdr>
            <w:top w:val="none" w:sz="0" w:space="0" w:color="auto"/>
            <w:left w:val="none" w:sz="0" w:space="0" w:color="auto"/>
            <w:bottom w:val="none" w:sz="0" w:space="0" w:color="auto"/>
            <w:right w:val="none" w:sz="0" w:space="0" w:color="auto"/>
          </w:divBdr>
        </w:div>
        <w:div w:id="46682399">
          <w:marLeft w:val="480"/>
          <w:marRight w:val="0"/>
          <w:marTop w:val="0"/>
          <w:marBottom w:val="0"/>
          <w:divBdr>
            <w:top w:val="none" w:sz="0" w:space="0" w:color="auto"/>
            <w:left w:val="none" w:sz="0" w:space="0" w:color="auto"/>
            <w:bottom w:val="none" w:sz="0" w:space="0" w:color="auto"/>
            <w:right w:val="none" w:sz="0" w:space="0" w:color="auto"/>
          </w:divBdr>
        </w:div>
        <w:div w:id="905607022">
          <w:marLeft w:val="480"/>
          <w:marRight w:val="0"/>
          <w:marTop w:val="0"/>
          <w:marBottom w:val="0"/>
          <w:divBdr>
            <w:top w:val="none" w:sz="0" w:space="0" w:color="auto"/>
            <w:left w:val="none" w:sz="0" w:space="0" w:color="auto"/>
            <w:bottom w:val="none" w:sz="0" w:space="0" w:color="auto"/>
            <w:right w:val="none" w:sz="0" w:space="0" w:color="auto"/>
          </w:divBdr>
        </w:div>
        <w:div w:id="1810439568">
          <w:marLeft w:val="480"/>
          <w:marRight w:val="0"/>
          <w:marTop w:val="0"/>
          <w:marBottom w:val="0"/>
          <w:divBdr>
            <w:top w:val="none" w:sz="0" w:space="0" w:color="auto"/>
            <w:left w:val="none" w:sz="0" w:space="0" w:color="auto"/>
            <w:bottom w:val="none" w:sz="0" w:space="0" w:color="auto"/>
            <w:right w:val="none" w:sz="0" w:space="0" w:color="auto"/>
          </w:divBdr>
        </w:div>
        <w:div w:id="595330139">
          <w:marLeft w:val="480"/>
          <w:marRight w:val="0"/>
          <w:marTop w:val="0"/>
          <w:marBottom w:val="0"/>
          <w:divBdr>
            <w:top w:val="none" w:sz="0" w:space="0" w:color="auto"/>
            <w:left w:val="none" w:sz="0" w:space="0" w:color="auto"/>
            <w:bottom w:val="none" w:sz="0" w:space="0" w:color="auto"/>
            <w:right w:val="none" w:sz="0" w:space="0" w:color="auto"/>
          </w:divBdr>
        </w:div>
        <w:div w:id="513425796">
          <w:marLeft w:val="480"/>
          <w:marRight w:val="0"/>
          <w:marTop w:val="0"/>
          <w:marBottom w:val="0"/>
          <w:divBdr>
            <w:top w:val="none" w:sz="0" w:space="0" w:color="auto"/>
            <w:left w:val="none" w:sz="0" w:space="0" w:color="auto"/>
            <w:bottom w:val="none" w:sz="0" w:space="0" w:color="auto"/>
            <w:right w:val="none" w:sz="0" w:space="0" w:color="auto"/>
          </w:divBdr>
        </w:div>
        <w:div w:id="1974091133">
          <w:marLeft w:val="480"/>
          <w:marRight w:val="0"/>
          <w:marTop w:val="0"/>
          <w:marBottom w:val="0"/>
          <w:divBdr>
            <w:top w:val="none" w:sz="0" w:space="0" w:color="auto"/>
            <w:left w:val="none" w:sz="0" w:space="0" w:color="auto"/>
            <w:bottom w:val="none" w:sz="0" w:space="0" w:color="auto"/>
            <w:right w:val="none" w:sz="0" w:space="0" w:color="auto"/>
          </w:divBdr>
        </w:div>
        <w:div w:id="2001495933">
          <w:marLeft w:val="480"/>
          <w:marRight w:val="0"/>
          <w:marTop w:val="0"/>
          <w:marBottom w:val="0"/>
          <w:divBdr>
            <w:top w:val="none" w:sz="0" w:space="0" w:color="auto"/>
            <w:left w:val="none" w:sz="0" w:space="0" w:color="auto"/>
            <w:bottom w:val="none" w:sz="0" w:space="0" w:color="auto"/>
            <w:right w:val="none" w:sz="0" w:space="0" w:color="auto"/>
          </w:divBdr>
        </w:div>
        <w:div w:id="1021783521">
          <w:marLeft w:val="480"/>
          <w:marRight w:val="0"/>
          <w:marTop w:val="0"/>
          <w:marBottom w:val="0"/>
          <w:divBdr>
            <w:top w:val="none" w:sz="0" w:space="0" w:color="auto"/>
            <w:left w:val="none" w:sz="0" w:space="0" w:color="auto"/>
            <w:bottom w:val="none" w:sz="0" w:space="0" w:color="auto"/>
            <w:right w:val="none" w:sz="0" w:space="0" w:color="auto"/>
          </w:divBdr>
        </w:div>
        <w:div w:id="418596455">
          <w:marLeft w:val="480"/>
          <w:marRight w:val="0"/>
          <w:marTop w:val="0"/>
          <w:marBottom w:val="0"/>
          <w:divBdr>
            <w:top w:val="none" w:sz="0" w:space="0" w:color="auto"/>
            <w:left w:val="none" w:sz="0" w:space="0" w:color="auto"/>
            <w:bottom w:val="none" w:sz="0" w:space="0" w:color="auto"/>
            <w:right w:val="none" w:sz="0" w:space="0" w:color="auto"/>
          </w:divBdr>
        </w:div>
        <w:div w:id="1976057787">
          <w:marLeft w:val="480"/>
          <w:marRight w:val="0"/>
          <w:marTop w:val="0"/>
          <w:marBottom w:val="0"/>
          <w:divBdr>
            <w:top w:val="none" w:sz="0" w:space="0" w:color="auto"/>
            <w:left w:val="none" w:sz="0" w:space="0" w:color="auto"/>
            <w:bottom w:val="none" w:sz="0" w:space="0" w:color="auto"/>
            <w:right w:val="none" w:sz="0" w:space="0" w:color="auto"/>
          </w:divBdr>
        </w:div>
        <w:div w:id="171072432">
          <w:marLeft w:val="480"/>
          <w:marRight w:val="0"/>
          <w:marTop w:val="0"/>
          <w:marBottom w:val="0"/>
          <w:divBdr>
            <w:top w:val="none" w:sz="0" w:space="0" w:color="auto"/>
            <w:left w:val="none" w:sz="0" w:space="0" w:color="auto"/>
            <w:bottom w:val="none" w:sz="0" w:space="0" w:color="auto"/>
            <w:right w:val="none" w:sz="0" w:space="0" w:color="auto"/>
          </w:divBdr>
        </w:div>
        <w:div w:id="373046461">
          <w:marLeft w:val="480"/>
          <w:marRight w:val="0"/>
          <w:marTop w:val="0"/>
          <w:marBottom w:val="0"/>
          <w:divBdr>
            <w:top w:val="none" w:sz="0" w:space="0" w:color="auto"/>
            <w:left w:val="none" w:sz="0" w:space="0" w:color="auto"/>
            <w:bottom w:val="none" w:sz="0" w:space="0" w:color="auto"/>
            <w:right w:val="none" w:sz="0" w:space="0" w:color="auto"/>
          </w:divBdr>
        </w:div>
        <w:div w:id="1072969488">
          <w:marLeft w:val="480"/>
          <w:marRight w:val="0"/>
          <w:marTop w:val="0"/>
          <w:marBottom w:val="0"/>
          <w:divBdr>
            <w:top w:val="none" w:sz="0" w:space="0" w:color="auto"/>
            <w:left w:val="none" w:sz="0" w:space="0" w:color="auto"/>
            <w:bottom w:val="none" w:sz="0" w:space="0" w:color="auto"/>
            <w:right w:val="none" w:sz="0" w:space="0" w:color="auto"/>
          </w:divBdr>
        </w:div>
        <w:div w:id="1856654047">
          <w:marLeft w:val="480"/>
          <w:marRight w:val="0"/>
          <w:marTop w:val="0"/>
          <w:marBottom w:val="0"/>
          <w:divBdr>
            <w:top w:val="none" w:sz="0" w:space="0" w:color="auto"/>
            <w:left w:val="none" w:sz="0" w:space="0" w:color="auto"/>
            <w:bottom w:val="none" w:sz="0" w:space="0" w:color="auto"/>
            <w:right w:val="none" w:sz="0" w:space="0" w:color="auto"/>
          </w:divBdr>
        </w:div>
        <w:div w:id="1500539769">
          <w:marLeft w:val="480"/>
          <w:marRight w:val="0"/>
          <w:marTop w:val="0"/>
          <w:marBottom w:val="0"/>
          <w:divBdr>
            <w:top w:val="none" w:sz="0" w:space="0" w:color="auto"/>
            <w:left w:val="none" w:sz="0" w:space="0" w:color="auto"/>
            <w:bottom w:val="none" w:sz="0" w:space="0" w:color="auto"/>
            <w:right w:val="none" w:sz="0" w:space="0" w:color="auto"/>
          </w:divBdr>
        </w:div>
        <w:div w:id="442071510">
          <w:marLeft w:val="480"/>
          <w:marRight w:val="0"/>
          <w:marTop w:val="0"/>
          <w:marBottom w:val="0"/>
          <w:divBdr>
            <w:top w:val="none" w:sz="0" w:space="0" w:color="auto"/>
            <w:left w:val="none" w:sz="0" w:space="0" w:color="auto"/>
            <w:bottom w:val="none" w:sz="0" w:space="0" w:color="auto"/>
            <w:right w:val="none" w:sz="0" w:space="0" w:color="auto"/>
          </w:divBdr>
        </w:div>
        <w:div w:id="824973559">
          <w:marLeft w:val="480"/>
          <w:marRight w:val="0"/>
          <w:marTop w:val="0"/>
          <w:marBottom w:val="0"/>
          <w:divBdr>
            <w:top w:val="none" w:sz="0" w:space="0" w:color="auto"/>
            <w:left w:val="none" w:sz="0" w:space="0" w:color="auto"/>
            <w:bottom w:val="none" w:sz="0" w:space="0" w:color="auto"/>
            <w:right w:val="none" w:sz="0" w:space="0" w:color="auto"/>
          </w:divBdr>
        </w:div>
        <w:div w:id="1213082488">
          <w:marLeft w:val="480"/>
          <w:marRight w:val="0"/>
          <w:marTop w:val="0"/>
          <w:marBottom w:val="0"/>
          <w:divBdr>
            <w:top w:val="none" w:sz="0" w:space="0" w:color="auto"/>
            <w:left w:val="none" w:sz="0" w:space="0" w:color="auto"/>
            <w:bottom w:val="none" w:sz="0" w:space="0" w:color="auto"/>
            <w:right w:val="none" w:sz="0" w:space="0" w:color="auto"/>
          </w:divBdr>
        </w:div>
        <w:div w:id="741222603">
          <w:marLeft w:val="480"/>
          <w:marRight w:val="0"/>
          <w:marTop w:val="0"/>
          <w:marBottom w:val="0"/>
          <w:divBdr>
            <w:top w:val="none" w:sz="0" w:space="0" w:color="auto"/>
            <w:left w:val="none" w:sz="0" w:space="0" w:color="auto"/>
            <w:bottom w:val="none" w:sz="0" w:space="0" w:color="auto"/>
            <w:right w:val="none" w:sz="0" w:space="0" w:color="auto"/>
          </w:divBdr>
        </w:div>
        <w:div w:id="2105177922">
          <w:marLeft w:val="480"/>
          <w:marRight w:val="0"/>
          <w:marTop w:val="0"/>
          <w:marBottom w:val="0"/>
          <w:divBdr>
            <w:top w:val="none" w:sz="0" w:space="0" w:color="auto"/>
            <w:left w:val="none" w:sz="0" w:space="0" w:color="auto"/>
            <w:bottom w:val="none" w:sz="0" w:space="0" w:color="auto"/>
            <w:right w:val="none" w:sz="0" w:space="0" w:color="auto"/>
          </w:divBdr>
        </w:div>
        <w:div w:id="1212616179">
          <w:marLeft w:val="480"/>
          <w:marRight w:val="0"/>
          <w:marTop w:val="0"/>
          <w:marBottom w:val="0"/>
          <w:divBdr>
            <w:top w:val="none" w:sz="0" w:space="0" w:color="auto"/>
            <w:left w:val="none" w:sz="0" w:space="0" w:color="auto"/>
            <w:bottom w:val="none" w:sz="0" w:space="0" w:color="auto"/>
            <w:right w:val="none" w:sz="0" w:space="0" w:color="auto"/>
          </w:divBdr>
        </w:div>
        <w:div w:id="835149890">
          <w:marLeft w:val="480"/>
          <w:marRight w:val="0"/>
          <w:marTop w:val="0"/>
          <w:marBottom w:val="0"/>
          <w:divBdr>
            <w:top w:val="none" w:sz="0" w:space="0" w:color="auto"/>
            <w:left w:val="none" w:sz="0" w:space="0" w:color="auto"/>
            <w:bottom w:val="none" w:sz="0" w:space="0" w:color="auto"/>
            <w:right w:val="none" w:sz="0" w:space="0" w:color="auto"/>
          </w:divBdr>
        </w:div>
        <w:div w:id="1533179659">
          <w:marLeft w:val="480"/>
          <w:marRight w:val="0"/>
          <w:marTop w:val="0"/>
          <w:marBottom w:val="0"/>
          <w:divBdr>
            <w:top w:val="none" w:sz="0" w:space="0" w:color="auto"/>
            <w:left w:val="none" w:sz="0" w:space="0" w:color="auto"/>
            <w:bottom w:val="none" w:sz="0" w:space="0" w:color="auto"/>
            <w:right w:val="none" w:sz="0" w:space="0" w:color="auto"/>
          </w:divBdr>
        </w:div>
        <w:div w:id="428627687">
          <w:marLeft w:val="480"/>
          <w:marRight w:val="0"/>
          <w:marTop w:val="0"/>
          <w:marBottom w:val="0"/>
          <w:divBdr>
            <w:top w:val="none" w:sz="0" w:space="0" w:color="auto"/>
            <w:left w:val="none" w:sz="0" w:space="0" w:color="auto"/>
            <w:bottom w:val="none" w:sz="0" w:space="0" w:color="auto"/>
            <w:right w:val="none" w:sz="0" w:space="0" w:color="auto"/>
          </w:divBdr>
        </w:div>
        <w:div w:id="1862015522">
          <w:marLeft w:val="480"/>
          <w:marRight w:val="0"/>
          <w:marTop w:val="0"/>
          <w:marBottom w:val="0"/>
          <w:divBdr>
            <w:top w:val="none" w:sz="0" w:space="0" w:color="auto"/>
            <w:left w:val="none" w:sz="0" w:space="0" w:color="auto"/>
            <w:bottom w:val="none" w:sz="0" w:space="0" w:color="auto"/>
            <w:right w:val="none" w:sz="0" w:space="0" w:color="auto"/>
          </w:divBdr>
        </w:div>
        <w:div w:id="655690776">
          <w:marLeft w:val="480"/>
          <w:marRight w:val="0"/>
          <w:marTop w:val="0"/>
          <w:marBottom w:val="0"/>
          <w:divBdr>
            <w:top w:val="none" w:sz="0" w:space="0" w:color="auto"/>
            <w:left w:val="none" w:sz="0" w:space="0" w:color="auto"/>
            <w:bottom w:val="none" w:sz="0" w:space="0" w:color="auto"/>
            <w:right w:val="none" w:sz="0" w:space="0" w:color="auto"/>
          </w:divBdr>
        </w:div>
        <w:div w:id="1914273329">
          <w:marLeft w:val="480"/>
          <w:marRight w:val="0"/>
          <w:marTop w:val="0"/>
          <w:marBottom w:val="0"/>
          <w:divBdr>
            <w:top w:val="none" w:sz="0" w:space="0" w:color="auto"/>
            <w:left w:val="none" w:sz="0" w:space="0" w:color="auto"/>
            <w:bottom w:val="none" w:sz="0" w:space="0" w:color="auto"/>
            <w:right w:val="none" w:sz="0" w:space="0" w:color="auto"/>
          </w:divBdr>
        </w:div>
        <w:div w:id="1379210445">
          <w:marLeft w:val="480"/>
          <w:marRight w:val="0"/>
          <w:marTop w:val="0"/>
          <w:marBottom w:val="0"/>
          <w:divBdr>
            <w:top w:val="none" w:sz="0" w:space="0" w:color="auto"/>
            <w:left w:val="none" w:sz="0" w:space="0" w:color="auto"/>
            <w:bottom w:val="none" w:sz="0" w:space="0" w:color="auto"/>
            <w:right w:val="none" w:sz="0" w:space="0" w:color="auto"/>
          </w:divBdr>
        </w:div>
        <w:div w:id="308289711">
          <w:marLeft w:val="480"/>
          <w:marRight w:val="0"/>
          <w:marTop w:val="0"/>
          <w:marBottom w:val="0"/>
          <w:divBdr>
            <w:top w:val="none" w:sz="0" w:space="0" w:color="auto"/>
            <w:left w:val="none" w:sz="0" w:space="0" w:color="auto"/>
            <w:bottom w:val="none" w:sz="0" w:space="0" w:color="auto"/>
            <w:right w:val="none" w:sz="0" w:space="0" w:color="auto"/>
          </w:divBdr>
        </w:div>
        <w:div w:id="1947493835">
          <w:marLeft w:val="480"/>
          <w:marRight w:val="0"/>
          <w:marTop w:val="0"/>
          <w:marBottom w:val="0"/>
          <w:divBdr>
            <w:top w:val="none" w:sz="0" w:space="0" w:color="auto"/>
            <w:left w:val="none" w:sz="0" w:space="0" w:color="auto"/>
            <w:bottom w:val="none" w:sz="0" w:space="0" w:color="auto"/>
            <w:right w:val="none" w:sz="0" w:space="0" w:color="auto"/>
          </w:divBdr>
        </w:div>
        <w:div w:id="840311486">
          <w:marLeft w:val="480"/>
          <w:marRight w:val="0"/>
          <w:marTop w:val="0"/>
          <w:marBottom w:val="0"/>
          <w:divBdr>
            <w:top w:val="none" w:sz="0" w:space="0" w:color="auto"/>
            <w:left w:val="none" w:sz="0" w:space="0" w:color="auto"/>
            <w:bottom w:val="none" w:sz="0" w:space="0" w:color="auto"/>
            <w:right w:val="none" w:sz="0" w:space="0" w:color="auto"/>
          </w:divBdr>
        </w:div>
        <w:div w:id="1989358855">
          <w:marLeft w:val="480"/>
          <w:marRight w:val="0"/>
          <w:marTop w:val="0"/>
          <w:marBottom w:val="0"/>
          <w:divBdr>
            <w:top w:val="none" w:sz="0" w:space="0" w:color="auto"/>
            <w:left w:val="none" w:sz="0" w:space="0" w:color="auto"/>
            <w:bottom w:val="none" w:sz="0" w:space="0" w:color="auto"/>
            <w:right w:val="none" w:sz="0" w:space="0" w:color="auto"/>
          </w:divBdr>
        </w:div>
        <w:div w:id="1903830716">
          <w:marLeft w:val="480"/>
          <w:marRight w:val="0"/>
          <w:marTop w:val="0"/>
          <w:marBottom w:val="0"/>
          <w:divBdr>
            <w:top w:val="none" w:sz="0" w:space="0" w:color="auto"/>
            <w:left w:val="none" w:sz="0" w:space="0" w:color="auto"/>
            <w:bottom w:val="none" w:sz="0" w:space="0" w:color="auto"/>
            <w:right w:val="none" w:sz="0" w:space="0" w:color="auto"/>
          </w:divBdr>
        </w:div>
        <w:div w:id="199631943">
          <w:marLeft w:val="480"/>
          <w:marRight w:val="0"/>
          <w:marTop w:val="0"/>
          <w:marBottom w:val="0"/>
          <w:divBdr>
            <w:top w:val="none" w:sz="0" w:space="0" w:color="auto"/>
            <w:left w:val="none" w:sz="0" w:space="0" w:color="auto"/>
            <w:bottom w:val="none" w:sz="0" w:space="0" w:color="auto"/>
            <w:right w:val="none" w:sz="0" w:space="0" w:color="auto"/>
          </w:divBdr>
        </w:div>
        <w:div w:id="1361201396">
          <w:marLeft w:val="480"/>
          <w:marRight w:val="0"/>
          <w:marTop w:val="0"/>
          <w:marBottom w:val="0"/>
          <w:divBdr>
            <w:top w:val="none" w:sz="0" w:space="0" w:color="auto"/>
            <w:left w:val="none" w:sz="0" w:space="0" w:color="auto"/>
            <w:bottom w:val="none" w:sz="0" w:space="0" w:color="auto"/>
            <w:right w:val="none" w:sz="0" w:space="0" w:color="auto"/>
          </w:divBdr>
        </w:div>
        <w:div w:id="1741519116">
          <w:marLeft w:val="480"/>
          <w:marRight w:val="0"/>
          <w:marTop w:val="0"/>
          <w:marBottom w:val="0"/>
          <w:divBdr>
            <w:top w:val="none" w:sz="0" w:space="0" w:color="auto"/>
            <w:left w:val="none" w:sz="0" w:space="0" w:color="auto"/>
            <w:bottom w:val="none" w:sz="0" w:space="0" w:color="auto"/>
            <w:right w:val="none" w:sz="0" w:space="0" w:color="auto"/>
          </w:divBdr>
        </w:div>
        <w:div w:id="1586374282">
          <w:marLeft w:val="480"/>
          <w:marRight w:val="0"/>
          <w:marTop w:val="0"/>
          <w:marBottom w:val="0"/>
          <w:divBdr>
            <w:top w:val="none" w:sz="0" w:space="0" w:color="auto"/>
            <w:left w:val="none" w:sz="0" w:space="0" w:color="auto"/>
            <w:bottom w:val="none" w:sz="0" w:space="0" w:color="auto"/>
            <w:right w:val="none" w:sz="0" w:space="0" w:color="auto"/>
          </w:divBdr>
        </w:div>
        <w:div w:id="354430093">
          <w:marLeft w:val="480"/>
          <w:marRight w:val="0"/>
          <w:marTop w:val="0"/>
          <w:marBottom w:val="0"/>
          <w:divBdr>
            <w:top w:val="none" w:sz="0" w:space="0" w:color="auto"/>
            <w:left w:val="none" w:sz="0" w:space="0" w:color="auto"/>
            <w:bottom w:val="none" w:sz="0" w:space="0" w:color="auto"/>
            <w:right w:val="none" w:sz="0" w:space="0" w:color="auto"/>
          </w:divBdr>
        </w:div>
        <w:div w:id="897978620">
          <w:marLeft w:val="480"/>
          <w:marRight w:val="0"/>
          <w:marTop w:val="0"/>
          <w:marBottom w:val="0"/>
          <w:divBdr>
            <w:top w:val="none" w:sz="0" w:space="0" w:color="auto"/>
            <w:left w:val="none" w:sz="0" w:space="0" w:color="auto"/>
            <w:bottom w:val="none" w:sz="0" w:space="0" w:color="auto"/>
            <w:right w:val="none" w:sz="0" w:space="0" w:color="auto"/>
          </w:divBdr>
        </w:div>
        <w:div w:id="387607025">
          <w:marLeft w:val="480"/>
          <w:marRight w:val="0"/>
          <w:marTop w:val="0"/>
          <w:marBottom w:val="0"/>
          <w:divBdr>
            <w:top w:val="none" w:sz="0" w:space="0" w:color="auto"/>
            <w:left w:val="none" w:sz="0" w:space="0" w:color="auto"/>
            <w:bottom w:val="none" w:sz="0" w:space="0" w:color="auto"/>
            <w:right w:val="none" w:sz="0" w:space="0" w:color="auto"/>
          </w:divBdr>
        </w:div>
        <w:div w:id="2020621307">
          <w:marLeft w:val="480"/>
          <w:marRight w:val="0"/>
          <w:marTop w:val="0"/>
          <w:marBottom w:val="0"/>
          <w:divBdr>
            <w:top w:val="none" w:sz="0" w:space="0" w:color="auto"/>
            <w:left w:val="none" w:sz="0" w:space="0" w:color="auto"/>
            <w:bottom w:val="none" w:sz="0" w:space="0" w:color="auto"/>
            <w:right w:val="none" w:sz="0" w:space="0" w:color="auto"/>
          </w:divBdr>
        </w:div>
        <w:div w:id="503595807">
          <w:marLeft w:val="480"/>
          <w:marRight w:val="0"/>
          <w:marTop w:val="0"/>
          <w:marBottom w:val="0"/>
          <w:divBdr>
            <w:top w:val="none" w:sz="0" w:space="0" w:color="auto"/>
            <w:left w:val="none" w:sz="0" w:space="0" w:color="auto"/>
            <w:bottom w:val="none" w:sz="0" w:space="0" w:color="auto"/>
            <w:right w:val="none" w:sz="0" w:space="0" w:color="auto"/>
          </w:divBdr>
        </w:div>
        <w:div w:id="638461345">
          <w:marLeft w:val="480"/>
          <w:marRight w:val="0"/>
          <w:marTop w:val="0"/>
          <w:marBottom w:val="0"/>
          <w:divBdr>
            <w:top w:val="none" w:sz="0" w:space="0" w:color="auto"/>
            <w:left w:val="none" w:sz="0" w:space="0" w:color="auto"/>
            <w:bottom w:val="none" w:sz="0" w:space="0" w:color="auto"/>
            <w:right w:val="none" w:sz="0" w:space="0" w:color="auto"/>
          </w:divBdr>
        </w:div>
        <w:div w:id="817841041">
          <w:marLeft w:val="480"/>
          <w:marRight w:val="0"/>
          <w:marTop w:val="0"/>
          <w:marBottom w:val="0"/>
          <w:divBdr>
            <w:top w:val="none" w:sz="0" w:space="0" w:color="auto"/>
            <w:left w:val="none" w:sz="0" w:space="0" w:color="auto"/>
            <w:bottom w:val="none" w:sz="0" w:space="0" w:color="auto"/>
            <w:right w:val="none" w:sz="0" w:space="0" w:color="auto"/>
          </w:divBdr>
        </w:div>
        <w:div w:id="966161414">
          <w:marLeft w:val="480"/>
          <w:marRight w:val="0"/>
          <w:marTop w:val="0"/>
          <w:marBottom w:val="0"/>
          <w:divBdr>
            <w:top w:val="none" w:sz="0" w:space="0" w:color="auto"/>
            <w:left w:val="none" w:sz="0" w:space="0" w:color="auto"/>
            <w:bottom w:val="none" w:sz="0" w:space="0" w:color="auto"/>
            <w:right w:val="none" w:sz="0" w:space="0" w:color="auto"/>
          </w:divBdr>
        </w:div>
        <w:div w:id="798379041">
          <w:marLeft w:val="480"/>
          <w:marRight w:val="0"/>
          <w:marTop w:val="0"/>
          <w:marBottom w:val="0"/>
          <w:divBdr>
            <w:top w:val="none" w:sz="0" w:space="0" w:color="auto"/>
            <w:left w:val="none" w:sz="0" w:space="0" w:color="auto"/>
            <w:bottom w:val="none" w:sz="0" w:space="0" w:color="auto"/>
            <w:right w:val="none" w:sz="0" w:space="0" w:color="auto"/>
          </w:divBdr>
        </w:div>
        <w:div w:id="462314965">
          <w:marLeft w:val="480"/>
          <w:marRight w:val="0"/>
          <w:marTop w:val="0"/>
          <w:marBottom w:val="0"/>
          <w:divBdr>
            <w:top w:val="none" w:sz="0" w:space="0" w:color="auto"/>
            <w:left w:val="none" w:sz="0" w:space="0" w:color="auto"/>
            <w:bottom w:val="none" w:sz="0" w:space="0" w:color="auto"/>
            <w:right w:val="none" w:sz="0" w:space="0" w:color="auto"/>
          </w:divBdr>
        </w:div>
        <w:div w:id="1419669913">
          <w:marLeft w:val="480"/>
          <w:marRight w:val="0"/>
          <w:marTop w:val="0"/>
          <w:marBottom w:val="0"/>
          <w:divBdr>
            <w:top w:val="none" w:sz="0" w:space="0" w:color="auto"/>
            <w:left w:val="none" w:sz="0" w:space="0" w:color="auto"/>
            <w:bottom w:val="none" w:sz="0" w:space="0" w:color="auto"/>
            <w:right w:val="none" w:sz="0" w:space="0" w:color="auto"/>
          </w:divBdr>
        </w:div>
        <w:div w:id="327368738">
          <w:marLeft w:val="480"/>
          <w:marRight w:val="0"/>
          <w:marTop w:val="0"/>
          <w:marBottom w:val="0"/>
          <w:divBdr>
            <w:top w:val="none" w:sz="0" w:space="0" w:color="auto"/>
            <w:left w:val="none" w:sz="0" w:space="0" w:color="auto"/>
            <w:bottom w:val="none" w:sz="0" w:space="0" w:color="auto"/>
            <w:right w:val="none" w:sz="0" w:space="0" w:color="auto"/>
          </w:divBdr>
        </w:div>
        <w:div w:id="59866874">
          <w:marLeft w:val="480"/>
          <w:marRight w:val="0"/>
          <w:marTop w:val="0"/>
          <w:marBottom w:val="0"/>
          <w:divBdr>
            <w:top w:val="none" w:sz="0" w:space="0" w:color="auto"/>
            <w:left w:val="none" w:sz="0" w:space="0" w:color="auto"/>
            <w:bottom w:val="none" w:sz="0" w:space="0" w:color="auto"/>
            <w:right w:val="none" w:sz="0" w:space="0" w:color="auto"/>
          </w:divBdr>
        </w:div>
        <w:div w:id="1633900446">
          <w:marLeft w:val="480"/>
          <w:marRight w:val="0"/>
          <w:marTop w:val="0"/>
          <w:marBottom w:val="0"/>
          <w:divBdr>
            <w:top w:val="none" w:sz="0" w:space="0" w:color="auto"/>
            <w:left w:val="none" w:sz="0" w:space="0" w:color="auto"/>
            <w:bottom w:val="none" w:sz="0" w:space="0" w:color="auto"/>
            <w:right w:val="none" w:sz="0" w:space="0" w:color="auto"/>
          </w:divBdr>
        </w:div>
        <w:div w:id="2049137512">
          <w:marLeft w:val="480"/>
          <w:marRight w:val="0"/>
          <w:marTop w:val="0"/>
          <w:marBottom w:val="0"/>
          <w:divBdr>
            <w:top w:val="none" w:sz="0" w:space="0" w:color="auto"/>
            <w:left w:val="none" w:sz="0" w:space="0" w:color="auto"/>
            <w:bottom w:val="none" w:sz="0" w:space="0" w:color="auto"/>
            <w:right w:val="none" w:sz="0" w:space="0" w:color="auto"/>
          </w:divBdr>
        </w:div>
        <w:div w:id="1079711015">
          <w:marLeft w:val="480"/>
          <w:marRight w:val="0"/>
          <w:marTop w:val="0"/>
          <w:marBottom w:val="0"/>
          <w:divBdr>
            <w:top w:val="none" w:sz="0" w:space="0" w:color="auto"/>
            <w:left w:val="none" w:sz="0" w:space="0" w:color="auto"/>
            <w:bottom w:val="none" w:sz="0" w:space="0" w:color="auto"/>
            <w:right w:val="none" w:sz="0" w:space="0" w:color="auto"/>
          </w:divBdr>
        </w:div>
        <w:div w:id="366755390">
          <w:marLeft w:val="480"/>
          <w:marRight w:val="0"/>
          <w:marTop w:val="0"/>
          <w:marBottom w:val="0"/>
          <w:divBdr>
            <w:top w:val="none" w:sz="0" w:space="0" w:color="auto"/>
            <w:left w:val="none" w:sz="0" w:space="0" w:color="auto"/>
            <w:bottom w:val="none" w:sz="0" w:space="0" w:color="auto"/>
            <w:right w:val="none" w:sz="0" w:space="0" w:color="auto"/>
          </w:divBdr>
        </w:div>
        <w:div w:id="1632787861">
          <w:marLeft w:val="480"/>
          <w:marRight w:val="0"/>
          <w:marTop w:val="0"/>
          <w:marBottom w:val="0"/>
          <w:divBdr>
            <w:top w:val="none" w:sz="0" w:space="0" w:color="auto"/>
            <w:left w:val="none" w:sz="0" w:space="0" w:color="auto"/>
            <w:bottom w:val="none" w:sz="0" w:space="0" w:color="auto"/>
            <w:right w:val="none" w:sz="0" w:space="0" w:color="auto"/>
          </w:divBdr>
        </w:div>
        <w:div w:id="886338723">
          <w:marLeft w:val="480"/>
          <w:marRight w:val="0"/>
          <w:marTop w:val="0"/>
          <w:marBottom w:val="0"/>
          <w:divBdr>
            <w:top w:val="none" w:sz="0" w:space="0" w:color="auto"/>
            <w:left w:val="none" w:sz="0" w:space="0" w:color="auto"/>
            <w:bottom w:val="none" w:sz="0" w:space="0" w:color="auto"/>
            <w:right w:val="none" w:sz="0" w:space="0" w:color="auto"/>
          </w:divBdr>
        </w:div>
        <w:div w:id="956059428">
          <w:marLeft w:val="480"/>
          <w:marRight w:val="0"/>
          <w:marTop w:val="0"/>
          <w:marBottom w:val="0"/>
          <w:divBdr>
            <w:top w:val="none" w:sz="0" w:space="0" w:color="auto"/>
            <w:left w:val="none" w:sz="0" w:space="0" w:color="auto"/>
            <w:bottom w:val="none" w:sz="0" w:space="0" w:color="auto"/>
            <w:right w:val="none" w:sz="0" w:space="0" w:color="auto"/>
          </w:divBdr>
        </w:div>
        <w:div w:id="1126924034">
          <w:marLeft w:val="480"/>
          <w:marRight w:val="0"/>
          <w:marTop w:val="0"/>
          <w:marBottom w:val="0"/>
          <w:divBdr>
            <w:top w:val="none" w:sz="0" w:space="0" w:color="auto"/>
            <w:left w:val="none" w:sz="0" w:space="0" w:color="auto"/>
            <w:bottom w:val="none" w:sz="0" w:space="0" w:color="auto"/>
            <w:right w:val="none" w:sz="0" w:space="0" w:color="auto"/>
          </w:divBdr>
        </w:div>
        <w:div w:id="387533305">
          <w:marLeft w:val="480"/>
          <w:marRight w:val="0"/>
          <w:marTop w:val="0"/>
          <w:marBottom w:val="0"/>
          <w:divBdr>
            <w:top w:val="none" w:sz="0" w:space="0" w:color="auto"/>
            <w:left w:val="none" w:sz="0" w:space="0" w:color="auto"/>
            <w:bottom w:val="none" w:sz="0" w:space="0" w:color="auto"/>
            <w:right w:val="none" w:sz="0" w:space="0" w:color="auto"/>
          </w:divBdr>
        </w:div>
        <w:div w:id="69347616">
          <w:marLeft w:val="480"/>
          <w:marRight w:val="0"/>
          <w:marTop w:val="0"/>
          <w:marBottom w:val="0"/>
          <w:divBdr>
            <w:top w:val="none" w:sz="0" w:space="0" w:color="auto"/>
            <w:left w:val="none" w:sz="0" w:space="0" w:color="auto"/>
            <w:bottom w:val="none" w:sz="0" w:space="0" w:color="auto"/>
            <w:right w:val="none" w:sz="0" w:space="0" w:color="auto"/>
          </w:divBdr>
        </w:div>
        <w:div w:id="1436827545">
          <w:marLeft w:val="480"/>
          <w:marRight w:val="0"/>
          <w:marTop w:val="0"/>
          <w:marBottom w:val="0"/>
          <w:divBdr>
            <w:top w:val="none" w:sz="0" w:space="0" w:color="auto"/>
            <w:left w:val="none" w:sz="0" w:space="0" w:color="auto"/>
            <w:bottom w:val="none" w:sz="0" w:space="0" w:color="auto"/>
            <w:right w:val="none" w:sz="0" w:space="0" w:color="auto"/>
          </w:divBdr>
        </w:div>
        <w:div w:id="2008828199">
          <w:marLeft w:val="480"/>
          <w:marRight w:val="0"/>
          <w:marTop w:val="0"/>
          <w:marBottom w:val="0"/>
          <w:divBdr>
            <w:top w:val="none" w:sz="0" w:space="0" w:color="auto"/>
            <w:left w:val="none" w:sz="0" w:space="0" w:color="auto"/>
            <w:bottom w:val="none" w:sz="0" w:space="0" w:color="auto"/>
            <w:right w:val="none" w:sz="0" w:space="0" w:color="auto"/>
          </w:divBdr>
        </w:div>
        <w:div w:id="1964649513">
          <w:marLeft w:val="480"/>
          <w:marRight w:val="0"/>
          <w:marTop w:val="0"/>
          <w:marBottom w:val="0"/>
          <w:divBdr>
            <w:top w:val="none" w:sz="0" w:space="0" w:color="auto"/>
            <w:left w:val="none" w:sz="0" w:space="0" w:color="auto"/>
            <w:bottom w:val="none" w:sz="0" w:space="0" w:color="auto"/>
            <w:right w:val="none" w:sz="0" w:space="0" w:color="auto"/>
          </w:divBdr>
        </w:div>
        <w:div w:id="1190795674">
          <w:marLeft w:val="480"/>
          <w:marRight w:val="0"/>
          <w:marTop w:val="0"/>
          <w:marBottom w:val="0"/>
          <w:divBdr>
            <w:top w:val="none" w:sz="0" w:space="0" w:color="auto"/>
            <w:left w:val="none" w:sz="0" w:space="0" w:color="auto"/>
            <w:bottom w:val="none" w:sz="0" w:space="0" w:color="auto"/>
            <w:right w:val="none" w:sz="0" w:space="0" w:color="auto"/>
          </w:divBdr>
        </w:div>
        <w:div w:id="654602048">
          <w:marLeft w:val="480"/>
          <w:marRight w:val="0"/>
          <w:marTop w:val="0"/>
          <w:marBottom w:val="0"/>
          <w:divBdr>
            <w:top w:val="none" w:sz="0" w:space="0" w:color="auto"/>
            <w:left w:val="none" w:sz="0" w:space="0" w:color="auto"/>
            <w:bottom w:val="none" w:sz="0" w:space="0" w:color="auto"/>
            <w:right w:val="none" w:sz="0" w:space="0" w:color="auto"/>
          </w:divBdr>
        </w:div>
        <w:div w:id="612521048">
          <w:marLeft w:val="480"/>
          <w:marRight w:val="0"/>
          <w:marTop w:val="0"/>
          <w:marBottom w:val="0"/>
          <w:divBdr>
            <w:top w:val="none" w:sz="0" w:space="0" w:color="auto"/>
            <w:left w:val="none" w:sz="0" w:space="0" w:color="auto"/>
            <w:bottom w:val="none" w:sz="0" w:space="0" w:color="auto"/>
            <w:right w:val="none" w:sz="0" w:space="0" w:color="auto"/>
          </w:divBdr>
        </w:div>
        <w:div w:id="1482693198">
          <w:marLeft w:val="480"/>
          <w:marRight w:val="0"/>
          <w:marTop w:val="0"/>
          <w:marBottom w:val="0"/>
          <w:divBdr>
            <w:top w:val="none" w:sz="0" w:space="0" w:color="auto"/>
            <w:left w:val="none" w:sz="0" w:space="0" w:color="auto"/>
            <w:bottom w:val="none" w:sz="0" w:space="0" w:color="auto"/>
            <w:right w:val="none" w:sz="0" w:space="0" w:color="auto"/>
          </w:divBdr>
        </w:div>
        <w:div w:id="928460942">
          <w:marLeft w:val="480"/>
          <w:marRight w:val="0"/>
          <w:marTop w:val="0"/>
          <w:marBottom w:val="0"/>
          <w:divBdr>
            <w:top w:val="none" w:sz="0" w:space="0" w:color="auto"/>
            <w:left w:val="none" w:sz="0" w:space="0" w:color="auto"/>
            <w:bottom w:val="none" w:sz="0" w:space="0" w:color="auto"/>
            <w:right w:val="none" w:sz="0" w:space="0" w:color="auto"/>
          </w:divBdr>
        </w:div>
        <w:div w:id="1430351114">
          <w:marLeft w:val="480"/>
          <w:marRight w:val="0"/>
          <w:marTop w:val="0"/>
          <w:marBottom w:val="0"/>
          <w:divBdr>
            <w:top w:val="none" w:sz="0" w:space="0" w:color="auto"/>
            <w:left w:val="none" w:sz="0" w:space="0" w:color="auto"/>
            <w:bottom w:val="none" w:sz="0" w:space="0" w:color="auto"/>
            <w:right w:val="none" w:sz="0" w:space="0" w:color="auto"/>
          </w:divBdr>
        </w:div>
        <w:div w:id="873269018">
          <w:marLeft w:val="480"/>
          <w:marRight w:val="0"/>
          <w:marTop w:val="0"/>
          <w:marBottom w:val="0"/>
          <w:divBdr>
            <w:top w:val="none" w:sz="0" w:space="0" w:color="auto"/>
            <w:left w:val="none" w:sz="0" w:space="0" w:color="auto"/>
            <w:bottom w:val="none" w:sz="0" w:space="0" w:color="auto"/>
            <w:right w:val="none" w:sz="0" w:space="0" w:color="auto"/>
          </w:divBdr>
        </w:div>
        <w:div w:id="1880042884">
          <w:marLeft w:val="480"/>
          <w:marRight w:val="0"/>
          <w:marTop w:val="0"/>
          <w:marBottom w:val="0"/>
          <w:divBdr>
            <w:top w:val="none" w:sz="0" w:space="0" w:color="auto"/>
            <w:left w:val="none" w:sz="0" w:space="0" w:color="auto"/>
            <w:bottom w:val="none" w:sz="0" w:space="0" w:color="auto"/>
            <w:right w:val="none" w:sz="0" w:space="0" w:color="auto"/>
          </w:divBdr>
        </w:div>
        <w:div w:id="1041134006">
          <w:marLeft w:val="480"/>
          <w:marRight w:val="0"/>
          <w:marTop w:val="0"/>
          <w:marBottom w:val="0"/>
          <w:divBdr>
            <w:top w:val="none" w:sz="0" w:space="0" w:color="auto"/>
            <w:left w:val="none" w:sz="0" w:space="0" w:color="auto"/>
            <w:bottom w:val="none" w:sz="0" w:space="0" w:color="auto"/>
            <w:right w:val="none" w:sz="0" w:space="0" w:color="auto"/>
          </w:divBdr>
        </w:div>
        <w:div w:id="1986619953">
          <w:marLeft w:val="480"/>
          <w:marRight w:val="0"/>
          <w:marTop w:val="0"/>
          <w:marBottom w:val="0"/>
          <w:divBdr>
            <w:top w:val="none" w:sz="0" w:space="0" w:color="auto"/>
            <w:left w:val="none" w:sz="0" w:space="0" w:color="auto"/>
            <w:bottom w:val="none" w:sz="0" w:space="0" w:color="auto"/>
            <w:right w:val="none" w:sz="0" w:space="0" w:color="auto"/>
          </w:divBdr>
        </w:div>
        <w:div w:id="56637115">
          <w:marLeft w:val="480"/>
          <w:marRight w:val="0"/>
          <w:marTop w:val="0"/>
          <w:marBottom w:val="0"/>
          <w:divBdr>
            <w:top w:val="none" w:sz="0" w:space="0" w:color="auto"/>
            <w:left w:val="none" w:sz="0" w:space="0" w:color="auto"/>
            <w:bottom w:val="none" w:sz="0" w:space="0" w:color="auto"/>
            <w:right w:val="none" w:sz="0" w:space="0" w:color="auto"/>
          </w:divBdr>
        </w:div>
        <w:div w:id="954599247">
          <w:marLeft w:val="480"/>
          <w:marRight w:val="0"/>
          <w:marTop w:val="0"/>
          <w:marBottom w:val="0"/>
          <w:divBdr>
            <w:top w:val="none" w:sz="0" w:space="0" w:color="auto"/>
            <w:left w:val="none" w:sz="0" w:space="0" w:color="auto"/>
            <w:bottom w:val="none" w:sz="0" w:space="0" w:color="auto"/>
            <w:right w:val="none" w:sz="0" w:space="0" w:color="auto"/>
          </w:divBdr>
        </w:div>
        <w:div w:id="1560239228">
          <w:marLeft w:val="480"/>
          <w:marRight w:val="0"/>
          <w:marTop w:val="0"/>
          <w:marBottom w:val="0"/>
          <w:divBdr>
            <w:top w:val="none" w:sz="0" w:space="0" w:color="auto"/>
            <w:left w:val="none" w:sz="0" w:space="0" w:color="auto"/>
            <w:bottom w:val="none" w:sz="0" w:space="0" w:color="auto"/>
            <w:right w:val="none" w:sz="0" w:space="0" w:color="auto"/>
          </w:divBdr>
        </w:div>
      </w:divsChild>
    </w:div>
    <w:div w:id="692652054">
      <w:bodyDiv w:val="1"/>
      <w:marLeft w:val="0"/>
      <w:marRight w:val="0"/>
      <w:marTop w:val="0"/>
      <w:marBottom w:val="0"/>
      <w:divBdr>
        <w:top w:val="none" w:sz="0" w:space="0" w:color="auto"/>
        <w:left w:val="none" w:sz="0" w:space="0" w:color="auto"/>
        <w:bottom w:val="none" w:sz="0" w:space="0" w:color="auto"/>
        <w:right w:val="none" w:sz="0" w:space="0" w:color="auto"/>
      </w:divBdr>
    </w:div>
    <w:div w:id="693505481">
      <w:bodyDiv w:val="1"/>
      <w:marLeft w:val="0"/>
      <w:marRight w:val="0"/>
      <w:marTop w:val="0"/>
      <w:marBottom w:val="0"/>
      <w:divBdr>
        <w:top w:val="none" w:sz="0" w:space="0" w:color="auto"/>
        <w:left w:val="none" w:sz="0" w:space="0" w:color="auto"/>
        <w:bottom w:val="none" w:sz="0" w:space="0" w:color="auto"/>
        <w:right w:val="none" w:sz="0" w:space="0" w:color="auto"/>
      </w:divBdr>
    </w:div>
    <w:div w:id="696152971">
      <w:bodyDiv w:val="1"/>
      <w:marLeft w:val="0"/>
      <w:marRight w:val="0"/>
      <w:marTop w:val="0"/>
      <w:marBottom w:val="0"/>
      <w:divBdr>
        <w:top w:val="none" w:sz="0" w:space="0" w:color="auto"/>
        <w:left w:val="none" w:sz="0" w:space="0" w:color="auto"/>
        <w:bottom w:val="none" w:sz="0" w:space="0" w:color="auto"/>
        <w:right w:val="none" w:sz="0" w:space="0" w:color="auto"/>
      </w:divBdr>
    </w:div>
    <w:div w:id="697700625">
      <w:bodyDiv w:val="1"/>
      <w:marLeft w:val="0"/>
      <w:marRight w:val="0"/>
      <w:marTop w:val="0"/>
      <w:marBottom w:val="0"/>
      <w:divBdr>
        <w:top w:val="none" w:sz="0" w:space="0" w:color="auto"/>
        <w:left w:val="none" w:sz="0" w:space="0" w:color="auto"/>
        <w:bottom w:val="none" w:sz="0" w:space="0" w:color="auto"/>
        <w:right w:val="none" w:sz="0" w:space="0" w:color="auto"/>
      </w:divBdr>
      <w:divsChild>
        <w:div w:id="1681658069">
          <w:marLeft w:val="480"/>
          <w:marRight w:val="0"/>
          <w:marTop w:val="0"/>
          <w:marBottom w:val="0"/>
          <w:divBdr>
            <w:top w:val="none" w:sz="0" w:space="0" w:color="auto"/>
            <w:left w:val="none" w:sz="0" w:space="0" w:color="auto"/>
            <w:bottom w:val="none" w:sz="0" w:space="0" w:color="auto"/>
            <w:right w:val="none" w:sz="0" w:space="0" w:color="auto"/>
          </w:divBdr>
        </w:div>
        <w:div w:id="1347558380">
          <w:marLeft w:val="480"/>
          <w:marRight w:val="0"/>
          <w:marTop w:val="0"/>
          <w:marBottom w:val="0"/>
          <w:divBdr>
            <w:top w:val="none" w:sz="0" w:space="0" w:color="auto"/>
            <w:left w:val="none" w:sz="0" w:space="0" w:color="auto"/>
            <w:bottom w:val="none" w:sz="0" w:space="0" w:color="auto"/>
            <w:right w:val="none" w:sz="0" w:space="0" w:color="auto"/>
          </w:divBdr>
        </w:div>
        <w:div w:id="1163276654">
          <w:marLeft w:val="480"/>
          <w:marRight w:val="0"/>
          <w:marTop w:val="0"/>
          <w:marBottom w:val="0"/>
          <w:divBdr>
            <w:top w:val="none" w:sz="0" w:space="0" w:color="auto"/>
            <w:left w:val="none" w:sz="0" w:space="0" w:color="auto"/>
            <w:bottom w:val="none" w:sz="0" w:space="0" w:color="auto"/>
            <w:right w:val="none" w:sz="0" w:space="0" w:color="auto"/>
          </w:divBdr>
        </w:div>
        <w:div w:id="1453327058">
          <w:marLeft w:val="480"/>
          <w:marRight w:val="0"/>
          <w:marTop w:val="0"/>
          <w:marBottom w:val="0"/>
          <w:divBdr>
            <w:top w:val="none" w:sz="0" w:space="0" w:color="auto"/>
            <w:left w:val="none" w:sz="0" w:space="0" w:color="auto"/>
            <w:bottom w:val="none" w:sz="0" w:space="0" w:color="auto"/>
            <w:right w:val="none" w:sz="0" w:space="0" w:color="auto"/>
          </w:divBdr>
        </w:div>
        <w:div w:id="1027407894">
          <w:marLeft w:val="480"/>
          <w:marRight w:val="0"/>
          <w:marTop w:val="0"/>
          <w:marBottom w:val="0"/>
          <w:divBdr>
            <w:top w:val="none" w:sz="0" w:space="0" w:color="auto"/>
            <w:left w:val="none" w:sz="0" w:space="0" w:color="auto"/>
            <w:bottom w:val="none" w:sz="0" w:space="0" w:color="auto"/>
            <w:right w:val="none" w:sz="0" w:space="0" w:color="auto"/>
          </w:divBdr>
        </w:div>
        <w:div w:id="1707100794">
          <w:marLeft w:val="480"/>
          <w:marRight w:val="0"/>
          <w:marTop w:val="0"/>
          <w:marBottom w:val="0"/>
          <w:divBdr>
            <w:top w:val="none" w:sz="0" w:space="0" w:color="auto"/>
            <w:left w:val="none" w:sz="0" w:space="0" w:color="auto"/>
            <w:bottom w:val="none" w:sz="0" w:space="0" w:color="auto"/>
            <w:right w:val="none" w:sz="0" w:space="0" w:color="auto"/>
          </w:divBdr>
        </w:div>
        <w:div w:id="917635565">
          <w:marLeft w:val="480"/>
          <w:marRight w:val="0"/>
          <w:marTop w:val="0"/>
          <w:marBottom w:val="0"/>
          <w:divBdr>
            <w:top w:val="none" w:sz="0" w:space="0" w:color="auto"/>
            <w:left w:val="none" w:sz="0" w:space="0" w:color="auto"/>
            <w:bottom w:val="none" w:sz="0" w:space="0" w:color="auto"/>
            <w:right w:val="none" w:sz="0" w:space="0" w:color="auto"/>
          </w:divBdr>
        </w:div>
        <w:div w:id="1541043209">
          <w:marLeft w:val="480"/>
          <w:marRight w:val="0"/>
          <w:marTop w:val="0"/>
          <w:marBottom w:val="0"/>
          <w:divBdr>
            <w:top w:val="none" w:sz="0" w:space="0" w:color="auto"/>
            <w:left w:val="none" w:sz="0" w:space="0" w:color="auto"/>
            <w:bottom w:val="none" w:sz="0" w:space="0" w:color="auto"/>
            <w:right w:val="none" w:sz="0" w:space="0" w:color="auto"/>
          </w:divBdr>
        </w:div>
        <w:div w:id="895120541">
          <w:marLeft w:val="480"/>
          <w:marRight w:val="0"/>
          <w:marTop w:val="0"/>
          <w:marBottom w:val="0"/>
          <w:divBdr>
            <w:top w:val="none" w:sz="0" w:space="0" w:color="auto"/>
            <w:left w:val="none" w:sz="0" w:space="0" w:color="auto"/>
            <w:bottom w:val="none" w:sz="0" w:space="0" w:color="auto"/>
            <w:right w:val="none" w:sz="0" w:space="0" w:color="auto"/>
          </w:divBdr>
        </w:div>
        <w:div w:id="1263949135">
          <w:marLeft w:val="480"/>
          <w:marRight w:val="0"/>
          <w:marTop w:val="0"/>
          <w:marBottom w:val="0"/>
          <w:divBdr>
            <w:top w:val="none" w:sz="0" w:space="0" w:color="auto"/>
            <w:left w:val="none" w:sz="0" w:space="0" w:color="auto"/>
            <w:bottom w:val="none" w:sz="0" w:space="0" w:color="auto"/>
            <w:right w:val="none" w:sz="0" w:space="0" w:color="auto"/>
          </w:divBdr>
        </w:div>
        <w:div w:id="1336959247">
          <w:marLeft w:val="480"/>
          <w:marRight w:val="0"/>
          <w:marTop w:val="0"/>
          <w:marBottom w:val="0"/>
          <w:divBdr>
            <w:top w:val="none" w:sz="0" w:space="0" w:color="auto"/>
            <w:left w:val="none" w:sz="0" w:space="0" w:color="auto"/>
            <w:bottom w:val="none" w:sz="0" w:space="0" w:color="auto"/>
            <w:right w:val="none" w:sz="0" w:space="0" w:color="auto"/>
          </w:divBdr>
        </w:div>
        <w:div w:id="471826225">
          <w:marLeft w:val="480"/>
          <w:marRight w:val="0"/>
          <w:marTop w:val="0"/>
          <w:marBottom w:val="0"/>
          <w:divBdr>
            <w:top w:val="none" w:sz="0" w:space="0" w:color="auto"/>
            <w:left w:val="none" w:sz="0" w:space="0" w:color="auto"/>
            <w:bottom w:val="none" w:sz="0" w:space="0" w:color="auto"/>
            <w:right w:val="none" w:sz="0" w:space="0" w:color="auto"/>
          </w:divBdr>
        </w:div>
        <w:div w:id="550655295">
          <w:marLeft w:val="480"/>
          <w:marRight w:val="0"/>
          <w:marTop w:val="0"/>
          <w:marBottom w:val="0"/>
          <w:divBdr>
            <w:top w:val="none" w:sz="0" w:space="0" w:color="auto"/>
            <w:left w:val="none" w:sz="0" w:space="0" w:color="auto"/>
            <w:bottom w:val="none" w:sz="0" w:space="0" w:color="auto"/>
            <w:right w:val="none" w:sz="0" w:space="0" w:color="auto"/>
          </w:divBdr>
        </w:div>
        <w:div w:id="77949895">
          <w:marLeft w:val="480"/>
          <w:marRight w:val="0"/>
          <w:marTop w:val="0"/>
          <w:marBottom w:val="0"/>
          <w:divBdr>
            <w:top w:val="none" w:sz="0" w:space="0" w:color="auto"/>
            <w:left w:val="none" w:sz="0" w:space="0" w:color="auto"/>
            <w:bottom w:val="none" w:sz="0" w:space="0" w:color="auto"/>
            <w:right w:val="none" w:sz="0" w:space="0" w:color="auto"/>
          </w:divBdr>
        </w:div>
        <w:div w:id="1671564236">
          <w:marLeft w:val="480"/>
          <w:marRight w:val="0"/>
          <w:marTop w:val="0"/>
          <w:marBottom w:val="0"/>
          <w:divBdr>
            <w:top w:val="none" w:sz="0" w:space="0" w:color="auto"/>
            <w:left w:val="none" w:sz="0" w:space="0" w:color="auto"/>
            <w:bottom w:val="none" w:sz="0" w:space="0" w:color="auto"/>
            <w:right w:val="none" w:sz="0" w:space="0" w:color="auto"/>
          </w:divBdr>
        </w:div>
        <w:div w:id="299456648">
          <w:marLeft w:val="480"/>
          <w:marRight w:val="0"/>
          <w:marTop w:val="0"/>
          <w:marBottom w:val="0"/>
          <w:divBdr>
            <w:top w:val="none" w:sz="0" w:space="0" w:color="auto"/>
            <w:left w:val="none" w:sz="0" w:space="0" w:color="auto"/>
            <w:bottom w:val="none" w:sz="0" w:space="0" w:color="auto"/>
            <w:right w:val="none" w:sz="0" w:space="0" w:color="auto"/>
          </w:divBdr>
        </w:div>
        <w:div w:id="139814970">
          <w:marLeft w:val="480"/>
          <w:marRight w:val="0"/>
          <w:marTop w:val="0"/>
          <w:marBottom w:val="0"/>
          <w:divBdr>
            <w:top w:val="none" w:sz="0" w:space="0" w:color="auto"/>
            <w:left w:val="none" w:sz="0" w:space="0" w:color="auto"/>
            <w:bottom w:val="none" w:sz="0" w:space="0" w:color="auto"/>
            <w:right w:val="none" w:sz="0" w:space="0" w:color="auto"/>
          </w:divBdr>
        </w:div>
        <w:div w:id="859242622">
          <w:marLeft w:val="480"/>
          <w:marRight w:val="0"/>
          <w:marTop w:val="0"/>
          <w:marBottom w:val="0"/>
          <w:divBdr>
            <w:top w:val="none" w:sz="0" w:space="0" w:color="auto"/>
            <w:left w:val="none" w:sz="0" w:space="0" w:color="auto"/>
            <w:bottom w:val="none" w:sz="0" w:space="0" w:color="auto"/>
            <w:right w:val="none" w:sz="0" w:space="0" w:color="auto"/>
          </w:divBdr>
        </w:div>
        <w:div w:id="2000618504">
          <w:marLeft w:val="480"/>
          <w:marRight w:val="0"/>
          <w:marTop w:val="0"/>
          <w:marBottom w:val="0"/>
          <w:divBdr>
            <w:top w:val="none" w:sz="0" w:space="0" w:color="auto"/>
            <w:left w:val="none" w:sz="0" w:space="0" w:color="auto"/>
            <w:bottom w:val="none" w:sz="0" w:space="0" w:color="auto"/>
            <w:right w:val="none" w:sz="0" w:space="0" w:color="auto"/>
          </w:divBdr>
        </w:div>
        <w:div w:id="1081172840">
          <w:marLeft w:val="480"/>
          <w:marRight w:val="0"/>
          <w:marTop w:val="0"/>
          <w:marBottom w:val="0"/>
          <w:divBdr>
            <w:top w:val="none" w:sz="0" w:space="0" w:color="auto"/>
            <w:left w:val="none" w:sz="0" w:space="0" w:color="auto"/>
            <w:bottom w:val="none" w:sz="0" w:space="0" w:color="auto"/>
            <w:right w:val="none" w:sz="0" w:space="0" w:color="auto"/>
          </w:divBdr>
        </w:div>
        <w:div w:id="610673668">
          <w:marLeft w:val="480"/>
          <w:marRight w:val="0"/>
          <w:marTop w:val="0"/>
          <w:marBottom w:val="0"/>
          <w:divBdr>
            <w:top w:val="none" w:sz="0" w:space="0" w:color="auto"/>
            <w:left w:val="none" w:sz="0" w:space="0" w:color="auto"/>
            <w:bottom w:val="none" w:sz="0" w:space="0" w:color="auto"/>
            <w:right w:val="none" w:sz="0" w:space="0" w:color="auto"/>
          </w:divBdr>
        </w:div>
        <w:div w:id="757678439">
          <w:marLeft w:val="480"/>
          <w:marRight w:val="0"/>
          <w:marTop w:val="0"/>
          <w:marBottom w:val="0"/>
          <w:divBdr>
            <w:top w:val="none" w:sz="0" w:space="0" w:color="auto"/>
            <w:left w:val="none" w:sz="0" w:space="0" w:color="auto"/>
            <w:bottom w:val="none" w:sz="0" w:space="0" w:color="auto"/>
            <w:right w:val="none" w:sz="0" w:space="0" w:color="auto"/>
          </w:divBdr>
        </w:div>
        <w:div w:id="668555218">
          <w:marLeft w:val="480"/>
          <w:marRight w:val="0"/>
          <w:marTop w:val="0"/>
          <w:marBottom w:val="0"/>
          <w:divBdr>
            <w:top w:val="none" w:sz="0" w:space="0" w:color="auto"/>
            <w:left w:val="none" w:sz="0" w:space="0" w:color="auto"/>
            <w:bottom w:val="none" w:sz="0" w:space="0" w:color="auto"/>
            <w:right w:val="none" w:sz="0" w:space="0" w:color="auto"/>
          </w:divBdr>
        </w:div>
        <w:div w:id="1169516102">
          <w:marLeft w:val="480"/>
          <w:marRight w:val="0"/>
          <w:marTop w:val="0"/>
          <w:marBottom w:val="0"/>
          <w:divBdr>
            <w:top w:val="none" w:sz="0" w:space="0" w:color="auto"/>
            <w:left w:val="none" w:sz="0" w:space="0" w:color="auto"/>
            <w:bottom w:val="none" w:sz="0" w:space="0" w:color="auto"/>
            <w:right w:val="none" w:sz="0" w:space="0" w:color="auto"/>
          </w:divBdr>
        </w:div>
        <w:div w:id="818039510">
          <w:marLeft w:val="480"/>
          <w:marRight w:val="0"/>
          <w:marTop w:val="0"/>
          <w:marBottom w:val="0"/>
          <w:divBdr>
            <w:top w:val="none" w:sz="0" w:space="0" w:color="auto"/>
            <w:left w:val="none" w:sz="0" w:space="0" w:color="auto"/>
            <w:bottom w:val="none" w:sz="0" w:space="0" w:color="auto"/>
            <w:right w:val="none" w:sz="0" w:space="0" w:color="auto"/>
          </w:divBdr>
        </w:div>
        <w:div w:id="235751494">
          <w:marLeft w:val="480"/>
          <w:marRight w:val="0"/>
          <w:marTop w:val="0"/>
          <w:marBottom w:val="0"/>
          <w:divBdr>
            <w:top w:val="none" w:sz="0" w:space="0" w:color="auto"/>
            <w:left w:val="none" w:sz="0" w:space="0" w:color="auto"/>
            <w:bottom w:val="none" w:sz="0" w:space="0" w:color="auto"/>
            <w:right w:val="none" w:sz="0" w:space="0" w:color="auto"/>
          </w:divBdr>
        </w:div>
        <w:div w:id="1184595291">
          <w:marLeft w:val="480"/>
          <w:marRight w:val="0"/>
          <w:marTop w:val="0"/>
          <w:marBottom w:val="0"/>
          <w:divBdr>
            <w:top w:val="none" w:sz="0" w:space="0" w:color="auto"/>
            <w:left w:val="none" w:sz="0" w:space="0" w:color="auto"/>
            <w:bottom w:val="none" w:sz="0" w:space="0" w:color="auto"/>
            <w:right w:val="none" w:sz="0" w:space="0" w:color="auto"/>
          </w:divBdr>
        </w:div>
        <w:div w:id="1069813300">
          <w:marLeft w:val="480"/>
          <w:marRight w:val="0"/>
          <w:marTop w:val="0"/>
          <w:marBottom w:val="0"/>
          <w:divBdr>
            <w:top w:val="none" w:sz="0" w:space="0" w:color="auto"/>
            <w:left w:val="none" w:sz="0" w:space="0" w:color="auto"/>
            <w:bottom w:val="none" w:sz="0" w:space="0" w:color="auto"/>
            <w:right w:val="none" w:sz="0" w:space="0" w:color="auto"/>
          </w:divBdr>
        </w:div>
        <w:div w:id="1872448918">
          <w:marLeft w:val="480"/>
          <w:marRight w:val="0"/>
          <w:marTop w:val="0"/>
          <w:marBottom w:val="0"/>
          <w:divBdr>
            <w:top w:val="none" w:sz="0" w:space="0" w:color="auto"/>
            <w:left w:val="none" w:sz="0" w:space="0" w:color="auto"/>
            <w:bottom w:val="none" w:sz="0" w:space="0" w:color="auto"/>
            <w:right w:val="none" w:sz="0" w:space="0" w:color="auto"/>
          </w:divBdr>
        </w:div>
        <w:div w:id="569734548">
          <w:marLeft w:val="480"/>
          <w:marRight w:val="0"/>
          <w:marTop w:val="0"/>
          <w:marBottom w:val="0"/>
          <w:divBdr>
            <w:top w:val="none" w:sz="0" w:space="0" w:color="auto"/>
            <w:left w:val="none" w:sz="0" w:space="0" w:color="auto"/>
            <w:bottom w:val="none" w:sz="0" w:space="0" w:color="auto"/>
            <w:right w:val="none" w:sz="0" w:space="0" w:color="auto"/>
          </w:divBdr>
        </w:div>
        <w:div w:id="1356148636">
          <w:marLeft w:val="480"/>
          <w:marRight w:val="0"/>
          <w:marTop w:val="0"/>
          <w:marBottom w:val="0"/>
          <w:divBdr>
            <w:top w:val="none" w:sz="0" w:space="0" w:color="auto"/>
            <w:left w:val="none" w:sz="0" w:space="0" w:color="auto"/>
            <w:bottom w:val="none" w:sz="0" w:space="0" w:color="auto"/>
            <w:right w:val="none" w:sz="0" w:space="0" w:color="auto"/>
          </w:divBdr>
        </w:div>
        <w:div w:id="145753167">
          <w:marLeft w:val="480"/>
          <w:marRight w:val="0"/>
          <w:marTop w:val="0"/>
          <w:marBottom w:val="0"/>
          <w:divBdr>
            <w:top w:val="none" w:sz="0" w:space="0" w:color="auto"/>
            <w:left w:val="none" w:sz="0" w:space="0" w:color="auto"/>
            <w:bottom w:val="none" w:sz="0" w:space="0" w:color="auto"/>
            <w:right w:val="none" w:sz="0" w:space="0" w:color="auto"/>
          </w:divBdr>
        </w:div>
        <w:div w:id="1161041678">
          <w:marLeft w:val="480"/>
          <w:marRight w:val="0"/>
          <w:marTop w:val="0"/>
          <w:marBottom w:val="0"/>
          <w:divBdr>
            <w:top w:val="none" w:sz="0" w:space="0" w:color="auto"/>
            <w:left w:val="none" w:sz="0" w:space="0" w:color="auto"/>
            <w:bottom w:val="none" w:sz="0" w:space="0" w:color="auto"/>
            <w:right w:val="none" w:sz="0" w:space="0" w:color="auto"/>
          </w:divBdr>
        </w:div>
        <w:div w:id="1941914156">
          <w:marLeft w:val="480"/>
          <w:marRight w:val="0"/>
          <w:marTop w:val="0"/>
          <w:marBottom w:val="0"/>
          <w:divBdr>
            <w:top w:val="none" w:sz="0" w:space="0" w:color="auto"/>
            <w:left w:val="none" w:sz="0" w:space="0" w:color="auto"/>
            <w:bottom w:val="none" w:sz="0" w:space="0" w:color="auto"/>
            <w:right w:val="none" w:sz="0" w:space="0" w:color="auto"/>
          </w:divBdr>
        </w:div>
        <w:div w:id="919367868">
          <w:marLeft w:val="480"/>
          <w:marRight w:val="0"/>
          <w:marTop w:val="0"/>
          <w:marBottom w:val="0"/>
          <w:divBdr>
            <w:top w:val="none" w:sz="0" w:space="0" w:color="auto"/>
            <w:left w:val="none" w:sz="0" w:space="0" w:color="auto"/>
            <w:bottom w:val="none" w:sz="0" w:space="0" w:color="auto"/>
            <w:right w:val="none" w:sz="0" w:space="0" w:color="auto"/>
          </w:divBdr>
        </w:div>
        <w:div w:id="2105295816">
          <w:marLeft w:val="480"/>
          <w:marRight w:val="0"/>
          <w:marTop w:val="0"/>
          <w:marBottom w:val="0"/>
          <w:divBdr>
            <w:top w:val="none" w:sz="0" w:space="0" w:color="auto"/>
            <w:left w:val="none" w:sz="0" w:space="0" w:color="auto"/>
            <w:bottom w:val="none" w:sz="0" w:space="0" w:color="auto"/>
            <w:right w:val="none" w:sz="0" w:space="0" w:color="auto"/>
          </w:divBdr>
        </w:div>
        <w:div w:id="2050259386">
          <w:marLeft w:val="480"/>
          <w:marRight w:val="0"/>
          <w:marTop w:val="0"/>
          <w:marBottom w:val="0"/>
          <w:divBdr>
            <w:top w:val="none" w:sz="0" w:space="0" w:color="auto"/>
            <w:left w:val="none" w:sz="0" w:space="0" w:color="auto"/>
            <w:bottom w:val="none" w:sz="0" w:space="0" w:color="auto"/>
            <w:right w:val="none" w:sz="0" w:space="0" w:color="auto"/>
          </w:divBdr>
        </w:div>
        <w:div w:id="291326554">
          <w:marLeft w:val="480"/>
          <w:marRight w:val="0"/>
          <w:marTop w:val="0"/>
          <w:marBottom w:val="0"/>
          <w:divBdr>
            <w:top w:val="none" w:sz="0" w:space="0" w:color="auto"/>
            <w:left w:val="none" w:sz="0" w:space="0" w:color="auto"/>
            <w:bottom w:val="none" w:sz="0" w:space="0" w:color="auto"/>
            <w:right w:val="none" w:sz="0" w:space="0" w:color="auto"/>
          </w:divBdr>
        </w:div>
        <w:div w:id="1806046469">
          <w:marLeft w:val="480"/>
          <w:marRight w:val="0"/>
          <w:marTop w:val="0"/>
          <w:marBottom w:val="0"/>
          <w:divBdr>
            <w:top w:val="none" w:sz="0" w:space="0" w:color="auto"/>
            <w:left w:val="none" w:sz="0" w:space="0" w:color="auto"/>
            <w:bottom w:val="none" w:sz="0" w:space="0" w:color="auto"/>
            <w:right w:val="none" w:sz="0" w:space="0" w:color="auto"/>
          </w:divBdr>
        </w:div>
        <w:div w:id="1573348636">
          <w:marLeft w:val="480"/>
          <w:marRight w:val="0"/>
          <w:marTop w:val="0"/>
          <w:marBottom w:val="0"/>
          <w:divBdr>
            <w:top w:val="none" w:sz="0" w:space="0" w:color="auto"/>
            <w:left w:val="none" w:sz="0" w:space="0" w:color="auto"/>
            <w:bottom w:val="none" w:sz="0" w:space="0" w:color="auto"/>
            <w:right w:val="none" w:sz="0" w:space="0" w:color="auto"/>
          </w:divBdr>
        </w:div>
        <w:div w:id="356809116">
          <w:marLeft w:val="480"/>
          <w:marRight w:val="0"/>
          <w:marTop w:val="0"/>
          <w:marBottom w:val="0"/>
          <w:divBdr>
            <w:top w:val="none" w:sz="0" w:space="0" w:color="auto"/>
            <w:left w:val="none" w:sz="0" w:space="0" w:color="auto"/>
            <w:bottom w:val="none" w:sz="0" w:space="0" w:color="auto"/>
            <w:right w:val="none" w:sz="0" w:space="0" w:color="auto"/>
          </w:divBdr>
        </w:div>
        <w:div w:id="315189425">
          <w:marLeft w:val="480"/>
          <w:marRight w:val="0"/>
          <w:marTop w:val="0"/>
          <w:marBottom w:val="0"/>
          <w:divBdr>
            <w:top w:val="none" w:sz="0" w:space="0" w:color="auto"/>
            <w:left w:val="none" w:sz="0" w:space="0" w:color="auto"/>
            <w:bottom w:val="none" w:sz="0" w:space="0" w:color="auto"/>
            <w:right w:val="none" w:sz="0" w:space="0" w:color="auto"/>
          </w:divBdr>
        </w:div>
        <w:div w:id="2112622852">
          <w:marLeft w:val="480"/>
          <w:marRight w:val="0"/>
          <w:marTop w:val="0"/>
          <w:marBottom w:val="0"/>
          <w:divBdr>
            <w:top w:val="none" w:sz="0" w:space="0" w:color="auto"/>
            <w:left w:val="none" w:sz="0" w:space="0" w:color="auto"/>
            <w:bottom w:val="none" w:sz="0" w:space="0" w:color="auto"/>
            <w:right w:val="none" w:sz="0" w:space="0" w:color="auto"/>
          </w:divBdr>
        </w:div>
        <w:div w:id="1488789293">
          <w:marLeft w:val="480"/>
          <w:marRight w:val="0"/>
          <w:marTop w:val="0"/>
          <w:marBottom w:val="0"/>
          <w:divBdr>
            <w:top w:val="none" w:sz="0" w:space="0" w:color="auto"/>
            <w:left w:val="none" w:sz="0" w:space="0" w:color="auto"/>
            <w:bottom w:val="none" w:sz="0" w:space="0" w:color="auto"/>
            <w:right w:val="none" w:sz="0" w:space="0" w:color="auto"/>
          </w:divBdr>
        </w:div>
        <w:div w:id="580023917">
          <w:marLeft w:val="480"/>
          <w:marRight w:val="0"/>
          <w:marTop w:val="0"/>
          <w:marBottom w:val="0"/>
          <w:divBdr>
            <w:top w:val="none" w:sz="0" w:space="0" w:color="auto"/>
            <w:left w:val="none" w:sz="0" w:space="0" w:color="auto"/>
            <w:bottom w:val="none" w:sz="0" w:space="0" w:color="auto"/>
            <w:right w:val="none" w:sz="0" w:space="0" w:color="auto"/>
          </w:divBdr>
        </w:div>
        <w:div w:id="1857041508">
          <w:marLeft w:val="480"/>
          <w:marRight w:val="0"/>
          <w:marTop w:val="0"/>
          <w:marBottom w:val="0"/>
          <w:divBdr>
            <w:top w:val="none" w:sz="0" w:space="0" w:color="auto"/>
            <w:left w:val="none" w:sz="0" w:space="0" w:color="auto"/>
            <w:bottom w:val="none" w:sz="0" w:space="0" w:color="auto"/>
            <w:right w:val="none" w:sz="0" w:space="0" w:color="auto"/>
          </w:divBdr>
        </w:div>
        <w:div w:id="1726952139">
          <w:marLeft w:val="480"/>
          <w:marRight w:val="0"/>
          <w:marTop w:val="0"/>
          <w:marBottom w:val="0"/>
          <w:divBdr>
            <w:top w:val="none" w:sz="0" w:space="0" w:color="auto"/>
            <w:left w:val="none" w:sz="0" w:space="0" w:color="auto"/>
            <w:bottom w:val="none" w:sz="0" w:space="0" w:color="auto"/>
            <w:right w:val="none" w:sz="0" w:space="0" w:color="auto"/>
          </w:divBdr>
        </w:div>
        <w:div w:id="440027313">
          <w:marLeft w:val="480"/>
          <w:marRight w:val="0"/>
          <w:marTop w:val="0"/>
          <w:marBottom w:val="0"/>
          <w:divBdr>
            <w:top w:val="none" w:sz="0" w:space="0" w:color="auto"/>
            <w:left w:val="none" w:sz="0" w:space="0" w:color="auto"/>
            <w:bottom w:val="none" w:sz="0" w:space="0" w:color="auto"/>
            <w:right w:val="none" w:sz="0" w:space="0" w:color="auto"/>
          </w:divBdr>
        </w:div>
        <w:div w:id="1351689181">
          <w:marLeft w:val="480"/>
          <w:marRight w:val="0"/>
          <w:marTop w:val="0"/>
          <w:marBottom w:val="0"/>
          <w:divBdr>
            <w:top w:val="none" w:sz="0" w:space="0" w:color="auto"/>
            <w:left w:val="none" w:sz="0" w:space="0" w:color="auto"/>
            <w:bottom w:val="none" w:sz="0" w:space="0" w:color="auto"/>
            <w:right w:val="none" w:sz="0" w:space="0" w:color="auto"/>
          </w:divBdr>
        </w:div>
        <w:div w:id="1822842258">
          <w:marLeft w:val="480"/>
          <w:marRight w:val="0"/>
          <w:marTop w:val="0"/>
          <w:marBottom w:val="0"/>
          <w:divBdr>
            <w:top w:val="none" w:sz="0" w:space="0" w:color="auto"/>
            <w:left w:val="none" w:sz="0" w:space="0" w:color="auto"/>
            <w:bottom w:val="none" w:sz="0" w:space="0" w:color="auto"/>
            <w:right w:val="none" w:sz="0" w:space="0" w:color="auto"/>
          </w:divBdr>
        </w:div>
        <w:div w:id="1148278093">
          <w:marLeft w:val="480"/>
          <w:marRight w:val="0"/>
          <w:marTop w:val="0"/>
          <w:marBottom w:val="0"/>
          <w:divBdr>
            <w:top w:val="none" w:sz="0" w:space="0" w:color="auto"/>
            <w:left w:val="none" w:sz="0" w:space="0" w:color="auto"/>
            <w:bottom w:val="none" w:sz="0" w:space="0" w:color="auto"/>
            <w:right w:val="none" w:sz="0" w:space="0" w:color="auto"/>
          </w:divBdr>
        </w:div>
        <w:div w:id="477040998">
          <w:marLeft w:val="480"/>
          <w:marRight w:val="0"/>
          <w:marTop w:val="0"/>
          <w:marBottom w:val="0"/>
          <w:divBdr>
            <w:top w:val="none" w:sz="0" w:space="0" w:color="auto"/>
            <w:left w:val="none" w:sz="0" w:space="0" w:color="auto"/>
            <w:bottom w:val="none" w:sz="0" w:space="0" w:color="auto"/>
            <w:right w:val="none" w:sz="0" w:space="0" w:color="auto"/>
          </w:divBdr>
        </w:div>
        <w:div w:id="304360549">
          <w:marLeft w:val="480"/>
          <w:marRight w:val="0"/>
          <w:marTop w:val="0"/>
          <w:marBottom w:val="0"/>
          <w:divBdr>
            <w:top w:val="none" w:sz="0" w:space="0" w:color="auto"/>
            <w:left w:val="none" w:sz="0" w:space="0" w:color="auto"/>
            <w:bottom w:val="none" w:sz="0" w:space="0" w:color="auto"/>
            <w:right w:val="none" w:sz="0" w:space="0" w:color="auto"/>
          </w:divBdr>
        </w:div>
        <w:div w:id="764351995">
          <w:marLeft w:val="480"/>
          <w:marRight w:val="0"/>
          <w:marTop w:val="0"/>
          <w:marBottom w:val="0"/>
          <w:divBdr>
            <w:top w:val="none" w:sz="0" w:space="0" w:color="auto"/>
            <w:left w:val="none" w:sz="0" w:space="0" w:color="auto"/>
            <w:bottom w:val="none" w:sz="0" w:space="0" w:color="auto"/>
            <w:right w:val="none" w:sz="0" w:space="0" w:color="auto"/>
          </w:divBdr>
        </w:div>
        <w:div w:id="1113286155">
          <w:marLeft w:val="480"/>
          <w:marRight w:val="0"/>
          <w:marTop w:val="0"/>
          <w:marBottom w:val="0"/>
          <w:divBdr>
            <w:top w:val="none" w:sz="0" w:space="0" w:color="auto"/>
            <w:left w:val="none" w:sz="0" w:space="0" w:color="auto"/>
            <w:bottom w:val="none" w:sz="0" w:space="0" w:color="auto"/>
            <w:right w:val="none" w:sz="0" w:space="0" w:color="auto"/>
          </w:divBdr>
        </w:div>
        <w:div w:id="1455369887">
          <w:marLeft w:val="480"/>
          <w:marRight w:val="0"/>
          <w:marTop w:val="0"/>
          <w:marBottom w:val="0"/>
          <w:divBdr>
            <w:top w:val="none" w:sz="0" w:space="0" w:color="auto"/>
            <w:left w:val="none" w:sz="0" w:space="0" w:color="auto"/>
            <w:bottom w:val="none" w:sz="0" w:space="0" w:color="auto"/>
            <w:right w:val="none" w:sz="0" w:space="0" w:color="auto"/>
          </w:divBdr>
        </w:div>
        <w:div w:id="288324846">
          <w:marLeft w:val="480"/>
          <w:marRight w:val="0"/>
          <w:marTop w:val="0"/>
          <w:marBottom w:val="0"/>
          <w:divBdr>
            <w:top w:val="none" w:sz="0" w:space="0" w:color="auto"/>
            <w:left w:val="none" w:sz="0" w:space="0" w:color="auto"/>
            <w:bottom w:val="none" w:sz="0" w:space="0" w:color="auto"/>
            <w:right w:val="none" w:sz="0" w:space="0" w:color="auto"/>
          </w:divBdr>
        </w:div>
        <w:div w:id="1919973895">
          <w:marLeft w:val="480"/>
          <w:marRight w:val="0"/>
          <w:marTop w:val="0"/>
          <w:marBottom w:val="0"/>
          <w:divBdr>
            <w:top w:val="none" w:sz="0" w:space="0" w:color="auto"/>
            <w:left w:val="none" w:sz="0" w:space="0" w:color="auto"/>
            <w:bottom w:val="none" w:sz="0" w:space="0" w:color="auto"/>
            <w:right w:val="none" w:sz="0" w:space="0" w:color="auto"/>
          </w:divBdr>
        </w:div>
        <w:div w:id="2011640194">
          <w:marLeft w:val="480"/>
          <w:marRight w:val="0"/>
          <w:marTop w:val="0"/>
          <w:marBottom w:val="0"/>
          <w:divBdr>
            <w:top w:val="none" w:sz="0" w:space="0" w:color="auto"/>
            <w:left w:val="none" w:sz="0" w:space="0" w:color="auto"/>
            <w:bottom w:val="none" w:sz="0" w:space="0" w:color="auto"/>
            <w:right w:val="none" w:sz="0" w:space="0" w:color="auto"/>
          </w:divBdr>
        </w:div>
        <w:div w:id="1633637031">
          <w:marLeft w:val="480"/>
          <w:marRight w:val="0"/>
          <w:marTop w:val="0"/>
          <w:marBottom w:val="0"/>
          <w:divBdr>
            <w:top w:val="none" w:sz="0" w:space="0" w:color="auto"/>
            <w:left w:val="none" w:sz="0" w:space="0" w:color="auto"/>
            <w:bottom w:val="none" w:sz="0" w:space="0" w:color="auto"/>
            <w:right w:val="none" w:sz="0" w:space="0" w:color="auto"/>
          </w:divBdr>
        </w:div>
        <w:div w:id="1713922752">
          <w:marLeft w:val="480"/>
          <w:marRight w:val="0"/>
          <w:marTop w:val="0"/>
          <w:marBottom w:val="0"/>
          <w:divBdr>
            <w:top w:val="none" w:sz="0" w:space="0" w:color="auto"/>
            <w:left w:val="none" w:sz="0" w:space="0" w:color="auto"/>
            <w:bottom w:val="none" w:sz="0" w:space="0" w:color="auto"/>
            <w:right w:val="none" w:sz="0" w:space="0" w:color="auto"/>
          </w:divBdr>
        </w:div>
        <w:div w:id="85348347">
          <w:marLeft w:val="480"/>
          <w:marRight w:val="0"/>
          <w:marTop w:val="0"/>
          <w:marBottom w:val="0"/>
          <w:divBdr>
            <w:top w:val="none" w:sz="0" w:space="0" w:color="auto"/>
            <w:left w:val="none" w:sz="0" w:space="0" w:color="auto"/>
            <w:bottom w:val="none" w:sz="0" w:space="0" w:color="auto"/>
            <w:right w:val="none" w:sz="0" w:space="0" w:color="auto"/>
          </w:divBdr>
        </w:div>
        <w:div w:id="1953628545">
          <w:marLeft w:val="480"/>
          <w:marRight w:val="0"/>
          <w:marTop w:val="0"/>
          <w:marBottom w:val="0"/>
          <w:divBdr>
            <w:top w:val="none" w:sz="0" w:space="0" w:color="auto"/>
            <w:left w:val="none" w:sz="0" w:space="0" w:color="auto"/>
            <w:bottom w:val="none" w:sz="0" w:space="0" w:color="auto"/>
            <w:right w:val="none" w:sz="0" w:space="0" w:color="auto"/>
          </w:divBdr>
        </w:div>
        <w:div w:id="1090586272">
          <w:marLeft w:val="480"/>
          <w:marRight w:val="0"/>
          <w:marTop w:val="0"/>
          <w:marBottom w:val="0"/>
          <w:divBdr>
            <w:top w:val="none" w:sz="0" w:space="0" w:color="auto"/>
            <w:left w:val="none" w:sz="0" w:space="0" w:color="auto"/>
            <w:bottom w:val="none" w:sz="0" w:space="0" w:color="auto"/>
            <w:right w:val="none" w:sz="0" w:space="0" w:color="auto"/>
          </w:divBdr>
        </w:div>
        <w:div w:id="1039160094">
          <w:marLeft w:val="480"/>
          <w:marRight w:val="0"/>
          <w:marTop w:val="0"/>
          <w:marBottom w:val="0"/>
          <w:divBdr>
            <w:top w:val="none" w:sz="0" w:space="0" w:color="auto"/>
            <w:left w:val="none" w:sz="0" w:space="0" w:color="auto"/>
            <w:bottom w:val="none" w:sz="0" w:space="0" w:color="auto"/>
            <w:right w:val="none" w:sz="0" w:space="0" w:color="auto"/>
          </w:divBdr>
        </w:div>
        <w:div w:id="1233277850">
          <w:marLeft w:val="480"/>
          <w:marRight w:val="0"/>
          <w:marTop w:val="0"/>
          <w:marBottom w:val="0"/>
          <w:divBdr>
            <w:top w:val="none" w:sz="0" w:space="0" w:color="auto"/>
            <w:left w:val="none" w:sz="0" w:space="0" w:color="auto"/>
            <w:bottom w:val="none" w:sz="0" w:space="0" w:color="auto"/>
            <w:right w:val="none" w:sz="0" w:space="0" w:color="auto"/>
          </w:divBdr>
        </w:div>
        <w:div w:id="1634554608">
          <w:marLeft w:val="480"/>
          <w:marRight w:val="0"/>
          <w:marTop w:val="0"/>
          <w:marBottom w:val="0"/>
          <w:divBdr>
            <w:top w:val="none" w:sz="0" w:space="0" w:color="auto"/>
            <w:left w:val="none" w:sz="0" w:space="0" w:color="auto"/>
            <w:bottom w:val="none" w:sz="0" w:space="0" w:color="auto"/>
            <w:right w:val="none" w:sz="0" w:space="0" w:color="auto"/>
          </w:divBdr>
        </w:div>
        <w:div w:id="1739133669">
          <w:marLeft w:val="480"/>
          <w:marRight w:val="0"/>
          <w:marTop w:val="0"/>
          <w:marBottom w:val="0"/>
          <w:divBdr>
            <w:top w:val="none" w:sz="0" w:space="0" w:color="auto"/>
            <w:left w:val="none" w:sz="0" w:space="0" w:color="auto"/>
            <w:bottom w:val="none" w:sz="0" w:space="0" w:color="auto"/>
            <w:right w:val="none" w:sz="0" w:space="0" w:color="auto"/>
          </w:divBdr>
        </w:div>
        <w:div w:id="1721711176">
          <w:marLeft w:val="480"/>
          <w:marRight w:val="0"/>
          <w:marTop w:val="0"/>
          <w:marBottom w:val="0"/>
          <w:divBdr>
            <w:top w:val="none" w:sz="0" w:space="0" w:color="auto"/>
            <w:left w:val="none" w:sz="0" w:space="0" w:color="auto"/>
            <w:bottom w:val="none" w:sz="0" w:space="0" w:color="auto"/>
            <w:right w:val="none" w:sz="0" w:space="0" w:color="auto"/>
          </w:divBdr>
        </w:div>
        <w:div w:id="2146385206">
          <w:marLeft w:val="480"/>
          <w:marRight w:val="0"/>
          <w:marTop w:val="0"/>
          <w:marBottom w:val="0"/>
          <w:divBdr>
            <w:top w:val="none" w:sz="0" w:space="0" w:color="auto"/>
            <w:left w:val="none" w:sz="0" w:space="0" w:color="auto"/>
            <w:bottom w:val="none" w:sz="0" w:space="0" w:color="auto"/>
            <w:right w:val="none" w:sz="0" w:space="0" w:color="auto"/>
          </w:divBdr>
        </w:div>
        <w:div w:id="1235235793">
          <w:marLeft w:val="480"/>
          <w:marRight w:val="0"/>
          <w:marTop w:val="0"/>
          <w:marBottom w:val="0"/>
          <w:divBdr>
            <w:top w:val="none" w:sz="0" w:space="0" w:color="auto"/>
            <w:left w:val="none" w:sz="0" w:space="0" w:color="auto"/>
            <w:bottom w:val="none" w:sz="0" w:space="0" w:color="auto"/>
            <w:right w:val="none" w:sz="0" w:space="0" w:color="auto"/>
          </w:divBdr>
        </w:div>
        <w:div w:id="11690958">
          <w:marLeft w:val="480"/>
          <w:marRight w:val="0"/>
          <w:marTop w:val="0"/>
          <w:marBottom w:val="0"/>
          <w:divBdr>
            <w:top w:val="none" w:sz="0" w:space="0" w:color="auto"/>
            <w:left w:val="none" w:sz="0" w:space="0" w:color="auto"/>
            <w:bottom w:val="none" w:sz="0" w:space="0" w:color="auto"/>
            <w:right w:val="none" w:sz="0" w:space="0" w:color="auto"/>
          </w:divBdr>
        </w:div>
        <w:div w:id="234436989">
          <w:marLeft w:val="480"/>
          <w:marRight w:val="0"/>
          <w:marTop w:val="0"/>
          <w:marBottom w:val="0"/>
          <w:divBdr>
            <w:top w:val="none" w:sz="0" w:space="0" w:color="auto"/>
            <w:left w:val="none" w:sz="0" w:space="0" w:color="auto"/>
            <w:bottom w:val="none" w:sz="0" w:space="0" w:color="auto"/>
            <w:right w:val="none" w:sz="0" w:space="0" w:color="auto"/>
          </w:divBdr>
        </w:div>
        <w:div w:id="161748263">
          <w:marLeft w:val="480"/>
          <w:marRight w:val="0"/>
          <w:marTop w:val="0"/>
          <w:marBottom w:val="0"/>
          <w:divBdr>
            <w:top w:val="none" w:sz="0" w:space="0" w:color="auto"/>
            <w:left w:val="none" w:sz="0" w:space="0" w:color="auto"/>
            <w:bottom w:val="none" w:sz="0" w:space="0" w:color="auto"/>
            <w:right w:val="none" w:sz="0" w:space="0" w:color="auto"/>
          </w:divBdr>
        </w:div>
        <w:div w:id="45447910">
          <w:marLeft w:val="480"/>
          <w:marRight w:val="0"/>
          <w:marTop w:val="0"/>
          <w:marBottom w:val="0"/>
          <w:divBdr>
            <w:top w:val="none" w:sz="0" w:space="0" w:color="auto"/>
            <w:left w:val="none" w:sz="0" w:space="0" w:color="auto"/>
            <w:bottom w:val="none" w:sz="0" w:space="0" w:color="auto"/>
            <w:right w:val="none" w:sz="0" w:space="0" w:color="auto"/>
          </w:divBdr>
        </w:div>
        <w:div w:id="87818385">
          <w:marLeft w:val="480"/>
          <w:marRight w:val="0"/>
          <w:marTop w:val="0"/>
          <w:marBottom w:val="0"/>
          <w:divBdr>
            <w:top w:val="none" w:sz="0" w:space="0" w:color="auto"/>
            <w:left w:val="none" w:sz="0" w:space="0" w:color="auto"/>
            <w:bottom w:val="none" w:sz="0" w:space="0" w:color="auto"/>
            <w:right w:val="none" w:sz="0" w:space="0" w:color="auto"/>
          </w:divBdr>
        </w:div>
        <w:div w:id="837814485">
          <w:marLeft w:val="480"/>
          <w:marRight w:val="0"/>
          <w:marTop w:val="0"/>
          <w:marBottom w:val="0"/>
          <w:divBdr>
            <w:top w:val="none" w:sz="0" w:space="0" w:color="auto"/>
            <w:left w:val="none" w:sz="0" w:space="0" w:color="auto"/>
            <w:bottom w:val="none" w:sz="0" w:space="0" w:color="auto"/>
            <w:right w:val="none" w:sz="0" w:space="0" w:color="auto"/>
          </w:divBdr>
        </w:div>
        <w:div w:id="1328627549">
          <w:marLeft w:val="480"/>
          <w:marRight w:val="0"/>
          <w:marTop w:val="0"/>
          <w:marBottom w:val="0"/>
          <w:divBdr>
            <w:top w:val="none" w:sz="0" w:space="0" w:color="auto"/>
            <w:left w:val="none" w:sz="0" w:space="0" w:color="auto"/>
            <w:bottom w:val="none" w:sz="0" w:space="0" w:color="auto"/>
            <w:right w:val="none" w:sz="0" w:space="0" w:color="auto"/>
          </w:divBdr>
        </w:div>
        <w:div w:id="1963075380">
          <w:marLeft w:val="480"/>
          <w:marRight w:val="0"/>
          <w:marTop w:val="0"/>
          <w:marBottom w:val="0"/>
          <w:divBdr>
            <w:top w:val="none" w:sz="0" w:space="0" w:color="auto"/>
            <w:left w:val="none" w:sz="0" w:space="0" w:color="auto"/>
            <w:bottom w:val="none" w:sz="0" w:space="0" w:color="auto"/>
            <w:right w:val="none" w:sz="0" w:space="0" w:color="auto"/>
          </w:divBdr>
        </w:div>
        <w:div w:id="2111117647">
          <w:marLeft w:val="480"/>
          <w:marRight w:val="0"/>
          <w:marTop w:val="0"/>
          <w:marBottom w:val="0"/>
          <w:divBdr>
            <w:top w:val="none" w:sz="0" w:space="0" w:color="auto"/>
            <w:left w:val="none" w:sz="0" w:space="0" w:color="auto"/>
            <w:bottom w:val="none" w:sz="0" w:space="0" w:color="auto"/>
            <w:right w:val="none" w:sz="0" w:space="0" w:color="auto"/>
          </w:divBdr>
        </w:div>
        <w:div w:id="1969630448">
          <w:marLeft w:val="480"/>
          <w:marRight w:val="0"/>
          <w:marTop w:val="0"/>
          <w:marBottom w:val="0"/>
          <w:divBdr>
            <w:top w:val="none" w:sz="0" w:space="0" w:color="auto"/>
            <w:left w:val="none" w:sz="0" w:space="0" w:color="auto"/>
            <w:bottom w:val="none" w:sz="0" w:space="0" w:color="auto"/>
            <w:right w:val="none" w:sz="0" w:space="0" w:color="auto"/>
          </w:divBdr>
        </w:div>
        <w:div w:id="401217866">
          <w:marLeft w:val="480"/>
          <w:marRight w:val="0"/>
          <w:marTop w:val="0"/>
          <w:marBottom w:val="0"/>
          <w:divBdr>
            <w:top w:val="none" w:sz="0" w:space="0" w:color="auto"/>
            <w:left w:val="none" w:sz="0" w:space="0" w:color="auto"/>
            <w:bottom w:val="none" w:sz="0" w:space="0" w:color="auto"/>
            <w:right w:val="none" w:sz="0" w:space="0" w:color="auto"/>
          </w:divBdr>
        </w:div>
        <w:div w:id="1191459220">
          <w:marLeft w:val="480"/>
          <w:marRight w:val="0"/>
          <w:marTop w:val="0"/>
          <w:marBottom w:val="0"/>
          <w:divBdr>
            <w:top w:val="none" w:sz="0" w:space="0" w:color="auto"/>
            <w:left w:val="none" w:sz="0" w:space="0" w:color="auto"/>
            <w:bottom w:val="none" w:sz="0" w:space="0" w:color="auto"/>
            <w:right w:val="none" w:sz="0" w:space="0" w:color="auto"/>
          </w:divBdr>
        </w:div>
        <w:div w:id="2113502982">
          <w:marLeft w:val="480"/>
          <w:marRight w:val="0"/>
          <w:marTop w:val="0"/>
          <w:marBottom w:val="0"/>
          <w:divBdr>
            <w:top w:val="none" w:sz="0" w:space="0" w:color="auto"/>
            <w:left w:val="none" w:sz="0" w:space="0" w:color="auto"/>
            <w:bottom w:val="none" w:sz="0" w:space="0" w:color="auto"/>
            <w:right w:val="none" w:sz="0" w:space="0" w:color="auto"/>
          </w:divBdr>
        </w:div>
        <w:div w:id="1032657326">
          <w:marLeft w:val="480"/>
          <w:marRight w:val="0"/>
          <w:marTop w:val="0"/>
          <w:marBottom w:val="0"/>
          <w:divBdr>
            <w:top w:val="none" w:sz="0" w:space="0" w:color="auto"/>
            <w:left w:val="none" w:sz="0" w:space="0" w:color="auto"/>
            <w:bottom w:val="none" w:sz="0" w:space="0" w:color="auto"/>
            <w:right w:val="none" w:sz="0" w:space="0" w:color="auto"/>
          </w:divBdr>
        </w:div>
        <w:div w:id="1034307417">
          <w:marLeft w:val="480"/>
          <w:marRight w:val="0"/>
          <w:marTop w:val="0"/>
          <w:marBottom w:val="0"/>
          <w:divBdr>
            <w:top w:val="none" w:sz="0" w:space="0" w:color="auto"/>
            <w:left w:val="none" w:sz="0" w:space="0" w:color="auto"/>
            <w:bottom w:val="none" w:sz="0" w:space="0" w:color="auto"/>
            <w:right w:val="none" w:sz="0" w:space="0" w:color="auto"/>
          </w:divBdr>
        </w:div>
        <w:div w:id="960768137">
          <w:marLeft w:val="480"/>
          <w:marRight w:val="0"/>
          <w:marTop w:val="0"/>
          <w:marBottom w:val="0"/>
          <w:divBdr>
            <w:top w:val="none" w:sz="0" w:space="0" w:color="auto"/>
            <w:left w:val="none" w:sz="0" w:space="0" w:color="auto"/>
            <w:bottom w:val="none" w:sz="0" w:space="0" w:color="auto"/>
            <w:right w:val="none" w:sz="0" w:space="0" w:color="auto"/>
          </w:divBdr>
        </w:div>
        <w:div w:id="423915214">
          <w:marLeft w:val="480"/>
          <w:marRight w:val="0"/>
          <w:marTop w:val="0"/>
          <w:marBottom w:val="0"/>
          <w:divBdr>
            <w:top w:val="none" w:sz="0" w:space="0" w:color="auto"/>
            <w:left w:val="none" w:sz="0" w:space="0" w:color="auto"/>
            <w:bottom w:val="none" w:sz="0" w:space="0" w:color="auto"/>
            <w:right w:val="none" w:sz="0" w:space="0" w:color="auto"/>
          </w:divBdr>
        </w:div>
        <w:div w:id="198587258">
          <w:marLeft w:val="480"/>
          <w:marRight w:val="0"/>
          <w:marTop w:val="0"/>
          <w:marBottom w:val="0"/>
          <w:divBdr>
            <w:top w:val="none" w:sz="0" w:space="0" w:color="auto"/>
            <w:left w:val="none" w:sz="0" w:space="0" w:color="auto"/>
            <w:bottom w:val="none" w:sz="0" w:space="0" w:color="auto"/>
            <w:right w:val="none" w:sz="0" w:space="0" w:color="auto"/>
          </w:divBdr>
        </w:div>
        <w:div w:id="1556547342">
          <w:marLeft w:val="480"/>
          <w:marRight w:val="0"/>
          <w:marTop w:val="0"/>
          <w:marBottom w:val="0"/>
          <w:divBdr>
            <w:top w:val="none" w:sz="0" w:space="0" w:color="auto"/>
            <w:left w:val="none" w:sz="0" w:space="0" w:color="auto"/>
            <w:bottom w:val="none" w:sz="0" w:space="0" w:color="auto"/>
            <w:right w:val="none" w:sz="0" w:space="0" w:color="auto"/>
          </w:divBdr>
        </w:div>
        <w:div w:id="830760161">
          <w:marLeft w:val="480"/>
          <w:marRight w:val="0"/>
          <w:marTop w:val="0"/>
          <w:marBottom w:val="0"/>
          <w:divBdr>
            <w:top w:val="none" w:sz="0" w:space="0" w:color="auto"/>
            <w:left w:val="none" w:sz="0" w:space="0" w:color="auto"/>
            <w:bottom w:val="none" w:sz="0" w:space="0" w:color="auto"/>
            <w:right w:val="none" w:sz="0" w:space="0" w:color="auto"/>
          </w:divBdr>
        </w:div>
        <w:div w:id="750274448">
          <w:marLeft w:val="480"/>
          <w:marRight w:val="0"/>
          <w:marTop w:val="0"/>
          <w:marBottom w:val="0"/>
          <w:divBdr>
            <w:top w:val="none" w:sz="0" w:space="0" w:color="auto"/>
            <w:left w:val="none" w:sz="0" w:space="0" w:color="auto"/>
            <w:bottom w:val="none" w:sz="0" w:space="0" w:color="auto"/>
            <w:right w:val="none" w:sz="0" w:space="0" w:color="auto"/>
          </w:divBdr>
        </w:div>
        <w:div w:id="125660780">
          <w:marLeft w:val="480"/>
          <w:marRight w:val="0"/>
          <w:marTop w:val="0"/>
          <w:marBottom w:val="0"/>
          <w:divBdr>
            <w:top w:val="none" w:sz="0" w:space="0" w:color="auto"/>
            <w:left w:val="none" w:sz="0" w:space="0" w:color="auto"/>
            <w:bottom w:val="none" w:sz="0" w:space="0" w:color="auto"/>
            <w:right w:val="none" w:sz="0" w:space="0" w:color="auto"/>
          </w:divBdr>
        </w:div>
        <w:div w:id="1439175459">
          <w:marLeft w:val="480"/>
          <w:marRight w:val="0"/>
          <w:marTop w:val="0"/>
          <w:marBottom w:val="0"/>
          <w:divBdr>
            <w:top w:val="none" w:sz="0" w:space="0" w:color="auto"/>
            <w:left w:val="none" w:sz="0" w:space="0" w:color="auto"/>
            <w:bottom w:val="none" w:sz="0" w:space="0" w:color="auto"/>
            <w:right w:val="none" w:sz="0" w:space="0" w:color="auto"/>
          </w:divBdr>
        </w:div>
        <w:div w:id="904533801">
          <w:marLeft w:val="480"/>
          <w:marRight w:val="0"/>
          <w:marTop w:val="0"/>
          <w:marBottom w:val="0"/>
          <w:divBdr>
            <w:top w:val="none" w:sz="0" w:space="0" w:color="auto"/>
            <w:left w:val="none" w:sz="0" w:space="0" w:color="auto"/>
            <w:bottom w:val="none" w:sz="0" w:space="0" w:color="auto"/>
            <w:right w:val="none" w:sz="0" w:space="0" w:color="auto"/>
          </w:divBdr>
        </w:div>
        <w:div w:id="232397086">
          <w:marLeft w:val="480"/>
          <w:marRight w:val="0"/>
          <w:marTop w:val="0"/>
          <w:marBottom w:val="0"/>
          <w:divBdr>
            <w:top w:val="none" w:sz="0" w:space="0" w:color="auto"/>
            <w:left w:val="none" w:sz="0" w:space="0" w:color="auto"/>
            <w:bottom w:val="none" w:sz="0" w:space="0" w:color="auto"/>
            <w:right w:val="none" w:sz="0" w:space="0" w:color="auto"/>
          </w:divBdr>
        </w:div>
      </w:divsChild>
    </w:div>
    <w:div w:id="698242865">
      <w:bodyDiv w:val="1"/>
      <w:marLeft w:val="0"/>
      <w:marRight w:val="0"/>
      <w:marTop w:val="0"/>
      <w:marBottom w:val="0"/>
      <w:divBdr>
        <w:top w:val="none" w:sz="0" w:space="0" w:color="auto"/>
        <w:left w:val="none" w:sz="0" w:space="0" w:color="auto"/>
        <w:bottom w:val="none" w:sz="0" w:space="0" w:color="auto"/>
        <w:right w:val="none" w:sz="0" w:space="0" w:color="auto"/>
      </w:divBdr>
    </w:div>
    <w:div w:id="699623301">
      <w:bodyDiv w:val="1"/>
      <w:marLeft w:val="0"/>
      <w:marRight w:val="0"/>
      <w:marTop w:val="0"/>
      <w:marBottom w:val="0"/>
      <w:divBdr>
        <w:top w:val="none" w:sz="0" w:space="0" w:color="auto"/>
        <w:left w:val="none" w:sz="0" w:space="0" w:color="auto"/>
        <w:bottom w:val="none" w:sz="0" w:space="0" w:color="auto"/>
        <w:right w:val="none" w:sz="0" w:space="0" w:color="auto"/>
      </w:divBdr>
    </w:div>
    <w:div w:id="700325976">
      <w:bodyDiv w:val="1"/>
      <w:marLeft w:val="0"/>
      <w:marRight w:val="0"/>
      <w:marTop w:val="0"/>
      <w:marBottom w:val="0"/>
      <w:divBdr>
        <w:top w:val="none" w:sz="0" w:space="0" w:color="auto"/>
        <w:left w:val="none" w:sz="0" w:space="0" w:color="auto"/>
        <w:bottom w:val="none" w:sz="0" w:space="0" w:color="auto"/>
        <w:right w:val="none" w:sz="0" w:space="0" w:color="auto"/>
      </w:divBdr>
    </w:div>
    <w:div w:id="701829795">
      <w:bodyDiv w:val="1"/>
      <w:marLeft w:val="0"/>
      <w:marRight w:val="0"/>
      <w:marTop w:val="0"/>
      <w:marBottom w:val="0"/>
      <w:divBdr>
        <w:top w:val="none" w:sz="0" w:space="0" w:color="auto"/>
        <w:left w:val="none" w:sz="0" w:space="0" w:color="auto"/>
        <w:bottom w:val="none" w:sz="0" w:space="0" w:color="auto"/>
        <w:right w:val="none" w:sz="0" w:space="0" w:color="auto"/>
      </w:divBdr>
    </w:div>
    <w:div w:id="702100075">
      <w:bodyDiv w:val="1"/>
      <w:marLeft w:val="0"/>
      <w:marRight w:val="0"/>
      <w:marTop w:val="0"/>
      <w:marBottom w:val="0"/>
      <w:divBdr>
        <w:top w:val="none" w:sz="0" w:space="0" w:color="auto"/>
        <w:left w:val="none" w:sz="0" w:space="0" w:color="auto"/>
        <w:bottom w:val="none" w:sz="0" w:space="0" w:color="auto"/>
        <w:right w:val="none" w:sz="0" w:space="0" w:color="auto"/>
      </w:divBdr>
      <w:divsChild>
        <w:div w:id="827670575">
          <w:marLeft w:val="480"/>
          <w:marRight w:val="0"/>
          <w:marTop w:val="0"/>
          <w:marBottom w:val="0"/>
          <w:divBdr>
            <w:top w:val="none" w:sz="0" w:space="0" w:color="auto"/>
            <w:left w:val="none" w:sz="0" w:space="0" w:color="auto"/>
            <w:bottom w:val="none" w:sz="0" w:space="0" w:color="auto"/>
            <w:right w:val="none" w:sz="0" w:space="0" w:color="auto"/>
          </w:divBdr>
        </w:div>
        <w:div w:id="1861773569">
          <w:marLeft w:val="480"/>
          <w:marRight w:val="0"/>
          <w:marTop w:val="0"/>
          <w:marBottom w:val="0"/>
          <w:divBdr>
            <w:top w:val="none" w:sz="0" w:space="0" w:color="auto"/>
            <w:left w:val="none" w:sz="0" w:space="0" w:color="auto"/>
            <w:bottom w:val="none" w:sz="0" w:space="0" w:color="auto"/>
            <w:right w:val="none" w:sz="0" w:space="0" w:color="auto"/>
          </w:divBdr>
        </w:div>
        <w:div w:id="67071083">
          <w:marLeft w:val="480"/>
          <w:marRight w:val="0"/>
          <w:marTop w:val="0"/>
          <w:marBottom w:val="0"/>
          <w:divBdr>
            <w:top w:val="none" w:sz="0" w:space="0" w:color="auto"/>
            <w:left w:val="none" w:sz="0" w:space="0" w:color="auto"/>
            <w:bottom w:val="none" w:sz="0" w:space="0" w:color="auto"/>
            <w:right w:val="none" w:sz="0" w:space="0" w:color="auto"/>
          </w:divBdr>
        </w:div>
        <w:div w:id="1597982279">
          <w:marLeft w:val="480"/>
          <w:marRight w:val="0"/>
          <w:marTop w:val="0"/>
          <w:marBottom w:val="0"/>
          <w:divBdr>
            <w:top w:val="none" w:sz="0" w:space="0" w:color="auto"/>
            <w:left w:val="none" w:sz="0" w:space="0" w:color="auto"/>
            <w:bottom w:val="none" w:sz="0" w:space="0" w:color="auto"/>
            <w:right w:val="none" w:sz="0" w:space="0" w:color="auto"/>
          </w:divBdr>
        </w:div>
        <w:div w:id="733360042">
          <w:marLeft w:val="480"/>
          <w:marRight w:val="0"/>
          <w:marTop w:val="0"/>
          <w:marBottom w:val="0"/>
          <w:divBdr>
            <w:top w:val="none" w:sz="0" w:space="0" w:color="auto"/>
            <w:left w:val="none" w:sz="0" w:space="0" w:color="auto"/>
            <w:bottom w:val="none" w:sz="0" w:space="0" w:color="auto"/>
            <w:right w:val="none" w:sz="0" w:space="0" w:color="auto"/>
          </w:divBdr>
        </w:div>
        <w:div w:id="275065860">
          <w:marLeft w:val="480"/>
          <w:marRight w:val="0"/>
          <w:marTop w:val="0"/>
          <w:marBottom w:val="0"/>
          <w:divBdr>
            <w:top w:val="none" w:sz="0" w:space="0" w:color="auto"/>
            <w:left w:val="none" w:sz="0" w:space="0" w:color="auto"/>
            <w:bottom w:val="none" w:sz="0" w:space="0" w:color="auto"/>
            <w:right w:val="none" w:sz="0" w:space="0" w:color="auto"/>
          </w:divBdr>
        </w:div>
        <w:div w:id="808471640">
          <w:marLeft w:val="480"/>
          <w:marRight w:val="0"/>
          <w:marTop w:val="0"/>
          <w:marBottom w:val="0"/>
          <w:divBdr>
            <w:top w:val="none" w:sz="0" w:space="0" w:color="auto"/>
            <w:left w:val="none" w:sz="0" w:space="0" w:color="auto"/>
            <w:bottom w:val="none" w:sz="0" w:space="0" w:color="auto"/>
            <w:right w:val="none" w:sz="0" w:space="0" w:color="auto"/>
          </w:divBdr>
        </w:div>
        <w:div w:id="2101639598">
          <w:marLeft w:val="480"/>
          <w:marRight w:val="0"/>
          <w:marTop w:val="0"/>
          <w:marBottom w:val="0"/>
          <w:divBdr>
            <w:top w:val="none" w:sz="0" w:space="0" w:color="auto"/>
            <w:left w:val="none" w:sz="0" w:space="0" w:color="auto"/>
            <w:bottom w:val="none" w:sz="0" w:space="0" w:color="auto"/>
            <w:right w:val="none" w:sz="0" w:space="0" w:color="auto"/>
          </w:divBdr>
        </w:div>
        <w:div w:id="973487977">
          <w:marLeft w:val="480"/>
          <w:marRight w:val="0"/>
          <w:marTop w:val="0"/>
          <w:marBottom w:val="0"/>
          <w:divBdr>
            <w:top w:val="none" w:sz="0" w:space="0" w:color="auto"/>
            <w:left w:val="none" w:sz="0" w:space="0" w:color="auto"/>
            <w:bottom w:val="none" w:sz="0" w:space="0" w:color="auto"/>
            <w:right w:val="none" w:sz="0" w:space="0" w:color="auto"/>
          </w:divBdr>
        </w:div>
        <w:div w:id="655039168">
          <w:marLeft w:val="480"/>
          <w:marRight w:val="0"/>
          <w:marTop w:val="0"/>
          <w:marBottom w:val="0"/>
          <w:divBdr>
            <w:top w:val="none" w:sz="0" w:space="0" w:color="auto"/>
            <w:left w:val="none" w:sz="0" w:space="0" w:color="auto"/>
            <w:bottom w:val="none" w:sz="0" w:space="0" w:color="auto"/>
            <w:right w:val="none" w:sz="0" w:space="0" w:color="auto"/>
          </w:divBdr>
        </w:div>
        <w:div w:id="1029840114">
          <w:marLeft w:val="480"/>
          <w:marRight w:val="0"/>
          <w:marTop w:val="0"/>
          <w:marBottom w:val="0"/>
          <w:divBdr>
            <w:top w:val="none" w:sz="0" w:space="0" w:color="auto"/>
            <w:left w:val="none" w:sz="0" w:space="0" w:color="auto"/>
            <w:bottom w:val="none" w:sz="0" w:space="0" w:color="auto"/>
            <w:right w:val="none" w:sz="0" w:space="0" w:color="auto"/>
          </w:divBdr>
        </w:div>
        <w:div w:id="2017609053">
          <w:marLeft w:val="480"/>
          <w:marRight w:val="0"/>
          <w:marTop w:val="0"/>
          <w:marBottom w:val="0"/>
          <w:divBdr>
            <w:top w:val="none" w:sz="0" w:space="0" w:color="auto"/>
            <w:left w:val="none" w:sz="0" w:space="0" w:color="auto"/>
            <w:bottom w:val="none" w:sz="0" w:space="0" w:color="auto"/>
            <w:right w:val="none" w:sz="0" w:space="0" w:color="auto"/>
          </w:divBdr>
        </w:div>
        <w:div w:id="592320092">
          <w:marLeft w:val="480"/>
          <w:marRight w:val="0"/>
          <w:marTop w:val="0"/>
          <w:marBottom w:val="0"/>
          <w:divBdr>
            <w:top w:val="none" w:sz="0" w:space="0" w:color="auto"/>
            <w:left w:val="none" w:sz="0" w:space="0" w:color="auto"/>
            <w:bottom w:val="none" w:sz="0" w:space="0" w:color="auto"/>
            <w:right w:val="none" w:sz="0" w:space="0" w:color="auto"/>
          </w:divBdr>
        </w:div>
        <w:div w:id="1723600926">
          <w:marLeft w:val="480"/>
          <w:marRight w:val="0"/>
          <w:marTop w:val="0"/>
          <w:marBottom w:val="0"/>
          <w:divBdr>
            <w:top w:val="none" w:sz="0" w:space="0" w:color="auto"/>
            <w:left w:val="none" w:sz="0" w:space="0" w:color="auto"/>
            <w:bottom w:val="none" w:sz="0" w:space="0" w:color="auto"/>
            <w:right w:val="none" w:sz="0" w:space="0" w:color="auto"/>
          </w:divBdr>
        </w:div>
        <w:div w:id="1235553654">
          <w:marLeft w:val="480"/>
          <w:marRight w:val="0"/>
          <w:marTop w:val="0"/>
          <w:marBottom w:val="0"/>
          <w:divBdr>
            <w:top w:val="none" w:sz="0" w:space="0" w:color="auto"/>
            <w:left w:val="none" w:sz="0" w:space="0" w:color="auto"/>
            <w:bottom w:val="none" w:sz="0" w:space="0" w:color="auto"/>
            <w:right w:val="none" w:sz="0" w:space="0" w:color="auto"/>
          </w:divBdr>
        </w:div>
        <w:div w:id="1732079119">
          <w:marLeft w:val="480"/>
          <w:marRight w:val="0"/>
          <w:marTop w:val="0"/>
          <w:marBottom w:val="0"/>
          <w:divBdr>
            <w:top w:val="none" w:sz="0" w:space="0" w:color="auto"/>
            <w:left w:val="none" w:sz="0" w:space="0" w:color="auto"/>
            <w:bottom w:val="none" w:sz="0" w:space="0" w:color="auto"/>
            <w:right w:val="none" w:sz="0" w:space="0" w:color="auto"/>
          </w:divBdr>
        </w:div>
        <w:div w:id="1809467771">
          <w:marLeft w:val="480"/>
          <w:marRight w:val="0"/>
          <w:marTop w:val="0"/>
          <w:marBottom w:val="0"/>
          <w:divBdr>
            <w:top w:val="none" w:sz="0" w:space="0" w:color="auto"/>
            <w:left w:val="none" w:sz="0" w:space="0" w:color="auto"/>
            <w:bottom w:val="none" w:sz="0" w:space="0" w:color="auto"/>
            <w:right w:val="none" w:sz="0" w:space="0" w:color="auto"/>
          </w:divBdr>
        </w:div>
        <w:div w:id="288240462">
          <w:marLeft w:val="480"/>
          <w:marRight w:val="0"/>
          <w:marTop w:val="0"/>
          <w:marBottom w:val="0"/>
          <w:divBdr>
            <w:top w:val="none" w:sz="0" w:space="0" w:color="auto"/>
            <w:left w:val="none" w:sz="0" w:space="0" w:color="auto"/>
            <w:bottom w:val="none" w:sz="0" w:space="0" w:color="auto"/>
            <w:right w:val="none" w:sz="0" w:space="0" w:color="auto"/>
          </w:divBdr>
        </w:div>
        <w:div w:id="1604456214">
          <w:marLeft w:val="480"/>
          <w:marRight w:val="0"/>
          <w:marTop w:val="0"/>
          <w:marBottom w:val="0"/>
          <w:divBdr>
            <w:top w:val="none" w:sz="0" w:space="0" w:color="auto"/>
            <w:left w:val="none" w:sz="0" w:space="0" w:color="auto"/>
            <w:bottom w:val="none" w:sz="0" w:space="0" w:color="auto"/>
            <w:right w:val="none" w:sz="0" w:space="0" w:color="auto"/>
          </w:divBdr>
        </w:div>
        <w:div w:id="1584531211">
          <w:marLeft w:val="480"/>
          <w:marRight w:val="0"/>
          <w:marTop w:val="0"/>
          <w:marBottom w:val="0"/>
          <w:divBdr>
            <w:top w:val="none" w:sz="0" w:space="0" w:color="auto"/>
            <w:left w:val="none" w:sz="0" w:space="0" w:color="auto"/>
            <w:bottom w:val="none" w:sz="0" w:space="0" w:color="auto"/>
            <w:right w:val="none" w:sz="0" w:space="0" w:color="auto"/>
          </w:divBdr>
        </w:div>
        <w:div w:id="780688433">
          <w:marLeft w:val="480"/>
          <w:marRight w:val="0"/>
          <w:marTop w:val="0"/>
          <w:marBottom w:val="0"/>
          <w:divBdr>
            <w:top w:val="none" w:sz="0" w:space="0" w:color="auto"/>
            <w:left w:val="none" w:sz="0" w:space="0" w:color="auto"/>
            <w:bottom w:val="none" w:sz="0" w:space="0" w:color="auto"/>
            <w:right w:val="none" w:sz="0" w:space="0" w:color="auto"/>
          </w:divBdr>
        </w:div>
        <w:div w:id="1659382299">
          <w:marLeft w:val="480"/>
          <w:marRight w:val="0"/>
          <w:marTop w:val="0"/>
          <w:marBottom w:val="0"/>
          <w:divBdr>
            <w:top w:val="none" w:sz="0" w:space="0" w:color="auto"/>
            <w:left w:val="none" w:sz="0" w:space="0" w:color="auto"/>
            <w:bottom w:val="none" w:sz="0" w:space="0" w:color="auto"/>
            <w:right w:val="none" w:sz="0" w:space="0" w:color="auto"/>
          </w:divBdr>
        </w:div>
        <w:div w:id="1331521616">
          <w:marLeft w:val="480"/>
          <w:marRight w:val="0"/>
          <w:marTop w:val="0"/>
          <w:marBottom w:val="0"/>
          <w:divBdr>
            <w:top w:val="none" w:sz="0" w:space="0" w:color="auto"/>
            <w:left w:val="none" w:sz="0" w:space="0" w:color="auto"/>
            <w:bottom w:val="none" w:sz="0" w:space="0" w:color="auto"/>
            <w:right w:val="none" w:sz="0" w:space="0" w:color="auto"/>
          </w:divBdr>
        </w:div>
        <w:div w:id="1949191786">
          <w:marLeft w:val="480"/>
          <w:marRight w:val="0"/>
          <w:marTop w:val="0"/>
          <w:marBottom w:val="0"/>
          <w:divBdr>
            <w:top w:val="none" w:sz="0" w:space="0" w:color="auto"/>
            <w:left w:val="none" w:sz="0" w:space="0" w:color="auto"/>
            <w:bottom w:val="none" w:sz="0" w:space="0" w:color="auto"/>
            <w:right w:val="none" w:sz="0" w:space="0" w:color="auto"/>
          </w:divBdr>
        </w:div>
        <w:div w:id="1566531586">
          <w:marLeft w:val="480"/>
          <w:marRight w:val="0"/>
          <w:marTop w:val="0"/>
          <w:marBottom w:val="0"/>
          <w:divBdr>
            <w:top w:val="none" w:sz="0" w:space="0" w:color="auto"/>
            <w:left w:val="none" w:sz="0" w:space="0" w:color="auto"/>
            <w:bottom w:val="none" w:sz="0" w:space="0" w:color="auto"/>
            <w:right w:val="none" w:sz="0" w:space="0" w:color="auto"/>
          </w:divBdr>
        </w:div>
        <w:div w:id="1563368340">
          <w:marLeft w:val="480"/>
          <w:marRight w:val="0"/>
          <w:marTop w:val="0"/>
          <w:marBottom w:val="0"/>
          <w:divBdr>
            <w:top w:val="none" w:sz="0" w:space="0" w:color="auto"/>
            <w:left w:val="none" w:sz="0" w:space="0" w:color="auto"/>
            <w:bottom w:val="none" w:sz="0" w:space="0" w:color="auto"/>
            <w:right w:val="none" w:sz="0" w:space="0" w:color="auto"/>
          </w:divBdr>
        </w:div>
        <w:div w:id="18940978">
          <w:marLeft w:val="480"/>
          <w:marRight w:val="0"/>
          <w:marTop w:val="0"/>
          <w:marBottom w:val="0"/>
          <w:divBdr>
            <w:top w:val="none" w:sz="0" w:space="0" w:color="auto"/>
            <w:left w:val="none" w:sz="0" w:space="0" w:color="auto"/>
            <w:bottom w:val="none" w:sz="0" w:space="0" w:color="auto"/>
            <w:right w:val="none" w:sz="0" w:space="0" w:color="auto"/>
          </w:divBdr>
        </w:div>
        <w:div w:id="232550449">
          <w:marLeft w:val="480"/>
          <w:marRight w:val="0"/>
          <w:marTop w:val="0"/>
          <w:marBottom w:val="0"/>
          <w:divBdr>
            <w:top w:val="none" w:sz="0" w:space="0" w:color="auto"/>
            <w:left w:val="none" w:sz="0" w:space="0" w:color="auto"/>
            <w:bottom w:val="none" w:sz="0" w:space="0" w:color="auto"/>
            <w:right w:val="none" w:sz="0" w:space="0" w:color="auto"/>
          </w:divBdr>
        </w:div>
        <w:div w:id="577637450">
          <w:marLeft w:val="480"/>
          <w:marRight w:val="0"/>
          <w:marTop w:val="0"/>
          <w:marBottom w:val="0"/>
          <w:divBdr>
            <w:top w:val="none" w:sz="0" w:space="0" w:color="auto"/>
            <w:left w:val="none" w:sz="0" w:space="0" w:color="auto"/>
            <w:bottom w:val="none" w:sz="0" w:space="0" w:color="auto"/>
            <w:right w:val="none" w:sz="0" w:space="0" w:color="auto"/>
          </w:divBdr>
        </w:div>
        <w:div w:id="120807248">
          <w:marLeft w:val="480"/>
          <w:marRight w:val="0"/>
          <w:marTop w:val="0"/>
          <w:marBottom w:val="0"/>
          <w:divBdr>
            <w:top w:val="none" w:sz="0" w:space="0" w:color="auto"/>
            <w:left w:val="none" w:sz="0" w:space="0" w:color="auto"/>
            <w:bottom w:val="none" w:sz="0" w:space="0" w:color="auto"/>
            <w:right w:val="none" w:sz="0" w:space="0" w:color="auto"/>
          </w:divBdr>
        </w:div>
        <w:div w:id="564876380">
          <w:marLeft w:val="480"/>
          <w:marRight w:val="0"/>
          <w:marTop w:val="0"/>
          <w:marBottom w:val="0"/>
          <w:divBdr>
            <w:top w:val="none" w:sz="0" w:space="0" w:color="auto"/>
            <w:left w:val="none" w:sz="0" w:space="0" w:color="auto"/>
            <w:bottom w:val="none" w:sz="0" w:space="0" w:color="auto"/>
            <w:right w:val="none" w:sz="0" w:space="0" w:color="auto"/>
          </w:divBdr>
        </w:div>
        <w:div w:id="1591543346">
          <w:marLeft w:val="480"/>
          <w:marRight w:val="0"/>
          <w:marTop w:val="0"/>
          <w:marBottom w:val="0"/>
          <w:divBdr>
            <w:top w:val="none" w:sz="0" w:space="0" w:color="auto"/>
            <w:left w:val="none" w:sz="0" w:space="0" w:color="auto"/>
            <w:bottom w:val="none" w:sz="0" w:space="0" w:color="auto"/>
            <w:right w:val="none" w:sz="0" w:space="0" w:color="auto"/>
          </w:divBdr>
        </w:div>
        <w:div w:id="672227733">
          <w:marLeft w:val="480"/>
          <w:marRight w:val="0"/>
          <w:marTop w:val="0"/>
          <w:marBottom w:val="0"/>
          <w:divBdr>
            <w:top w:val="none" w:sz="0" w:space="0" w:color="auto"/>
            <w:left w:val="none" w:sz="0" w:space="0" w:color="auto"/>
            <w:bottom w:val="none" w:sz="0" w:space="0" w:color="auto"/>
            <w:right w:val="none" w:sz="0" w:space="0" w:color="auto"/>
          </w:divBdr>
        </w:div>
        <w:div w:id="1100877662">
          <w:marLeft w:val="480"/>
          <w:marRight w:val="0"/>
          <w:marTop w:val="0"/>
          <w:marBottom w:val="0"/>
          <w:divBdr>
            <w:top w:val="none" w:sz="0" w:space="0" w:color="auto"/>
            <w:left w:val="none" w:sz="0" w:space="0" w:color="auto"/>
            <w:bottom w:val="none" w:sz="0" w:space="0" w:color="auto"/>
            <w:right w:val="none" w:sz="0" w:space="0" w:color="auto"/>
          </w:divBdr>
        </w:div>
        <w:div w:id="182397894">
          <w:marLeft w:val="480"/>
          <w:marRight w:val="0"/>
          <w:marTop w:val="0"/>
          <w:marBottom w:val="0"/>
          <w:divBdr>
            <w:top w:val="none" w:sz="0" w:space="0" w:color="auto"/>
            <w:left w:val="none" w:sz="0" w:space="0" w:color="auto"/>
            <w:bottom w:val="none" w:sz="0" w:space="0" w:color="auto"/>
            <w:right w:val="none" w:sz="0" w:space="0" w:color="auto"/>
          </w:divBdr>
        </w:div>
        <w:div w:id="1340615595">
          <w:marLeft w:val="480"/>
          <w:marRight w:val="0"/>
          <w:marTop w:val="0"/>
          <w:marBottom w:val="0"/>
          <w:divBdr>
            <w:top w:val="none" w:sz="0" w:space="0" w:color="auto"/>
            <w:left w:val="none" w:sz="0" w:space="0" w:color="auto"/>
            <w:bottom w:val="none" w:sz="0" w:space="0" w:color="auto"/>
            <w:right w:val="none" w:sz="0" w:space="0" w:color="auto"/>
          </w:divBdr>
        </w:div>
        <w:div w:id="1157264955">
          <w:marLeft w:val="480"/>
          <w:marRight w:val="0"/>
          <w:marTop w:val="0"/>
          <w:marBottom w:val="0"/>
          <w:divBdr>
            <w:top w:val="none" w:sz="0" w:space="0" w:color="auto"/>
            <w:left w:val="none" w:sz="0" w:space="0" w:color="auto"/>
            <w:bottom w:val="none" w:sz="0" w:space="0" w:color="auto"/>
            <w:right w:val="none" w:sz="0" w:space="0" w:color="auto"/>
          </w:divBdr>
        </w:div>
        <w:div w:id="1873228690">
          <w:marLeft w:val="480"/>
          <w:marRight w:val="0"/>
          <w:marTop w:val="0"/>
          <w:marBottom w:val="0"/>
          <w:divBdr>
            <w:top w:val="none" w:sz="0" w:space="0" w:color="auto"/>
            <w:left w:val="none" w:sz="0" w:space="0" w:color="auto"/>
            <w:bottom w:val="none" w:sz="0" w:space="0" w:color="auto"/>
            <w:right w:val="none" w:sz="0" w:space="0" w:color="auto"/>
          </w:divBdr>
        </w:div>
        <w:div w:id="15469030">
          <w:marLeft w:val="480"/>
          <w:marRight w:val="0"/>
          <w:marTop w:val="0"/>
          <w:marBottom w:val="0"/>
          <w:divBdr>
            <w:top w:val="none" w:sz="0" w:space="0" w:color="auto"/>
            <w:left w:val="none" w:sz="0" w:space="0" w:color="auto"/>
            <w:bottom w:val="none" w:sz="0" w:space="0" w:color="auto"/>
            <w:right w:val="none" w:sz="0" w:space="0" w:color="auto"/>
          </w:divBdr>
        </w:div>
        <w:div w:id="1000163133">
          <w:marLeft w:val="480"/>
          <w:marRight w:val="0"/>
          <w:marTop w:val="0"/>
          <w:marBottom w:val="0"/>
          <w:divBdr>
            <w:top w:val="none" w:sz="0" w:space="0" w:color="auto"/>
            <w:left w:val="none" w:sz="0" w:space="0" w:color="auto"/>
            <w:bottom w:val="none" w:sz="0" w:space="0" w:color="auto"/>
            <w:right w:val="none" w:sz="0" w:space="0" w:color="auto"/>
          </w:divBdr>
        </w:div>
        <w:div w:id="141623733">
          <w:marLeft w:val="480"/>
          <w:marRight w:val="0"/>
          <w:marTop w:val="0"/>
          <w:marBottom w:val="0"/>
          <w:divBdr>
            <w:top w:val="none" w:sz="0" w:space="0" w:color="auto"/>
            <w:left w:val="none" w:sz="0" w:space="0" w:color="auto"/>
            <w:bottom w:val="none" w:sz="0" w:space="0" w:color="auto"/>
            <w:right w:val="none" w:sz="0" w:space="0" w:color="auto"/>
          </w:divBdr>
        </w:div>
        <w:div w:id="20782398">
          <w:marLeft w:val="480"/>
          <w:marRight w:val="0"/>
          <w:marTop w:val="0"/>
          <w:marBottom w:val="0"/>
          <w:divBdr>
            <w:top w:val="none" w:sz="0" w:space="0" w:color="auto"/>
            <w:left w:val="none" w:sz="0" w:space="0" w:color="auto"/>
            <w:bottom w:val="none" w:sz="0" w:space="0" w:color="auto"/>
            <w:right w:val="none" w:sz="0" w:space="0" w:color="auto"/>
          </w:divBdr>
        </w:div>
        <w:div w:id="1865632913">
          <w:marLeft w:val="480"/>
          <w:marRight w:val="0"/>
          <w:marTop w:val="0"/>
          <w:marBottom w:val="0"/>
          <w:divBdr>
            <w:top w:val="none" w:sz="0" w:space="0" w:color="auto"/>
            <w:left w:val="none" w:sz="0" w:space="0" w:color="auto"/>
            <w:bottom w:val="none" w:sz="0" w:space="0" w:color="auto"/>
            <w:right w:val="none" w:sz="0" w:space="0" w:color="auto"/>
          </w:divBdr>
        </w:div>
        <w:div w:id="2146042947">
          <w:marLeft w:val="480"/>
          <w:marRight w:val="0"/>
          <w:marTop w:val="0"/>
          <w:marBottom w:val="0"/>
          <w:divBdr>
            <w:top w:val="none" w:sz="0" w:space="0" w:color="auto"/>
            <w:left w:val="none" w:sz="0" w:space="0" w:color="auto"/>
            <w:bottom w:val="none" w:sz="0" w:space="0" w:color="auto"/>
            <w:right w:val="none" w:sz="0" w:space="0" w:color="auto"/>
          </w:divBdr>
        </w:div>
        <w:div w:id="364333323">
          <w:marLeft w:val="480"/>
          <w:marRight w:val="0"/>
          <w:marTop w:val="0"/>
          <w:marBottom w:val="0"/>
          <w:divBdr>
            <w:top w:val="none" w:sz="0" w:space="0" w:color="auto"/>
            <w:left w:val="none" w:sz="0" w:space="0" w:color="auto"/>
            <w:bottom w:val="none" w:sz="0" w:space="0" w:color="auto"/>
            <w:right w:val="none" w:sz="0" w:space="0" w:color="auto"/>
          </w:divBdr>
        </w:div>
        <w:div w:id="1375737000">
          <w:marLeft w:val="480"/>
          <w:marRight w:val="0"/>
          <w:marTop w:val="0"/>
          <w:marBottom w:val="0"/>
          <w:divBdr>
            <w:top w:val="none" w:sz="0" w:space="0" w:color="auto"/>
            <w:left w:val="none" w:sz="0" w:space="0" w:color="auto"/>
            <w:bottom w:val="none" w:sz="0" w:space="0" w:color="auto"/>
            <w:right w:val="none" w:sz="0" w:space="0" w:color="auto"/>
          </w:divBdr>
        </w:div>
        <w:div w:id="2141224674">
          <w:marLeft w:val="480"/>
          <w:marRight w:val="0"/>
          <w:marTop w:val="0"/>
          <w:marBottom w:val="0"/>
          <w:divBdr>
            <w:top w:val="none" w:sz="0" w:space="0" w:color="auto"/>
            <w:left w:val="none" w:sz="0" w:space="0" w:color="auto"/>
            <w:bottom w:val="none" w:sz="0" w:space="0" w:color="auto"/>
            <w:right w:val="none" w:sz="0" w:space="0" w:color="auto"/>
          </w:divBdr>
        </w:div>
        <w:div w:id="1143622423">
          <w:marLeft w:val="480"/>
          <w:marRight w:val="0"/>
          <w:marTop w:val="0"/>
          <w:marBottom w:val="0"/>
          <w:divBdr>
            <w:top w:val="none" w:sz="0" w:space="0" w:color="auto"/>
            <w:left w:val="none" w:sz="0" w:space="0" w:color="auto"/>
            <w:bottom w:val="none" w:sz="0" w:space="0" w:color="auto"/>
            <w:right w:val="none" w:sz="0" w:space="0" w:color="auto"/>
          </w:divBdr>
        </w:div>
        <w:div w:id="1260289294">
          <w:marLeft w:val="480"/>
          <w:marRight w:val="0"/>
          <w:marTop w:val="0"/>
          <w:marBottom w:val="0"/>
          <w:divBdr>
            <w:top w:val="none" w:sz="0" w:space="0" w:color="auto"/>
            <w:left w:val="none" w:sz="0" w:space="0" w:color="auto"/>
            <w:bottom w:val="none" w:sz="0" w:space="0" w:color="auto"/>
            <w:right w:val="none" w:sz="0" w:space="0" w:color="auto"/>
          </w:divBdr>
        </w:div>
        <w:div w:id="934022703">
          <w:marLeft w:val="480"/>
          <w:marRight w:val="0"/>
          <w:marTop w:val="0"/>
          <w:marBottom w:val="0"/>
          <w:divBdr>
            <w:top w:val="none" w:sz="0" w:space="0" w:color="auto"/>
            <w:left w:val="none" w:sz="0" w:space="0" w:color="auto"/>
            <w:bottom w:val="none" w:sz="0" w:space="0" w:color="auto"/>
            <w:right w:val="none" w:sz="0" w:space="0" w:color="auto"/>
          </w:divBdr>
        </w:div>
        <w:div w:id="730660870">
          <w:marLeft w:val="480"/>
          <w:marRight w:val="0"/>
          <w:marTop w:val="0"/>
          <w:marBottom w:val="0"/>
          <w:divBdr>
            <w:top w:val="none" w:sz="0" w:space="0" w:color="auto"/>
            <w:left w:val="none" w:sz="0" w:space="0" w:color="auto"/>
            <w:bottom w:val="none" w:sz="0" w:space="0" w:color="auto"/>
            <w:right w:val="none" w:sz="0" w:space="0" w:color="auto"/>
          </w:divBdr>
        </w:div>
        <w:div w:id="9451558">
          <w:marLeft w:val="480"/>
          <w:marRight w:val="0"/>
          <w:marTop w:val="0"/>
          <w:marBottom w:val="0"/>
          <w:divBdr>
            <w:top w:val="none" w:sz="0" w:space="0" w:color="auto"/>
            <w:left w:val="none" w:sz="0" w:space="0" w:color="auto"/>
            <w:bottom w:val="none" w:sz="0" w:space="0" w:color="auto"/>
            <w:right w:val="none" w:sz="0" w:space="0" w:color="auto"/>
          </w:divBdr>
        </w:div>
        <w:div w:id="449593336">
          <w:marLeft w:val="480"/>
          <w:marRight w:val="0"/>
          <w:marTop w:val="0"/>
          <w:marBottom w:val="0"/>
          <w:divBdr>
            <w:top w:val="none" w:sz="0" w:space="0" w:color="auto"/>
            <w:left w:val="none" w:sz="0" w:space="0" w:color="auto"/>
            <w:bottom w:val="none" w:sz="0" w:space="0" w:color="auto"/>
            <w:right w:val="none" w:sz="0" w:space="0" w:color="auto"/>
          </w:divBdr>
        </w:div>
        <w:div w:id="445778298">
          <w:marLeft w:val="480"/>
          <w:marRight w:val="0"/>
          <w:marTop w:val="0"/>
          <w:marBottom w:val="0"/>
          <w:divBdr>
            <w:top w:val="none" w:sz="0" w:space="0" w:color="auto"/>
            <w:left w:val="none" w:sz="0" w:space="0" w:color="auto"/>
            <w:bottom w:val="none" w:sz="0" w:space="0" w:color="auto"/>
            <w:right w:val="none" w:sz="0" w:space="0" w:color="auto"/>
          </w:divBdr>
        </w:div>
        <w:div w:id="332683436">
          <w:marLeft w:val="480"/>
          <w:marRight w:val="0"/>
          <w:marTop w:val="0"/>
          <w:marBottom w:val="0"/>
          <w:divBdr>
            <w:top w:val="none" w:sz="0" w:space="0" w:color="auto"/>
            <w:left w:val="none" w:sz="0" w:space="0" w:color="auto"/>
            <w:bottom w:val="none" w:sz="0" w:space="0" w:color="auto"/>
            <w:right w:val="none" w:sz="0" w:space="0" w:color="auto"/>
          </w:divBdr>
        </w:div>
        <w:div w:id="1392776167">
          <w:marLeft w:val="480"/>
          <w:marRight w:val="0"/>
          <w:marTop w:val="0"/>
          <w:marBottom w:val="0"/>
          <w:divBdr>
            <w:top w:val="none" w:sz="0" w:space="0" w:color="auto"/>
            <w:left w:val="none" w:sz="0" w:space="0" w:color="auto"/>
            <w:bottom w:val="none" w:sz="0" w:space="0" w:color="auto"/>
            <w:right w:val="none" w:sz="0" w:space="0" w:color="auto"/>
          </w:divBdr>
        </w:div>
        <w:div w:id="222065860">
          <w:marLeft w:val="480"/>
          <w:marRight w:val="0"/>
          <w:marTop w:val="0"/>
          <w:marBottom w:val="0"/>
          <w:divBdr>
            <w:top w:val="none" w:sz="0" w:space="0" w:color="auto"/>
            <w:left w:val="none" w:sz="0" w:space="0" w:color="auto"/>
            <w:bottom w:val="none" w:sz="0" w:space="0" w:color="auto"/>
            <w:right w:val="none" w:sz="0" w:space="0" w:color="auto"/>
          </w:divBdr>
        </w:div>
        <w:div w:id="774836191">
          <w:marLeft w:val="480"/>
          <w:marRight w:val="0"/>
          <w:marTop w:val="0"/>
          <w:marBottom w:val="0"/>
          <w:divBdr>
            <w:top w:val="none" w:sz="0" w:space="0" w:color="auto"/>
            <w:left w:val="none" w:sz="0" w:space="0" w:color="auto"/>
            <w:bottom w:val="none" w:sz="0" w:space="0" w:color="auto"/>
            <w:right w:val="none" w:sz="0" w:space="0" w:color="auto"/>
          </w:divBdr>
        </w:div>
        <w:div w:id="1983535442">
          <w:marLeft w:val="480"/>
          <w:marRight w:val="0"/>
          <w:marTop w:val="0"/>
          <w:marBottom w:val="0"/>
          <w:divBdr>
            <w:top w:val="none" w:sz="0" w:space="0" w:color="auto"/>
            <w:left w:val="none" w:sz="0" w:space="0" w:color="auto"/>
            <w:bottom w:val="none" w:sz="0" w:space="0" w:color="auto"/>
            <w:right w:val="none" w:sz="0" w:space="0" w:color="auto"/>
          </w:divBdr>
        </w:div>
        <w:div w:id="929777171">
          <w:marLeft w:val="480"/>
          <w:marRight w:val="0"/>
          <w:marTop w:val="0"/>
          <w:marBottom w:val="0"/>
          <w:divBdr>
            <w:top w:val="none" w:sz="0" w:space="0" w:color="auto"/>
            <w:left w:val="none" w:sz="0" w:space="0" w:color="auto"/>
            <w:bottom w:val="none" w:sz="0" w:space="0" w:color="auto"/>
            <w:right w:val="none" w:sz="0" w:space="0" w:color="auto"/>
          </w:divBdr>
        </w:div>
        <w:div w:id="1623002285">
          <w:marLeft w:val="480"/>
          <w:marRight w:val="0"/>
          <w:marTop w:val="0"/>
          <w:marBottom w:val="0"/>
          <w:divBdr>
            <w:top w:val="none" w:sz="0" w:space="0" w:color="auto"/>
            <w:left w:val="none" w:sz="0" w:space="0" w:color="auto"/>
            <w:bottom w:val="none" w:sz="0" w:space="0" w:color="auto"/>
            <w:right w:val="none" w:sz="0" w:space="0" w:color="auto"/>
          </w:divBdr>
        </w:div>
        <w:div w:id="1234926349">
          <w:marLeft w:val="480"/>
          <w:marRight w:val="0"/>
          <w:marTop w:val="0"/>
          <w:marBottom w:val="0"/>
          <w:divBdr>
            <w:top w:val="none" w:sz="0" w:space="0" w:color="auto"/>
            <w:left w:val="none" w:sz="0" w:space="0" w:color="auto"/>
            <w:bottom w:val="none" w:sz="0" w:space="0" w:color="auto"/>
            <w:right w:val="none" w:sz="0" w:space="0" w:color="auto"/>
          </w:divBdr>
        </w:div>
        <w:div w:id="1223254267">
          <w:marLeft w:val="480"/>
          <w:marRight w:val="0"/>
          <w:marTop w:val="0"/>
          <w:marBottom w:val="0"/>
          <w:divBdr>
            <w:top w:val="none" w:sz="0" w:space="0" w:color="auto"/>
            <w:left w:val="none" w:sz="0" w:space="0" w:color="auto"/>
            <w:bottom w:val="none" w:sz="0" w:space="0" w:color="auto"/>
            <w:right w:val="none" w:sz="0" w:space="0" w:color="auto"/>
          </w:divBdr>
        </w:div>
        <w:div w:id="334696774">
          <w:marLeft w:val="480"/>
          <w:marRight w:val="0"/>
          <w:marTop w:val="0"/>
          <w:marBottom w:val="0"/>
          <w:divBdr>
            <w:top w:val="none" w:sz="0" w:space="0" w:color="auto"/>
            <w:left w:val="none" w:sz="0" w:space="0" w:color="auto"/>
            <w:bottom w:val="none" w:sz="0" w:space="0" w:color="auto"/>
            <w:right w:val="none" w:sz="0" w:space="0" w:color="auto"/>
          </w:divBdr>
        </w:div>
        <w:div w:id="999966706">
          <w:marLeft w:val="480"/>
          <w:marRight w:val="0"/>
          <w:marTop w:val="0"/>
          <w:marBottom w:val="0"/>
          <w:divBdr>
            <w:top w:val="none" w:sz="0" w:space="0" w:color="auto"/>
            <w:left w:val="none" w:sz="0" w:space="0" w:color="auto"/>
            <w:bottom w:val="none" w:sz="0" w:space="0" w:color="auto"/>
            <w:right w:val="none" w:sz="0" w:space="0" w:color="auto"/>
          </w:divBdr>
        </w:div>
        <w:div w:id="634988365">
          <w:marLeft w:val="480"/>
          <w:marRight w:val="0"/>
          <w:marTop w:val="0"/>
          <w:marBottom w:val="0"/>
          <w:divBdr>
            <w:top w:val="none" w:sz="0" w:space="0" w:color="auto"/>
            <w:left w:val="none" w:sz="0" w:space="0" w:color="auto"/>
            <w:bottom w:val="none" w:sz="0" w:space="0" w:color="auto"/>
            <w:right w:val="none" w:sz="0" w:space="0" w:color="auto"/>
          </w:divBdr>
        </w:div>
        <w:div w:id="1135560126">
          <w:marLeft w:val="480"/>
          <w:marRight w:val="0"/>
          <w:marTop w:val="0"/>
          <w:marBottom w:val="0"/>
          <w:divBdr>
            <w:top w:val="none" w:sz="0" w:space="0" w:color="auto"/>
            <w:left w:val="none" w:sz="0" w:space="0" w:color="auto"/>
            <w:bottom w:val="none" w:sz="0" w:space="0" w:color="auto"/>
            <w:right w:val="none" w:sz="0" w:space="0" w:color="auto"/>
          </w:divBdr>
        </w:div>
        <w:div w:id="932200078">
          <w:marLeft w:val="480"/>
          <w:marRight w:val="0"/>
          <w:marTop w:val="0"/>
          <w:marBottom w:val="0"/>
          <w:divBdr>
            <w:top w:val="none" w:sz="0" w:space="0" w:color="auto"/>
            <w:left w:val="none" w:sz="0" w:space="0" w:color="auto"/>
            <w:bottom w:val="none" w:sz="0" w:space="0" w:color="auto"/>
            <w:right w:val="none" w:sz="0" w:space="0" w:color="auto"/>
          </w:divBdr>
        </w:div>
        <w:div w:id="1719164861">
          <w:marLeft w:val="480"/>
          <w:marRight w:val="0"/>
          <w:marTop w:val="0"/>
          <w:marBottom w:val="0"/>
          <w:divBdr>
            <w:top w:val="none" w:sz="0" w:space="0" w:color="auto"/>
            <w:left w:val="none" w:sz="0" w:space="0" w:color="auto"/>
            <w:bottom w:val="none" w:sz="0" w:space="0" w:color="auto"/>
            <w:right w:val="none" w:sz="0" w:space="0" w:color="auto"/>
          </w:divBdr>
        </w:div>
        <w:div w:id="1895190160">
          <w:marLeft w:val="480"/>
          <w:marRight w:val="0"/>
          <w:marTop w:val="0"/>
          <w:marBottom w:val="0"/>
          <w:divBdr>
            <w:top w:val="none" w:sz="0" w:space="0" w:color="auto"/>
            <w:left w:val="none" w:sz="0" w:space="0" w:color="auto"/>
            <w:bottom w:val="none" w:sz="0" w:space="0" w:color="auto"/>
            <w:right w:val="none" w:sz="0" w:space="0" w:color="auto"/>
          </w:divBdr>
        </w:div>
        <w:div w:id="288170672">
          <w:marLeft w:val="480"/>
          <w:marRight w:val="0"/>
          <w:marTop w:val="0"/>
          <w:marBottom w:val="0"/>
          <w:divBdr>
            <w:top w:val="none" w:sz="0" w:space="0" w:color="auto"/>
            <w:left w:val="none" w:sz="0" w:space="0" w:color="auto"/>
            <w:bottom w:val="none" w:sz="0" w:space="0" w:color="auto"/>
            <w:right w:val="none" w:sz="0" w:space="0" w:color="auto"/>
          </w:divBdr>
        </w:div>
        <w:div w:id="1059209006">
          <w:marLeft w:val="480"/>
          <w:marRight w:val="0"/>
          <w:marTop w:val="0"/>
          <w:marBottom w:val="0"/>
          <w:divBdr>
            <w:top w:val="none" w:sz="0" w:space="0" w:color="auto"/>
            <w:left w:val="none" w:sz="0" w:space="0" w:color="auto"/>
            <w:bottom w:val="none" w:sz="0" w:space="0" w:color="auto"/>
            <w:right w:val="none" w:sz="0" w:space="0" w:color="auto"/>
          </w:divBdr>
        </w:div>
        <w:div w:id="1638947175">
          <w:marLeft w:val="480"/>
          <w:marRight w:val="0"/>
          <w:marTop w:val="0"/>
          <w:marBottom w:val="0"/>
          <w:divBdr>
            <w:top w:val="none" w:sz="0" w:space="0" w:color="auto"/>
            <w:left w:val="none" w:sz="0" w:space="0" w:color="auto"/>
            <w:bottom w:val="none" w:sz="0" w:space="0" w:color="auto"/>
            <w:right w:val="none" w:sz="0" w:space="0" w:color="auto"/>
          </w:divBdr>
        </w:div>
        <w:div w:id="1446078990">
          <w:marLeft w:val="480"/>
          <w:marRight w:val="0"/>
          <w:marTop w:val="0"/>
          <w:marBottom w:val="0"/>
          <w:divBdr>
            <w:top w:val="none" w:sz="0" w:space="0" w:color="auto"/>
            <w:left w:val="none" w:sz="0" w:space="0" w:color="auto"/>
            <w:bottom w:val="none" w:sz="0" w:space="0" w:color="auto"/>
            <w:right w:val="none" w:sz="0" w:space="0" w:color="auto"/>
          </w:divBdr>
        </w:div>
        <w:div w:id="926377428">
          <w:marLeft w:val="480"/>
          <w:marRight w:val="0"/>
          <w:marTop w:val="0"/>
          <w:marBottom w:val="0"/>
          <w:divBdr>
            <w:top w:val="none" w:sz="0" w:space="0" w:color="auto"/>
            <w:left w:val="none" w:sz="0" w:space="0" w:color="auto"/>
            <w:bottom w:val="none" w:sz="0" w:space="0" w:color="auto"/>
            <w:right w:val="none" w:sz="0" w:space="0" w:color="auto"/>
          </w:divBdr>
        </w:div>
        <w:div w:id="246110533">
          <w:marLeft w:val="480"/>
          <w:marRight w:val="0"/>
          <w:marTop w:val="0"/>
          <w:marBottom w:val="0"/>
          <w:divBdr>
            <w:top w:val="none" w:sz="0" w:space="0" w:color="auto"/>
            <w:left w:val="none" w:sz="0" w:space="0" w:color="auto"/>
            <w:bottom w:val="none" w:sz="0" w:space="0" w:color="auto"/>
            <w:right w:val="none" w:sz="0" w:space="0" w:color="auto"/>
          </w:divBdr>
        </w:div>
        <w:div w:id="1360202059">
          <w:marLeft w:val="480"/>
          <w:marRight w:val="0"/>
          <w:marTop w:val="0"/>
          <w:marBottom w:val="0"/>
          <w:divBdr>
            <w:top w:val="none" w:sz="0" w:space="0" w:color="auto"/>
            <w:left w:val="none" w:sz="0" w:space="0" w:color="auto"/>
            <w:bottom w:val="none" w:sz="0" w:space="0" w:color="auto"/>
            <w:right w:val="none" w:sz="0" w:space="0" w:color="auto"/>
          </w:divBdr>
        </w:div>
        <w:div w:id="2147233726">
          <w:marLeft w:val="480"/>
          <w:marRight w:val="0"/>
          <w:marTop w:val="0"/>
          <w:marBottom w:val="0"/>
          <w:divBdr>
            <w:top w:val="none" w:sz="0" w:space="0" w:color="auto"/>
            <w:left w:val="none" w:sz="0" w:space="0" w:color="auto"/>
            <w:bottom w:val="none" w:sz="0" w:space="0" w:color="auto"/>
            <w:right w:val="none" w:sz="0" w:space="0" w:color="auto"/>
          </w:divBdr>
        </w:div>
        <w:div w:id="755707554">
          <w:marLeft w:val="480"/>
          <w:marRight w:val="0"/>
          <w:marTop w:val="0"/>
          <w:marBottom w:val="0"/>
          <w:divBdr>
            <w:top w:val="none" w:sz="0" w:space="0" w:color="auto"/>
            <w:left w:val="none" w:sz="0" w:space="0" w:color="auto"/>
            <w:bottom w:val="none" w:sz="0" w:space="0" w:color="auto"/>
            <w:right w:val="none" w:sz="0" w:space="0" w:color="auto"/>
          </w:divBdr>
        </w:div>
        <w:div w:id="314652296">
          <w:marLeft w:val="480"/>
          <w:marRight w:val="0"/>
          <w:marTop w:val="0"/>
          <w:marBottom w:val="0"/>
          <w:divBdr>
            <w:top w:val="none" w:sz="0" w:space="0" w:color="auto"/>
            <w:left w:val="none" w:sz="0" w:space="0" w:color="auto"/>
            <w:bottom w:val="none" w:sz="0" w:space="0" w:color="auto"/>
            <w:right w:val="none" w:sz="0" w:space="0" w:color="auto"/>
          </w:divBdr>
        </w:div>
        <w:div w:id="471869300">
          <w:marLeft w:val="480"/>
          <w:marRight w:val="0"/>
          <w:marTop w:val="0"/>
          <w:marBottom w:val="0"/>
          <w:divBdr>
            <w:top w:val="none" w:sz="0" w:space="0" w:color="auto"/>
            <w:left w:val="none" w:sz="0" w:space="0" w:color="auto"/>
            <w:bottom w:val="none" w:sz="0" w:space="0" w:color="auto"/>
            <w:right w:val="none" w:sz="0" w:space="0" w:color="auto"/>
          </w:divBdr>
        </w:div>
        <w:div w:id="467161376">
          <w:marLeft w:val="480"/>
          <w:marRight w:val="0"/>
          <w:marTop w:val="0"/>
          <w:marBottom w:val="0"/>
          <w:divBdr>
            <w:top w:val="none" w:sz="0" w:space="0" w:color="auto"/>
            <w:left w:val="none" w:sz="0" w:space="0" w:color="auto"/>
            <w:bottom w:val="none" w:sz="0" w:space="0" w:color="auto"/>
            <w:right w:val="none" w:sz="0" w:space="0" w:color="auto"/>
          </w:divBdr>
        </w:div>
        <w:div w:id="1305308787">
          <w:marLeft w:val="480"/>
          <w:marRight w:val="0"/>
          <w:marTop w:val="0"/>
          <w:marBottom w:val="0"/>
          <w:divBdr>
            <w:top w:val="none" w:sz="0" w:space="0" w:color="auto"/>
            <w:left w:val="none" w:sz="0" w:space="0" w:color="auto"/>
            <w:bottom w:val="none" w:sz="0" w:space="0" w:color="auto"/>
            <w:right w:val="none" w:sz="0" w:space="0" w:color="auto"/>
          </w:divBdr>
        </w:div>
        <w:div w:id="1600025316">
          <w:marLeft w:val="480"/>
          <w:marRight w:val="0"/>
          <w:marTop w:val="0"/>
          <w:marBottom w:val="0"/>
          <w:divBdr>
            <w:top w:val="none" w:sz="0" w:space="0" w:color="auto"/>
            <w:left w:val="none" w:sz="0" w:space="0" w:color="auto"/>
            <w:bottom w:val="none" w:sz="0" w:space="0" w:color="auto"/>
            <w:right w:val="none" w:sz="0" w:space="0" w:color="auto"/>
          </w:divBdr>
        </w:div>
        <w:div w:id="1104959601">
          <w:marLeft w:val="480"/>
          <w:marRight w:val="0"/>
          <w:marTop w:val="0"/>
          <w:marBottom w:val="0"/>
          <w:divBdr>
            <w:top w:val="none" w:sz="0" w:space="0" w:color="auto"/>
            <w:left w:val="none" w:sz="0" w:space="0" w:color="auto"/>
            <w:bottom w:val="none" w:sz="0" w:space="0" w:color="auto"/>
            <w:right w:val="none" w:sz="0" w:space="0" w:color="auto"/>
          </w:divBdr>
        </w:div>
        <w:div w:id="299506986">
          <w:marLeft w:val="480"/>
          <w:marRight w:val="0"/>
          <w:marTop w:val="0"/>
          <w:marBottom w:val="0"/>
          <w:divBdr>
            <w:top w:val="none" w:sz="0" w:space="0" w:color="auto"/>
            <w:left w:val="none" w:sz="0" w:space="0" w:color="auto"/>
            <w:bottom w:val="none" w:sz="0" w:space="0" w:color="auto"/>
            <w:right w:val="none" w:sz="0" w:space="0" w:color="auto"/>
          </w:divBdr>
        </w:div>
        <w:div w:id="1635015180">
          <w:marLeft w:val="480"/>
          <w:marRight w:val="0"/>
          <w:marTop w:val="0"/>
          <w:marBottom w:val="0"/>
          <w:divBdr>
            <w:top w:val="none" w:sz="0" w:space="0" w:color="auto"/>
            <w:left w:val="none" w:sz="0" w:space="0" w:color="auto"/>
            <w:bottom w:val="none" w:sz="0" w:space="0" w:color="auto"/>
            <w:right w:val="none" w:sz="0" w:space="0" w:color="auto"/>
          </w:divBdr>
        </w:div>
        <w:div w:id="529299794">
          <w:marLeft w:val="480"/>
          <w:marRight w:val="0"/>
          <w:marTop w:val="0"/>
          <w:marBottom w:val="0"/>
          <w:divBdr>
            <w:top w:val="none" w:sz="0" w:space="0" w:color="auto"/>
            <w:left w:val="none" w:sz="0" w:space="0" w:color="auto"/>
            <w:bottom w:val="none" w:sz="0" w:space="0" w:color="auto"/>
            <w:right w:val="none" w:sz="0" w:space="0" w:color="auto"/>
          </w:divBdr>
        </w:div>
        <w:div w:id="1662348287">
          <w:marLeft w:val="480"/>
          <w:marRight w:val="0"/>
          <w:marTop w:val="0"/>
          <w:marBottom w:val="0"/>
          <w:divBdr>
            <w:top w:val="none" w:sz="0" w:space="0" w:color="auto"/>
            <w:left w:val="none" w:sz="0" w:space="0" w:color="auto"/>
            <w:bottom w:val="none" w:sz="0" w:space="0" w:color="auto"/>
            <w:right w:val="none" w:sz="0" w:space="0" w:color="auto"/>
          </w:divBdr>
        </w:div>
        <w:div w:id="771244987">
          <w:marLeft w:val="480"/>
          <w:marRight w:val="0"/>
          <w:marTop w:val="0"/>
          <w:marBottom w:val="0"/>
          <w:divBdr>
            <w:top w:val="none" w:sz="0" w:space="0" w:color="auto"/>
            <w:left w:val="none" w:sz="0" w:space="0" w:color="auto"/>
            <w:bottom w:val="none" w:sz="0" w:space="0" w:color="auto"/>
            <w:right w:val="none" w:sz="0" w:space="0" w:color="auto"/>
          </w:divBdr>
        </w:div>
        <w:div w:id="84423193">
          <w:marLeft w:val="480"/>
          <w:marRight w:val="0"/>
          <w:marTop w:val="0"/>
          <w:marBottom w:val="0"/>
          <w:divBdr>
            <w:top w:val="none" w:sz="0" w:space="0" w:color="auto"/>
            <w:left w:val="none" w:sz="0" w:space="0" w:color="auto"/>
            <w:bottom w:val="none" w:sz="0" w:space="0" w:color="auto"/>
            <w:right w:val="none" w:sz="0" w:space="0" w:color="auto"/>
          </w:divBdr>
        </w:div>
        <w:div w:id="1928691586">
          <w:marLeft w:val="480"/>
          <w:marRight w:val="0"/>
          <w:marTop w:val="0"/>
          <w:marBottom w:val="0"/>
          <w:divBdr>
            <w:top w:val="none" w:sz="0" w:space="0" w:color="auto"/>
            <w:left w:val="none" w:sz="0" w:space="0" w:color="auto"/>
            <w:bottom w:val="none" w:sz="0" w:space="0" w:color="auto"/>
            <w:right w:val="none" w:sz="0" w:space="0" w:color="auto"/>
          </w:divBdr>
        </w:div>
        <w:div w:id="1060329146">
          <w:marLeft w:val="480"/>
          <w:marRight w:val="0"/>
          <w:marTop w:val="0"/>
          <w:marBottom w:val="0"/>
          <w:divBdr>
            <w:top w:val="none" w:sz="0" w:space="0" w:color="auto"/>
            <w:left w:val="none" w:sz="0" w:space="0" w:color="auto"/>
            <w:bottom w:val="none" w:sz="0" w:space="0" w:color="auto"/>
            <w:right w:val="none" w:sz="0" w:space="0" w:color="auto"/>
          </w:divBdr>
        </w:div>
        <w:div w:id="1373381639">
          <w:marLeft w:val="480"/>
          <w:marRight w:val="0"/>
          <w:marTop w:val="0"/>
          <w:marBottom w:val="0"/>
          <w:divBdr>
            <w:top w:val="none" w:sz="0" w:space="0" w:color="auto"/>
            <w:left w:val="none" w:sz="0" w:space="0" w:color="auto"/>
            <w:bottom w:val="none" w:sz="0" w:space="0" w:color="auto"/>
            <w:right w:val="none" w:sz="0" w:space="0" w:color="auto"/>
          </w:divBdr>
        </w:div>
        <w:div w:id="652296628">
          <w:marLeft w:val="480"/>
          <w:marRight w:val="0"/>
          <w:marTop w:val="0"/>
          <w:marBottom w:val="0"/>
          <w:divBdr>
            <w:top w:val="none" w:sz="0" w:space="0" w:color="auto"/>
            <w:left w:val="none" w:sz="0" w:space="0" w:color="auto"/>
            <w:bottom w:val="none" w:sz="0" w:space="0" w:color="auto"/>
            <w:right w:val="none" w:sz="0" w:space="0" w:color="auto"/>
          </w:divBdr>
        </w:div>
        <w:div w:id="803885089">
          <w:marLeft w:val="480"/>
          <w:marRight w:val="0"/>
          <w:marTop w:val="0"/>
          <w:marBottom w:val="0"/>
          <w:divBdr>
            <w:top w:val="none" w:sz="0" w:space="0" w:color="auto"/>
            <w:left w:val="none" w:sz="0" w:space="0" w:color="auto"/>
            <w:bottom w:val="none" w:sz="0" w:space="0" w:color="auto"/>
            <w:right w:val="none" w:sz="0" w:space="0" w:color="auto"/>
          </w:divBdr>
        </w:div>
      </w:divsChild>
    </w:div>
    <w:div w:id="702285375">
      <w:bodyDiv w:val="1"/>
      <w:marLeft w:val="0"/>
      <w:marRight w:val="0"/>
      <w:marTop w:val="0"/>
      <w:marBottom w:val="0"/>
      <w:divBdr>
        <w:top w:val="none" w:sz="0" w:space="0" w:color="auto"/>
        <w:left w:val="none" w:sz="0" w:space="0" w:color="auto"/>
        <w:bottom w:val="none" w:sz="0" w:space="0" w:color="auto"/>
        <w:right w:val="none" w:sz="0" w:space="0" w:color="auto"/>
      </w:divBdr>
    </w:div>
    <w:div w:id="702443985">
      <w:bodyDiv w:val="1"/>
      <w:marLeft w:val="0"/>
      <w:marRight w:val="0"/>
      <w:marTop w:val="0"/>
      <w:marBottom w:val="0"/>
      <w:divBdr>
        <w:top w:val="none" w:sz="0" w:space="0" w:color="auto"/>
        <w:left w:val="none" w:sz="0" w:space="0" w:color="auto"/>
        <w:bottom w:val="none" w:sz="0" w:space="0" w:color="auto"/>
        <w:right w:val="none" w:sz="0" w:space="0" w:color="auto"/>
      </w:divBdr>
    </w:div>
    <w:div w:id="705180531">
      <w:bodyDiv w:val="1"/>
      <w:marLeft w:val="0"/>
      <w:marRight w:val="0"/>
      <w:marTop w:val="0"/>
      <w:marBottom w:val="0"/>
      <w:divBdr>
        <w:top w:val="none" w:sz="0" w:space="0" w:color="auto"/>
        <w:left w:val="none" w:sz="0" w:space="0" w:color="auto"/>
        <w:bottom w:val="none" w:sz="0" w:space="0" w:color="auto"/>
        <w:right w:val="none" w:sz="0" w:space="0" w:color="auto"/>
      </w:divBdr>
    </w:div>
    <w:div w:id="708264351">
      <w:bodyDiv w:val="1"/>
      <w:marLeft w:val="0"/>
      <w:marRight w:val="0"/>
      <w:marTop w:val="0"/>
      <w:marBottom w:val="0"/>
      <w:divBdr>
        <w:top w:val="none" w:sz="0" w:space="0" w:color="auto"/>
        <w:left w:val="none" w:sz="0" w:space="0" w:color="auto"/>
        <w:bottom w:val="none" w:sz="0" w:space="0" w:color="auto"/>
        <w:right w:val="none" w:sz="0" w:space="0" w:color="auto"/>
      </w:divBdr>
    </w:div>
    <w:div w:id="711224139">
      <w:bodyDiv w:val="1"/>
      <w:marLeft w:val="0"/>
      <w:marRight w:val="0"/>
      <w:marTop w:val="0"/>
      <w:marBottom w:val="0"/>
      <w:divBdr>
        <w:top w:val="none" w:sz="0" w:space="0" w:color="auto"/>
        <w:left w:val="none" w:sz="0" w:space="0" w:color="auto"/>
        <w:bottom w:val="none" w:sz="0" w:space="0" w:color="auto"/>
        <w:right w:val="none" w:sz="0" w:space="0" w:color="auto"/>
      </w:divBdr>
    </w:div>
    <w:div w:id="712734535">
      <w:bodyDiv w:val="1"/>
      <w:marLeft w:val="0"/>
      <w:marRight w:val="0"/>
      <w:marTop w:val="0"/>
      <w:marBottom w:val="0"/>
      <w:divBdr>
        <w:top w:val="none" w:sz="0" w:space="0" w:color="auto"/>
        <w:left w:val="none" w:sz="0" w:space="0" w:color="auto"/>
        <w:bottom w:val="none" w:sz="0" w:space="0" w:color="auto"/>
        <w:right w:val="none" w:sz="0" w:space="0" w:color="auto"/>
      </w:divBdr>
    </w:div>
    <w:div w:id="715131163">
      <w:bodyDiv w:val="1"/>
      <w:marLeft w:val="0"/>
      <w:marRight w:val="0"/>
      <w:marTop w:val="0"/>
      <w:marBottom w:val="0"/>
      <w:divBdr>
        <w:top w:val="none" w:sz="0" w:space="0" w:color="auto"/>
        <w:left w:val="none" w:sz="0" w:space="0" w:color="auto"/>
        <w:bottom w:val="none" w:sz="0" w:space="0" w:color="auto"/>
        <w:right w:val="none" w:sz="0" w:space="0" w:color="auto"/>
      </w:divBdr>
    </w:div>
    <w:div w:id="715398596">
      <w:bodyDiv w:val="1"/>
      <w:marLeft w:val="0"/>
      <w:marRight w:val="0"/>
      <w:marTop w:val="0"/>
      <w:marBottom w:val="0"/>
      <w:divBdr>
        <w:top w:val="none" w:sz="0" w:space="0" w:color="auto"/>
        <w:left w:val="none" w:sz="0" w:space="0" w:color="auto"/>
        <w:bottom w:val="none" w:sz="0" w:space="0" w:color="auto"/>
        <w:right w:val="none" w:sz="0" w:space="0" w:color="auto"/>
      </w:divBdr>
    </w:div>
    <w:div w:id="715928737">
      <w:bodyDiv w:val="1"/>
      <w:marLeft w:val="0"/>
      <w:marRight w:val="0"/>
      <w:marTop w:val="0"/>
      <w:marBottom w:val="0"/>
      <w:divBdr>
        <w:top w:val="none" w:sz="0" w:space="0" w:color="auto"/>
        <w:left w:val="none" w:sz="0" w:space="0" w:color="auto"/>
        <w:bottom w:val="none" w:sz="0" w:space="0" w:color="auto"/>
        <w:right w:val="none" w:sz="0" w:space="0" w:color="auto"/>
      </w:divBdr>
    </w:div>
    <w:div w:id="716440999">
      <w:bodyDiv w:val="1"/>
      <w:marLeft w:val="0"/>
      <w:marRight w:val="0"/>
      <w:marTop w:val="0"/>
      <w:marBottom w:val="0"/>
      <w:divBdr>
        <w:top w:val="none" w:sz="0" w:space="0" w:color="auto"/>
        <w:left w:val="none" w:sz="0" w:space="0" w:color="auto"/>
        <w:bottom w:val="none" w:sz="0" w:space="0" w:color="auto"/>
        <w:right w:val="none" w:sz="0" w:space="0" w:color="auto"/>
      </w:divBdr>
    </w:div>
    <w:div w:id="716776539">
      <w:bodyDiv w:val="1"/>
      <w:marLeft w:val="0"/>
      <w:marRight w:val="0"/>
      <w:marTop w:val="0"/>
      <w:marBottom w:val="0"/>
      <w:divBdr>
        <w:top w:val="none" w:sz="0" w:space="0" w:color="auto"/>
        <w:left w:val="none" w:sz="0" w:space="0" w:color="auto"/>
        <w:bottom w:val="none" w:sz="0" w:space="0" w:color="auto"/>
        <w:right w:val="none" w:sz="0" w:space="0" w:color="auto"/>
      </w:divBdr>
    </w:div>
    <w:div w:id="719524561">
      <w:bodyDiv w:val="1"/>
      <w:marLeft w:val="0"/>
      <w:marRight w:val="0"/>
      <w:marTop w:val="0"/>
      <w:marBottom w:val="0"/>
      <w:divBdr>
        <w:top w:val="none" w:sz="0" w:space="0" w:color="auto"/>
        <w:left w:val="none" w:sz="0" w:space="0" w:color="auto"/>
        <w:bottom w:val="none" w:sz="0" w:space="0" w:color="auto"/>
        <w:right w:val="none" w:sz="0" w:space="0" w:color="auto"/>
      </w:divBdr>
    </w:div>
    <w:div w:id="721099963">
      <w:bodyDiv w:val="1"/>
      <w:marLeft w:val="0"/>
      <w:marRight w:val="0"/>
      <w:marTop w:val="0"/>
      <w:marBottom w:val="0"/>
      <w:divBdr>
        <w:top w:val="none" w:sz="0" w:space="0" w:color="auto"/>
        <w:left w:val="none" w:sz="0" w:space="0" w:color="auto"/>
        <w:bottom w:val="none" w:sz="0" w:space="0" w:color="auto"/>
        <w:right w:val="none" w:sz="0" w:space="0" w:color="auto"/>
      </w:divBdr>
    </w:div>
    <w:div w:id="722675236">
      <w:bodyDiv w:val="1"/>
      <w:marLeft w:val="0"/>
      <w:marRight w:val="0"/>
      <w:marTop w:val="0"/>
      <w:marBottom w:val="0"/>
      <w:divBdr>
        <w:top w:val="none" w:sz="0" w:space="0" w:color="auto"/>
        <w:left w:val="none" w:sz="0" w:space="0" w:color="auto"/>
        <w:bottom w:val="none" w:sz="0" w:space="0" w:color="auto"/>
        <w:right w:val="none" w:sz="0" w:space="0" w:color="auto"/>
      </w:divBdr>
    </w:div>
    <w:div w:id="723255570">
      <w:bodyDiv w:val="1"/>
      <w:marLeft w:val="0"/>
      <w:marRight w:val="0"/>
      <w:marTop w:val="0"/>
      <w:marBottom w:val="0"/>
      <w:divBdr>
        <w:top w:val="none" w:sz="0" w:space="0" w:color="auto"/>
        <w:left w:val="none" w:sz="0" w:space="0" w:color="auto"/>
        <w:bottom w:val="none" w:sz="0" w:space="0" w:color="auto"/>
        <w:right w:val="none" w:sz="0" w:space="0" w:color="auto"/>
      </w:divBdr>
    </w:div>
    <w:div w:id="723258620">
      <w:bodyDiv w:val="1"/>
      <w:marLeft w:val="0"/>
      <w:marRight w:val="0"/>
      <w:marTop w:val="0"/>
      <w:marBottom w:val="0"/>
      <w:divBdr>
        <w:top w:val="none" w:sz="0" w:space="0" w:color="auto"/>
        <w:left w:val="none" w:sz="0" w:space="0" w:color="auto"/>
        <w:bottom w:val="none" w:sz="0" w:space="0" w:color="auto"/>
        <w:right w:val="none" w:sz="0" w:space="0" w:color="auto"/>
      </w:divBdr>
    </w:div>
    <w:div w:id="723602382">
      <w:bodyDiv w:val="1"/>
      <w:marLeft w:val="0"/>
      <w:marRight w:val="0"/>
      <w:marTop w:val="0"/>
      <w:marBottom w:val="0"/>
      <w:divBdr>
        <w:top w:val="none" w:sz="0" w:space="0" w:color="auto"/>
        <w:left w:val="none" w:sz="0" w:space="0" w:color="auto"/>
        <w:bottom w:val="none" w:sz="0" w:space="0" w:color="auto"/>
        <w:right w:val="none" w:sz="0" w:space="0" w:color="auto"/>
      </w:divBdr>
    </w:div>
    <w:div w:id="732041600">
      <w:bodyDiv w:val="1"/>
      <w:marLeft w:val="0"/>
      <w:marRight w:val="0"/>
      <w:marTop w:val="0"/>
      <w:marBottom w:val="0"/>
      <w:divBdr>
        <w:top w:val="none" w:sz="0" w:space="0" w:color="auto"/>
        <w:left w:val="none" w:sz="0" w:space="0" w:color="auto"/>
        <w:bottom w:val="none" w:sz="0" w:space="0" w:color="auto"/>
        <w:right w:val="none" w:sz="0" w:space="0" w:color="auto"/>
      </w:divBdr>
    </w:div>
    <w:div w:id="732310832">
      <w:bodyDiv w:val="1"/>
      <w:marLeft w:val="0"/>
      <w:marRight w:val="0"/>
      <w:marTop w:val="0"/>
      <w:marBottom w:val="0"/>
      <w:divBdr>
        <w:top w:val="none" w:sz="0" w:space="0" w:color="auto"/>
        <w:left w:val="none" w:sz="0" w:space="0" w:color="auto"/>
        <w:bottom w:val="none" w:sz="0" w:space="0" w:color="auto"/>
        <w:right w:val="none" w:sz="0" w:space="0" w:color="auto"/>
      </w:divBdr>
    </w:div>
    <w:div w:id="734622184">
      <w:bodyDiv w:val="1"/>
      <w:marLeft w:val="0"/>
      <w:marRight w:val="0"/>
      <w:marTop w:val="0"/>
      <w:marBottom w:val="0"/>
      <w:divBdr>
        <w:top w:val="none" w:sz="0" w:space="0" w:color="auto"/>
        <w:left w:val="none" w:sz="0" w:space="0" w:color="auto"/>
        <w:bottom w:val="none" w:sz="0" w:space="0" w:color="auto"/>
        <w:right w:val="none" w:sz="0" w:space="0" w:color="auto"/>
      </w:divBdr>
    </w:div>
    <w:div w:id="735318737">
      <w:bodyDiv w:val="1"/>
      <w:marLeft w:val="0"/>
      <w:marRight w:val="0"/>
      <w:marTop w:val="0"/>
      <w:marBottom w:val="0"/>
      <w:divBdr>
        <w:top w:val="none" w:sz="0" w:space="0" w:color="auto"/>
        <w:left w:val="none" w:sz="0" w:space="0" w:color="auto"/>
        <w:bottom w:val="none" w:sz="0" w:space="0" w:color="auto"/>
        <w:right w:val="none" w:sz="0" w:space="0" w:color="auto"/>
      </w:divBdr>
    </w:div>
    <w:div w:id="736321971">
      <w:bodyDiv w:val="1"/>
      <w:marLeft w:val="0"/>
      <w:marRight w:val="0"/>
      <w:marTop w:val="0"/>
      <w:marBottom w:val="0"/>
      <w:divBdr>
        <w:top w:val="none" w:sz="0" w:space="0" w:color="auto"/>
        <w:left w:val="none" w:sz="0" w:space="0" w:color="auto"/>
        <w:bottom w:val="none" w:sz="0" w:space="0" w:color="auto"/>
        <w:right w:val="none" w:sz="0" w:space="0" w:color="auto"/>
      </w:divBdr>
    </w:div>
    <w:div w:id="736635715">
      <w:bodyDiv w:val="1"/>
      <w:marLeft w:val="0"/>
      <w:marRight w:val="0"/>
      <w:marTop w:val="0"/>
      <w:marBottom w:val="0"/>
      <w:divBdr>
        <w:top w:val="none" w:sz="0" w:space="0" w:color="auto"/>
        <w:left w:val="none" w:sz="0" w:space="0" w:color="auto"/>
        <w:bottom w:val="none" w:sz="0" w:space="0" w:color="auto"/>
        <w:right w:val="none" w:sz="0" w:space="0" w:color="auto"/>
      </w:divBdr>
    </w:div>
    <w:div w:id="736903980">
      <w:bodyDiv w:val="1"/>
      <w:marLeft w:val="0"/>
      <w:marRight w:val="0"/>
      <w:marTop w:val="0"/>
      <w:marBottom w:val="0"/>
      <w:divBdr>
        <w:top w:val="none" w:sz="0" w:space="0" w:color="auto"/>
        <w:left w:val="none" w:sz="0" w:space="0" w:color="auto"/>
        <w:bottom w:val="none" w:sz="0" w:space="0" w:color="auto"/>
        <w:right w:val="none" w:sz="0" w:space="0" w:color="auto"/>
      </w:divBdr>
    </w:div>
    <w:div w:id="737174115">
      <w:bodyDiv w:val="1"/>
      <w:marLeft w:val="0"/>
      <w:marRight w:val="0"/>
      <w:marTop w:val="0"/>
      <w:marBottom w:val="0"/>
      <w:divBdr>
        <w:top w:val="none" w:sz="0" w:space="0" w:color="auto"/>
        <w:left w:val="none" w:sz="0" w:space="0" w:color="auto"/>
        <w:bottom w:val="none" w:sz="0" w:space="0" w:color="auto"/>
        <w:right w:val="none" w:sz="0" w:space="0" w:color="auto"/>
      </w:divBdr>
    </w:div>
    <w:div w:id="737240301">
      <w:bodyDiv w:val="1"/>
      <w:marLeft w:val="0"/>
      <w:marRight w:val="0"/>
      <w:marTop w:val="0"/>
      <w:marBottom w:val="0"/>
      <w:divBdr>
        <w:top w:val="none" w:sz="0" w:space="0" w:color="auto"/>
        <w:left w:val="none" w:sz="0" w:space="0" w:color="auto"/>
        <w:bottom w:val="none" w:sz="0" w:space="0" w:color="auto"/>
        <w:right w:val="none" w:sz="0" w:space="0" w:color="auto"/>
      </w:divBdr>
    </w:div>
    <w:div w:id="737288099">
      <w:bodyDiv w:val="1"/>
      <w:marLeft w:val="0"/>
      <w:marRight w:val="0"/>
      <w:marTop w:val="0"/>
      <w:marBottom w:val="0"/>
      <w:divBdr>
        <w:top w:val="none" w:sz="0" w:space="0" w:color="auto"/>
        <w:left w:val="none" w:sz="0" w:space="0" w:color="auto"/>
        <w:bottom w:val="none" w:sz="0" w:space="0" w:color="auto"/>
        <w:right w:val="none" w:sz="0" w:space="0" w:color="auto"/>
      </w:divBdr>
    </w:div>
    <w:div w:id="738357646">
      <w:bodyDiv w:val="1"/>
      <w:marLeft w:val="0"/>
      <w:marRight w:val="0"/>
      <w:marTop w:val="0"/>
      <w:marBottom w:val="0"/>
      <w:divBdr>
        <w:top w:val="none" w:sz="0" w:space="0" w:color="auto"/>
        <w:left w:val="none" w:sz="0" w:space="0" w:color="auto"/>
        <w:bottom w:val="none" w:sz="0" w:space="0" w:color="auto"/>
        <w:right w:val="none" w:sz="0" w:space="0" w:color="auto"/>
      </w:divBdr>
    </w:div>
    <w:div w:id="739325019">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480"/>
          <w:marRight w:val="0"/>
          <w:marTop w:val="0"/>
          <w:marBottom w:val="0"/>
          <w:divBdr>
            <w:top w:val="none" w:sz="0" w:space="0" w:color="auto"/>
            <w:left w:val="none" w:sz="0" w:space="0" w:color="auto"/>
            <w:bottom w:val="none" w:sz="0" w:space="0" w:color="auto"/>
            <w:right w:val="none" w:sz="0" w:space="0" w:color="auto"/>
          </w:divBdr>
        </w:div>
        <w:div w:id="677851397">
          <w:marLeft w:val="480"/>
          <w:marRight w:val="0"/>
          <w:marTop w:val="0"/>
          <w:marBottom w:val="0"/>
          <w:divBdr>
            <w:top w:val="none" w:sz="0" w:space="0" w:color="auto"/>
            <w:left w:val="none" w:sz="0" w:space="0" w:color="auto"/>
            <w:bottom w:val="none" w:sz="0" w:space="0" w:color="auto"/>
            <w:right w:val="none" w:sz="0" w:space="0" w:color="auto"/>
          </w:divBdr>
        </w:div>
        <w:div w:id="385185280">
          <w:marLeft w:val="480"/>
          <w:marRight w:val="0"/>
          <w:marTop w:val="0"/>
          <w:marBottom w:val="0"/>
          <w:divBdr>
            <w:top w:val="none" w:sz="0" w:space="0" w:color="auto"/>
            <w:left w:val="none" w:sz="0" w:space="0" w:color="auto"/>
            <w:bottom w:val="none" w:sz="0" w:space="0" w:color="auto"/>
            <w:right w:val="none" w:sz="0" w:space="0" w:color="auto"/>
          </w:divBdr>
        </w:div>
        <w:div w:id="198324731">
          <w:marLeft w:val="480"/>
          <w:marRight w:val="0"/>
          <w:marTop w:val="0"/>
          <w:marBottom w:val="0"/>
          <w:divBdr>
            <w:top w:val="none" w:sz="0" w:space="0" w:color="auto"/>
            <w:left w:val="none" w:sz="0" w:space="0" w:color="auto"/>
            <w:bottom w:val="none" w:sz="0" w:space="0" w:color="auto"/>
            <w:right w:val="none" w:sz="0" w:space="0" w:color="auto"/>
          </w:divBdr>
        </w:div>
        <w:div w:id="269359558">
          <w:marLeft w:val="480"/>
          <w:marRight w:val="0"/>
          <w:marTop w:val="0"/>
          <w:marBottom w:val="0"/>
          <w:divBdr>
            <w:top w:val="none" w:sz="0" w:space="0" w:color="auto"/>
            <w:left w:val="none" w:sz="0" w:space="0" w:color="auto"/>
            <w:bottom w:val="none" w:sz="0" w:space="0" w:color="auto"/>
            <w:right w:val="none" w:sz="0" w:space="0" w:color="auto"/>
          </w:divBdr>
        </w:div>
        <w:div w:id="1065227228">
          <w:marLeft w:val="480"/>
          <w:marRight w:val="0"/>
          <w:marTop w:val="0"/>
          <w:marBottom w:val="0"/>
          <w:divBdr>
            <w:top w:val="none" w:sz="0" w:space="0" w:color="auto"/>
            <w:left w:val="none" w:sz="0" w:space="0" w:color="auto"/>
            <w:bottom w:val="none" w:sz="0" w:space="0" w:color="auto"/>
            <w:right w:val="none" w:sz="0" w:space="0" w:color="auto"/>
          </w:divBdr>
        </w:div>
        <w:div w:id="1615554962">
          <w:marLeft w:val="480"/>
          <w:marRight w:val="0"/>
          <w:marTop w:val="0"/>
          <w:marBottom w:val="0"/>
          <w:divBdr>
            <w:top w:val="none" w:sz="0" w:space="0" w:color="auto"/>
            <w:left w:val="none" w:sz="0" w:space="0" w:color="auto"/>
            <w:bottom w:val="none" w:sz="0" w:space="0" w:color="auto"/>
            <w:right w:val="none" w:sz="0" w:space="0" w:color="auto"/>
          </w:divBdr>
        </w:div>
        <w:div w:id="692997792">
          <w:marLeft w:val="480"/>
          <w:marRight w:val="0"/>
          <w:marTop w:val="0"/>
          <w:marBottom w:val="0"/>
          <w:divBdr>
            <w:top w:val="none" w:sz="0" w:space="0" w:color="auto"/>
            <w:left w:val="none" w:sz="0" w:space="0" w:color="auto"/>
            <w:bottom w:val="none" w:sz="0" w:space="0" w:color="auto"/>
            <w:right w:val="none" w:sz="0" w:space="0" w:color="auto"/>
          </w:divBdr>
        </w:div>
        <w:div w:id="2029284473">
          <w:marLeft w:val="480"/>
          <w:marRight w:val="0"/>
          <w:marTop w:val="0"/>
          <w:marBottom w:val="0"/>
          <w:divBdr>
            <w:top w:val="none" w:sz="0" w:space="0" w:color="auto"/>
            <w:left w:val="none" w:sz="0" w:space="0" w:color="auto"/>
            <w:bottom w:val="none" w:sz="0" w:space="0" w:color="auto"/>
            <w:right w:val="none" w:sz="0" w:space="0" w:color="auto"/>
          </w:divBdr>
        </w:div>
        <w:div w:id="408846009">
          <w:marLeft w:val="480"/>
          <w:marRight w:val="0"/>
          <w:marTop w:val="0"/>
          <w:marBottom w:val="0"/>
          <w:divBdr>
            <w:top w:val="none" w:sz="0" w:space="0" w:color="auto"/>
            <w:left w:val="none" w:sz="0" w:space="0" w:color="auto"/>
            <w:bottom w:val="none" w:sz="0" w:space="0" w:color="auto"/>
            <w:right w:val="none" w:sz="0" w:space="0" w:color="auto"/>
          </w:divBdr>
        </w:div>
        <w:div w:id="829446755">
          <w:marLeft w:val="480"/>
          <w:marRight w:val="0"/>
          <w:marTop w:val="0"/>
          <w:marBottom w:val="0"/>
          <w:divBdr>
            <w:top w:val="none" w:sz="0" w:space="0" w:color="auto"/>
            <w:left w:val="none" w:sz="0" w:space="0" w:color="auto"/>
            <w:bottom w:val="none" w:sz="0" w:space="0" w:color="auto"/>
            <w:right w:val="none" w:sz="0" w:space="0" w:color="auto"/>
          </w:divBdr>
        </w:div>
        <w:div w:id="624696102">
          <w:marLeft w:val="480"/>
          <w:marRight w:val="0"/>
          <w:marTop w:val="0"/>
          <w:marBottom w:val="0"/>
          <w:divBdr>
            <w:top w:val="none" w:sz="0" w:space="0" w:color="auto"/>
            <w:left w:val="none" w:sz="0" w:space="0" w:color="auto"/>
            <w:bottom w:val="none" w:sz="0" w:space="0" w:color="auto"/>
            <w:right w:val="none" w:sz="0" w:space="0" w:color="auto"/>
          </w:divBdr>
        </w:div>
        <w:div w:id="206181100">
          <w:marLeft w:val="480"/>
          <w:marRight w:val="0"/>
          <w:marTop w:val="0"/>
          <w:marBottom w:val="0"/>
          <w:divBdr>
            <w:top w:val="none" w:sz="0" w:space="0" w:color="auto"/>
            <w:left w:val="none" w:sz="0" w:space="0" w:color="auto"/>
            <w:bottom w:val="none" w:sz="0" w:space="0" w:color="auto"/>
            <w:right w:val="none" w:sz="0" w:space="0" w:color="auto"/>
          </w:divBdr>
        </w:div>
        <w:div w:id="1778912896">
          <w:marLeft w:val="480"/>
          <w:marRight w:val="0"/>
          <w:marTop w:val="0"/>
          <w:marBottom w:val="0"/>
          <w:divBdr>
            <w:top w:val="none" w:sz="0" w:space="0" w:color="auto"/>
            <w:left w:val="none" w:sz="0" w:space="0" w:color="auto"/>
            <w:bottom w:val="none" w:sz="0" w:space="0" w:color="auto"/>
            <w:right w:val="none" w:sz="0" w:space="0" w:color="auto"/>
          </w:divBdr>
        </w:div>
        <w:div w:id="1639263174">
          <w:marLeft w:val="480"/>
          <w:marRight w:val="0"/>
          <w:marTop w:val="0"/>
          <w:marBottom w:val="0"/>
          <w:divBdr>
            <w:top w:val="none" w:sz="0" w:space="0" w:color="auto"/>
            <w:left w:val="none" w:sz="0" w:space="0" w:color="auto"/>
            <w:bottom w:val="none" w:sz="0" w:space="0" w:color="auto"/>
            <w:right w:val="none" w:sz="0" w:space="0" w:color="auto"/>
          </w:divBdr>
        </w:div>
        <w:div w:id="1646742593">
          <w:marLeft w:val="480"/>
          <w:marRight w:val="0"/>
          <w:marTop w:val="0"/>
          <w:marBottom w:val="0"/>
          <w:divBdr>
            <w:top w:val="none" w:sz="0" w:space="0" w:color="auto"/>
            <w:left w:val="none" w:sz="0" w:space="0" w:color="auto"/>
            <w:bottom w:val="none" w:sz="0" w:space="0" w:color="auto"/>
            <w:right w:val="none" w:sz="0" w:space="0" w:color="auto"/>
          </w:divBdr>
        </w:div>
        <w:div w:id="52587025">
          <w:marLeft w:val="480"/>
          <w:marRight w:val="0"/>
          <w:marTop w:val="0"/>
          <w:marBottom w:val="0"/>
          <w:divBdr>
            <w:top w:val="none" w:sz="0" w:space="0" w:color="auto"/>
            <w:left w:val="none" w:sz="0" w:space="0" w:color="auto"/>
            <w:bottom w:val="none" w:sz="0" w:space="0" w:color="auto"/>
            <w:right w:val="none" w:sz="0" w:space="0" w:color="auto"/>
          </w:divBdr>
        </w:div>
        <w:div w:id="676615621">
          <w:marLeft w:val="480"/>
          <w:marRight w:val="0"/>
          <w:marTop w:val="0"/>
          <w:marBottom w:val="0"/>
          <w:divBdr>
            <w:top w:val="none" w:sz="0" w:space="0" w:color="auto"/>
            <w:left w:val="none" w:sz="0" w:space="0" w:color="auto"/>
            <w:bottom w:val="none" w:sz="0" w:space="0" w:color="auto"/>
            <w:right w:val="none" w:sz="0" w:space="0" w:color="auto"/>
          </w:divBdr>
        </w:div>
        <w:div w:id="51464012">
          <w:marLeft w:val="480"/>
          <w:marRight w:val="0"/>
          <w:marTop w:val="0"/>
          <w:marBottom w:val="0"/>
          <w:divBdr>
            <w:top w:val="none" w:sz="0" w:space="0" w:color="auto"/>
            <w:left w:val="none" w:sz="0" w:space="0" w:color="auto"/>
            <w:bottom w:val="none" w:sz="0" w:space="0" w:color="auto"/>
            <w:right w:val="none" w:sz="0" w:space="0" w:color="auto"/>
          </w:divBdr>
        </w:div>
        <w:div w:id="1467776784">
          <w:marLeft w:val="480"/>
          <w:marRight w:val="0"/>
          <w:marTop w:val="0"/>
          <w:marBottom w:val="0"/>
          <w:divBdr>
            <w:top w:val="none" w:sz="0" w:space="0" w:color="auto"/>
            <w:left w:val="none" w:sz="0" w:space="0" w:color="auto"/>
            <w:bottom w:val="none" w:sz="0" w:space="0" w:color="auto"/>
            <w:right w:val="none" w:sz="0" w:space="0" w:color="auto"/>
          </w:divBdr>
        </w:div>
        <w:div w:id="805928252">
          <w:marLeft w:val="480"/>
          <w:marRight w:val="0"/>
          <w:marTop w:val="0"/>
          <w:marBottom w:val="0"/>
          <w:divBdr>
            <w:top w:val="none" w:sz="0" w:space="0" w:color="auto"/>
            <w:left w:val="none" w:sz="0" w:space="0" w:color="auto"/>
            <w:bottom w:val="none" w:sz="0" w:space="0" w:color="auto"/>
            <w:right w:val="none" w:sz="0" w:space="0" w:color="auto"/>
          </w:divBdr>
        </w:div>
        <w:div w:id="298803277">
          <w:marLeft w:val="480"/>
          <w:marRight w:val="0"/>
          <w:marTop w:val="0"/>
          <w:marBottom w:val="0"/>
          <w:divBdr>
            <w:top w:val="none" w:sz="0" w:space="0" w:color="auto"/>
            <w:left w:val="none" w:sz="0" w:space="0" w:color="auto"/>
            <w:bottom w:val="none" w:sz="0" w:space="0" w:color="auto"/>
            <w:right w:val="none" w:sz="0" w:space="0" w:color="auto"/>
          </w:divBdr>
        </w:div>
        <w:div w:id="61413488">
          <w:marLeft w:val="480"/>
          <w:marRight w:val="0"/>
          <w:marTop w:val="0"/>
          <w:marBottom w:val="0"/>
          <w:divBdr>
            <w:top w:val="none" w:sz="0" w:space="0" w:color="auto"/>
            <w:left w:val="none" w:sz="0" w:space="0" w:color="auto"/>
            <w:bottom w:val="none" w:sz="0" w:space="0" w:color="auto"/>
            <w:right w:val="none" w:sz="0" w:space="0" w:color="auto"/>
          </w:divBdr>
        </w:div>
        <w:div w:id="2133861270">
          <w:marLeft w:val="480"/>
          <w:marRight w:val="0"/>
          <w:marTop w:val="0"/>
          <w:marBottom w:val="0"/>
          <w:divBdr>
            <w:top w:val="none" w:sz="0" w:space="0" w:color="auto"/>
            <w:left w:val="none" w:sz="0" w:space="0" w:color="auto"/>
            <w:bottom w:val="none" w:sz="0" w:space="0" w:color="auto"/>
            <w:right w:val="none" w:sz="0" w:space="0" w:color="auto"/>
          </w:divBdr>
        </w:div>
        <w:div w:id="926156363">
          <w:marLeft w:val="480"/>
          <w:marRight w:val="0"/>
          <w:marTop w:val="0"/>
          <w:marBottom w:val="0"/>
          <w:divBdr>
            <w:top w:val="none" w:sz="0" w:space="0" w:color="auto"/>
            <w:left w:val="none" w:sz="0" w:space="0" w:color="auto"/>
            <w:bottom w:val="none" w:sz="0" w:space="0" w:color="auto"/>
            <w:right w:val="none" w:sz="0" w:space="0" w:color="auto"/>
          </w:divBdr>
        </w:div>
        <w:div w:id="1960142369">
          <w:marLeft w:val="480"/>
          <w:marRight w:val="0"/>
          <w:marTop w:val="0"/>
          <w:marBottom w:val="0"/>
          <w:divBdr>
            <w:top w:val="none" w:sz="0" w:space="0" w:color="auto"/>
            <w:left w:val="none" w:sz="0" w:space="0" w:color="auto"/>
            <w:bottom w:val="none" w:sz="0" w:space="0" w:color="auto"/>
            <w:right w:val="none" w:sz="0" w:space="0" w:color="auto"/>
          </w:divBdr>
        </w:div>
        <w:div w:id="519245525">
          <w:marLeft w:val="480"/>
          <w:marRight w:val="0"/>
          <w:marTop w:val="0"/>
          <w:marBottom w:val="0"/>
          <w:divBdr>
            <w:top w:val="none" w:sz="0" w:space="0" w:color="auto"/>
            <w:left w:val="none" w:sz="0" w:space="0" w:color="auto"/>
            <w:bottom w:val="none" w:sz="0" w:space="0" w:color="auto"/>
            <w:right w:val="none" w:sz="0" w:space="0" w:color="auto"/>
          </w:divBdr>
        </w:div>
        <w:div w:id="22756618">
          <w:marLeft w:val="480"/>
          <w:marRight w:val="0"/>
          <w:marTop w:val="0"/>
          <w:marBottom w:val="0"/>
          <w:divBdr>
            <w:top w:val="none" w:sz="0" w:space="0" w:color="auto"/>
            <w:left w:val="none" w:sz="0" w:space="0" w:color="auto"/>
            <w:bottom w:val="none" w:sz="0" w:space="0" w:color="auto"/>
            <w:right w:val="none" w:sz="0" w:space="0" w:color="auto"/>
          </w:divBdr>
        </w:div>
        <w:div w:id="948850063">
          <w:marLeft w:val="480"/>
          <w:marRight w:val="0"/>
          <w:marTop w:val="0"/>
          <w:marBottom w:val="0"/>
          <w:divBdr>
            <w:top w:val="none" w:sz="0" w:space="0" w:color="auto"/>
            <w:left w:val="none" w:sz="0" w:space="0" w:color="auto"/>
            <w:bottom w:val="none" w:sz="0" w:space="0" w:color="auto"/>
            <w:right w:val="none" w:sz="0" w:space="0" w:color="auto"/>
          </w:divBdr>
        </w:div>
        <w:div w:id="1966694145">
          <w:marLeft w:val="480"/>
          <w:marRight w:val="0"/>
          <w:marTop w:val="0"/>
          <w:marBottom w:val="0"/>
          <w:divBdr>
            <w:top w:val="none" w:sz="0" w:space="0" w:color="auto"/>
            <w:left w:val="none" w:sz="0" w:space="0" w:color="auto"/>
            <w:bottom w:val="none" w:sz="0" w:space="0" w:color="auto"/>
            <w:right w:val="none" w:sz="0" w:space="0" w:color="auto"/>
          </w:divBdr>
        </w:div>
        <w:div w:id="1429617167">
          <w:marLeft w:val="480"/>
          <w:marRight w:val="0"/>
          <w:marTop w:val="0"/>
          <w:marBottom w:val="0"/>
          <w:divBdr>
            <w:top w:val="none" w:sz="0" w:space="0" w:color="auto"/>
            <w:left w:val="none" w:sz="0" w:space="0" w:color="auto"/>
            <w:bottom w:val="none" w:sz="0" w:space="0" w:color="auto"/>
            <w:right w:val="none" w:sz="0" w:space="0" w:color="auto"/>
          </w:divBdr>
        </w:div>
        <w:div w:id="2049185504">
          <w:marLeft w:val="480"/>
          <w:marRight w:val="0"/>
          <w:marTop w:val="0"/>
          <w:marBottom w:val="0"/>
          <w:divBdr>
            <w:top w:val="none" w:sz="0" w:space="0" w:color="auto"/>
            <w:left w:val="none" w:sz="0" w:space="0" w:color="auto"/>
            <w:bottom w:val="none" w:sz="0" w:space="0" w:color="auto"/>
            <w:right w:val="none" w:sz="0" w:space="0" w:color="auto"/>
          </w:divBdr>
        </w:div>
        <w:div w:id="289823660">
          <w:marLeft w:val="480"/>
          <w:marRight w:val="0"/>
          <w:marTop w:val="0"/>
          <w:marBottom w:val="0"/>
          <w:divBdr>
            <w:top w:val="none" w:sz="0" w:space="0" w:color="auto"/>
            <w:left w:val="none" w:sz="0" w:space="0" w:color="auto"/>
            <w:bottom w:val="none" w:sz="0" w:space="0" w:color="auto"/>
            <w:right w:val="none" w:sz="0" w:space="0" w:color="auto"/>
          </w:divBdr>
        </w:div>
        <w:div w:id="1758138436">
          <w:marLeft w:val="480"/>
          <w:marRight w:val="0"/>
          <w:marTop w:val="0"/>
          <w:marBottom w:val="0"/>
          <w:divBdr>
            <w:top w:val="none" w:sz="0" w:space="0" w:color="auto"/>
            <w:left w:val="none" w:sz="0" w:space="0" w:color="auto"/>
            <w:bottom w:val="none" w:sz="0" w:space="0" w:color="auto"/>
            <w:right w:val="none" w:sz="0" w:space="0" w:color="auto"/>
          </w:divBdr>
        </w:div>
        <w:div w:id="362681081">
          <w:marLeft w:val="480"/>
          <w:marRight w:val="0"/>
          <w:marTop w:val="0"/>
          <w:marBottom w:val="0"/>
          <w:divBdr>
            <w:top w:val="none" w:sz="0" w:space="0" w:color="auto"/>
            <w:left w:val="none" w:sz="0" w:space="0" w:color="auto"/>
            <w:bottom w:val="none" w:sz="0" w:space="0" w:color="auto"/>
            <w:right w:val="none" w:sz="0" w:space="0" w:color="auto"/>
          </w:divBdr>
        </w:div>
        <w:div w:id="1510216296">
          <w:marLeft w:val="480"/>
          <w:marRight w:val="0"/>
          <w:marTop w:val="0"/>
          <w:marBottom w:val="0"/>
          <w:divBdr>
            <w:top w:val="none" w:sz="0" w:space="0" w:color="auto"/>
            <w:left w:val="none" w:sz="0" w:space="0" w:color="auto"/>
            <w:bottom w:val="none" w:sz="0" w:space="0" w:color="auto"/>
            <w:right w:val="none" w:sz="0" w:space="0" w:color="auto"/>
          </w:divBdr>
        </w:div>
        <w:div w:id="950161893">
          <w:marLeft w:val="480"/>
          <w:marRight w:val="0"/>
          <w:marTop w:val="0"/>
          <w:marBottom w:val="0"/>
          <w:divBdr>
            <w:top w:val="none" w:sz="0" w:space="0" w:color="auto"/>
            <w:left w:val="none" w:sz="0" w:space="0" w:color="auto"/>
            <w:bottom w:val="none" w:sz="0" w:space="0" w:color="auto"/>
            <w:right w:val="none" w:sz="0" w:space="0" w:color="auto"/>
          </w:divBdr>
        </w:div>
        <w:div w:id="1348407488">
          <w:marLeft w:val="480"/>
          <w:marRight w:val="0"/>
          <w:marTop w:val="0"/>
          <w:marBottom w:val="0"/>
          <w:divBdr>
            <w:top w:val="none" w:sz="0" w:space="0" w:color="auto"/>
            <w:left w:val="none" w:sz="0" w:space="0" w:color="auto"/>
            <w:bottom w:val="none" w:sz="0" w:space="0" w:color="auto"/>
            <w:right w:val="none" w:sz="0" w:space="0" w:color="auto"/>
          </w:divBdr>
        </w:div>
        <w:div w:id="654726108">
          <w:marLeft w:val="480"/>
          <w:marRight w:val="0"/>
          <w:marTop w:val="0"/>
          <w:marBottom w:val="0"/>
          <w:divBdr>
            <w:top w:val="none" w:sz="0" w:space="0" w:color="auto"/>
            <w:left w:val="none" w:sz="0" w:space="0" w:color="auto"/>
            <w:bottom w:val="none" w:sz="0" w:space="0" w:color="auto"/>
            <w:right w:val="none" w:sz="0" w:space="0" w:color="auto"/>
          </w:divBdr>
        </w:div>
        <w:div w:id="970135017">
          <w:marLeft w:val="480"/>
          <w:marRight w:val="0"/>
          <w:marTop w:val="0"/>
          <w:marBottom w:val="0"/>
          <w:divBdr>
            <w:top w:val="none" w:sz="0" w:space="0" w:color="auto"/>
            <w:left w:val="none" w:sz="0" w:space="0" w:color="auto"/>
            <w:bottom w:val="none" w:sz="0" w:space="0" w:color="auto"/>
            <w:right w:val="none" w:sz="0" w:space="0" w:color="auto"/>
          </w:divBdr>
        </w:div>
        <w:div w:id="125856425">
          <w:marLeft w:val="480"/>
          <w:marRight w:val="0"/>
          <w:marTop w:val="0"/>
          <w:marBottom w:val="0"/>
          <w:divBdr>
            <w:top w:val="none" w:sz="0" w:space="0" w:color="auto"/>
            <w:left w:val="none" w:sz="0" w:space="0" w:color="auto"/>
            <w:bottom w:val="none" w:sz="0" w:space="0" w:color="auto"/>
            <w:right w:val="none" w:sz="0" w:space="0" w:color="auto"/>
          </w:divBdr>
        </w:div>
        <w:div w:id="1832871935">
          <w:marLeft w:val="480"/>
          <w:marRight w:val="0"/>
          <w:marTop w:val="0"/>
          <w:marBottom w:val="0"/>
          <w:divBdr>
            <w:top w:val="none" w:sz="0" w:space="0" w:color="auto"/>
            <w:left w:val="none" w:sz="0" w:space="0" w:color="auto"/>
            <w:bottom w:val="none" w:sz="0" w:space="0" w:color="auto"/>
            <w:right w:val="none" w:sz="0" w:space="0" w:color="auto"/>
          </w:divBdr>
        </w:div>
        <w:div w:id="1298687541">
          <w:marLeft w:val="480"/>
          <w:marRight w:val="0"/>
          <w:marTop w:val="0"/>
          <w:marBottom w:val="0"/>
          <w:divBdr>
            <w:top w:val="none" w:sz="0" w:space="0" w:color="auto"/>
            <w:left w:val="none" w:sz="0" w:space="0" w:color="auto"/>
            <w:bottom w:val="none" w:sz="0" w:space="0" w:color="auto"/>
            <w:right w:val="none" w:sz="0" w:space="0" w:color="auto"/>
          </w:divBdr>
        </w:div>
        <w:div w:id="850920507">
          <w:marLeft w:val="480"/>
          <w:marRight w:val="0"/>
          <w:marTop w:val="0"/>
          <w:marBottom w:val="0"/>
          <w:divBdr>
            <w:top w:val="none" w:sz="0" w:space="0" w:color="auto"/>
            <w:left w:val="none" w:sz="0" w:space="0" w:color="auto"/>
            <w:bottom w:val="none" w:sz="0" w:space="0" w:color="auto"/>
            <w:right w:val="none" w:sz="0" w:space="0" w:color="auto"/>
          </w:divBdr>
        </w:div>
        <w:div w:id="1653365453">
          <w:marLeft w:val="480"/>
          <w:marRight w:val="0"/>
          <w:marTop w:val="0"/>
          <w:marBottom w:val="0"/>
          <w:divBdr>
            <w:top w:val="none" w:sz="0" w:space="0" w:color="auto"/>
            <w:left w:val="none" w:sz="0" w:space="0" w:color="auto"/>
            <w:bottom w:val="none" w:sz="0" w:space="0" w:color="auto"/>
            <w:right w:val="none" w:sz="0" w:space="0" w:color="auto"/>
          </w:divBdr>
        </w:div>
        <w:div w:id="83959597">
          <w:marLeft w:val="480"/>
          <w:marRight w:val="0"/>
          <w:marTop w:val="0"/>
          <w:marBottom w:val="0"/>
          <w:divBdr>
            <w:top w:val="none" w:sz="0" w:space="0" w:color="auto"/>
            <w:left w:val="none" w:sz="0" w:space="0" w:color="auto"/>
            <w:bottom w:val="none" w:sz="0" w:space="0" w:color="auto"/>
            <w:right w:val="none" w:sz="0" w:space="0" w:color="auto"/>
          </w:divBdr>
        </w:div>
        <w:div w:id="377364065">
          <w:marLeft w:val="480"/>
          <w:marRight w:val="0"/>
          <w:marTop w:val="0"/>
          <w:marBottom w:val="0"/>
          <w:divBdr>
            <w:top w:val="none" w:sz="0" w:space="0" w:color="auto"/>
            <w:left w:val="none" w:sz="0" w:space="0" w:color="auto"/>
            <w:bottom w:val="none" w:sz="0" w:space="0" w:color="auto"/>
            <w:right w:val="none" w:sz="0" w:space="0" w:color="auto"/>
          </w:divBdr>
        </w:div>
        <w:div w:id="2138644940">
          <w:marLeft w:val="480"/>
          <w:marRight w:val="0"/>
          <w:marTop w:val="0"/>
          <w:marBottom w:val="0"/>
          <w:divBdr>
            <w:top w:val="none" w:sz="0" w:space="0" w:color="auto"/>
            <w:left w:val="none" w:sz="0" w:space="0" w:color="auto"/>
            <w:bottom w:val="none" w:sz="0" w:space="0" w:color="auto"/>
            <w:right w:val="none" w:sz="0" w:space="0" w:color="auto"/>
          </w:divBdr>
        </w:div>
        <w:div w:id="503975159">
          <w:marLeft w:val="480"/>
          <w:marRight w:val="0"/>
          <w:marTop w:val="0"/>
          <w:marBottom w:val="0"/>
          <w:divBdr>
            <w:top w:val="none" w:sz="0" w:space="0" w:color="auto"/>
            <w:left w:val="none" w:sz="0" w:space="0" w:color="auto"/>
            <w:bottom w:val="none" w:sz="0" w:space="0" w:color="auto"/>
            <w:right w:val="none" w:sz="0" w:space="0" w:color="auto"/>
          </w:divBdr>
        </w:div>
        <w:div w:id="1624729581">
          <w:marLeft w:val="480"/>
          <w:marRight w:val="0"/>
          <w:marTop w:val="0"/>
          <w:marBottom w:val="0"/>
          <w:divBdr>
            <w:top w:val="none" w:sz="0" w:space="0" w:color="auto"/>
            <w:left w:val="none" w:sz="0" w:space="0" w:color="auto"/>
            <w:bottom w:val="none" w:sz="0" w:space="0" w:color="auto"/>
            <w:right w:val="none" w:sz="0" w:space="0" w:color="auto"/>
          </w:divBdr>
        </w:div>
        <w:div w:id="56782332">
          <w:marLeft w:val="480"/>
          <w:marRight w:val="0"/>
          <w:marTop w:val="0"/>
          <w:marBottom w:val="0"/>
          <w:divBdr>
            <w:top w:val="none" w:sz="0" w:space="0" w:color="auto"/>
            <w:left w:val="none" w:sz="0" w:space="0" w:color="auto"/>
            <w:bottom w:val="none" w:sz="0" w:space="0" w:color="auto"/>
            <w:right w:val="none" w:sz="0" w:space="0" w:color="auto"/>
          </w:divBdr>
        </w:div>
        <w:div w:id="169177989">
          <w:marLeft w:val="480"/>
          <w:marRight w:val="0"/>
          <w:marTop w:val="0"/>
          <w:marBottom w:val="0"/>
          <w:divBdr>
            <w:top w:val="none" w:sz="0" w:space="0" w:color="auto"/>
            <w:left w:val="none" w:sz="0" w:space="0" w:color="auto"/>
            <w:bottom w:val="none" w:sz="0" w:space="0" w:color="auto"/>
            <w:right w:val="none" w:sz="0" w:space="0" w:color="auto"/>
          </w:divBdr>
        </w:div>
        <w:div w:id="1474248242">
          <w:marLeft w:val="480"/>
          <w:marRight w:val="0"/>
          <w:marTop w:val="0"/>
          <w:marBottom w:val="0"/>
          <w:divBdr>
            <w:top w:val="none" w:sz="0" w:space="0" w:color="auto"/>
            <w:left w:val="none" w:sz="0" w:space="0" w:color="auto"/>
            <w:bottom w:val="none" w:sz="0" w:space="0" w:color="auto"/>
            <w:right w:val="none" w:sz="0" w:space="0" w:color="auto"/>
          </w:divBdr>
        </w:div>
        <w:div w:id="227770178">
          <w:marLeft w:val="480"/>
          <w:marRight w:val="0"/>
          <w:marTop w:val="0"/>
          <w:marBottom w:val="0"/>
          <w:divBdr>
            <w:top w:val="none" w:sz="0" w:space="0" w:color="auto"/>
            <w:left w:val="none" w:sz="0" w:space="0" w:color="auto"/>
            <w:bottom w:val="none" w:sz="0" w:space="0" w:color="auto"/>
            <w:right w:val="none" w:sz="0" w:space="0" w:color="auto"/>
          </w:divBdr>
        </w:div>
        <w:div w:id="713652292">
          <w:marLeft w:val="480"/>
          <w:marRight w:val="0"/>
          <w:marTop w:val="0"/>
          <w:marBottom w:val="0"/>
          <w:divBdr>
            <w:top w:val="none" w:sz="0" w:space="0" w:color="auto"/>
            <w:left w:val="none" w:sz="0" w:space="0" w:color="auto"/>
            <w:bottom w:val="none" w:sz="0" w:space="0" w:color="auto"/>
            <w:right w:val="none" w:sz="0" w:space="0" w:color="auto"/>
          </w:divBdr>
        </w:div>
        <w:div w:id="102191364">
          <w:marLeft w:val="480"/>
          <w:marRight w:val="0"/>
          <w:marTop w:val="0"/>
          <w:marBottom w:val="0"/>
          <w:divBdr>
            <w:top w:val="none" w:sz="0" w:space="0" w:color="auto"/>
            <w:left w:val="none" w:sz="0" w:space="0" w:color="auto"/>
            <w:bottom w:val="none" w:sz="0" w:space="0" w:color="auto"/>
            <w:right w:val="none" w:sz="0" w:space="0" w:color="auto"/>
          </w:divBdr>
        </w:div>
        <w:div w:id="734163146">
          <w:marLeft w:val="480"/>
          <w:marRight w:val="0"/>
          <w:marTop w:val="0"/>
          <w:marBottom w:val="0"/>
          <w:divBdr>
            <w:top w:val="none" w:sz="0" w:space="0" w:color="auto"/>
            <w:left w:val="none" w:sz="0" w:space="0" w:color="auto"/>
            <w:bottom w:val="none" w:sz="0" w:space="0" w:color="auto"/>
            <w:right w:val="none" w:sz="0" w:space="0" w:color="auto"/>
          </w:divBdr>
        </w:div>
        <w:div w:id="834757989">
          <w:marLeft w:val="480"/>
          <w:marRight w:val="0"/>
          <w:marTop w:val="0"/>
          <w:marBottom w:val="0"/>
          <w:divBdr>
            <w:top w:val="none" w:sz="0" w:space="0" w:color="auto"/>
            <w:left w:val="none" w:sz="0" w:space="0" w:color="auto"/>
            <w:bottom w:val="none" w:sz="0" w:space="0" w:color="auto"/>
            <w:right w:val="none" w:sz="0" w:space="0" w:color="auto"/>
          </w:divBdr>
        </w:div>
        <w:div w:id="14549876">
          <w:marLeft w:val="480"/>
          <w:marRight w:val="0"/>
          <w:marTop w:val="0"/>
          <w:marBottom w:val="0"/>
          <w:divBdr>
            <w:top w:val="none" w:sz="0" w:space="0" w:color="auto"/>
            <w:left w:val="none" w:sz="0" w:space="0" w:color="auto"/>
            <w:bottom w:val="none" w:sz="0" w:space="0" w:color="auto"/>
            <w:right w:val="none" w:sz="0" w:space="0" w:color="auto"/>
          </w:divBdr>
        </w:div>
        <w:div w:id="24065060">
          <w:marLeft w:val="480"/>
          <w:marRight w:val="0"/>
          <w:marTop w:val="0"/>
          <w:marBottom w:val="0"/>
          <w:divBdr>
            <w:top w:val="none" w:sz="0" w:space="0" w:color="auto"/>
            <w:left w:val="none" w:sz="0" w:space="0" w:color="auto"/>
            <w:bottom w:val="none" w:sz="0" w:space="0" w:color="auto"/>
            <w:right w:val="none" w:sz="0" w:space="0" w:color="auto"/>
          </w:divBdr>
        </w:div>
        <w:div w:id="1424448086">
          <w:marLeft w:val="480"/>
          <w:marRight w:val="0"/>
          <w:marTop w:val="0"/>
          <w:marBottom w:val="0"/>
          <w:divBdr>
            <w:top w:val="none" w:sz="0" w:space="0" w:color="auto"/>
            <w:left w:val="none" w:sz="0" w:space="0" w:color="auto"/>
            <w:bottom w:val="none" w:sz="0" w:space="0" w:color="auto"/>
            <w:right w:val="none" w:sz="0" w:space="0" w:color="auto"/>
          </w:divBdr>
        </w:div>
        <w:div w:id="966472830">
          <w:marLeft w:val="480"/>
          <w:marRight w:val="0"/>
          <w:marTop w:val="0"/>
          <w:marBottom w:val="0"/>
          <w:divBdr>
            <w:top w:val="none" w:sz="0" w:space="0" w:color="auto"/>
            <w:left w:val="none" w:sz="0" w:space="0" w:color="auto"/>
            <w:bottom w:val="none" w:sz="0" w:space="0" w:color="auto"/>
            <w:right w:val="none" w:sz="0" w:space="0" w:color="auto"/>
          </w:divBdr>
        </w:div>
        <w:div w:id="1829974630">
          <w:marLeft w:val="480"/>
          <w:marRight w:val="0"/>
          <w:marTop w:val="0"/>
          <w:marBottom w:val="0"/>
          <w:divBdr>
            <w:top w:val="none" w:sz="0" w:space="0" w:color="auto"/>
            <w:left w:val="none" w:sz="0" w:space="0" w:color="auto"/>
            <w:bottom w:val="none" w:sz="0" w:space="0" w:color="auto"/>
            <w:right w:val="none" w:sz="0" w:space="0" w:color="auto"/>
          </w:divBdr>
        </w:div>
        <w:div w:id="450173679">
          <w:marLeft w:val="480"/>
          <w:marRight w:val="0"/>
          <w:marTop w:val="0"/>
          <w:marBottom w:val="0"/>
          <w:divBdr>
            <w:top w:val="none" w:sz="0" w:space="0" w:color="auto"/>
            <w:left w:val="none" w:sz="0" w:space="0" w:color="auto"/>
            <w:bottom w:val="none" w:sz="0" w:space="0" w:color="auto"/>
            <w:right w:val="none" w:sz="0" w:space="0" w:color="auto"/>
          </w:divBdr>
        </w:div>
        <w:div w:id="1264609089">
          <w:marLeft w:val="480"/>
          <w:marRight w:val="0"/>
          <w:marTop w:val="0"/>
          <w:marBottom w:val="0"/>
          <w:divBdr>
            <w:top w:val="none" w:sz="0" w:space="0" w:color="auto"/>
            <w:left w:val="none" w:sz="0" w:space="0" w:color="auto"/>
            <w:bottom w:val="none" w:sz="0" w:space="0" w:color="auto"/>
            <w:right w:val="none" w:sz="0" w:space="0" w:color="auto"/>
          </w:divBdr>
        </w:div>
        <w:div w:id="1471285046">
          <w:marLeft w:val="480"/>
          <w:marRight w:val="0"/>
          <w:marTop w:val="0"/>
          <w:marBottom w:val="0"/>
          <w:divBdr>
            <w:top w:val="none" w:sz="0" w:space="0" w:color="auto"/>
            <w:left w:val="none" w:sz="0" w:space="0" w:color="auto"/>
            <w:bottom w:val="none" w:sz="0" w:space="0" w:color="auto"/>
            <w:right w:val="none" w:sz="0" w:space="0" w:color="auto"/>
          </w:divBdr>
        </w:div>
        <w:div w:id="595018200">
          <w:marLeft w:val="480"/>
          <w:marRight w:val="0"/>
          <w:marTop w:val="0"/>
          <w:marBottom w:val="0"/>
          <w:divBdr>
            <w:top w:val="none" w:sz="0" w:space="0" w:color="auto"/>
            <w:left w:val="none" w:sz="0" w:space="0" w:color="auto"/>
            <w:bottom w:val="none" w:sz="0" w:space="0" w:color="auto"/>
            <w:right w:val="none" w:sz="0" w:space="0" w:color="auto"/>
          </w:divBdr>
        </w:div>
        <w:div w:id="631596100">
          <w:marLeft w:val="480"/>
          <w:marRight w:val="0"/>
          <w:marTop w:val="0"/>
          <w:marBottom w:val="0"/>
          <w:divBdr>
            <w:top w:val="none" w:sz="0" w:space="0" w:color="auto"/>
            <w:left w:val="none" w:sz="0" w:space="0" w:color="auto"/>
            <w:bottom w:val="none" w:sz="0" w:space="0" w:color="auto"/>
            <w:right w:val="none" w:sz="0" w:space="0" w:color="auto"/>
          </w:divBdr>
        </w:div>
        <w:div w:id="498617987">
          <w:marLeft w:val="480"/>
          <w:marRight w:val="0"/>
          <w:marTop w:val="0"/>
          <w:marBottom w:val="0"/>
          <w:divBdr>
            <w:top w:val="none" w:sz="0" w:space="0" w:color="auto"/>
            <w:left w:val="none" w:sz="0" w:space="0" w:color="auto"/>
            <w:bottom w:val="none" w:sz="0" w:space="0" w:color="auto"/>
            <w:right w:val="none" w:sz="0" w:space="0" w:color="auto"/>
          </w:divBdr>
        </w:div>
        <w:div w:id="501821390">
          <w:marLeft w:val="480"/>
          <w:marRight w:val="0"/>
          <w:marTop w:val="0"/>
          <w:marBottom w:val="0"/>
          <w:divBdr>
            <w:top w:val="none" w:sz="0" w:space="0" w:color="auto"/>
            <w:left w:val="none" w:sz="0" w:space="0" w:color="auto"/>
            <w:bottom w:val="none" w:sz="0" w:space="0" w:color="auto"/>
            <w:right w:val="none" w:sz="0" w:space="0" w:color="auto"/>
          </w:divBdr>
        </w:div>
        <w:div w:id="136916543">
          <w:marLeft w:val="480"/>
          <w:marRight w:val="0"/>
          <w:marTop w:val="0"/>
          <w:marBottom w:val="0"/>
          <w:divBdr>
            <w:top w:val="none" w:sz="0" w:space="0" w:color="auto"/>
            <w:left w:val="none" w:sz="0" w:space="0" w:color="auto"/>
            <w:bottom w:val="none" w:sz="0" w:space="0" w:color="auto"/>
            <w:right w:val="none" w:sz="0" w:space="0" w:color="auto"/>
          </w:divBdr>
        </w:div>
        <w:div w:id="967080423">
          <w:marLeft w:val="480"/>
          <w:marRight w:val="0"/>
          <w:marTop w:val="0"/>
          <w:marBottom w:val="0"/>
          <w:divBdr>
            <w:top w:val="none" w:sz="0" w:space="0" w:color="auto"/>
            <w:left w:val="none" w:sz="0" w:space="0" w:color="auto"/>
            <w:bottom w:val="none" w:sz="0" w:space="0" w:color="auto"/>
            <w:right w:val="none" w:sz="0" w:space="0" w:color="auto"/>
          </w:divBdr>
        </w:div>
        <w:div w:id="1012413050">
          <w:marLeft w:val="480"/>
          <w:marRight w:val="0"/>
          <w:marTop w:val="0"/>
          <w:marBottom w:val="0"/>
          <w:divBdr>
            <w:top w:val="none" w:sz="0" w:space="0" w:color="auto"/>
            <w:left w:val="none" w:sz="0" w:space="0" w:color="auto"/>
            <w:bottom w:val="none" w:sz="0" w:space="0" w:color="auto"/>
            <w:right w:val="none" w:sz="0" w:space="0" w:color="auto"/>
          </w:divBdr>
        </w:div>
        <w:div w:id="362747975">
          <w:marLeft w:val="480"/>
          <w:marRight w:val="0"/>
          <w:marTop w:val="0"/>
          <w:marBottom w:val="0"/>
          <w:divBdr>
            <w:top w:val="none" w:sz="0" w:space="0" w:color="auto"/>
            <w:left w:val="none" w:sz="0" w:space="0" w:color="auto"/>
            <w:bottom w:val="none" w:sz="0" w:space="0" w:color="auto"/>
            <w:right w:val="none" w:sz="0" w:space="0" w:color="auto"/>
          </w:divBdr>
        </w:div>
        <w:div w:id="1707439131">
          <w:marLeft w:val="480"/>
          <w:marRight w:val="0"/>
          <w:marTop w:val="0"/>
          <w:marBottom w:val="0"/>
          <w:divBdr>
            <w:top w:val="none" w:sz="0" w:space="0" w:color="auto"/>
            <w:left w:val="none" w:sz="0" w:space="0" w:color="auto"/>
            <w:bottom w:val="none" w:sz="0" w:space="0" w:color="auto"/>
            <w:right w:val="none" w:sz="0" w:space="0" w:color="auto"/>
          </w:divBdr>
        </w:div>
        <w:div w:id="1746100676">
          <w:marLeft w:val="480"/>
          <w:marRight w:val="0"/>
          <w:marTop w:val="0"/>
          <w:marBottom w:val="0"/>
          <w:divBdr>
            <w:top w:val="none" w:sz="0" w:space="0" w:color="auto"/>
            <w:left w:val="none" w:sz="0" w:space="0" w:color="auto"/>
            <w:bottom w:val="none" w:sz="0" w:space="0" w:color="auto"/>
            <w:right w:val="none" w:sz="0" w:space="0" w:color="auto"/>
          </w:divBdr>
        </w:div>
        <w:div w:id="1131753824">
          <w:marLeft w:val="480"/>
          <w:marRight w:val="0"/>
          <w:marTop w:val="0"/>
          <w:marBottom w:val="0"/>
          <w:divBdr>
            <w:top w:val="none" w:sz="0" w:space="0" w:color="auto"/>
            <w:left w:val="none" w:sz="0" w:space="0" w:color="auto"/>
            <w:bottom w:val="none" w:sz="0" w:space="0" w:color="auto"/>
            <w:right w:val="none" w:sz="0" w:space="0" w:color="auto"/>
          </w:divBdr>
        </w:div>
        <w:div w:id="1103918713">
          <w:marLeft w:val="480"/>
          <w:marRight w:val="0"/>
          <w:marTop w:val="0"/>
          <w:marBottom w:val="0"/>
          <w:divBdr>
            <w:top w:val="none" w:sz="0" w:space="0" w:color="auto"/>
            <w:left w:val="none" w:sz="0" w:space="0" w:color="auto"/>
            <w:bottom w:val="none" w:sz="0" w:space="0" w:color="auto"/>
            <w:right w:val="none" w:sz="0" w:space="0" w:color="auto"/>
          </w:divBdr>
        </w:div>
        <w:div w:id="868302940">
          <w:marLeft w:val="480"/>
          <w:marRight w:val="0"/>
          <w:marTop w:val="0"/>
          <w:marBottom w:val="0"/>
          <w:divBdr>
            <w:top w:val="none" w:sz="0" w:space="0" w:color="auto"/>
            <w:left w:val="none" w:sz="0" w:space="0" w:color="auto"/>
            <w:bottom w:val="none" w:sz="0" w:space="0" w:color="auto"/>
            <w:right w:val="none" w:sz="0" w:space="0" w:color="auto"/>
          </w:divBdr>
        </w:div>
        <w:div w:id="804782245">
          <w:marLeft w:val="480"/>
          <w:marRight w:val="0"/>
          <w:marTop w:val="0"/>
          <w:marBottom w:val="0"/>
          <w:divBdr>
            <w:top w:val="none" w:sz="0" w:space="0" w:color="auto"/>
            <w:left w:val="none" w:sz="0" w:space="0" w:color="auto"/>
            <w:bottom w:val="none" w:sz="0" w:space="0" w:color="auto"/>
            <w:right w:val="none" w:sz="0" w:space="0" w:color="auto"/>
          </w:divBdr>
        </w:div>
        <w:div w:id="1304584885">
          <w:marLeft w:val="480"/>
          <w:marRight w:val="0"/>
          <w:marTop w:val="0"/>
          <w:marBottom w:val="0"/>
          <w:divBdr>
            <w:top w:val="none" w:sz="0" w:space="0" w:color="auto"/>
            <w:left w:val="none" w:sz="0" w:space="0" w:color="auto"/>
            <w:bottom w:val="none" w:sz="0" w:space="0" w:color="auto"/>
            <w:right w:val="none" w:sz="0" w:space="0" w:color="auto"/>
          </w:divBdr>
        </w:div>
        <w:div w:id="1309281929">
          <w:marLeft w:val="480"/>
          <w:marRight w:val="0"/>
          <w:marTop w:val="0"/>
          <w:marBottom w:val="0"/>
          <w:divBdr>
            <w:top w:val="none" w:sz="0" w:space="0" w:color="auto"/>
            <w:left w:val="none" w:sz="0" w:space="0" w:color="auto"/>
            <w:bottom w:val="none" w:sz="0" w:space="0" w:color="auto"/>
            <w:right w:val="none" w:sz="0" w:space="0" w:color="auto"/>
          </w:divBdr>
        </w:div>
        <w:div w:id="756171222">
          <w:marLeft w:val="480"/>
          <w:marRight w:val="0"/>
          <w:marTop w:val="0"/>
          <w:marBottom w:val="0"/>
          <w:divBdr>
            <w:top w:val="none" w:sz="0" w:space="0" w:color="auto"/>
            <w:left w:val="none" w:sz="0" w:space="0" w:color="auto"/>
            <w:bottom w:val="none" w:sz="0" w:space="0" w:color="auto"/>
            <w:right w:val="none" w:sz="0" w:space="0" w:color="auto"/>
          </w:divBdr>
        </w:div>
        <w:div w:id="1193573530">
          <w:marLeft w:val="480"/>
          <w:marRight w:val="0"/>
          <w:marTop w:val="0"/>
          <w:marBottom w:val="0"/>
          <w:divBdr>
            <w:top w:val="none" w:sz="0" w:space="0" w:color="auto"/>
            <w:left w:val="none" w:sz="0" w:space="0" w:color="auto"/>
            <w:bottom w:val="none" w:sz="0" w:space="0" w:color="auto"/>
            <w:right w:val="none" w:sz="0" w:space="0" w:color="auto"/>
          </w:divBdr>
        </w:div>
        <w:div w:id="1528911855">
          <w:marLeft w:val="480"/>
          <w:marRight w:val="0"/>
          <w:marTop w:val="0"/>
          <w:marBottom w:val="0"/>
          <w:divBdr>
            <w:top w:val="none" w:sz="0" w:space="0" w:color="auto"/>
            <w:left w:val="none" w:sz="0" w:space="0" w:color="auto"/>
            <w:bottom w:val="none" w:sz="0" w:space="0" w:color="auto"/>
            <w:right w:val="none" w:sz="0" w:space="0" w:color="auto"/>
          </w:divBdr>
        </w:div>
        <w:div w:id="199631589">
          <w:marLeft w:val="480"/>
          <w:marRight w:val="0"/>
          <w:marTop w:val="0"/>
          <w:marBottom w:val="0"/>
          <w:divBdr>
            <w:top w:val="none" w:sz="0" w:space="0" w:color="auto"/>
            <w:left w:val="none" w:sz="0" w:space="0" w:color="auto"/>
            <w:bottom w:val="none" w:sz="0" w:space="0" w:color="auto"/>
            <w:right w:val="none" w:sz="0" w:space="0" w:color="auto"/>
          </w:divBdr>
        </w:div>
        <w:div w:id="908224445">
          <w:marLeft w:val="480"/>
          <w:marRight w:val="0"/>
          <w:marTop w:val="0"/>
          <w:marBottom w:val="0"/>
          <w:divBdr>
            <w:top w:val="none" w:sz="0" w:space="0" w:color="auto"/>
            <w:left w:val="none" w:sz="0" w:space="0" w:color="auto"/>
            <w:bottom w:val="none" w:sz="0" w:space="0" w:color="auto"/>
            <w:right w:val="none" w:sz="0" w:space="0" w:color="auto"/>
          </w:divBdr>
        </w:div>
        <w:div w:id="1962954698">
          <w:marLeft w:val="480"/>
          <w:marRight w:val="0"/>
          <w:marTop w:val="0"/>
          <w:marBottom w:val="0"/>
          <w:divBdr>
            <w:top w:val="none" w:sz="0" w:space="0" w:color="auto"/>
            <w:left w:val="none" w:sz="0" w:space="0" w:color="auto"/>
            <w:bottom w:val="none" w:sz="0" w:space="0" w:color="auto"/>
            <w:right w:val="none" w:sz="0" w:space="0" w:color="auto"/>
          </w:divBdr>
        </w:div>
        <w:div w:id="649096449">
          <w:marLeft w:val="480"/>
          <w:marRight w:val="0"/>
          <w:marTop w:val="0"/>
          <w:marBottom w:val="0"/>
          <w:divBdr>
            <w:top w:val="none" w:sz="0" w:space="0" w:color="auto"/>
            <w:left w:val="none" w:sz="0" w:space="0" w:color="auto"/>
            <w:bottom w:val="none" w:sz="0" w:space="0" w:color="auto"/>
            <w:right w:val="none" w:sz="0" w:space="0" w:color="auto"/>
          </w:divBdr>
        </w:div>
        <w:div w:id="1556502428">
          <w:marLeft w:val="480"/>
          <w:marRight w:val="0"/>
          <w:marTop w:val="0"/>
          <w:marBottom w:val="0"/>
          <w:divBdr>
            <w:top w:val="none" w:sz="0" w:space="0" w:color="auto"/>
            <w:left w:val="none" w:sz="0" w:space="0" w:color="auto"/>
            <w:bottom w:val="none" w:sz="0" w:space="0" w:color="auto"/>
            <w:right w:val="none" w:sz="0" w:space="0" w:color="auto"/>
          </w:divBdr>
        </w:div>
        <w:div w:id="197201350">
          <w:marLeft w:val="480"/>
          <w:marRight w:val="0"/>
          <w:marTop w:val="0"/>
          <w:marBottom w:val="0"/>
          <w:divBdr>
            <w:top w:val="none" w:sz="0" w:space="0" w:color="auto"/>
            <w:left w:val="none" w:sz="0" w:space="0" w:color="auto"/>
            <w:bottom w:val="none" w:sz="0" w:space="0" w:color="auto"/>
            <w:right w:val="none" w:sz="0" w:space="0" w:color="auto"/>
          </w:divBdr>
        </w:div>
        <w:div w:id="1658264221">
          <w:marLeft w:val="480"/>
          <w:marRight w:val="0"/>
          <w:marTop w:val="0"/>
          <w:marBottom w:val="0"/>
          <w:divBdr>
            <w:top w:val="none" w:sz="0" w:space="0" w:color="auto"/>
            <w:left w:val="none" w:sz="0" w:space="0" w:color="auto"/>
            <w:bottom w:val="none" w:sz="0" w:space="0" w:color="auto"/>
            <w:right w:val="none" w:sz="0" w:space="0" w:color="auto"/>
          </w:divBdr>
        </w:div>
        <w:div w:id="91047439">
          <w:marLeft w:val="480"/>
          <w:marRight w:val="0"/>
          <w:marTop w:val="0"/>
          <w:marBottom w:val="0"/>
          <w:divBdr>
            <w:top w:val="none" w:sz="0" w:space="0" w:color="auto"/>
            <w:left w:val="none" w:sz="0" w:space="0" w:color="auto"/>
            <w:bottom w:val="none" w:sz="0" w:space="0" w:color="auto"/>
            <w:right w:val="none" w:sz="0" w:space="0" w:color="auto"/>
          </w:divBdr>
        </w:div>
        <w:div w:id="1184053442">
          <w:marLeft w:val="480"/>
          <w:marRight w:val="0"/>
          <w:marTop w:val="0"/>
          <w:marBottom w:val="0"/>
          <w:divBdr>
            <w:top w:val="none" w:sz="0" w:space="0" w:color="auto"/>
            <w:left w:val="none" w:sz="0" w:space="0" w:color="auto"/>
            <w:bottom w:val="none" w:sz="0" w:space="0" w:color="auto"/>
            <w:right w:val="none" w:sz="0" w:space="0" w:color="auto"/>
          </w:divBdr>
        </w:div>
        <w:div w:id="311644449">
          <w:marLeft w:val="480"/>
          <w:marRight w:val="0"/>
          <w:marTop w:val="0"/>
          <w:marBottom w:val="0"/>
          <w:divBdr>
            <w:top w:val="none" w:sz="0" w:space="0" w:color="auto"/>
            <w:left w:val="none" w:sz="0" w:space="0" w:color="auto"/>
            <w:bottom w:val="none" w:sz="0" w:space="0" w:color="auto"/>
            <w:right w:val="none" w:sz="0" w:space="0" w:color="auto"/>
          </w:divBdr>
        </w:div>
        <w:div w:id="230390490">
          <w:marLeft w:val="480"/>
          <w:marRight w:val="0"/>
          <w:marTop w:val="0"/>
          <w:marBottom w:val="0"/>
          <w:divBdr>
            <w:top w:val="none" w:sz="0" w:space="0" w:color="auto"/>
            <w:left w:val="none" w:sz="0" w:space="0" w:color="auto"/>
            <w:bottom w:val="none" w:sz="0" w:space="0" w:color="auto"/>
            <w:right w:val="none" w:sz="0" w:space="0" w:color="auto"/>
          </w:divBdr>
        </w:div>
      </w:divsChild>
    </w:div>
    <w:div w:id="740441637">
      <w:bodyDiv w:val="1"/>
      <w:marLeft w:val="0"/>
      <w:marRight w:val="0"/>
      <w:marTop w:val="0"/>
      <w:marBottom w:val="0"/>
      <w:divBdr>
        <w:top w:val="none" w:sz="0" w:space="0" w:color="auto"/>
        <w:left w:val="none" w:sz="0" w:space="0" w:color="auto"/>
        <w:bottom w:val="none" w:sz="0" w:space="0" w:color="auto"/>
        <w:right w:val="none" w:sz="0" w:space="0" w:color="auto"/>
      </w:divBdr>
    </w:div>
    <w:div w:id="741568058">
      <w:bodyDiv w:val="1"/>
      <w:marLeft w:val="0"/>
      <w:marRight w:val="0"/>
      <w:marTop w:val="0"/>
      <w:marBottom w:val="0"/>
      <w:divBdr>
        <w:top w:val="none" w:sz="0" w:space="0" w:color="auto"/>
        <w:left w:val="none" w:sz="0" w:space="0" w:color="auto"/>
        <w:bottom w:val="none" w:sz="0" w:space="0" w:color="auto"/>
        <w:right w:val="none" w:sz="0" w:space="0" w:color="auto"/>
      </w:divBdr>
    </w:div>
    <w:div w:id="745301144">
      <w:bodyDiv w:val="1"/>
      <w:marLeft w:val="0"/>
      <w:marRight w:val="0"/>
      <w:marTop w:val="0"/>
      <w:marBottom w:val="0"/>
      <w:divBdr>
        <w:top w:val="none" w:sz="0" w:space="0" w:color="auto"/>
        <w:left w:val="none" w:sz="0" w:space="0" w:color="auto"/>
        <w:bottom w:val="none" w:sz="0" w:space="0" w:color="auto"/>
        <w:right w:val="none" w:sz="0" w:space="0" w:color="auto"/>
      </w:divBdr>
    </w:div>
    <w:div w:id="747969843">
      <w:bodyDiv w:val="1"/>
      <w:marLeft w:val="0"/>
      <w:marRight w:val="0"/>
      <w:marTop w:val="0"/>
      <w:marBottom w:val="0"/>
      <w:divBdr>
        <w:top w:val="none" w:sz="0" w:space="0" w:color="auto"/>
        <w:left w:val="none" w:sz="0" w:space="0" w:color="auto"/>
        <w:bottom w:val="none" w:sz="0" w:space="0" w:color="auto"/>
        <w:right w:val="none" w:sz="0" w:space="0" w:color="auto"/>
      </w:divBdr>
    </w:div>
    <w:div w:id="748305450">
      <w:bodyDiv w:val="1"/>
      <w:marLeft w:val="0"/>
      <w:marRight w:val="0"/>
      <w:marTop w:val="0"/>
      <w:marBottom w:val="0"/>
      <w:divBdr>
        <w:top w:val="none" w:sz="0" w:space="0" w:color="auto"/>
        <w:left w:val="none" w:sz="0" w:space="0" w:color="auto"/>
        <w:bottom w:val="none" w:sz="0" w:space="0" w:color="auto"/>
        <w:right w:val="none" w:sz="0" w:space="0" w:color="auto"/>
      </w:divBdr>
    </w:div>
    <w:div w:id="749304318">
      <w:bodyDiv w:val="1"/>
      <w:marLeft w:val="0"/>
      <w:marRight w:val="0"/>
      <w:marTop w:val="0"/>
      <w:marBottom w:val="0"/>
      <w:divBdr>
        <w:top w:val="none" w:sz="0" w:space="0" w:color="auto"/>
        <w:left w:val="none" w:sz="0" w:space="0" w:color="auto"/>
        <w:bottom w:val="none" w:sz="0" w:space="0" w:color="auto"/>
        <w:right w:val="none" w:sz="0" w:space="0" w:color="auto"/>
      </w:divBdr>
    </w:div>
    <w:div w:id="751783512">
      <w:bodyDiv w:val="1"/>
      <w:marLeft w:val="0"/>
      <w:marRight w:val="0"/>
      <w:marTop w:val="0"/>
      <w:marBottom w:val="0"/>
      <w:divBdr>
        <w:top w:val="none" w:sz="0" w:space="0" w:color="auto"/>
        <w:left w:val="none" w:sz="0" w:space="0" w:color="auto"/>
        <w:bottom w:val="none" w:sz="0" w:space="0" w:color="auto"/>
        <w:right w:val="none" w:sz="0" w:space="0" w:color="auto"/>
      </w:divBdr>
    </w:div>
    <w:div w:id="752168061">
      <w:bodyDiv w:val="1"/>
      <w:marLeft w:val="0"/>
      <w:marRight w:val="0"/>
      <w:marTop w:val="0"/>
      <w:marBottom w:val="0"/>
      <w:divBdr>
        <w:top w:val="none" w:sz="0" w:space="0" w:color="auto"/>
        <w:left w:val="none" w:sz="0" w:space="0" w:color="auto"/>
        <w:bottom w:val="none" w:sz="0" w:space="0" w:color="auto"/>
        <w:right w:val="none" w:sz="0" w:space="0" w:color="auto"/>
      </w:divBdr>
    </w:div>
    <w:div w:id="755517895">
      <w:bodyDiv w:val="1"/>
      <w:marLeft w:val="0"/>
      <w:marRight w:val="0"/>
      <w:marTop w:val="0"/>
      <w:marBottom w:val="0"/>
      <w:divBdr>
        <w:top w:val="none" w:sz="0" w:space="0" w:color="auto"/>
        <w:left w:val="none" w:sz="0" w:space="0" w:color="auto"/>
        <w:bottom w:val="none" w:sz="0" w:space="0" w:color="auto"/>
        <w:right w:val="none" w:sz="0" w:space="0" w:color="auto"/>
      </w:divBdr>
    </w:div>
    <w:div w:id="757944863">
      <w:bodyDiv w:val="1"/>
      <w:marLeft w:val="0"/>
      <w:marRight w:val="0"/>
      <w:marTop w:val="0"/>
      <w:marBottom w:val="0"/>
      <w:divBdr>
        <w:top w:val="none" w:sz="0" w:space="0" w:color="auto"/>
        <w:left w:val="none" w:sz="0" w:space="0" w:color="auto"/>
        <w:bottom w:val="none" w:sz="0" w:space="0" w:color="auto"/>
        <w:right w:val="none" w:sz="0" w:space="0" w:color="auto"/>
      </w:divBdr>
    </w:div>
    <w:div w:id="760756434">
      <w:bodyDiv w:val="1"/>
      <w:marLeft w:val="0"/>
      <w:marRight w:val="0"/>
      <w:marTop w:val="0"/>
      <w:marBottom w:val="0"/>
      <w:divBdr>
        <w:top w:val="none" w:sz="0" w:space="0" w:color="auto"/>
        <w:left w:val="none" w:sz="0" w:space="0" w:color="auto"/>
        <w:bottom w:val="none" w:sz="0" w:space="0" w:color="auto"/>
        <w:right w:val="none" w:sz="0" w:space="0" w:color="auto"/>
      </w:divBdr>
    </w:div>
    <w:div w:id="761266703">
      <w:bodyDiv w:val="1"/>
      <w:marLeft w:val="0"/>
      <w:marRight w:val="0"/>
      <w:marTop w:val="0"/>
      <w:marBottom w:val="0"/>
      <w:divBdr>
        <w:top w:val="none" w:sz="0" w:space="0" w:color="auto"/>
        <w:left w:val="none" w:sz="0" w:space="0" w:color="auto"/>
        <w:bottom w:val="none" w:sz="0" w:space="0" w:color="auto"/>
        <w:right w:val="none" w:sz="0" w:space="0" w:color="auto"/>
      </w:divBdr>
    </w:div>
    <w:div w:id="762841475">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764693337">
      <w:bodyDiv w:val="1"/>
      <w:marLeft w:val="0"/>
      <w:marRight w:val="0"/>
      <w:marTop w:val="0"/>
      <w:marBottom w:val="0"/>
      <w:divBdr>
        <w:top w:val="none" w:sz="0" w:space="0" w:color="auto"/>
        <w:left w:val="none" w:sz="0" w:space="0" w:color="auto"/>
        <w:bottom w:val="none" w:sz="0" w:space="0" w:color="auto"/>
        <w:right w:val="none" w:sz="0" w:space="0" w:color="auto"/>
      </w:divBdr>
    </w:div>
    <w:div w:id="765273216">
      <w:bodyDiv w:val="1"/>
      <w:marLeft w:val="0"/>
      <w:marRight w:val="0"/>
      <w:marTop w:val="0"/>
      <w:marBottom w:val="0"/>
      <w:divBdr>
        <w:top w:val="none" w:sz="0" w:space="0" w:color="auto"/>
        <w:left w:val="none" w:sz="0" w:space="0" w:color="auto"/>
        <w:bottom w:val="none" w:sz="0" w:space="0" w:color="auto"/>
        <w:right w:val="none" w:sz="0" w:space="0" w:color="auto"/>
      </w:divBdr>
    </w:div>
    <w:div w:id="767820628">
      <w:bodyDiv w:val="1"/>
      <w:marLeft w:val="0"/>
      <w:marRight w:val="0"/>
      <w:marTop w:val="0"/>
      <w:marBottom w:val="0"/>
      <w:divBdr>
        <w:top w:val="none" w:sz="0" w:space="0" w:color="auto"/>
        <w:left w:val="none" w:sz="0" w:space="0" w:color="auto"/>
        <w:bottom w:val="none" w:sz="0" w:space="0" w:color="auto"/>
        <w:right w:val="none" w:sz="0" w:space="0" w:color="auto"/>
      </w:divBdr>
    </w:div>
    <w:div w:id="770710895">
      <w:bodyDiv w:val="1"/>
      <w:marLeft w:val="0"/>
      <w:marRight w:val="0"/>
      <w:marTop w:val="0"/>
      <w:marBottom w:val="0"/>
      <w:divBdr>
        <w:top w:val="none" w:sz="0" w:space="0" w:color="auto"/>
        <w:left w:val="none" w:sz="0" w:space="0" w:color="auto"/>
        <w:bottom w:val="none" w:sz="0" w:space="0" w:color="auto"/>
        <w:right w:val="none" w:sz="0" w:space="0" w:color="auto"/>
      </w:divBdr>
    </w:div>
    <w:div w:id="771323166">
      <w:bodyDiv w:val="1"/>
      <w:marLeft w:val="0"/>
      <w:marRight w:val="0"/>
      <w:marTop w:val="0"/>
      <w:marBottom w:val="0"/>
      <w:divBdr>
        <w:top w:val="none" w:sz="0" w:space="0" w:color="auto"/>
        <w:left w:val="none" w:sz="0" w:space="0" w:color="auto"/>
        <w:bottom w:val="none" w:sz="0" w:space="0" w:color="auto"/>
        <w:right w:val="none" w:sz="0" w:space="0" w:color="auto"/>
      </w:divBdr>
    </w:div>
    <w:div w:id="771438309">
      <w:bodyDiv w:val="1"/>
      <w:marLeft w:val="0"/>
      <w:marRight w:val="0"/>
      <w:marTop w:val="0"/>
      <w:marBottom w:val="0"/>
      <w:divBdr>
        <w:top w:val="none" w:sz="0" w:space="0" w:color="auto"/>
        <w:left w:val="none" w:sz="0" w:space="0" w:color="auto"/>
        <w:bottom w:val="none" w:sz="0" w:space="0" w:color="auto"/>
        <w:right w:val="none" w:sz="0" w:space="0" w:color="auto"/>
      </w:divBdr>
    </w:div>
    <w:div w:id="772626341">
      <w:bodyDiv w:val="1"/>
      <w:marLeft w:val="0"/>
      <w:marRight w:val="0"/>
      <w:marTop w:val="0"/>
      <w:marBottom w:val="0"/>
      <w:divBdr>
        <w:top w:val="none" w:sz="0" w:space="0" w:color="auto"/>
        <w:left w:val="none" w:sz="0" w:space="0" w:color="auto"/>
        <w:bottom w:val="none" w:sz="0" w:space="0" w:color="auto"/>
        <w:right w:val="none" w:sz="0" w:space="0" w:color="auto"/>
      </w:divBdr>
    </w:div>
    <w:div w:id="772673604">
      <w:bodyDiv w:val="1"/>
      <w:marLeft w:val="0"/>
      <w:marRight w:val="0"/>
      <w:marTop w:val="0"/>
      <w:marBottom w:val="0"/>
      <w:divBdr>
        <w:top w:val="none" w:sz="0" w:space="0" w:color="auto"/>
        <w:left w:val="none" w:sz="0" w:space="0" w:color="auto"/>
        <w:bottom w:val="none" w:sz="0" w:space="0" w:color="auto"/>
        <w:right w:val="none" w:sz="0" w:space="0" w:color="auto"/>
      </w:divBdr>
    </w:div>
    <w:div w:id="773935724">
      <w:bodyDiv w:val="1"/>
      <w:marLeft w:val="0"/>
      <w:marRight w:val="0"/>
      <w:marTop w:val="0"/>
      <w:marBottom w:val="0"/>
      <w:divBdr>
        <w:top w:val="none" w:sz="0" w:space="0" w:color="auto"/>
        <w:left w:val="none" w:sz="0" w:space="0" w:color="auto"/>
        <w:bottom w:val="none" w:sz="0" w:space="0" w:color="auto"/>
        <w:right w:val="none" w:sz="0" w:space="0" w:color="auto"/>
      </w:divBdr>
    </w:div>
    <w:div w:id="774058952">
      <w:bodyDiv w:val="1"/>
      <w:marLeft w:val="0"/>
      <w:marRight w:val="0"/>
      <w:marTop w:val="0"/>
      <w:marBottom w:val="0"/>
      <w:divBdr>
        <w:top w:val="none" w:sz="0" w:space="0" w:color="auto"/>
        <w:left w:val="none" w:sz="0" w:space="0" w:color="auto"/>
        <w:bottom w:val="none" w:sz="0" w:space="0" w:color="auto"/>
        <w:right w:val="none" w:sz="0" w:space="0" w:color="auto"/>
      </w:divBdr>
    </w:div>
    <w:div w:id="774717942">
      <w:bodyDiv w:val="1"/>
      <w:marLeft w:val="0"/>
      <w:marRight w:val="0"/>
      <w:marTop w:val="0"/>
      <w:marBottom w:val="0"/>
      <w:divBdr>
        <w:top w:val="none" w:sz="0" w:space="0" w:color="auto"/>
        <w:left w:val="none" w:sz="0" w:space="0" w:color="auto"/>
        <w:bottom w:val="none" w:sz="0" w:space="0" w:color="auto"/>
        <w:right w:val="none" w:sz="0" w:space="0" w:color="auto"/>
      </w:divBdr>
    </w:div>
    <w:div w:id="775372479">
      <w:bodyDiv w:val="1"/>
      <w:marLeft w:val="0"/>
      <w:marRight w:val="0"/>
      <w:marTop w:val="0"/>
      <w:marBottom w:val="0"/>
      <w:divBdr>
        <w:top w:val="none" w:sz="0" w:space="0" w:color="auto"/>
        <w:left w:val="none" w:sz="0" w:space="0" w:color="auto"/>
        <w:bottom w:val="none" w:sz="0" w:space="0" w:color="auto"/>
        <w:right w:val="none" w:sz="0" w:space="0" w:color="auto"/>
      </w:divBdr>
    </w:div>
    <w:div w:id="778453489">
      <w:bodyDiv w:val="1"/>
      <w:marLeft w:val="0"/>
      <w:marRight w:val="0"/>
      <w:marTop w:val="0"/>
      <w:marBottom w:val="0"/>
      <w:divBdr>
        <w:top w:val="none" w:sz="0" w:space="0" w:color="auto"/>
        <w:left w:val="none" w:sz="0" w:space="0" w:color="auto"/>
        <w:bottom w:val="none" w:sz="0" w:space="0" w:color="auto"/>
        <w:right w:val="none" w:sz="0" w:space="0" w:color="auto"/>
      </w:divBdr>
    </w:div>
    <w:div w:id="778913768">
      <w:bodyDiv w:val="1"/>
      <w:marLeft w:val="0"/>
      <w:marRight w:val="0"/>
      <w:marTop w:val="0"/>
      <w:marBottom w:val="0"/>
      <w:divBdr>
        <w:top w:val="none" w:sz="0" w:space="0" w:color="auto"/>
        <w:left w:val="none" w:sz="0" w:space="0" w:color="auto"/>
        <w:bottom w:val="none" w:sz="0" w:space="0" w:color="auto"/>
        <w:right w:val="none" w:sz="0" w:space="0" w:color="auto"/>
      </w:divBdr>
    </w:div>
    <w:div w:id="779909297">
      <w:bodyDiv w:val="1"/>
      <w:marLeft w:val="0"/>
      <w:marRight w:val="0"/>
      <w:marTop w:val="0"/>
      <w:marBottom w:val="0"/>
      <w:divBdr>
        <w:top w:val="none" w:sz="0" w:space="0" w:color="auto"/>
        <w:left w:val="none" w:sz="0" w:space="0" w:color="auto"/>
        <w:bottom w:val="none" w:sz="0" w:space="0" w:color="auto"/>
        <w:right w:val="none" w:sz="0" w:space="0" w:color="auto"/>
      </w:divBdr>
    </w:div>
    <w:div w:id="782652185">
      <w:bodyDiv w:val="1"/>
      <w:marLeft w:val="0"/>
      <w:marRight w:val="0"/>
      <w:marTop w:val="0"/>
      <w:marBottom w:val="0"/>
      <w:divBdr>
        <w:top w:val="none" w:sz="0" w:space="0" w:color="auto"/>
        <w:left w:val="none" w:sz="0" w:space="0" w:color="auto"/>
        <w:bottom w:val="none" w:sz="0" w:space="0" w:color="auto"/>
        <w:right w:val="none" w:sz="0" w:space="0" w:color="auto"/>
      </w:divBdr>
    </w:div>
    <w:div w:id="783110271">
      <w:bodyDiv w:val="1"/>
      <w:marLeft w:val="0"/>
      <w:marRight w:val="0"/>
      <w:marTop w:val="0"/>
      <w:marBottom w:val="0"/>
      <w:divBdr>
        <w:top w:val="none" w:sz="0" w:space="0" w:color="auto"/>
        <w:left w:val="none" w:sz="0" w:space="0" w:color="auto"/>
        <w:bottom w:val="none" w:sz="0" w:space="0" w:color="auto"/>
        <w:right w:val="none" w:sz="0" w:space="0" w:color="auto"/>
      </w:divBdr>
    </w:div>
    <w:div w:id="785661205">
      <w:bodyDiv w:val="1"/>
      <w:marLeft w:val="0"/>
      <w:marRight w:val="0"/>
      <w:marTop w:val="0"/>
      <w:marBottom w:val="0"/>
      <w:divBdr>
        <w:top w:val="none" w:sz="0" w:space="0" w:color="auto"/>
        <w:left w:val="none" w:sz="0" w:space="0" w:color="auto"/>
        <w:bottom w:val="none" w:sz="0" w:space="0" w:color="auto"/>
        <w:right w:val="none" w:sz="0" w:space="0" w:color="auto"/>
      </w:divBdr>
    </w:div>
    <w:div w:id="785930230">
      <w:bodyDiv w:val="1"/>
      <w:marLeft w:val="0"/>
      <w:marRight w:val="0"/>
      <w:marTop w:val="0"/>
      <w:marBottom w:val="0"/>
      <w:divBdr>
        <w:top w:val="none" w:sz="0" w:space="0" w:color="auto"/>
        <w:left w:val="none" w:sz="0" w:space="0" w:color="auto"/>
        <w:bottom w:val="none" w:sz="0" w:space="0" w:color="auto"/>
        <w:right w:val="none" w:sz="0" w:space="0" w:color="auto"/>
      </w:divBdr>
      <w:divsChild>
        <w:div w:id="192378591">
          <w:marLeft w:val="480"/>
          <w:marRight w:val="0"/>
          <w:marTop w:val="0"/>
          <w:marBottom w:val="0"/>
          <w:divBdr>
            <w:top w:val="none" w:sz="0" w:space="0" w:color="auto"/>
            <w:left w:val="none" w:sz="0" w:space="0" w:color="auto"/>
            <w:bottom w:val="none" w:sz="0" w:space="0" w:color="auto"/>
            <w:right w:val="none" w:sz="0" w:space="0" w:color="auto"/>
          </w:divBdr>
        </w:div>
        <w:div w:id="2088072162">
          <w:marLeft w:val="480"/>
          <w:marRight w:val="0"/>
          <w:marTop w:val="0"/>
          <w:marBottom w:val="0"/>
          <w:divBdr>
            <w:top w:val="none" w:sz="0" w:space="0" w:color="auto"/>
            <w:left w:val="none" w:sz="0" w:space="0" w:color="auto"/>
            <w:bottom w:val="none" w:sz="0" w:space="0" w:color="auto"/>
            <w:right w:val="none" w:sz="0" w:space="0" w:color="auto"/>
          </w:divBdr>
        </w:div>
        <w:div w:id="1525628030">
          <w:marLeft w:val="480"/>
          <w:marRight w:val="0"/>
          <w:marTop w:val="0"/>
          <w:marBottom w:val="0"/>
          <w:divBdr>
            <w:top w:val="none" w:sz="0" w:space="0" w:color="auto"/>
            <w:left w:val="none" w:sz="0" w:space="0" w:color="auto"/>
            <w:bottom w:val="none" w:sz="0" w:space="0" w:color="auto"/>
            <w:right w:val="none" w:sz="0" w:space="0" w:color="auto"/>
          </w:divBdr>
        </w:div>
        <w:div w:id="1100641708">
          <w:marLeft w:val="480"/>
          <w:marRight w:val="0"/>
          <w:marTop w:val="0"/>
          <w:marBottom w:val="0"/>
          <w:divBdr>
            <w:top w:val="none" w:sz="0" w:space="0" w:color="auto"/>
            <w:left w:val="none" w:sz="0" w:space="0" w:color="auto"/>
            <w:bottom w:val="none" w:sz="0" w:space="0" w:color="auto"/>
            <w:right w:val="none" w:sz="0" w:space="0" w:color="auto"/>
          </w:divBdr>
        </w:div>
        <w:div w:id="1799883321">
          <w:marLeft w:val="480"/>
          <w:marRight w:val="0"/>
          <w:marTop w:val="0"/>
          <w:marBottom w:val="0"/>
          <w:divBdr>
            <w:top w:val="none" w:sz="0" w:space="0" w:color="auto"/>
            <w:left w:val="none" w:sz="0" w:space="0" w:color="auto"/>
            <w:bottom w:val="none" w:sz="0" w:space="0" w:color="auto"/>
            <w:right w:val="none" w:sz="0" w:space="0" w:color="auto"/>
          </w:divBdr>
        </w:div>
        <w:div w:id="1097215378">
          <w:marLeft w:val="480"/>
          <w:marRight w:val="0"/>
          <w:marTop w:val="0"/>
          <w:marBottom w:val="0"/>
          <w:divBdr>
            <w:top w:val="none" w:sz="0" w:space="0" w:color="auto"/>
            <w:left w:val="none" w:sz="0" w:space="0" w:color="auto"/>
            <w:bottom w:val="none" w:sz="0" w:space="0" w:color="auto"/>
            <w:right w:val="none" w:sz="0" w:space="0" w:color="auto"/>
          </w:divBdr>
        </w:div>
        <w:div w:id="1448616699">
          <w:marLeft w:val="480"/>
          <w:marRight w:val="0"/>
          <w:marTop w:val="0"/>
          <w:marBottom w:val="0"/>
          <w:divBdr>
            <w:top w:val="none" w:sz="0" w:space="0" w:color="auto"/>
            <w:left w:val="none" w:sz="0" w:space="0" w:color="auto"/>
            <w:bottom w:val="none" w:sz="0" w:space="0" w:color="auto"/>
            <w:right w:val="none" w:sz="0" w:space="0" w:color="auto"/>
          </w:divBdr>
        </w:div>
        <w:div w:id="80949901">
          <w:marLeft w:val="480"/>
          <w:marRight w:val="0"/>
          <w:marTop w:val="0"/>
          <w:marBottom w:val="0"/>
          <w:divBdr>
            <w:top w:val="none" w:sz="0" w:space="0" w:color="auto"/>
            <w:left w:val="none" w:sz="0" w:space="0" w:color="auto"/>
            <w:bottom w:val="none" w:sz="0" w:space="0" w:color="auto"/>
            <w:right w:val="none" w:sz="0" w:space="0" w:color="auto"/>
          </w:divBdr>
        </w:div>
        <w:div w:id="1546402591">
          <w:marLeft w:val="480"/>
          <w:marRight w:val="0"/>
          <w:marTop w:val="0"/>
          <w:marBottom w:val="0"/>
          <w:divBdr>
            <w:top w:val="none" w:sz="0" w:space="0" w:color="auto"/>
            <w:left w:val="none" w:sz="0" w:space="0" w:color="auto"/>
            <w:bottom w:val="none" w:sz="0" w:space="0" w:color="auto"/>
            <w:right w:val="none" w:sz="0" w:space="0" w:color="auto"/>
          </w:divBdr>
        </w:div>
        <w:div w:id="486868625">
          <w:marLeft w:val="480"/>
          <w:marRight w:val="0"/>
          <w:marTop w:val="0"/>
          <w:marBottom w:val="0"/>
          <w:divBdr>
            <w:top w:val="none" w:sz="0" w:space="0" w:color="auto"/>
            <w:left w:val="none" w:sz="0" w:space="0" w:color="auto"/>
            <w:bottom w:val="none" w:sz="0" w:space="0" w:color="auto"/>
            <w:right w:val="none" w:sz="0" w:space="0" w:color="auto"/>
          </w:divBdr>
        </w:div>
        <w:div w:id="1815953259">
          <w:marLeft w:val="480"/>
          <w:marRight w:val="0"/>
          <w:marTop w:val="0"/>
          <w:marBottom w:val="0"/>
          <w:divBdr>
            <w:top w:val="none" w:sz="0" w:space="0" w:color="auto"/>
            <w:left w:val="none" w:sz="0" w:space="0" w:color="auto"/>
            <w:bottom w:val="none" w:sz="0" w:space="0" w:color="auto"/>
            <w:right w:val="none" w:sz="0" w:space="0" w:color="auto"/>
          </w:divBdr>
        </w:div>
        <w:div w:id="247424212">
          <w:marLeft w:val="480"/>
          <w:marRight w:val="0"/>
          <w:marTop w:val="0"/>
          <w:marBottom w:val="0"/>
          <w:divBdr>
            <w:top w:val="none" w:sz="0" w:space="0" w:color="auto"/>
            <w:left w:val="none" w:sz="0" w:space="0" w:color="auto"/>
            <w:bottom w:val="none" w:sz="0" w:space="0" w:color="auto"/>
            <w:right w:val="none" w:sz="0" w:space="0" w:color="auto"/>
          </w:divBdr>
        </w:div>
        <w:div w:id="1212569797">
          <w:marLeft w:val="480"/>
          <w:marRight w:val="0"/>
          <w:marTop w:val="0"/>
          <w:marBottom w:val="0"/>
          <w:divBdr>
            <w:top w:val="none" w:sz="0" w:space="0" w:color="auto"/>
            <w:left w:val="none" w:sz="0" w:space="0" w:color="auto"/>
            <w:bottom w:val="none" w:sz="0" w:space="0" w:color="auto"/>
            <w:right w:val="none" w:sz="0" w:space="0" w:color="auto"/>
          </w:divBdr>
        </w:div>
        <w:div w:id="217590687">
          <w:marLeft w:val="480"/>
          <w:marRight w:val="0"/>
          <w:marTop w:val="0"/>
          <w:marBottom w:val="0"/>
          <w:divBdr>
            <w:top w:val="none" w:sz="0" w:space="0" w:color="auto"/>
            <w:left w:val="none" w:sz="0" w:space="0" w:color="auto"/>
            <w:bottom w:val="none" w:sz="0" w:space="0" w:color="auto"/>
            <w:right w:val="none" w:sz="0" w:space="0" w:color="auto"/>
          </w:divBdr>
        </w:div>
        <w:div w:id="2095738097">
          <w:marLeft w:val="480"/>
          <w:marRight w:val="0"/>
          <w:marTop w:val="0"/>
          <w:marBottom w:val="0"/>
          <w:divBdr>
            <w:top w:val="none" w:sz="0" w:space="0" w:color="auto"/>
            <w:left w:val="none" w:sz="0" w:space="0" w:color="auto"/>
            <w:bottom w:val="none" w:sz="0" w:space="0" w:color="auto"/>
            <w:right w:val="none" w:sz="0" w:space="0" w:color="auto"/>
          </w:divBdr>
        </w:div>
        <w:div w:id="2045865905">
          <w:marLeft w:val="480"/>
          <w:marRight w:val="0"/>
          <w:marTop w:val="0"/>
          <w:marBottom w:val="0"/>
          <w:divBdr>
            <w:top w:val="none" w:sz="0" w:space="0" w:color="auto"/>
            <w:left w:val="none" w:sz="0" w:space="0" w:color="auto"/>
            <w:bottom w:val="none" w:sz="0" w:space="0" w:color="auto"/>
            <w:right w:val="none" w:sz="0" w:space="0" w:color="auto"/>
          </w:divBdr>
        </w:div>
        <w:div w:id="2083333261">
          <w:marLeft w:val="480"/>
          <w:marRight w:val="0"/>
          <w:marTop w:val="0"/>
          <w:marBottom w:val="0"/>
          <w:divBdr>
            <w:top w:val="none" w:sz="0" w:space="0" w:color="auto"/>
            <w:left w:val="none" w:sz="0" w:space="0" w:color="auto"/>
            <w:bottom w:val="none" w:sz="0" w:space="0" w:color="auto"/>
            <w:right w:val="none" w:sz="0" w:space="0" w:color="auto"/>
          </w:divBdr>
        </w:div>
        <w:div w:id="1091463517">
          <w:marLeft w:val="480"/>
          <w:marRight w:val="0"/>
          <w:marTop w:val="0"/>
          <w:marBottom w:val="0"/>
          <w:divBdr>
            <w:top w:val="none" w:sz="0" w:space="0" w:color="auto"/>
            <w:left w:val="none" w:sz="0" w:space="0" w:color="auto"/>
            <w:bottom w:val="none" w:sz="0" w:space="0" w:color="auto"/>
            <w:right w:val="none" w:sz="0" w:space="0" w:color="auto"/>
          </w:divBdr>
        </w:div>
        <w:div w:id="802962821">
          <w:marLeft w:val="480"/>
          <w:marRight w:val="0"/>
          <w:marTop w:val="0"/>
          <w:marBottom w:val="0"/>
          <w:divBdr>
            <w:top w:val="none" w:sz="0" w:space="0" w:color="auto"/>
            <w:left w:val="none" w:sz="0" w:space="0" w:color="auto"/>
            <w:bottom w:val="none" w:sz="0" w:space="0" w:color="auto"/>
            <w:right w:val="none" w:sz="0" w:space="0" w:color="auto"/>
          </w:divBdr>
        </w:div>
        <w:div w:id="811214239">
          <w:marLeft w:val="480"/>
          <w:marRight w:val="0"/>
          <w:marTop w:val="0"/>
          <w:marBottom w:val="0"/>
          <w:divBdr>
            <w:top w:val="none" w:sz="0" w:space="0" w:color="auto"/>
            <w:left w:val="none" w:sz="0" w:space="0" w:color="auto"/>
            <w:bottom w:val="none" w:sz="0" w:space="0" w:color="auto"/>
            <w:right w:val="none" w:sz="0" w:space="0" w:color="auto"/>
          </w:divBdr>
        </w:div>
        <w:div w:id="1209956181">
          <w:marLeft w:val="480"/>
          <w:marRight w:val="0"/>
          <w:marTop w:val="0"/>
          <w:marBottom w:val="0"/>
          <w:divBdr>
            <w:top w:val="none" w:sz="0" w:space="0" w:color="auto"/>
            <w:left w:val="none" w:sz="0" w:space="0" w:color="auto"/>
            <w:bottom w:val="none" w:sz="0" w:space="0" w:color="auto"/>
            <w:right w:val="none" w:sz="0" w:space="0" w:color="auto"/>
          </w:divBdr>
        </w:div>
        <w:div w:id="542014474">
          <w:marLeft w:val="480"/>
          <w:marRight w:val="0"/>
          <w:marTop w:val="0"/>
          <w:marBottom w:val="0"/>
          <w:divBdr>
            <w:top w:val="none" w:sz="0" w:space="0" w:color="auto"/>
            <w:left w:val="none" w:sz="0" w:space="0" w:color="auto"/>
            <w:bottom w:val="none" w:sz="0" w:space="0" w:color="auto"/>
            <w:right w:val="none" w:sz="0" w:space="0" w:color="auto"/>
          </w:divBdr>
        </w:div>
        <w:div w:id="684986931">
          <w:marLeft w:val="480"/>
          <w:marRight w:val="0"/>
          <w:marTop w:val="0"/>
          <w:marBottom w:val="0"/>
          <w:divBdr>
            <w:top w:val="none" w:sz="0" w:space="0" w:color="auto"/>
            <w:left w:val="none" w:sz="0" w:space="0" w:color="auto"/>
            <w:bottom w:val="none" w:sz="0" w:space="0" w:color="auto"/>
            <w:right w:val="none" w:sz="0" w:space="0" w:color="auto"/>
          </w:divBdr>
        </w:div>
        <w:div w:id="765543890">
          <w:marLeft w:val="480"/>
          <w:marRight w:val="0"/>
          <w:marTop w:val="0"/>
          <w:marBottom w:val="0"/>
          <w:divBdr>
            <w:top w:val="none" w:sz="0" w:space="0" w:color="auto"/>
            <w:left w:val="none" w:sz="0" w:space="0" w:color="auto"/>
            <w:bottom w:val="none" w:sz="0" w:space="0" w:color="auto"/>
            <w:right w:val="none" w:sz="0" w:space="0" w:color="auto"/>
          </w:divBdr>
        </w:div>
        <w:div w:id="942423405">
          <w:marLeft w:val="480"/>
          <w:marRight w:val="0"/>
          <w:marTop w:val="0"/>
          <w:marBottom w:val="0"/>
          <w:divBdr>
            <w:top w:val="none" w:sz="0" w:space="0" w:color="auto"/>
            <w:left w:val="none" w:sz="0" w:space="0" w:color="auto"/>
            <w:bottom w:val="none" w:sz="0" w:space="0" w:color="auto"/>
            <w:right w:val="none" w:sz="0" w:space="0" w:color="auto"/>
          </w:divBdr>
        </w:div>
        <w:div w:id="328950899">
          <w:marLeft w:val="480"/>
          <w:marRight w:val="0"/>
          <w:marTop w:val="0"/>
          <w:marBottom w:val="0"/>
          <w:divBdr>
            <w:top w:val="none" w:sz="0" w:space="0" w:color="auto"/>
            <w:left w:val="none" w:sz="0" w:space="0" w:color="auto"/>
            <w:bottom w:val="none" w:sz="0" w:space="0" w:color="auto"/>
            <w:right w:val="none" w:sz="0" w:space="0" w:color="auto"/>
          </w:divBdr>
        </w:div>
        <w:div w:id="750006919">
          <w:marLeft w:val="480"/>
          <w:marRight w:val="0"/>
          <w:marTop w:val="0"/>
          <w:marBottom w:val="0"/>
          <w:divBdr>
            <w:top w:val="none" w:sz="0" w:space="0" w:color="auto"/>
            <w:left w:val="none" w:sz="0" w:space="0" w:color="auto"/>
            <w:bottom w:val="none" w:sz="0" w:space="0" w:color="auto"/>
            <w:right w:val="none" w:sz="0" w:space="0" w:color="auto"/>
          </w:divBdr>
        </w:div>
        <w:div w:id="1812136694">
          <w:marLeft w:val="480"/>
          <w:marRight w:val="0"/>
          <w:marTop w:val="0"/>
          <w:marBottom w:val="0"/>
          <w:divBdr>
            <w:top w:val="none" w:sz="0" w:space="0" w:color="auto"/>
            <w:left w:val="none" w:sz="0" w:space="0" w:color="auto"/>
            <w:bottom w:val="none" w:sz="0" w:space="0" w:color="auto"/>
            <w:right w:val="none" w:sz="0" w:space="0" w:color="auto"/>
          </w:divBdr>
        </w:div>
        <w:div w:id="217401779">
          <w:marLeft w:val="480"/>
          <w:marRight w:val="0"/>
          <w:marTop w:val="0"/>
          <w:marBottom w:val="0"/>
          <w:divBdr>
            <w:top w:val="none" w:sz="0" w:space="0" w:color="auto"/>
            <w:left w:val="none" w:sz="0" w:space="0" w:color="auto"/>
            <w:bottom w:val="none" w:sz="0" w:space="0" w:color="auto"/>
            <w:right w:val="none" w:sz="0" w:space="0" w:color="auto"/>
          </w:divBdr>
        </w:div>
        <w:div w:id="1875389938">
          <w:marLeft w:val="480"/>
          <w:marRight w:val="0"/>
          <w:marTop w:val="0"/>
          <w:marBottom w:val="0"/>
          <w:divBdr>
            <w:top w:val="none" w:sz="0" w:space="0" w:color="auto"/>
            <w:left w:val="none" w:sz="0" w:space="0" w:color="auto"/>
            <w:bottom w:val="none" w:sz="0" w:space="0" w:color="auto"/>
            <w:right w:val="none" w:sz="0" w:space="0" w:color="auto"/>
          </w:divBdr>
        </w:div>
        <w:div w:id="561408359">
          <w:marLeft w:val="480"/>
          <w:marRight w:val="0"/>
          <w:marTop w:val="0"/>
          <w:marBottom w:val="0"/>
          <w:divBdr>
            <w:top w:val="none" w:sz="0" w:space="0" w:color="auto"/>
            <w:left w:val="none" w:sz="0" w:space="0" w:color="auto"/>
            <w:bottom w:val="none" w:sz="0" w:space="0" w:color="auto"/>
            <w:right w:val="none" w:sz="0" w:space="0" w:color="auto"/>
          </w:divBdr>
        </w:div>
        <w:div w:id="970332372">
          <w:marLeft w:val="480"/>
          <w:marRight w:val="0"/>
          <w:marTop w:val="0"/>
          <w:marBottom w:val="0"/>
          <w:divBdr>
            <w:top w:val="none" w:sz="0" w:space="0" w:color="auto"/>
            <w:left w:val="none" w:sz="0" w:space="0" w:color="auto"/>
            <w:bottom w:val="none" w:sz="0" w:space="0" w:color="auto"/>
            <w:right w:val="none" w:sz="0" w:space="0" w:color="auto"/>
          </w:divBdr>
        </w:div>
        <w:div w:id="304162962">
          <w:marLeft w:val="480"/>
          <w:marRight w:val="0"/>
          <w:marTop w:val="0"/>
          <w:marBottom w:val="0"/>
          <w:divBdr>
            <w:top w:val="none" w:sz="0" w:space="0" w:color="auto"/>
            <w:left w:val="none" w:sz="0" w:space="0" w:color="auto"/>
            <w:bottom w:val="none" w:sz="0" w:space="0" w:color="auto"/>
            <w:right w:val="none" w:sz="0" w:space="0" w:color="auto"/>
          </w:divBdr>
        </w:div>
        <w:div w:id="1950307264">
          <w:marLeft w:val="480"/>
          <w:marRight w:val="0"/>
          <w:marTop w:val="0"/>
          <w:marBottom w:val="0"/>
          <w:divBdr>
            <w:top w:val="none" w:sz="0" w:space="0" w:color="auto"/>
            <w:left w:val="none" w:sz="0" w:space="0" w:color="auto"/>
            <w:bottom w:val="none" w:sz="0" w:space="0" w:color="auto"/>
            <w:right w:val="none" w:sz="0" w:space="0" w:color="auto"/>
          </w:divBdr>
        </w:div>
        <w:div w:id="541796036">
          <w:marLeft w:val="480"/>
          <w:marRight w:val="0"/>
          <w:marTop w:val="0"/>
          <w:marBottom w:val="0"/>
          <w:divBdr>
            <w:top w:val="none" w:sz="0" w:space="0" w:color="auto"/>
            <w:left w:val="none" w:sz="0" w:space="0" w:color="auto"/>
            <w:bottom w:val="none" w:sz="0" w:space="0" w:color="auto"/>
            <w:right w:val="none" w:sz="0" w:space="0" w:color="auto"/>
          </w:divBdr>
        </w:div>
        <w:div w:id="1232502427">
          <w:marLeft w:val="480"/>
          <w:marRight w:val="0"/>
          <w:marTop w:val="0"/>
          <w:marBottom w:val="0"/>
          <w:divBdr>
            <w:top w:val="none" w:sz="0" w:space="0" w:color="auto"/>
            <w:left w:val="none" w:sz="0" w:space="0" w:color="auto"/>
            <w:bottom w:val="none" w:sz="0" w:space="0" w:color="auto"/>
            <w:right w:val="none" w:sz="0" w:space="0" w:color="auto"/>
          </w:divBdr>
        </w:div>
        <w:div w:id="706641264">
          <w:marLeft w:val="480"/>
          <w:marRight w:val="0"/>
          <w:marTop w:val="0"/>
          <w:marBottom w:val="0"/>
          <w:divBdr>
            <w:top w:val="none" w:sz="0" w:space="0" w:color="auto"/>
            <w:left w:val="none" w:sz="0" w:space="0" w:color="auto"/>
            <w:bottom w:val="none" w:sz="0" w:space="0" w:color="auto"/>
            <w:right w:val="none" w:sz="0" w:space="0" w:color="auto"/>
          </w:divBdr>
        </w:div>
        <w:div w:id="1477995221">
          <w:marLeft w:val="480"/>
          <w:marRight w:val="0"/>
          <w:marTop w:val="0"/>
          <w:marBottom w:val="0"/>
          <w:divBdr>
            <w:top w:val="none" w:sz="0" w:space="0" w:color="auto"/>
            <w:left w:val="none" w:sz="0" w:space="0" w:color="auto"/>
            <w:bottom w:val="none" w:sz="0" w:space="0" w:color="auto"/>
            <w:right w:val="none" w:sz="0" w:space="0" w:color="auto"/>
          </w:divBdr>
        </w:div>
        <w:div w:id="419983925">
          <w:marLeft w:val="480"/>
          <w:marRight w:val="0"/>
          <w:marTop w:val="0"/>
          <w:marBottom w:val="0"/>
          <w:divBdr>
            <w:top w:val="none" w:sz="0" w:space="0" w:color="auto"/>
            <w:left w:val="none" w:sz="0" w:space="0" w:color="auto"/>
            <w:bottom w:val="none" w:sz="0" w:space="0" w:color="auto"/>
            <w:right w:val="none" w:sz="0" w:space="0" w:color="auto"/>
          </w:divBdr>
        </w:div>
        <w:div w:id="2031223783">
          <w:marLeft w:val="480"/>
          <w:marRight w:val="0"/>
          <w:marTop w:val="0"/>
          <w:marBottom w:val="0"/>
          <w:divBdr>
            <w:top w:val="none" w:sz="0" w:space="0" w:color="auto"/>
            <w:left w:val="none" w:sz="0" w:space="0" w:color="auto"/>
            <w:bottom w:val="none" w:sz="0" w:space="0" w:color="auto"/>
            <w:right w:val="none" w:sz="0" w:space="0" w:color="auto"/>
          </w:divBdr>
        </w:div>
        <w:div w:id="1209880168">
          <w:marLeft w:val="480"/>
          <w:marRight w:val="0"/>
          <w:marTop w:val="0"/>
          <w:marBottom w:val="0"/>
          <w:divBdr>
            <w:top w:val="none" w:sz="0" w:space="0" w:color="auto"/>
            <w:left w:val="none" w:sz="0" w:space="0" w:color="auto"/>
            <w:bottom w:val="none" w:sz="0" w:space="0" w:color="auto"/>
            <w:right w:val="none" w:sz="0" w:space="0" w:color="auto"/>
          </w:divBdr>
        </w:div>
        <w:div w:id="2135252273">
          <w:marLeft w:val="480"/>
          <w:marRight w:val="0"/>
          <w:marTop w:val="0"/>
          <w:marBottom w:val="0"/>
          <w:divBdr>
            <w:top w:val="none" w:sz="0" w:space="0" w:color="auto"/>
            <w:left w:val="none" w:sz="0" w:space="0" w:color="auto"/>
            <w:bottom w:val="none" w:sz="0" w:space="0" w:color="auto"/>
            <w:right w:val="none" w:sz="0" w:space="0" w:color="auto"/>
          </w:divBdr>
        </w:div>
        <w:div w:id="1098791971">
          <w:marLeft w:val="480"/>
          <w:marRight w:val="0"/>
          <w:marTop w:val="0"/>
          <w:marBottom w:val="0"/>
          <w:divBdr>
            <w:top w:val="none" w:sz="0" w:space="0" w:color="auto"/>
            <w:left w:val="none" w:sz="0" w:space="0" w:color="auto"/>
            <w:bottom w:val="none" w:sz="0" w:space="0" w:color="auto"/>
            <w:right w:val="none" w:sz="0" w:space="0" w:color="auto"/>
          </w:divBdr>
        </w:div>
        <w:div w:id="461073953">
          <w:marLeft w:val="480"/>
          <w:marRight w:val="0"/>
          <w:marTop w:val="0"/>
          <w:marBottom w:val="0"/>
          <w:divBdr>
            <w:top w:val="none" w:sz="0" w:space="0" w:color="auto"/>
            <w:left w:val="none" w:sz="0" w:space="0" w:color="auto"/>
            <w:bottom w:val="none" w:sz="0" w:space="0" w:color="auto"/>
            <w:right w:val="none" w:sz="0" w:space="0" w:color="auto"/>
          </w:divBdr>
        </w:div>
        <w:div w:id="16203175">
          <w:marLeft w:val="480"/>
          <w:marRight w:val="0"/>
          <w:marTop w:val="0"/>
          <w:marBottom w:val="0"/>
          <w:divBdr>
            <w:top w:val="none" w:sz="0" w:space="0" w:color="auto"/>
            <w:left w:val="none" w:sz="0" w:space="0" w:color="auto"/>
            <w:bottom w:val="none" w:sz="0" w:space="0" w:color="auto"/>
            <w:right w:val="none" w:sz="0" w:space="0" w:color="auto"/>
          </w:divBdr>
        </w:div>
        <w:div w:id="1400127036">
          <w:marLeft w:val="480"/>
          <w:marRight w:val="0"/>
          <w:marTop w:val="0"/>
          <w:marBottom w:val="0"/>
          <w:divBdr>
            <w:top w:val="none" w:sz="0" w:space="0" w:color="auto"/>
            <w:left w:val="none" w:sz="0" w:space="0" w:color="auto"/>
            <w:bottom w:val="none" w:sz="0" w:space="0" w:color="auto"/>
            <w:right w:val="none" w:sz="0" w:space="0" w:color="auto"/>
          </w:divBdr>
        </w:div>
        <w:div w:id="379475377">
          <w:marLeft w:val="480"/>
          <w:marRight w:val="0"/>
          <w:marTop w:val="0"/>
          <w:marBottom w:val="0"/>
          <w:divBdr>
            <w:top w:val="none" w:sz="0" w:space="0" w:color="auto"/>
            <w:left w:val="none" w:sz="0" w:space="0" w:color="auto"/>
            <w:bottom w:val="none" w:sz="0" w:space="0" w:color="auto"/>
            <w:right w:val="none" w:sz="0" w:space="0" w:color="auto"/>
          </w:divBdr>
        </w:div>
        <w:div w:id="264192664">
          <w:marLeft w:val="480"/>
          <w:marRight w:val="0"/>
          <w:marTop w:val="0"/>
          <w:marBottom w:val="0"/>
          <w:divBdr>
            <w:top w:val="none" w:sz="0" w:space="0" w:color="auto"/>
            <w:left w:val="none" w:sz="0" w:space="0" w:color="auto"/>
            <w:bottom w:val="none" w:sz="0" w:space="0" w:color="auto"/>
            <w:right w:val="none" w:sz="0" w:space="0" w:color="auto"/>
          </w:divBdr>
        </w:div>
        <w:div w:id="1369796861">
          <w:marLeft w:val="480"/>
          <w:marRight w:val="0"/>
          <w:marTop w:val="0"/>
          <w:marBottom w:val="0"/>
          <w:divBdr>
            <w:top w:val="none" w:sz="0" w:space="0" w:color="auto"/>
            <w:left w:val="none" w:sz="0" w:space="0" w:color="auto"/>
            <w:bottom w:val="none" w:sz="0" w:space="0" w:color="auto"/>
            <w:right w:val="none" w:sz="0" w:space="0" w:color="auto"/>
          </w:divBdr>
        </w:div>
        <w:div w:id="1181745603">
          <w:marLeft w:val="480"/>
          <w:marRight w:val="0"/>
          <w:marTop w:val="0"/>
          <w:marBottom w:val="0"/>
          <w:divBdr>
            <w:top w:val="none" w:sz="0" w:space="0" w:color="auto"/>
            <w:left w:val="none" w:sz="0" w:space="0" w:color="auto"/>
            <w:bottom w:val="none" w:sz="0" w:space="0" w:color="auto"/>
            <w:right w:val="none" w:sz="0" w:space="0" w:color="auto"/>
          </w:divBdr>
        </w:div>
        <w:div w:id="401608143">
          <w:marLeft w:val="480"/>
          <w:marRight w:val="0"/>
          <w:marTop w:val="0"/>
          <w:marBottom w:val="0"/>
          <w:divBdr>
            <w:top w:val="none" w:sz="0" w:space="0" w:color="auto"/>
            <w:left w:val="none" w:sz="0" w:space="0" w:color="auto"/>
            <w:bottom w:val="none" w:sz="0" w:space="0" w:color="auto"/>
            <w:right w:val="none" w:sz="0" w:space="0" w:color="auto"/>
          </w:divBdr>
        </w:div>
        <w:div w:id="1452699469">
          <w:marLeft w:val="480"/>
          <w:marRight w:val="0"/>
          <w:marTop w:val="0"/>
          <w:marBottom w:val="0"/>
          <w:divBdr>
            <w:top w:val="none" w:sz="0" w:space="0" w:color="auto"/>
            <w:left w:val="none" w:sz="0" w:space="0" w:color="auto"/>
            <w:bottom w:val="none" w:sz="0" w:space="0" w:color="auto"/>
            <w:right w:val="none" w:sz="0" w:space="0" w:color="auto"/>
          </w:divBdr>
        </w:div>
        <w:div w:id="2008945967">
          <w:marLeft w:val="480"/>
          <w:marRight w:val="0"/>
          <w:marTop w:val="0"/>
          <w:marBottom w:val="0"/>
          <w:divBdr>
            <w:top w:val="none" w:sz="0" w:space="0" w:color="auto"/>
            <w:left w:val="none" w:sz="0" w:space="0" w:color="auto"/>
            <w:bottom w:val="none" w:sz="0" w:space="0" w:color="auto"/>
            <w:right w:val="none" w:sz="0" w:space="0" w:color="auto"/>
          </w:divBdr>
        </w:div>
        <w:div w:id="1180703544">
          <w:marLeft w:val="480"/>
          <w:marRight w:val="0"/>
          <w:marTop w:val="0"/>
          <w:marBottom w:val="0"/>
          <w:divBdr>
            <w:top w:val="none" w:sz="0" w:space="0" w:color="auto"/>
            <w:left w:val="none" w:sz="0" w:space="0" w:color="auto"/>
            <w:bottom w:val="none" w:sz="0" w:space="0" w:color="auto"/>
            <w:right w:val="none" w:sz="0" w:space="0" w:color="auto"/>
          </w:divBdr>
        </w:div>
        <w:div w:id="1396398229">
          <w:marLeft w:val="480"/>
          <w:marRight w:val="0"/>
          <w:marTop w:val="0"/>
          <w:marBottom w:val="0"/>
          <w:divBdr>
            <w:top w:val="none" w:sz="0" w:space="0" w:color="auto"/>
            <w:left w:val="none" w:sz="0" w:space="0" w:color="auto"/>
            <w:bottom w:val="none" w:sz="0" w:space="0" w:color="auto"/>
            <w:right w:val="none" w:sz="0" w:space="0" w:color="auto"/>
          </w:divBdr>
        </w:div>
        <w:div w:id="1725790022">
          <w:marLeft w:val="480"/>
          <w:marRight w:val="0"/>
          <w:marTop w:val="0"/>
          <w:marBottom w:val="0"/>
          <w:divBdr>
            <w:top w:val="none" w:sz="0" w:space="0" w:color="auto"/>
            <w:left w:val="none" w:sz="0" w:space="0" w:color="auto"/>
            <w:bottom w:val="none" w:sz="0" w:space="0" w:color="auto"/>
            <w:right w:val="none" w:sz="0" w:space="0" w:color="auto"/>
          </w:divBdr>
        </w:div>
        <w:div w:id="1408041403">
          <w:marLeft w:val="480"/>
          <w:marRight w:val="0"/>
          <w:marTop w:val="0"/>
          <w:marBottom w:val="0"/>
          <w:divBdr>
            <w:top w:val="none" w:sz="0" w:space="0" w:color="auto"/>
            <w:left w:val="none" w:sz="0" w:space="0" w:color="auto"/>
            <w:bottom w:val="none" w:sz="0" w:space="0" w:color="auto"/>
            <w:right w:val="none" w:sz="0" w:space="0" w:color="auto"/>
          </w:divBdr>
        </w:div>
        <w:div w:id="1900631318">
          <w:marLeft w:val="480"/>
          <w:marRight w:val="0"/>
          <w:marTop w:val="0"/>
          <w:marBottom w:val="0"/>
          <w:divBdr>
            <w:top w:val="none" w:sz="0" w:space="0" w:color="auto"/>
            <w:left w:val="none" w:sz="0" w:space="0" w:color="auto"/>
            <w:bottom w:val="none" w:sz="0" w:space="0" w:color="auto"/>
            <w:right w:val="none" w:sz="0" w:space="0" w:color="auto"/>
          </w:divBdr>
        </w:div>
        <w:div w:id="1032340578">
          <w:marLeft w:val="480"/>
          <w:marRight w:val="0"/>
          <w:marTop w:val="0"/>
          <w:marBottom w:val="0"/>
          <w:divBdr>
            <w:top w:val="none" w:sz="0" w:space="0" w:color="auto"/>
            <w:left w:val="none" w:sz="0" w:space="0" w:color="auto"/>
            <w:bottom w:val="none" w:sz="0" w:space="0" w:color="auto"/>
            <w:right w:val="none" w:sz="0" w:space="0" w:color="auto"/>
          </w:divBdr>
        </w:div>
        <w:div w:id="2044286969">
          <w:marLeft w:val="480"/>
          <w:marRight w:val="0"/>
          <w:marTop w:val="0"/>
          <w:marBottom w:val="0"/>
          <w:divBdr>
            <w:top w:val="none" w:sz="0" w:space="0" w:color="auto"/>
            <w:left w:val="none" w:sz="0" w:space="0" w:color="auto"/>
            <w:bottom w:val="none" w:sz="0" w:space="0" w:color="auto"/>
            <w:right w:val="none" w:sz="0" w:space="0" w:color="auto"/>
          </w:divBdr>
        </w:div>
        <w:div w:id="314260724">
          <w:marLeft w:val="480"/>
          <w:marRight w:val="0"/>
          <w:marTop w:val="0"/>
          <w:marBottom w:val="0"/>
          <w:divBdr>
            <w:top w:val="none" w:sz="0" w:space="0" w:color="auto"/>
            <w:left w:val="none" w:sz="0" w:space="0" w:color="auto"/>
            <w:bottom w:val="none" w:sz="0" w:space="0" w:color="auto"/>
            <w:right w:val="none" w:sz="0" w:space="0" w:color="auto"/>
          </w:divBdr>
        </w:div>
        <w:div w:id="1792481231">
          <w:marLeft w:val="480"/>
          <w:marRight w:val="0"/>
          <w:marTop w:val="0"/>
          <w:marBottom w:val="0"/>
          <w:divBdr>
            <w:top w:val="none" w:sz="0" w:space="0" w:color="auto"/>
            <w:left w:val="none" w:sz="0" w:space="0" w:color="auto"/>
            <w:bottom w:val="none" w:sz="0" w:space="0" w:color="auto"/>
            <w:right w:val="none" w:sz="0" w:space="0" w:color="auto"/>
          </w:divBdr>
        </w:div>
        <w:div w:id="1674407030">
          <w:marLeft w:val="480"/>
          <w:marRight w:val="0"/>
          <w:marTop w:val="0"/>
          <w:marBottom w:val="0"/>
          <w:divBdr>
            <w:top w:val="none" w:sz="0" w:space="0" w:color="auto"/>
            <w:left w:val="none" w:sz="0" w:space="0" w:color="auto"/>
            <w:bottom w:val="none" w:sz="0" w:space="0" w:color="auto"/>
            <w:right w:val="none" w:sz="0" w:space="0" w:color="auto"/>
          </w:divBdr>
        </w:div>
        <w:div w:id="251085694">
          <w:marLeft w:val="480"/>
          <w:marRight w:val="0"/>
          <w:marTop w:val="0"/>
          <w:marBottom w:val="0"/>
          <w:divBdr>
            <w:top w:val="none" w:sz="0" w:space="0" w:color="auto"/>
            <w:left w:val="none" w:sz="0" w:space="0" w:color="auto"/>
            <w:bottom w:val="none" w:sz="0" w:space="0" w:color="auto"/>
            <w:right w:val="none" w:sz="0" w:space="0" w:color="auto"/>
          </w:divBdr>
        </w:div>
        <w:div w:id="1596863193">
          <w:marLeft w:val="480"/>
          <w:marRight w:val="0"/>
          <w:marTop w:val="0"/>
          <w:marBottom w:val="0"/>
          <w:divBdr>
            <w:top w:val="none" w:sz="0" w:space="0" w:color="auto"/>
            <w:left w:val="none" w:sz="0" w:space="0" w:color="auto"/>
            <w:bottom w:val="none" w:sz="0" w:space="0" w:color="auto"/>
            <w:right w:val="none" w:sz="0" w:space="0" w:color="auto"/>
          </w:divBdr>
        </w:div>
        <w:div w:id="1146894700">
          <w:marLeft w:val="480"/>
          <w:marRight w:val="0"/>
          <w:marTop w:val="0"/>
          <w:marBottom w:val="0"/>
          <w:divBdr>
            <w:top w:val="none" w:sz="0" w:space="0" w:color="auto"/>
            <w:left w:val="none" w:sz="0" w:space="0" w:color="auto"/>
            <w:bottom w:val="none" w:sz="0" w:space="0" w:color="auto"/>
            <w:right w:val="none" w:sz="0" w:space="0" w:color="auto"/>
          </w:divBdr>
        </w:div>
        <w:div w:id="189271190">
          <w:marLeft w:val="480"/>
          <w:marRight w:val="0"/>
          <w:marTop w:val="0"/>
          <w:marBottom w:val="0"/>
          <w:divBdr>
            <w:top w:val="none" w:sz="0" w:space="0" w:color="auto"/>
            <w:left w:val="none" w:sz="0" w:space="0" w:color="auto"/>
            <w:bottom w:val="none" w:sz="0" w:space="0" w:color="auto"/>
            <w:right w:val="none" w:sz="0" w:space="0" w:color="auto"/>
          </w:divBdr>
        </w:div>
        <w:div w:id="1672948108">
          <w:marLeft w:val="480"/>
          <w:marRight w:val="0"/>
          <w:marTop w:val="0"/>
          <w:marBottom w:val="0"/>
          <w:divBdr>
            <w:top w:val="none" w:sz="0" w:space="0" w:color="auto"/>
            <w:left w:val="none" w:sz="0" w:space="0" w:color="auto"/>
            <w:bottom w:val="none" w:sz="0" w:space="0" w:color="auto"/>
            <w:right w:val="none" w:sz="0" w:space="0" w:color="auto"/>
          </w:divBdr>
        </w:div>
        <w:div w:id="1950044194">
          <w:marLeft w:val="480"/>
          <w:marRight w:val="0"/>
          <w:marTop w:val="0"/>
          <w:marBottom w:val="0"/>
          <w:divBdr>
            <w:top w:val="none" w:sz="0" w:space="0" w:color="auto"/>
            <w:left w:val="none" w:sz="0" w:space="0" w:color="auto"/>
            <w:bottom w:val="none" w:sz="0" w:space="0" w:color="auto"/>
            <w:right w:val="none" w:sz="0" w:space="0" w:color="auto"/>
          </w:divBdr>
        </w:div>
        <w:div w:id="1353604112">
          <w:marLeft w:val="480"/>
          <w:marRight w:val="0"/>
          <w:marTop w:val="0"/>
          <w:marBottom w:val="0"/>
          <w:divBdr>
            <w:top w:val="none" w:sz="0" w:space="0" w:color="auto"/>
            <w:left w:val="none" w:sz="0" w:space="0" w:color="auto"/>
            <w:bottom w:val="none" w:sz="0" w:space="0" w:color="auto"/>
            <w:right w:val="none" w:sz="0" w:space="0" w:color="auto"/>
          </w:divBdr>
        </w:div>
        <w:div w:id="1899776320">
          <w:marLeft w:val="480"/>
          <w:marRight w:val="0"/>
          <w:marTop w:val="0"/>
          <w:marBottom w:val="0"/>
          <w:divBdr>
            <w:top w:val="none" w:sz="0" w:space="0" w:color="auto"/>
            <w:left w:val="none" w:sz="0" w:space="0" w:color="auto"/>
            <w:bottom w:val="none" w:sz="0" w:space="0" w:color="auto"/>
            <w:right w:val="none" w:sz="0" w:space="0" w:color="auto"/>
          </w:divBdr>
        </w:div>
        <w:div w:id="851380913">
          <w:marLeft w:val="480"/>
          <w:marRight w:val="0"/>
          <w:marTop w:val="0"/>
          <w:marBottom w:val="0"/>
          <w:divBdr>
            <w:top w:val="none" w:sz="0" w:space="0" w:color="auto"/>
            <w:left w:val="none" w:sz="0" w:space="0" w:color="auto"/>
            <w:bottom w:val="none" w:sz="0" w:space="0" w:color="auto"/>
            <w:right w:val="none" w:sz="0" w:space="0" w:color="auto"/>
          </w:divBdr>
        </w:div>
        <w:div w:id="745341839">
          <w:marLeft w:val="480"/>
          <w:marRight w:val="0"/>
          <w:marTop w:val="0"/>
          <w:marBottom w:val="0"/>
          <w:divBdr>
            <w:top w:val="none" w:sz="0" w:space="0" w:color="auto"/>
            <w:left w:val="none" w:sz="0" w:space="0" w:color="auto"/>
            <w:bottom w:val="none" w:sz="0" w:space="0" w:color="auto"/>
            <w:right w:val="none" w:sz="0" w:space="0" w:color="auto"/>
          </w:divBdr>
        </w:div>
        <w:div w:id="21172750">
          <w:marLeft w:val="480"/>
          <w:marRight w:val="0"/>
          <w:marTop w:val="0"/>
          <w:marBottom w:val="0"/>
          <w:divBdr>
            <w:top w:val="none" w:sz="0" w:space="0" w:color="auto"/>
            <w:left w:val="none" w:sz="0" w:space="0" w:color="auto"/>
            <w:bottom w:val="none" w:sz="0" w:space="0" w:color="auto"/>
            <w:right w:val="none" w:sz="0" w:space="0" w:color="auto"/>
          </w:divBdr>
        </w:div>
        <w:div w:id="569656838">
          <w:marLeft w:val="480"/>
          <w:marRight w:val="0"/>
          <w:marTop w:val="0"/>
          <w:marBottom w:val="0"/>
          <w:divBdr>
            <w:top w:val="none" w:sz="0" w:space="0" w:color="auto"/>
            <w:left w:val="none" w:sz="0" w:space="0" w:color="auto"/>
            <w:bottom w:val="none" w:sz="0" w:space="0" w:color="auto"/>
            <w:right w:val="none" w:sz="0" w:space="0" w:color="auto"/>
          </w:divBdr>
        </w:div>
        <w:div w:id="1637250472">
          <w:marLeft w:val="480"/>
          <w:marRight w:val="0"/>
          <w:marTop w:val="0"/>
          <w:marBottom w:val="0"/>
          <w:divBdr>
            <w:top w:val="none" w:sz="0" w:space="0" w:color="auto"/>
            <w:left w:val="none" w:sz="0" w:space="0" w:color="auto"/>
            <w:bottom w:val="none" w:sz="0" w:space="0" w:color="auto"/>
            <w:right w:val="none" w:sz="0" w:space="0" w:color="auto"/>
          </w:divBdr>
        </w:div>
        <w:div w:id="1224373299">
          <w:marLeft w:val="480"/>
          <w:marRight w:val="0"/>
          <w:marTop w:val="0"/>
          <w:marBottom w:val="0"/>
          <w:divBdr>
            <w:top w:val="none" w:sz="0" w:space="0" w:color="auto"/>
            <w:left w:val="none" w:sz="0" w:space="0" w:color="auto"/>
            <w:bottom w:val="none" w:sz="0" w:space="0" w:color="auto"/>
            <w:right w:val="none" w:sz="0" w:space="0" w:color="auto"/>
          </w:divBdr>
        </w:div>
        <w:div w:id="2050762136">
          <w:marLeft w:val="480"/>
          <w:marRight w:val="0"/>
          <w:marTop w:val="0"/>
          <w:marBottom w:val="0"/>
          <w:divBdr>
            <w:top w:val="none" w:sz="0" w:space="0" w:color="auto"/>
            <w:left w:val="none" w:sz="0" w:space="0" w:color="auto"/>
            <w:bottom w:val="none" w:sz="0" w:space="0" w:color="auto"/>
            <w:right w:val="none" w:sz="0" w:space="0" w:color="auto"/>
          </w:divBdr>
        </w:div>
        <w:div w:id="961107259">
          <w:marLeft w:val="480"/>
          <w:marRight w:val="0"/>
          <w:marTop w:val="0"/>
          <w:marBottom w:val="0"/>
          <w:divBdr>
            <w:top w:val="none" w:sz="0" w:space="0" w:color="auto"/>
            <w:left w:val="none" w:sz="0" w:space="0" w:color="auto"/>
            <w:bottom w:val="none" w:sz="0" w:space="0" w:color="auto"/>
            <w:right w:val="none" w:sz="0" w:space="0" w:color="auto"/>
          </w:divBdr>
        </w:div>
        <w:div w:id="1725057719">
          <w:marLeft w:val="480"/>
          <w:marRight w:val="0"/>
          <w:marTop w:val="0"/>
          <w:marBottom w:val="0"/>
          <w:divBdr>
            <w:top w:val="none" w:sz="0" w:space="0" w:color="auto"/>
            <w:left w:val="none" w:sz="0" w:space="0" w:color="auto"/>
            <w:bottom w:val="none" w:sz="0" w:space="0" w:color="auto"/>
            <w:right w:val="none" w:sz="0" w:space="0" w:color="auto"/>
          </w:divBdr>
        </w:div>
        <w:div w:id="1979334745">
          <w:marLeft w:val="480"/>
          <w:marRight w:val="0"/>
          <w:marTop w:val="0"/>
          <w:marBottom w:val="0"/>
          <w:divBdr>
            <w:top w:val="none" w:sz="0" w:space="0" w:color="auto"/>
            <w:left w:val="none" w:sz="0" w:space="0" w:color="auto"/>
            <w:bottom w:val="none" w:sz="0" w:space="0" w:color="auto"/>
            <w:right w:val="none" w:sz="0" w:space="0" w:color="auto"/>
          </w:divBdr>
        </w:div>
        <w:div w:id="536165078">
          <w:marLeft w:val="480"/>
          <w:marRight w:val="0"/>
          <w:marTop w:val="0"/>
          <w:marBottom w:val="0"/>
          <w:divBdr>
            <w:top w:val="none" w:sz="0" w:space="0" w:color="auto"/>
            <w:left w:val="none" w:sz="0" w:space="0" w:color="auto"/>
            <w:bottom w:val="none" w:sz="0" w:space="0" w:color="auto"/>
            <w:right w:val="none" w:sz="0" w:space="0" w:color="auto"/>
          </w:divBdr>
        </w:div>
        <w:div w:id="1103764279">
          <w:marLeft w:val="480"/>
          <w:marRight w:val="0"/>
          <w:marTop w:val="0"/>
          <w:marBottom w:val="0"/>
          <w:divBdr>
            <w:top w:val="none" w:sz="0" w:space="0" w:color="auto"/>
            <w:left w:val="none" w:sz="0" w:space="0" w:color="auto"/>
            <w:bottom w:val="none" w:sz="0" w:space="0" w:color="auto"/>
            <w:right w:val="none" w:sz="0" w:space="0" w:color="auto"/>
          </w:divBdr>
        </w:div>
        <w:div w:id="468597903">
          <w:marLeft w:val="480"/>
          <w:marRight w:val="0"/>
          <w:marTop w:val="0"/>
          <w:marBottom w:val="0"/>
          <w:divBdr>
            <w:top w:val="none" w:sz="0" w:space="0" w:color="auto"/>
            <w:left w:val="none" w:sz="0" w:space="0" w:color="auto"/>
            <w:bottom w:val="none" w:sz="0" w:space="0" w:color="auto"/>
            <w:right w:val="none" w:sz="0" w:space="0" w:color="auto"/>
          </w:divBdr>
        </w:div>
        <w:div w:id="1390348007">
          <w:marLeft w:val="480"/>
          <w:marRight w:val="0"/>
          <w:marTop w:val="0"/>
          <w:marBottom w:val="0"/>
          <w:divBdr>
            <w:top w:val="none" w:sz="0" w:space="0" w:color="auto"/>
            <w:left w:val="none" w:sz="0" w:space="0" w:color="auto"/>
            <w:bottom w:val="none" w:sz="0" w:space="0" w:color="auto"/>
            <w:right w:val="none" w:sz="0" w:space="0" w:color="auto"/>
          </w:divBdr>
        </w:div>
        <w:div w:id="1446272318">
          <w:marLeft w:val="480"/>
          <w:marRight w:val="0"/>
          <w:marTop w:val="0"/>
          <w:marBottom w:val="0"/>
          <w:divBdr>
            <w:top w:val="none" w:sz="0" w:space="0" w:color="auto"/>
            <w:left w:val="none" w:sz="0" w:space="0" w:color="auto"/>
            <w:bottom w:val="none" w:sz="0" w:space="0" w:color="auto"/>
            <w:right w:val="none" w:sz="0" w:space="0" w:color="auto"/>
          </w:divBdr>
        </w:div>
        <w:div w:id="1107431750">
          <w:marLeft w:val="480"/>
          <w:marRight w:val="0"/>
          <w:marTop w:val="0"/>
          <w:marBottom w:val="0"/>
          <w:divBdr>
            <w:top w:val="none" w:sz="0" w:space="0" w:color="auto"/>
            <w:left w:val="none" w:sz="0" w:space="0" w:color="auto"/>
            <w:bottom w:val="none" w:sz="0" w:space="0" w:color="auto"/>
            <w:right w:val="none" w:sz="0" w:space="0" w:color="auto"/>
          </w:divBdr>
        </w:div>
        <w:div w:id="1100836958">
          <w:marLeft w:val="480"/>
          <w:marRight w:val="0"/>
          <w:marTop w:val="0"/>
          <w:marBottom w:val="0"/>
          <w:divBdr>
            <w:top w:val="none" w:sz="0" w:space="0" w:color="auto"/>
            <w:left w:val="none" w:sz="0" w:space="0" w:color="auto"/>
            <w:bottom w:val="none" w:sz="0" w:space="0" w:color="auto"/>
            <w:right w:val="none" w:sz="0" w:space="0" w:color="auto"/>
          </w:divBdr>
        </w:div>
        <w:div w:id="1715033229">
          <w:marLeft w:val="480"/>
          <w:marRight w:val="0"/>
          <w:marTop w:val="0"/>
          <w:marBottom w:val="0"/>
          <w:divBdr>
            <w:top w:val="none" w:sz="0" w:space="0" w:color="auto"/>
            <w:left w:val="none" w:sz="0" w:space="0" w:color="auto"/>
            <w:bottom w:val="none" w:sz="0" w:space="0" w:color="auto"/>
            <w:right w:val="none" w:sz="0" w:space="0" w:color="auto"/>
          </w:divBdr>
        </w:div>
        <w:div w:id="1244216400">
          <w:marLeft w:val="480"/>
          <w:marRight w:val="0"/>
          <w:marTop w:val="0"/>
          <w:marBottom w:val="0"/>
          <w:divBdr>
            <w:top w:val="none" w:sz="0" w:space="0" w:color="auto"/>
            <w:left w:val="none" w:sz="0" w:space="0" w:color="auto"/>
            <w:bottom w:val="none" w:sz="0" w:space="0" w:color="auto"/>
            <w:right w:val="none" w:sz="0" w:space="0" w:color="auto"/>
          </w:divBdr>
        </w:div>
        <w:div w:id="1555658985">
          <w:marLeft w:val="480"/>
          <w:marRight w:val="0"/>
          <w:marTop w:val="0"/>
          <w:marBottom w:val="0"/>
          <w:divBdr>
            <w:top w:val="none" w:sz="0" w:space="0" w:color="auto"/>
            <w:left w:val="none" w:sz="0" w:space="0" w:color="auto"/>
            <w:bottom w:val="none" w:sz="0" w:space="0" w:color="auto"/>
            <w:right w:val="none" w:sz="0" w:space="0" w:color="auto"/>
          </w:divBdr>
        </w:div>
        <w:div w:id="673339762">
          <w:marLeft w:val="480"/>
          <w:marRight w:val="0"/>
          <w:marTop w:val="0"/>
          <w:marBottom w:val="0"/>
          <w:divBdr>
            <w:top w:val="none" w:sz="0" w:space="0" w:color="auto"/>
            <w:left w:val="none" w:sz="0" w:space="0" w:color="auto"/>
            <w:bottom w:val="none" w:sz="0" w:space="0" w:color="auto"/>
            <w:right w:val="none" w:sz="0" w:space="0" w:color="auto"/>
          </w:divBdr>
        </w:div>
        <w:div w:id="2095398889">
          <w:marLeft w:val="480"/>
          <w:marRight w:val="0"/>
          <w:marTop w:val="0"/>
          <w:marBottom w:val="0"/>
          <w:divBdr>
            <w:top w:val="none" w:sz="0" w:space="0" w:color="auto"/>
            <w:left w:val="none" w:sz="0" w:space="0" w:color="auto"/>
            <w:bottom w:val="none" w:sz="0" w:space="0" w:color="auto"/>
            <w:right w:val="none" w:sz="0" w:space="0" w:color="auto"/>
          </w:divBdr>
        </w:div>
        <w:div w:id="1979874446">
          <w:marLeft w:val="480"/>
          <w:marRight w:val="0"/>
          <w:marTop w:val="0"/>
          <w:marBottom w:val="0"/>
          <w:divBdr>
            <w:top w:val="none" w:sz="0" w:space="0" w:color="auto"/>
            <w:left w:val="none" w:sz="0" w:space="0" w:color="auto"/>
            <w:bottom w:val="none" w:sz="0" w:space="0" w:color="auto"/>
            <w:right w:val="none" w:sz="0" w:space="0" w:color="auto"/>
          </w:divBdr>
        </w:div>
        <w:div w:id="163277625">
          <w:marLeft w:val="480"/>
          <w:marRight w:val="0"/>
          <w:marTop w:val="0"/>
          <w:marBottom w:val="0"/>
          <w:divBdr>
            <w:top w:val="none" w:sz="0" w:space="0" w:color="auto"/>
            <w:left w:val="none" w:sz="0" w:space="0" w:color="auto"/>
            <w:bottom w:val="none" w:sz="0" w:space="0" w:color="auto"/>
            <w:right w:val="none" w:sz="0" w:space="0" w:color="auto"/>
          </w:divBdr>
        </w:div>
        <w:div w:id="320501539">
          <w:marLeft w:val="480"/>
          <w:marRight w:val="0"/>
          <w:marTop w:val="0"/>
          <w:marBottom w:val="0"/>
          <w:divBdr>
            <w:top w:val="none" w:sz="0" w:space="0" w:color="auto"/>
            <w:left w:val="none" w:sz="0" w:space="0" w:color="auto"/>
            <w:bottom w:val="none" w:sz="0" w:space="0" w:color="auto"/>
            <w:right w:val="none" w:sz="0" w:space="0" w:color="auto"/>
          </w:divBdr>
        </w:div>
      </w:divsChild>
    </w:div>
    <w:div w:id="787356275">
      <w:bodyDiv w:val="1"/>
      <w:marLeft w:val="0"/>
      <w:marRight w:val="0"/>
      <w:marTop w:val="0"/>
      <w:marBottom w:val="0"/>
      <w:divBdr>
        <w:top w:val="none" w:sz="0" w:space="0" w:color="auto"/>
        <w:left w:val="none" w:sz="0" w:space="0" w:color="auto"/>
        <w:bottom w:val="none" w:sz="0" w:space="0" w:color="auto"/>
        <w:right w:val="none" w:sz="0" w:space="0" w:color="auto"/>
      </w:divBdr>
    </w:div>
    <w:div w:id="787429636">
      <w:bodyDiv w:val="1"/>
      <w:marLeft w:val="0"/>
      <w:marRight w:val="0"/>
      <w:marTop w:val="0"/>
      <w:marBottom w:val="0"/>
      <w:divBdr>
        <w:top w:val="none" w:sz="0" w:space="0" w:color="auto"/>
        <w:left w:val="none" w:sz="0" w:space="0" w:color="auto"/>
        <w:bottom w:val="none" w:sz="0" w:space="0" w:color="auto"/>
        <w:right w:val="none" w:sz="0" w:space="0" w:color="auto"/>
      </w:divBdr>
    </w:div>
    <w:div w:id="788864913">
      <w:bodyDiv w:val="1"/>
      <w:marLeft w:val="0"/>
      <w:marRight w:val="0"/>
      <w:marTop w:val="0"/>
      <w:marBottom w:val="0"/>
      <w:divBdr>
        <w:top w:val="none" w:sz="0" w:space="0" w:color="auto"/>
        <w:left w:val="none" w:sz="0" w:space="0" w:color="auto"/>
        <w:bottom w:val="none" w:sz="0" w:space="0" w:color="auto"/>
        <w:right w:val="none" w:sz="0" w:space="0" w:color="auto"/>
      </w:divBdr>
    </w:div>
    <w:div w:id="791247709">
      <w:bodyDiv w:val="1"/>
      <w:marLeft w:val="0"/>
      <w:marRight w:val="0"/>
      <w:marTop w:val="0"/>
      <w:marBottom w:val="0"/>
      <w:divBdr>
        <w:top w:val="none" w:sz="0" w:space="0" w:color="auto"/>
        <w:left w:val="none" w:sz="0" w:space="0" w:color="auto"/>
        <w:bottom w:val="none" w:sz="0" w:space="0" w:color="auto"/>
        <w:right w:val="none" w:sz="0" w:space="0" w:color="auto"/>
      </w:divBdr>
    </w:div>
    <w:div w:id="794257435">
      <w:bodyDiv w:val="1"/>
      <w:marLeft w:val="0"/>
      <w:marRight w:val="0"/>
      <w:marTop w:val="0"/>
      <w:marBottom w:val="0"/>
      <w:divBdr>
        <w:top w:val="none" w:sz="0" w:space="0" w:color="auto"/>
        <w:left w:val="none" w:sz="0" w:space="0" w:color="auto"/>
        <w:bottom w:val="none" w:sz="0" w:space="0" w:color="auto"/>
        <w:right w:val="none" w:sz="0" w:space="0" w:color="auto"/>
      </w:divBdr>
    </w:div>
    <w:div w:id="799034369">
      <w:bodyDiv w:val="1"/>
      <w:marLeft w:val="0"/>
      <w:marRight w:val="0"/>
      <w:marTop w:val="0"/>
      <w:marBottom w:val="0"/>
      <w:divBdr>
        <w:top w:val="none" w:sz="0" w:space="0" w:color="auto"/>
        <w:left w:val="none" w:sz="0" w:space="0" w:color="auto"/>
        <w:bottom w:val="none" w:sz="0" w:space="0" w:color="auto"/>
        <w:right w:val="none" w:sz="0" w:space="0" w:color="auto"/>
      </w:divBdr>
    </w:div>
    <w:div w:id="800806740">
      <w:bodyDiv w:val="1"/>
      <w:marLeft w:val="0"/>
      <w:marRight w:val="0"/>
      <w:marTop w:val="0"/>
      <w:marBottom w:val="0"/>
      <w:divBdr>
        <w:top w:val="none" w:sz="0" w:space="0" w:color="auto"/>
        <w:left w:val="none" w:sz="0" w:space="0" w:color="auto"/>
        <w:bottom w:val="none" w:sz="0" w:space="0" w:color="auto"/>
        <w:right w:val="none" w:sz="0" w:space="0" w:color="auto"/>
      </w:divBdr>
    </w:div>
    <w:div w:id="801773429">
      <w:bodyDiv w:val="1"/>
      <w:marLeft w:val="0"/>
      <w:marRight w:val="0"/>
      <w:marTop w:val="0"/>
      <w:marBottom w:val="0"/>
      <w:divBdr>
        <w:top w:val="none" w:sz="0" w:space="0" w:color="auto"/>
        <w:left w:val="none" w:sz="0" w:space="0" w:color="auto"/>
        <w:bottom w:val="none" w:sz="0" w:space="0" w:color="auto"/>
        <w:right w:val="none" w:sz="0" w:space="0" w:color="auto"/>
      </w:divBdr>
    </w:div>
    <w:div w:id="804464784">
      <w:bodyDiv w:val="1"/>
      <w:marLeft w:val="0"/>
      <w:marRight w:val="0"/>
      <w:marTop w:val="0"/>
      <w:marBottom w:val="0"/>
      <w:divBdr>
        <w:top w:val="none" w:sz="0" w:space="0" w:color="auto"/>
        <w:left w:val="none" w:sz="0" w:space="0" w:color="auto"/>
        <w:bottom w:val="none" w:sz="0" w:space="0" w:color="auto"/>
        <w:right w:val="none" w:sz="0" w:space="0" w:color="auto"/>
      </w:divBdr>
    </w:div>
    <w:div w:id="804587106">
      <w:bodyDiv w:val="1"/>
      <w:marLeft w:val="0"/>
      <w:marRight w:val="0"/>
      <w:marTop w:val="0"/>
      <w:marBottom w:val="0"/>
      <w:divBdr>
        <w:top w:val="none" w:sz="0" w:space="0" w:color="auto"/>
        <w:left w:val="none" w:sz="0" w:space="0" w:color="auto"/>
        <w:bottom w:val="none" w:sz="0" w:space="0" w:color="auto"/>
        <w:right w:val="none" w:sz="0" w:space="0" w:color="auto"/>
      </w:divBdr>
    </w:div>
    <w:div w:id="805467120">
      <w:bodyDiv w:val="1"/>
      <w:marLeft w:val="0"/>
      <w:marRight w:val="0"/>
      <w:marTop w:val="0"/>
      <w:marBottom w:val="0"/>
      <w:divBdr>
        <w:top w:val="none" w:sz="0" w:space="0" w:color="auto"/>
        <w:left w:val="none" w:sz="0" w:space="0" w:color="auto"/>
        <w:bottom w:val="none" w:sz="0" w:space="0" w:color="auto"/>
        <w:right w:val="none" w:sz="0" w:space="0" w:color="auto"/>
      </w:divBdr>
    </w:div>
    <w:div w:id="806507206">
      <w:bodyDiv w:val="1"/>
      <w:marLeft w:val="0"/>
      <w:marRight w:val="0"/>
      <w:marTop w:val="0"/>
      <w:marBottom w:val="0"/>
      <w:divBdr>
        <w:top w:val="none" w:sz="0" w:space="0" w:color="auto"/>
        <w:left w:val="none" w:sz="0" w:space="0" w:color="auto"/>
        <w:bottom w:val="none" w:sz="0" w:space="0" w:color="auto"/>
        <w:right w:val="none" w:sz="0" w:space="0" w:color="auto"/>
      </w:divBdr>
    </w:div>
    <w:div w:id="807823497">
      <w:bodyDiv w:val="1"/>
      <w:marLeft w:val="0"/>
      <w:marRight w:val="0"/>
      <w:marTop w:val="0"/>
      <w:marBottom w:val="0"/>
      <w:divBdr>
        <w:top w:val="none" w:sz="0" w:space="0" w:color="auto"/>
        <w:left w:val="none" w:sz="0" w:space="0" w:color="auto"/>
        <w:bottom w:val="none" w:sz="0" w:space="0" w:color="auto"/>
        <w:right w:val="none" w:sz="0" w:space="0" w:color="auto"/>
      </w:divBdr>
    </w:div>
    <w:div w:id="807939618">
      <w:bodyDiv w:val="1"/>
      <w:marLeft w:val="0"/>
      <w:marRight w:val="0"/>
      <w:marTop w:val="0"/>
      <w:marBottom w:val="0"/>
      <w:divBdr>
        <w:top w:val="none" w:sz="0" w:space="0" w:color="auto"/>
        <w:left w:val="none" w:sz="0" w:space="0" w:color="auto"/>
        <w:bottom w:val="none" w:sz="0" w:space="0" w:color="auto"/>
        <w:right w:val="none" w:sz="0" w:space="0" w:color="auto"/>
      </w:divBdr>
    </w:div>
    <w:div w:id="808283828">
      <w:bodyDiv w:val="1"/>
      <w:marLeft w:val="0"/>
      <w:marRight w:val="0"/>
      <w:marTop w:val="0"/>
      <w:marBottom w:val="0"/>
      <w:divBdr>
        <w:top w:val="none" w:sz="0" w:space="0" w:color="auto"/>
        <w:left w:val="none" w:sz="0" w:space="0" w:color="auto"/>
        <w:bottom w:val="none" w:sz="0" w:space="0" w:color="auto"/>
        <w:right w:val="none" w:sz="0" w:space="0" w:color="auto"/>
      </w:divBdr>
    </w:div>
    <w:div w:id="808782790">
      <w:bodyDiv w:val="1"/>
      <w:marLeft w:val="0"/>
      <w:marRight w:val="0"/>
      <w:marTop w:val="0"/>
      <w:marBottom w:val="0"/>
      <w:divBdr>
        <w:top w:val="none" w:sz="0" w:space="0" w:color="auto"/>
        <w:left w:val="none" w:sz="0" w:space="0" w:color="auto"/>
        <w:bottom w:val="none" w:sz="0" w:space="0" w:color="auto"/>
        <w:right w:val="none" w:sz="0" w:space="0" w:color="auto"/>
      </w:divBdr>
    </w:div>
    <w:div w:id="808985460">
      <w:bodyDiv w:val="1"/>
      <w:marLeft w:val="0"/>
      <w:marRight w:val="0"/>
      <w:marTop w:val="0"/>
      <w:marBottom w:val="0"/>
      <w:divBdr>
        <w:top w:val="none" w:sz="0" w:space="0" w:color="auto"/>
        <w:left w:val="none" w:sz="0" w:space="0" w:color="auto"/>
        <w:bottom w:val="none" w:sz="0" w:space="0" w:color="auto"/>
        <w:right w:val="none" w:sz="0" w:space="0" w:color="auto"/>
      </w:divBdr>
    </w:div>
    <w:div w:id="811678140">
      <w:bodyDiv w:val="1"/>
      <w:marLeft w:val="0"/>
      <w:marRight w:val="0"/>
      <w:marTop w:val="0"/>
      <w:marBottom w:val="0"/>
      <w:divBdr>
        <w:top w:val="none" w:sz="0" w:space="0" w:color="auto"/>
        <w:left w:val="none" w:sz="0" w:space="0" w:color="auto"/>
        <w:bottom w:val="none" w:sz="0" w:space="0" w:color="auto"/>
        <w:right w:val="none" w:sz="0" w:space="0" w:color="auto"/>
      </w:divBdr>
      <w:divsChild>
        <w:div w:id="1328897016">
          <w:marLeft w:val="480"/>
          <w:marRight w:val="0"/>
          <w:marTop w:val="0"/>
          <w:marBottom w:val="0"/>
          <w:divBdr>
            <w:top w:val="none" w:sz="0" w:space="0" w:color="auto"/>
            <w:left w:val="none" w:sz="0" w:space="0" w:color="auto"/>
            <w:bottom w:val="none" w:sz="0" w:space="0" w:color="auto"/>
            <w:right w:val="none" w:sz="0" w:space="0" w:color="auto"/>
          </w:divBdr>
        </w:div>
        <w:div w:id="1231425327">
          <w:marLeft w:val="480"/>
          <w:marRight w:val="0"/>
          <w:marTop w:val="0"/>
          <w:marBottom w:val="0"/>
          <w:divBdr>
            <w:top w:val="none" w:sz="0" w:space="0" w:color="auto"/>
            <w:left w:val="none" w:sz="0" w:space="0" w:color="auto"/>
            <w:bottom w:val="none" w:sz="0" w:space="0" w:color="auto"/>
            <w:right w:val="none" w:sz="0" w:space="0" w:color="auto"/>
          </w:divBdr>
        </w:div>
        <w:div w:id="413669456">
          <w:marLeft w:val="480"/>
          <w:marRight w:val="0"/>
          <w:marTop w:val="0"/>
          <w:marBottom w:val="0"/>
          <w:divBdr>
            <w:top w:val="none" w:sz="0" w:space="0" w:color="auto"/>
            <w:left w:val="none" w:sz="0" w:space="0" w:color="auto"/>
            <w:bottom w:val="none" w:sz="0" w:space="0" w:color="auto"/>
            <w:right w:val="none" w:sz="0" w:space="0" w:color="auto"/>
          </w:divBdr>
        </w:div>
        <w:div w:id="872427546">
          <w:marLeft w:val="480"/>
          <w:marRight w:val="0"/>
          <w:marTop w:val="0"/>
          <w:marBottom w:val="0"/>
          <w:divBdr>
            <w:top w:val="none" w:sz="0" w:space="0" w:color="auto"/>
            <w:left w:val="none" w:sz="0" w:space="0" w:color="auto"/>
            <w:bottom w:val="none" w:sz="0" w:space="0" w:color="auto"/>
            <w:right w:val="none" w:sz="0" w:space="0" w:color="auto"/>
          </w:divBdr>
        </w:div>
        <w:div w:id="1738894734">
          <w:marLeft w:val="480"/>
          <w:marRight w:val="0"/>
          <w:marTop w:val="0"/>
          <w:marBottom w:val="0"/>
          <w:divBdr>
            <w:top w:val="none" w:sz="0" w:space="0" w:color="auto"/>
            <w:left w:val="none" w:sz="0" w:space="0" w:color="auto"/>
            <w:bottom w:val="none" w:sz="0" w:space="0" w:color="auto"/>
            <w:right w:val="none" w:sz="0" w:space="0" w:color="auto"/>
          </w:divBdr>
        </w:div>
        <w:div w:id="437332943">
          <w:marLeft w:val="480"/>
          <w:marRight w:val="0"/>
          <w:marTop w:val="0"/>
          <w:marBottom w:val="0"/>
          <w:divBdr>
            <w:top w:val="none" w:sz="0" w:space="0" w:color="auto"/>
            <w:left w:val="none" w:sz="0" w:space="0" w:color="auto"/>
            <w:bottom w:val="none" w:sz="0" w:space="0" w:color="auto"/>
            <w:right w:val="none" w:sz="0" w:space="0" w:color="auto"/>
          </w:divBdr>
        </w:div>
        <w:div w:id="1156605138">
          <w:marLeft w:val="480"/>
          <w:marRight w:val="0"/>
          <w:marTop w:val="0"/>
          <w:marBottom w:val="0"/>
          <w:divBdr>
            <w:top w:val="none" w:sz="0" w:space="0" w:color="auto"/>
            <w:left w:val="none" w:sz="0" w:space="0" w:color="auto"/>
            <w:bottom w:val="none" w:sz="0" w:space="0" w:color="auto"/>
            <w:right w:val="none" w:sz="0" w:space="0" w:color="auto"/>
          </w:divBdr>
        </w:div>
        <w:div w:id="1613241064">
          <w:marLeft w:val="480"/>
          <w:marRight w:val="0"/>
          <w:marTop w:val="0"/>
          <w:marBottom w:val="0"/>
          <w:divBdr>
            <w:top w:val="none" w:sz="0" w:space="0" w:color="auto"/>
            <w:left w:val="none" w:sz="0" w:space="0" w:color="auto"/>
            <w:bottom w:val="none" w:sz="0" w:space="0" w:color="auto"/>
            <w:right w:val="none" w:sz="0" w:space="0" w:color="auto"/>
          </w:divBdr>
        </w:div>
        <w:div w:id="1103189979">
          <w:marLeft w:val="480"/>
          <w:marRight w:val="0"/>
          <w:marTop w:val="0"/>
          <w:marBottom w:val="0"/>
          <w:divBdr>
            <w:top w:val="none" w:sz="0" w:space="0" w:color="auto"/>
            <w:left w:val="none" w:sz="0" w:space="0" w:color="auto"/>
            <w:bottom w:val="none" w:sz="0" w:space="0" w:color="auto"/>
            <w:right w:val="none" w:sz="0" w:space="0" w:color="auto"/>
          </w:divBdr>
        </w:div>
        <w:div w:id="566260854">
          <w:marLeft w:val="480"/>
          <w:marRight w:val="0"/>
          <w:marTop w:val="0"/>
          <w:marBottom w:val="0"/>
          <w:divBdr>
            <w:top w:val="none" w:sz="0" w:space="0" w:color="auto"/>
            <w:left w:val="none" w:sz="0" w:space="0" w:color="auto"/>
            <w:bottom w:val="none" w:sz="0" w:space="0" w:color="auto"/>
            <w:right w:val="none" w:sz="0" w:space="0" w:color="auto"/>
          </w:divBdr>
        </w:div>
        <w:div w:id="1913419012">
          <w:marLeft w:val="480"/>
          <w:marRight w:val="0"/>
          <w:marTop w:val="0"/>
          <w:marBottom w:val="0"/>
          <w:divBdr>
            <w:top w:val="none" w:sz="0" w:space="0" w:color="auto"/>
            <w:left w:val="none" w:sz="0" w:space="0" w:color="auto"/>
            <w:bottom w:val="none" w:sz="0" w:space="0" w:color="auto"/>
            <w:right w:val="none" w:sz="0" w:space="0" w:color="auto"/>
          </w:divBdr>
        </w:div>
        <w:div w:id="1064570604">
          <w:marLeft w:val="480"/>
          <w:marRight w:val="0"/>
          <w:marTop w:val="0"/>
          <w:marBottom w:val="0"/>
          <w:divBdr>
            <w:top w:val="none" w:sz="0" w:space="0" w:color="auto"/>
            <w:left w:val="none" w:sz="0" w:space="0" w:color="auto"/>
            <w:bottom w:val="none" w:sz="0" w:space="0" w:color="auto"/>
            <w:right w:val="none" w:sz="0" w:space="0" w:color="auto"/>
          </w:divBdr>
        </w:div>
        <w:div w:id="2009819817">
          <w:marLeft w:val="480"/>
          <w:marRight w:val="0"/>
          <w:marTop w:val="0"/>
          <w:marBottom w:val="0"/>
          <w:divBdr>
            <w:top w:val="none" w:sz="0" w:space="0" w:color="auto"/>
            <w:left w:val="none" w:sz="0" w:space="0" w:color="auto"/>
            <w:bottom w:val="none" w:sz="0" w:space="0" w:color="auto"/>
            <w:right w:val="none" w:sz="0" w:space="0" w:color="auto"/>
          </w:divBdr>
        </w:div>
        <w:div w:id="1955861688">
          <w:marLeft w:val="480"/>
          <w:marRight w:val="0"/>
          <w:marTop w:val="0"/>
          <w:marBottom w:val="0"/>
          <w:divBdr>
            <w:top w:val="none" w:sz="0" w:space="0" w:color="auto"/>
            <w:left w:val="none" w:sz="0" w:space="0" w:color="auto"/>
            <w:bottom w:val="none" w:sz="0" w:space="0" w:color="auto"/>
            <w:right w:val="none" w:sz="0" w:space="0" w:color="auto"/>
          </w:divBdr>
        </w:div>
        <w:div w:id="1566255225">
          <w:marLeft w:val="480"/>
          <w:marRight w:val="0"/>
          <w:marTop w:val="0"/>
          <w:marBottom w:val="0"/>
          <w:divBdr>
            <w:top w:val="none" w:sz="0" w:space="0" w:color="auto"/>
            <w:left w:val="none" w:sz="0" w:space="0" w:color="auto"/>
            <w:bottom w:val="none" w:sz="0" w:space="0" w:color="auto"/>
            <w:right w:val="none" w:sz="0" w:space="0" w:color="auto"/>
          </w:divBdr>
        </w:div>
        <w:div w:id="1090276442">
          <w:marLeft w:val="480"/>
          <w:marRight w:val="0"/>
          <w:marTop w:val="0"/>
          <w:marBottom w:val="0"/>
          <w:divBdr>
            <w:top w:val="none" w:sz="0" w:space="0" w:color="auto"/>
            <w:left w:val="none" w:sz="0" w:space="0" w:color="auto"/>
            <w:bottom w:val="none" w:sz="0" w:space="0" w:color="auto"/>
            <w:right w:val="none" w:sz="0" w:space="0" w:color="auto"/>
          </w:divBdr>
        </w:div>
        <w:div w:id="1241060150">
          <w:marLeft w:val="480"/>
          <w:marRight w:val="0"/>
          <w:marTop w:val="0"/>
          <w:marBottom w:val="0"/>
          <w:divBdr>
            <w:top w:val="none" w:sz="0" w:space="0" w:color="auto"/>
            <w:left w:val="none" w:sz="0" w:space="0" w:color="auto"/>
            <w:bottom w:val="none" w:sz="0" w:space="0" w:color="auto"/>
            <w:right w:val="none" w:sz="0" w:space="0" w:color="auto"/>
          </w:divBdr>
        </w:div>
        <w:div w:id="519582977">
          <w:marLeft w:val="480"/>
          <w:marRight w:val="0"/>
          <w:marTop w:val="0"/>
          <w:marBottom w:val="0"/>
          <w:divBdr>
            <w:top w:val="none" w:sz="0" w:space="0" w:color="auto"/>
            <w:left w:val="none" w:sz="0" w:space="0" w:color="auto"/>
            <w:bottom w:val="none" w:sz="0" w:space="0" w:color="auto"/>
            <w:right w:val="none" w:sz="0" w:space="0" w:color="auto"/>
          </w:divBdr>
        </w:div>
        <w:div w:id="2022967264">
          <w:marLeft w:val="480"/>
          <w:marRight w:val="0"/>
          <w:marTop w:val="0"/>
          <w:marBottom w:val="0"/>
          <w:divBdr>
            <w:top w:val="none" w:sz="0" w:space="0" w:color="auto"/>
            <w:left w:val="none" w:sz="0" w:space="0" w:color="auto"/>
            <w:bottom w:val="none" w:sz="0" w:space="0" w:color="auto"/>
            <w:right w:val="none" w:sz="0" w:space="0" w:color="auto"/>
          </w:divBdr>
        </w:div>
        <w:div w:id="551382407">
          <w:marLeft w:val="480"/>
          <w:marRight w:val="0"/>
          <w:marTop w:val="0"/>
          <w:marBottom w:val="0"/>
          <w:divBdr>
            <w:top w:val="none" w:sz="0" w:space="0" w:color="auto"/>
            <w:left w:val="none" w:sz="0" w:space="0" w:color="auto"/>
            <w:bottom w:val="none" w:sz="0" w:space="0" w:color="auto"/>
            <w:right w:val="none" w:sz="0" w:space="0" w:color="auto"/>
          </w:divBdr>
        </w:div>
        <w:div w:id="1898127203">
          <w:marLeft w:val="480"/>
          <w:marRight w:val="0"/>
          <w:marTop w:val="0"/>
          <w:marBottom w:val="0"/>
          <w:divBdr>
            <w:top w:val="none" w:sz="0" w:space="0" w:color="auto"/>
            <w:left w:val="none" w:sz="0" w:space="0" w:color="auto"/>
            <w:bottom w:val="none" w:sz="0" w:space="0" w:color="auto"/>
            <w:right w:val="none" w:sz="0" w:space="0" w:color="auto"/>
          </w:divBdr>
        </w:div>
        <w:div w:id="949975742">
          <w:marLeft w:val="480"/>
          <w:marRight w:val="0"/>
          <w:marTop w:val="0"/>
          <w:marBottom w:val="0"/>
          <w:divBdr>
            <w:top w:val="none" w:sz="0" w:space="0" w:color="auto"/>
            <w:left w:val="none" w:sz="0" w:space="0" w:color="auto"/>
            <w:bottom w:val="none" w:sz="0" w:space="0" w:color="auto"/>
            <w:right w:val="none" w:sz="0" w:space="0" w:color="auto"/>
          </w:divBdr>
        </w:div>
        <w:div w:id="1762680400">
          <w:marLeft w:val="480"/>
          <w:marRight w:val="0"/>
          <w:marTop w:val="0"/>
          <w:marBottom w:val="0"/>
          <w:divBdr>
            <w:top w:val="none" w:sz="0" w:space="0" w:color="auto"/>
            <w:left w:val="none" w:sz="0" w:space="0" w:color="auto"/>
            <w:bottom w:val="none" w:sz="0" w:space="0" w:color="auto"/>
            <w:right w:val="none" w:sz="0" w:space="0" w:color="auto"/>
          </w:divBdr>
        </w:div>
        <w:div w:id="1162428497">
          <w:marLeft w:val="480"/>
          <w:marRight w:val="0"/>
          <w:marTop w:val="0"/>
          <w:marBottom w:val="0"/>
          <w:divBdr>
            <w:top w:val="none" w:sz="0" w:space="0" w:color="auto"/>
            <w:left w:val="none" w:sz="0" w:space="0" w:color="auto"/>
            <w:bottom w:val="none" w:sz="0" w:space="0" w:color="auto"/>
            <w:right w:val="none" w:sz="0" w:space="0" w:color="auto"/>
          </w:divBdr>
        </w:div>
        <w:div w:id="1930233447">
          <w:marLeft w:val="480"/>
          <w:marRight w:val="0"/>
          <w:marTop w:val="0"/>
          <w:marBottom w:val="0"/>
          <w:divBdr>
            <w:top w:val="none" w:sz="0" w:space="0" w:color="auto"/>
            <w:left w:val="none" w:sz="0" w:space="0" w:color="auto"/>
            <w:bottom w:val="none" w:sz="0" w:space="0" w:color="auto"/>
            <w:right w:val="none" w:sz="0" w:space="0" w:color="auto"/>
          </w:divBdr>
        </w:div>
        <w:div w:id="491334213">
          <w:marLeft w:val="480"/>
          <w:marRight w:val="0"/>
          <w:marTop w:val="0"/>
          <w:marBottom w:val="0"/>
          <w:divBdr>
            <w:top w:val="none" w:sz="0" w:space="0" w:color="auto"/>
            <w:left w:val="none" w:sz="0" w:space="0" w:color="auto"/>
            <w:bottom w:val="none" w:sz="0" w:space="0" w:color="auto"/>
            <w:right w:val="none" w:sz="0" w:space="0" w:color="auto"/>
          </w:divBdr>
        </w:div>
        <w:div w:id="770124161">
          <w:marLeft w:val="480"/>
          <w:marRight w:val="0"/>
          <w:marTop w:val="0"/>
          <w:marBottom w:val="0"/>
          <w:divBdr>
            <w:top w:val="none" w:sz="0" w:space="0" w:color="auto"/>
            <w:left w:val="none" w:sz="0" w:space="0" w:color="auto"/>
            <w:bottom w:val="none" w:sz="0" w:space="0" w:color="auto"/>
            <w:right w:val="none" w:sz="0" w:space="0" w:color="auto"/>
          </w:divBdr>
        </w:div>
        <w:div w:id="1014381307">
          <w:marLeft w:val="480"/>
          <w:marRight w:val="0"/>
          <w:marTop w:val="0"/>
          <w:marBottom w:val="0"/>
          <w:divBdr>
            <w:top w:val="none" w:sz="0" w:space="0" w:color="auto"/>
            <w:left w:val="none" w:sz="0" w:space="0" w:color="auto"/>
            <w:bottom w:val="none" w:sz="0" w:space="0" w:color="auto"/>
            <w:right w:val="none" w:sz="0" w:space="0" w:color="auto"/>
          </w:divBdr>
        </w:div>
        <w:div w:id="1358699589">
          <w:marLeft w:val="480"/>
          <w:marRight w:val="0"/>
          <w:marTop w:val="0"/>
          <w:marBottom w:val="0"/>
          <w:divBdr>
            <w:top w:val="none" w:sz="0" w:space="0" w:color="auto"/>
            <w:left w:val="none" w:sz="0" w:space="0" w:color="auto"/>
            <w:bottom w:val="none" w:sz="0" w:space="0" w:color="auto"/>
            <w:right w:val="none" w:sz="0" w:space="0" w:color="auto"/>
          </w:divBdr>
        </w:div>
        <w:div w:id="47189800">
          <w:marLeft w:val="480"/>
          <w:marRight w:val="0"/>
          <w:marTop w:val="0"/>
          <w:marBottom w:val="0"/>
          <w:divBdr>
            <w:top w:val="none" w:sz="0" w:space="0" w:color="auto"/>
            <w:left w:val="none" w:sz="0" w:space="0" w:color="auto"/>
            <w:bottom w:val="none" w:sz="0" w:space="0" w:color="auto"/>
            <w:right w:val="none" w:sz="0" w:space="0" w:color="auto"/>
          </w:divBdr>
        </w:div>
        <w:div w:id="2143427257">
          <w:marLeft w:val="480"/>
          <w:marRight w:val="0"/>
          <w:marTop w:val="0"/>
          <w:marBottom w:val="0"/>
          <w:divBdr>
            <w:top w:val="none" w:sz="0" w:space="0" w:color="auto"/>
            <w:left w:val="none" w:sz="0" w:space="0" w:color="auto"/>
            <w:bottom w:val="none" w:sz="0" w:space="0" w:color="auto"/>
            <w:right w:val="none" w:sz="0" w:space="0" w:color="auto"/>
          </w:divBdr>
        </w:div>
        <w:div w:id="893810949">
          <w:marLeft w:val="480"/>
          <w:marRight w:val="0"/>
          <w:marTop w:val="0"/>
          <w:marBottom w:val="0"/>
          <w:divBdr>
            <w:top w:val="none" w:sz="0" w:space="0" w:color="auto"/>
            <w:left w:val="none" w:sz="0" w:space="0" w:color="auto"/>
            <w:bottom w:val="none" w:sz="0" w:space="0" w:color="auto"/>
            <w:right w:val="none" w:sz="0" w:space="0" w:color="auto"/>
          </w:divBdr>
        </w:div>
        <w:div w:id="1546796707">
          <w:marLeft w:val="480"/>
          <w:marRight w:val="0"/>
          <w:marTop w:val="0"/>
          <w:marBottom w:val="0"/>
          <w:divBdr>
            <w:top w:val="none" w:sz="0" w:space="0" w:color="auto"/>
            <w:left w:val="none" w:sz="0" w:space="0" w:color="auto"/>
            <w:bottom w:val="none" w:sz="0" w:space="0" w:color="auto"/>
            <w:right w:val="none" w:sz="0" w:space="0" w:color="auto"/>
          </w:divBdr>
        </w:div>
        <w:div w:id="264113515">
          <w:marLeft w:val="480"/>
          <w:marRight w:val="0"/>
          <w:marTop w:val="0"/>
          <w:marBottom w:val="0"/>
          <w:divBdr>
            <w:top w:val="none" w:sz="0" w:space="0" w:color="auto"/>
            <w:left w:val="none" w:sz="0" w:space="0" w:color="auto"/>
            <w:bottom w:val="none" w:sz="0" w:space="0" w:color="auto"/>
            <w:right w:val="none" w:sz="0" w:space="0" w:color="auto"/>
          </w:divBdr>
        </w:div>
        <w:div w:id="1093167666">
          <w:marLeft w:val="480"/>
          <w:marRight w:val="0"/>
          <w:marTop w:val="0"/>
          <w:marBottom w:val="0"/>
          <w:divBdr>
            <w:top w:val="none" w:sz="0" w:space="0" w:color="auto"/>
            <w:left w:val="none" w:sz="0" w:space="0" w:color="auto"/>
            <w:bottom w:val="none" w:sz="0" w:space="0" w:color="auto"/>
            <w:right w:val="none" w:sz="0" w:space="0" w:color="auto"/>
          </w:divBdr>
        </w:div>
        <w:div w:id="965235930">
          <w:marLeft w:val="480"/>
          <w:marRight w:val="0"/>
          <w:marTop w:val="0"/>
          <w:marBottom w:val="0"/>
          <w:divBdr>
            <w:top w:val="none" w:sz="0" w:space="0" w:color="auto"/>
            <w:left w:val="none" w:sz="0" w:space="0" w:color="auto"/>
            <w:bottom w:val="none" w:sz="0" w:space="0" w:color="auto"/>
            <w:right w:val="none" w:sz="0" w:space="0" w:color="auto"/>
          </w:divBdr>
        </w:div>
        <w:div w:id="1532457225">
          <w:marLeft w:val="480"/>
          <w:marRight w:val="0"/>
          <w:marTop w:val="0"/>
          <w:marBottom w:val="0"/>
          <w:divBdr>
            <w:top w:val="none" w:sz="0" w:space="0" w:color="auto"/>
            <w:left w:val="none" w:sz="0" w:space="0" w:color="auto"/>
            <w:bottom w:val="none" w:sz="0" w:space="0" w:color="auto"/>
            <w:right w:val="none" w:sz="0" w:space="0" w:color="auto"/>
          </w:divBdr>
        </w:div>
        <w:div w:id="357319212">
          <w:marLeft w:val="480"/>
          <w:marRight w:val="0"/>
          <w:marTop w:val="0"/>
          <w:marBottom w:val="0"/>
          <w:divBdr>
            <w:top w:val="none" w:sz="0" w:space="0" w:color="auto"/>
            <w:left w:val="none" w:sz="0" w:space="0" w:color="auto"/>
            <w:bottom w:val="none" w:sz="0" w:space="0" w:color="auto"/>
            <w:right w:val="none" w:sz="0" w:space="0" w:color="auto"/>
          </w:divBdr>
        </w:div>
        <w:div w:id="559362996">
          <w:marLeft w:val="480"/>
          <w:marRight w:val="0"/>
          <w:marTop w:val="0"/>
          <w:marBottom w:val="0"/>
          <w:divBdr>
            <w:top w:val="none" w:sz="0" w:space="0" w:color="auto"/>
            <w:left w:val="none" w:sz="0" w:space="0" w:color="auto"/>
            <w:bottom w:val="none" w:sz="0" w:space="0" w:color="auto"/>
            <w:right w:val="none" w:sz="0" w:space="0" w:color="auto"/>
          </w:divBdr>
        </w:div>
        <w:div w:id="174614322">
          <w:marLeft w:val="480"/>
          <w:marRight w:val="0"/>
          <w:marTop w:val="0"/>
          <w:marBottom w:val="0"/>
          <w:divBdr>
            <w:top w:val="none" w:sz="0" w:space="0" w:color="auto"/>
            <w:left w:val="none" w:sz="0" w:space="0" w:color="auto"/>
            <w:bottom w:val="none" w:sz="0" w:space="0" w:color="auto"/>
            <w:right w:val="none" w:sz="0" w:space="0" w:color="auto"/>
          </w:divBdr>
        </w:div>
        <w:div w:id="480777879">
          <w:marLeft w:val="480"/>
          <w:marRight w:val="0"/>
          <w:marTop w:val="0"/>
          <w:marBottom w:val="0"/>
          <w:divBdr>
            <w:top w:val="none" w:sz="0" w:space="0" w:color="auto"/>
            <w:left w:val="none" w:sz="0" w:space="0" w:color="auto"/>
            <w:bottom w:val="none" w:sz="0" w:space="0" w:color="auto"/>
            <w:right w:val="none" w:sz="0" w:space="0" w:color="auto"/>
          </w:divBdr>
        </w:div>
        <w:div w:id="1056852952">
          <w:marLeft w:val="480"/>
          <w:marRight w:val="0"/>
          <w:marTop w:val="0"/>
          <w:marBottom w:val="0"/>
          <w:divBdr>
            <w:top w:val="none" w:sz="0" w:space="0" w:color="auto"/>
            <w:left w:val="none" w:sz="0" w:space="0" w:color="auto"/>
            <w:bottom w:val="none" w:sz="0" w:space="0" w:color="auto"/>
            <w:right w:val="none" w:sz="0" w:space="0" w:color="auto"/>
          </w:divBdr>
        </w:div>
        <w:div w:id="1301349326">
          <w:marLeft w:val="480"/>
          <w:marRight w:val="0"/>
          <w:marTop w:val="0"/>
          <w:marBottom w:val="0"/>
          <w:divBdr>
            <w:top w:val="none" w:sz="0" w:space="0" w:color="auto"/>
            <w:left w:val="none" w:sz="0" w:space="0" w:color="auto"/>
            <w:bottom w:val="none" w:sz="0" w:space="0" w:color="auto"/>
            <w:right w:val="none" w:sz="0" w:space="0" w:color="auto"/>
          </w:divBdr>
        </w:div>
        <w:div w:id="81920857">
          <w:marLeft w:val="480"/>
          <w:marRight w:val="0"/>
          <w:marTop w:val="0"/>
          <w:marBottom w:val="0"/>
          <w:divBdr>
            <w:top w:val="none" w:sz="0" w:space="0" w:color="auto"/>
            <w:left w:val="none" w:sz="0" w:space="0" w:color="auto"/>
            <w:bottom w:val="none" w:sz="0" w:space="0" w:color="auto"/>
            <w:right w:val="none" w:sz="0" w:space="0" w:color="auto"/>
          </w:divBdr>
        </w:div>
        <w:div w:id="1948850768">
          <w:marLeft w:val="480"/>
          <w:marRight w:val="0"/>
          <w:marTop w:val="0"/>
          <w:marBottom w:val="0"/>
          <w:divBdr>
            <w:top w:val="none" w:sz="0" w:space="0" w:color="auto"/>
            <w:left w:val="none" w:sz="0" w:space="0" w:color="auto"/>
            <w:bottom w:val="none" w:sz="0" w:space="0" w:color="auto"/>
            <w:right w:val="none" w:sz="0" w:space="0" w:color="auto"/>
          </w:divBdr>
        </w:div>
        <w:div w:id="1847089306">
          <w:marLeft w:val="480"/>
          <w:marRight w:val="0"/>
          <w:marTop w:val="0"/>
          <w:marBottom w:val="0"/>
          <w:divBdr>
            <w:top w:val="none" w:sz="0" w:space="0" w:color="auto"/>
            <w:left w:val="none" w:sz="0" w:space="0" w:color="auto"/>
            <w:bottom w:val="none" w:sz="0" w:space="0" w:color="auto"/>
            <w:right w:val="none" w:sz="0" w:space="0" w:color="auto"/>
          </w:divBdr>
        </w:div>
        <w:div w:id="860318550">
          <w:marLeft w:val="480"/>
          <w:marRight w:val="0"/>
          <w:marTop w:val="0"/>
          <w:marBottom w:val="0"/>
          <w:divBdr>
            <w:top w:val="none" w:sz="0" w:space="0" w:color="auto"/>
            <w:left w:val="none" w:sz="0" w:space="0" w:color="auto"/>
            <w:bottom w:val="none" w:sz="0" w:space="0" w:color="auto"/>
            <w:right w:val="none" w:sz="0" w:space="0" w:color="auto"/>
          </w:divBdr>
        </w:div>
        <w:div w:id="1820461545">
          <w:marLeft w:val="480"/>
          <w:marRight w:val="0"/>
          <w:marTop w:val="0"/>
          <w:marBottom w:val="0"/>
          <w:divBdr>
            <w:top w:val="none" w:sz="0" w:space="0" w:color="auto"/>
            <w:left w:val="none" w:sz="0" w:space="0" w:color="auto"/>
            <w:bottom w:val="none" w:sz="0" w:space="0" w:color="auto"/>
            <w:right w:val="none" w:sz="0" w:space="0" w:color="auto"/>
          </w:divBdr>
        </w:div>
        <w:div w:id="679430393">
          <w:marLeft w:val="480"/>
          <w:marRight w:val="0"/>
          <w:marTop w:val="0"/>
          <w:marBottom w:val="0"/>
          <w:divBdr>
            <w:top w:val="none" w:sz="0" w:space="0" w:color="auto"/>
            <w:left w:val="none" w:sz="0" w:space="0" w:color="auto"/>
            <w:bottom w:val="none" w:sz="0" w:space="0" w:color="auto"/>
            <w:right w:val="none" w:sz="0" w:space="0" w:color="auto"/>
          </w:divBdr>
        </w:div>
        <w:div w:id="399182657">
          <w:marLeft w:val="480"/>
          <w:marRight w:val="0"/>
          <w:marTop w:val="0"/>
          <w:marBottom w:val="0"/>
          <w:divBdr>
            <w:top w:val="none" w:sz="0" w:space="0" w:color="auto"/>
            <w:left w:val="none" w:sz="0" w:space="0" w:color="auto"/>
            <w:bottom w:val="none" w:sz="0" w:space="0" w:color="auto"/>
            <w:right w:val="none" w:sz="0" w:space="0" w:color="auto"/>
          </w:divBdr>
        </w:div>
        <w:div w:id="1361856510">
          <w:marLeft w:val="480"/>
          <w:marRight w:val="0"/>
          <w:marTop w:val="0"/>
          <w:marBottom w:val="0"/>
          <w:divBdr>
            <w:top w:val="none" w:sz="0" w:space="0" w:color="auto"/>
            <w:left w:val="none" w:sz="0" w:space="0" w:color="auto"/>
            <w:bottom w:val="none" w:sz="0" w:space="0" w:color="auto"/>
            <w:right w:val="none" w:sz="0" w:space="0" w:color="auto"/>
          </w:divBdr>
        </w:div>
        <w:div w:id="1772385363">
          <w:marLeft w:val="480"/>
          <w:marRight w:val="0"/>
          <w:marTop w:val="0"/>
          <w:marBottom w:val="0"/>
          <w:divBdr>
            <w:top w:val="none" w:sz="0" w:space="0" w:color="auto"/>
            <w:left w:val="none" w:sz="0" w:space="0" w:color="auto"/>
            <w:bottom w:val="none" w:sz="0" w:space="0" w:color="auto"/>
            <w:right w:val="none" w:sz="0" w:space="0" w:color="auto"/>
          </w:divBdr>
        </w:div>
        <w:div w:id="1080637712">
          <w:marLeft w:val="480"/>
          <w:marRight w:val="0"/>
          <w:marTop w:val="0"/>
          <w:marBottom w:val="0"/>
          <w:divBdr>
            <w:top w:val="none" w:sz="0" w:space="0" w:color="auto"/>
            <w:left w:val="none" w:sz="0" w:space="0" w:color="auto"/>
            <w:bottom w:val="none" w:sz="0" w:space="0" w:color="auto"/>
            <w:right w:val="none" w:sz="0" w:space="0" w:color="auto"/>
          </w:divBdr>
        </w:div>
        <w:div w:id="794328016">
          <w:marLeft w:val="480"/>
          <w:marRight w:val="0"/>
          <w:marTop w:val="0"/>
          <w:marBottom w:val="0"/>
          <w:divBdr>
            <w:top w:val="none" w:sz="0" w:space="0" w:color="auto"/>
            <w:left w:val="none" w:sz="0" w:space="0" w:color="auto"/>
            <w:bottom w:val="none" w:sz="0" w:space="0" w:color="auto"/>
            <w:right w:val="none" w:sz="0" w:space="0" w:color="auto"/>
          </w:divBdr>
        </w:div>
        <w:div w:id="362175798">
          <w:marLeft w:val="480"/>
          <w:marRight w:val="0"/>
          <w:marTop w:val="0"/>
          <w:marBottom w:val="0"/>
          <w:divBdr>
            <w:top w:val="none" w:sz="0" w:space="0" w:color="auto"/>
            <w:left w:val="none" w:sz="0" w:space="0" w:color="auto"/>
            <w:bottom w:val="none" w:sz="0" w:space="0" w:color="auto"/>
            <w:right w:val="none" w:sz="0" w:space="0" w:color="auto"/>
          </w:divBdr>
        </w:div>
        <w:div w:id="73472991">
          <w:marLeft w:val="480"/>
          <w:marRight w:val="0"/>
          <w:marTop w:val="0"/>
          <w:marBottom w:val="0"/>
          <w:divBdr>
            <w:top w:val="none" w:sz="0" w:space="0" w:color="auto"/>
            <w:left w:val="none" w:sz="0" w:space="0" w:color="auto"/>
            <w:bottom w:val="none" w:sz="0" w:space="0" w:color="auto"/>
            <w:right w:val="none" w:sz="0" w:space="0" w:color="auto"/>
          </w:divBdr>
        </w:div>
        <w:div w:id="1174297378">
          <w:marLeft w:val="480"/>
          <w:marRight w:val="0"/>
          <w:marTop w:val="0"/>
          <w:marBottom w:val="0"/>
          <w:divBdr>
            <w:top w:val="none" w:sz="0" w:space="0" w:color="auto"/>
            <w:left w:val="none" w:sz="0" w:space="0" w:color="auto"/>
            <w:bottom w:val="none" w:sz="0" w:space="0" w:color="auto"/>
            <w:right w:val="none" w:sz="0" w:space="0" w:color="auto"/>
          </w:divBdr>
        </w:div>
        <w:div w:id="1108694429">
          <w:marLeft w:val="480"/>
          <w:marRight w:val="0"/>
          <w:marTop w:val="0"/>
          <w:marBottom w:val="0"/>
          <w:divBdr>
            <w:top w:val="none" w:sz="0" w:space="0" w:color="auto"/>
            <w:left w:val="none" w:sz="0" w:space="0" w:color="auto"/>
            <w:bottom w:val="none" w:sz="0" w:space="0" w:color="auto"/>
            <w:right w:val="none" w:sz="0" w:space="0" w:color="auto"/>
          </w:divBdr>
        </w:div>
        <w:div w:id="410662091">
          <w:marLeft w:val="480"/>
          <w:marRight w:val="0"/>
          <w:marTop w:val="0"/>
          <w:marBottom w:val="0"/>
          <w:divBdr>
            <w:top w:val="none" w:sz="0" w:space="0" w:color="auto"/>
            <w:left w:val="none" w:sz="0" w:space="0" w:color="auto"/>
            <w:bottom w:val="none" w:sz="0" w:space="0" w:color="auto"/>
            <w:right w:val="none" w:sz="0" w:space="0" w:color="auto"/>
          </w:divBdr>
        </w:div>
        <w:div w:id="1980726948">
          <w:marLeft w:val="480"/>
          <w:marRight w:val="0"/>
          <w:marTop w:val="0"/>
          <w:marBottom w:val="0"/>
          <w:divBdr>
            <w:top w:val="none" w:sz="0" w:space="0" w:color="auto"/>
            <w:left w:val="none" w:sz="0" w:space="0" w:color="auto"/>
            <w:bottom w:val="none" w:sz="0" w:space="0" w:color="auto"/>
            <w:right w:val="none" w:sz="0" w:space="0" w:color="auto"/>
          </w:divBdr>
        </w:div>
        <w:div w:id="155196482">
          <w:marLeft w:val="480"/>
          <w:marRight w:val="0"/>
          <w:marTop w:val="0"/>
          <w:marBottom w:val="0"/>
          <w:divBdr>
            <w:top w:val="none" w:sz="0" w:space="0" w:color="auto"/>
            <w:left w:val="none" w:sz="0" w:space="0" w:color="auto"/>
            <w:bottom w:val="none" w:sz="0" w:space="0" w:color="auto"/>
            <w:right w:val="none" w:sz="0" w:space="0" w:color="auto"/>
          </w:divBdr>
        </w:div>
        <w:div w:id="831990892">
          <w:marLeft w:val="480"/>
          <w:marRight w:val="0"/>
          <w:marTop w:val="0"/>
          <w:marBottom w:val="0"/>
          <w:divBdr>
            <w:top w:val="none" w:sz="0" w:space="0" w:color="auto"/>
            <w:left w:val="none" w:sz="0" w:space="0" w:color="auto"/>
            <w:bottom w:val="none" w:sz="0" w:space="0" w:color="auto"/>
            <w:right w:val="none" w:sz="0" w:space="0" w:color="auto"/>
          </w:divBdr>
        </w:div>
        <w:div w:id="1319311189">
          <w:marLeft w:val="480"/>
          <w:marRight w:val="0"/>
          <w:marTop w:val="0"/>
          <w:marBottom w:val="0"/>
          <w:divBdr>
            <w:top w:val="none" w:sz="0" w:space="0" w:color="auto"/>
            <w:left w:val="none" w:sz="0" w:space="0" w:color="auto"/>
            <w:bottom w:val="none" w:sz="0" w:space="0" w:color="auto"/>
            <w:right w:val="none" w:sz="0" w:space="0" w:color="auto"/>
          </w:divBdr>
        </w:div>
        <w:div w:id="527766416">
          <w:marLeft w:val="480"/>
          <w:marRight w:val="0"/>
          <w:marTop w:val="0"/>
          <w:marBottom w:val="0"/>
          <w:divBdr>
            <w:top w:val="none" w:sz="0" w:space="0" w:color="auto"/>
            <w:left w:val="none" w:sz="0" w:space="0" w:color="auto"/>
            <w:bottom w:val="none" w:sz="0" w:space="0" w:color="auto"/>
            <w:right w:val="none" w:sz="0" w:space="0" w:color="auto"/>
          </w:divBdr>
        </w:div>
        <w:div w:id="407046130">
          <w:marLeft w:val="480"/>
          <w:marRight w:val="0"/>
          <w:marTop w:val="0"/>
          <w:marBottom w:val="0"/>
          <w:divBdr>
            <w:top w:val="none" w:sz="0" w:space="0" w:color="auto"/>
            <w:left w:val="none" w:sz="0" w:space="0" w:color="auto"/>
            <w:bottom w:val="none" w:sz="0" w:space="0" w:color="auto"/>
            <w:right w:val="none" w:sz="0" w:space="0" w:color="auto"/>
          </w:divBdr>
        </w:div>
        <w:div w:id="1771075180">
          <w:marLeft w:val="480"/>
          <w:marRight w:val="0"/>
          <w:marTop w:val="0"/>
          <w:marBottom w:val="0"/>
          <w:divBdr>
            <w:top w:val="none" w:sz="0" w:space="0" w:color="auto"/>
            <w:left w:val="none" w:sz="0" w:space="0" w:color="auto"/>
            <w:bottom w:val="none" w:sz="0" w:space="0" w:color="auto"/>
            <w:right w:val="none" w:sz="0" w:space="0" w:color="auto"/>
          </w:divBdr>
        </w:div>
        <w:div w:id="1147555228">
          <w:marLeft w:val="480"/>
          <w:marRight w:val="0"/>
          <w:marTop w:val="0"/>
          <w:marBottom w:val="0"/>
          <w:divBdr>
            <w:top w:val="none" w:sz="0" w:space="0" w:color="auto"/>
            <w:left w:val="none" w:sz="0" w:space="0" w:color="auto"/>
            <w:bottom w:val="none" w:sz="0" w:space="0" w:color="auto"/>
            <w:right w:val="none" w:sz="0" w:space="0" w:color="auto"/>
          </w:divBdr>
        </w:div>
        <w:div w:id="1857188971">
          <w:marLeft w:val="480"/>
          <w:marRight w:val="0"/>
          <w:marTop w:val="0"/>
          <w:marBottom w:val="0"/>
          <w:divBdr>
            <w:top w:val="none" w:sz="0" w:space="0" w:color="auto"/>
            <w:left w:val="none" w:sz="0" w:space="0" w:color="auto"/>
            <w:bottom w:val="none" w:sz="0" w:space="0" w:color="auto"/>
            <w:right w:val="none" w:sz="0" w:space="0" w:color="auto"/>
          </w:divBdr>
        </w:div>
        <w:div w:id="1520314330">
          <w:marLeft w:val="480"/>
          <w:marRight w:val="0"/>
          <w:marTop w:val="0"/>
          <w:marBottom w:val="0"/>
          <w:divBdr>
            <w:top w:val="none" w:sz="0" w:space="0" w:color="auto"/>
            <w:left w:val="none" w:sz="0" w:space="0" w:color="auto"/>
            <w:bottom w:val="none" w:sz="0" w:space="0" w:color="auto"/>
            <w:right w:val="none" w:sz="0" w:space="0" w:color="auto"/>
          </w:divBdr>
        </w:div>
        <w:div w:id="1711297591">
          <w:marLeft w:val="480"/>
          <w:marRight w:val="0"/>
          <w:marTop w:val="0"/>
          <w:marBottom w:val="0"/>
          <w:divBdr>
            <w:top w:val="none" w:sz="0" w:space="0" w:color="auto"/>
            <w:left w:val="none" w:sz="0" w:space="0" w:color="auto"/>
            <w:bottom w:val="none" w:sz="0" w:space="0" w:color="auto"/>
            <w:right w:val="none" w:sz="0" w:space="0" w:color="auto"/>
          </w:divBdr>
        </w:div>
        <w:div w:id="1358965453">
          <w:marLeft w:val="480"/>
          <w:marRight w:val="0"/>
          <w:marTop w:val="0"/>
          <w:marBottom w:val="0"/>
          <w:divBdr>
            <w:top w:val="none" w:sz="0" w:space="0" w:color="auto"/>
            <w:left w:val="none" w:sz="0" w:space="0" w:color="auto"/>
            <w:bottom w:val="none" w:sz="0" w:space="0" w:color="auto"/>
            <w:right w:val="none" w:sz="0" w:space="0" w:color="auto"/>
          </w:divBdr>
        </w:div>
        <w:div w:id="193808634">
          <w:marLeft w:val="480"/>
          <w:marRight w:val="0"/>
          <w:marTop w:val="0"/>
          <w:marBottom w:val="0"/>
          <w:divBdr>
            <w:top w:val="none" w:sz="0" w:space="0" w:color="auto"/>
            <w:left w:val="none" w:sz="0" w:space="0" w:color="auto"/>
            <w:bottom w:val="none" w:sz="0" w:space="0" w:color="auto"/>
            <w:right w:val="none" w:sz="0" w:space="0" w:color="auto"/>
          </w:divBdr>
        </w:div>
        <w:div w:id="866287614">
          <w:marLeft w:val="480"/>
          <w:marRight w:val="0"/>
          <w:marTop w:val="0"/>
          <w:marBottom w:val="0"/>
          <w:divBdr>
            <w:top w:val="none" w:sz="0" w:space="0" w:color="auto"/>
            <w:left w:val="none" w:sz="0" w:space="0" w:color="auto"/>
            <w:bottom w:val="none" w:sz="0" w:space="0" w:color="auto"/>
            <w:right w:val="none" w:sz="0" w:space="0" w:color="auto"/>
          </w:divBdr>
        </w:div>
        <w:div w:id="1387070490">
          <w:marLeft w:val="480"/>
          <w:marRight w:val="0"/>
          <w:marTop w:val="0"/>
          <w:marBottom w:val="0"/>
          <w:divBdr>
            <w:top w:val="none" w:sz="0" w:space="0" w:color="auto"/>
            <w:left w:val="none" w:sz="0" w:space="0" w:color="auto"/>
            <w:bottom w:val="none" w:sz="0" w:space="0" w:color="auto"/>
            <w:right w:val="none" w:sz="0" w:space="0" w:color="auto"/>
          </w:divBdr>
        </w:div>
        <w:div w:id="1613629304">
          <w:marLeft w:val="480"/>
          <w:marRight w:val="0"/>
          <w:marTop w:val="0"/>
          <w:marBottom w:val="0"/>
          <w:divBdr>
            <w:top w:val="none" w:sz="0" w:space="0" w:color="auto"/>
            <w:left w:val="none" w:sz="0" w:space="0" w:color="auto"/>
            <w:bottom w:val="none" w:sz="0" w:space="0" w:color="auto"/>
            <w:right w:val="none" w:sz="0" w:space="0" w:color="auto"/>
          </w:divBdr>
        </w:div>
        <w:div w:id="148137046">
          <w:marLeft w:val="480"/>
          <w:marRight w:val="0"/>
          <w:marTop w:val="0"/>
          <w:marBottom w:val="0"/>
          <w:divBdr>
            <w:top w:val="none" w:sz="0" w:space="0" w:color="auto"/>
            <w:left w:val="none" w:sz="0" w:space="0" w:color="auto"/>
            <w:bottom w:val="none" w:sz="0" w:space="0" w:color="auto"/>
            <w:right w:val="none" w:sz="0" w:space="0" w:color="auto"/>
          </w:divBdr>
        </w:div>
        <w:div w:id="1357581928">
          <w:marLeft w:val="480"/>
          <w:marRight w:val="0"/>
          <w:marTop w:val="0"/>
          <w:marBottom w:val="0"/>
          <w:divBdr>
            <w:top w:val="none" w:sz="0" w:space="0" w:color="auto"/>
            <w:left w:val="none" w:sz="0" w:space="0" w:color="auto"/>
            <w:bottom w:val="none" w:sz="0" w:space="0" w:color="auto"/>
            <w:right w:val="none" w:sz="0" w:space="0" w:color="auto"/>
          </w:divBdr>
        </w:div>
        <w:div w:id="743910909">
          <w:marLeft w:val="480"/>
          <w:marRight w:val="0"/>
          <w:marTop w:val="0"/>
          <w:marBottom w:val="0"/>
          <w:divBdr>
            <w:top w:val="none" w:sz="0" w:space="0" w:color="auto"/>
            <w:left w:val="none" w:sz="0" w:space="0" w:color="auto"/>
            <w:bottom w:val="none" w:sz="0" w:space="0" w:color="auto"/>
            <w:right w:val="none" w:sz="0" w:space="0" w:color="auto"/>
          </w:divBdr>
        </w:div>
        <w:div w:id="1311405543">
          <w:marLeft w:val="480"/>
          <w:marRight w:val="0"/>
          <w:marTop w:val="0"/>
          <w:marBottom w:val="0"/>
          <w:divBdr>
            <w:top w:val="none" w:sz="0" w:space="0" w:color="auto"/>
            <w:left w:val="none" w:sz="0" w:space="0" w:color="auto"/>
            <w:bottom w:val="none" w:sz="0" w:space="0" w:color="auto"/>
            <w:right w:val="none" w:sz="0" w:space="0" w:color="auto"/>
          </w:divBdr>
        </w:div>
        <w:div w:id="1340428586">
          <w:marLeft w:val="480"/>
          <w:marRight w:val="0"/>
          <w:marTop w:val="0"/>
          <w:marBottom w:val="0"/>
          <w:divBdr>
            <w:top w:val="none" w:sz="0" w:space="0" w:color="auto"/>
            <w:left w:val="none" w:sz="0" w:space="0" w:color="auto"/>
            <w:bottom w:val="none" w:sz="0" w:space="0" w:color="auto"/>
            <w:right w:val="none" w:sz="0" w:space="0" w:color="auto"/>
          </w:divBdr>
        </w:div>
        <w:div w:id="1223952334">
          <w:marLeft w:val="480"/>
          <w:marRight w:val="0"/>
          <w:marTop w:val="0"/>
          <w:marBottom w:val="0"/>
          <w:divBdr>
            <w:top w:val="none" w:sz="0" w:space="0" w:color="auto"/>
            <w:left w:val="none" w:sz="0" w:space="0" w:color="auto"/>
            <w:bottom w:val="none" w:sz="0" w:space="0" w:color="auto"/>
            <w:right w:val="none" w:sz="0" w:space="0" w:color="auto"/>
          </w:divBdr>
        </w:div>
        <w:div w:id="86387504">
          <w:marLeft w:val="480"/>
          <w:marRight w:val="0"/>
          <w:marTop w:val="0"/>
          <w:marBottom w:val="0"/>
          <w:divBdr>
            <w:top w:val="none" w:sz="0" w:space="0" w:color="auto"/>
            <w:left w:val="none" w:sz="0" w:space="0" w:color="auto"/>
            <w:bottom w:val="none" w:sz="0" w:space="0" w:color="auto"/>
            <w:right w:val="none" w:sz="0" w:space="0" w:color="auto"/>
          </w:divBdr>
        </w:div>
        <w:div w:id="1961837636">
          <w:marLeft w:val="480"/>
          <w:marRight w:val="0"/>
          <w:marTop w:val="0"/>
          <w:marBottom w:val="0"/>
          <w:divBdr>
            <w:top w:val="none" w:sz="0" w:space="0" w:color="auto"/>
            <w:left w:val="none" w:sz="0" w:space="0" w:color="auto"/>
            <w:bottom w:val="none" w:sz="0" w:space="0" w:color="auto"/>
            <w:right w:val="none" w:sz="0" w:space="0" w:color="auto"/>
          </w:divBdr>
        </w:div>
        <w:div w:id="268779827">
          <w:marLeft w:val="480"/>
          <w:marRight w:val="0"/>
          <w:marTop w:val="0"/>
          <w:marBottom w:val="0"/>
          <w:divBdr>
            <w:top w:val="none" w:sz="0" w:space="0" w:color="auto"/>
            <w:left w:val="none" w:sz="0" w:space="0" w:color="auto"/>
            <w:bottom w:val="none" w:sz="0" w:space="0" w:color="auto"/>
            <w:right w:val="none" w:sz="0" w:space="0" w:color="auto"/>
          </w:divBdr>
        </w:div>
        <w:div w:id="1433207629">
          <w:marLeft w:val="480"/>
          <w:marRight w:val="0"/>
          <w:marTop w:val="0"/>
          <w:marBottom w:val="0"/>
          <w:divBdr>
            <w:top w:val="none" w:sz="0" w:space="0" w:color="auto"/>
            <w:left w:val="none" w:sz="0" w:space="0" w:color="auto"/>
            <w:bottom w:val="none" w:sz="0" w:space="0" w:color="auto"/>
            <w:right w:val="none" w:sz="0" w:space="0" w:color="auto"/>
          </w:divBdr>
        </w:div>
        <w:div w:id="798763116">
          <w:marLeft w:val="480"/>
          <w:marRight w:val="0"/>
          <w:marTop w:val="0"/>
          <w:marBottom w:val="0"/>
          <w:divBdr>
            <w:top w:val="none" w:sz="0" w:space="0" w:color="auto"/>
            <w:left w:val="none" w:sz="0" w:space="0" w:color="auto"/>
            <w:bottom w:val="none" w:sz="0" w:space="0" w:color="auto"/>
            <w:right w:val="none" w:sz="0" w:space="0" w:color="auto"/>
          </w:divBdr>
        </w:div>
        <w:div w:id="1007095960">
          <w:marLeft w:val="480"/>
          <w:marRight w:val="0"/>
          <w:marTop w:val="0"/>
          <w:marBottom w:val="0"/>
          <w:divBdr>
            <w:top w:val="none" w:sz="0" w:space="0" w:color="auto"/>
            <w:left w:val="none" w:sz="0" w:space="0" w:color="auto"/>
            <w:bottom w:val="none" w:sz="0" w:space="0" w:color="auto"/>
            <w:right w:val="none" w:sz="0" w:space="0" w:color="auto"/>
          </w:divBdr>
        </w:div>
        <w:div w:id="299265595">
          <w:marLeft w:val="480"/>
          <w:marRight w:val="0"/>
          <w:marTop w:val="0"/>
          <w:marBottom w:val="0"/>
          <w:divBdr>
            <w:top w:val="none" w:sz="0" w:space="0" w:color="auto"/>
            <w:left w:val="none" w:sz="0" w:space="0" w:color="auto"/>
            <w:bottom w:val="none" w:sz="0" w:space="0" w:color="auto"/>
            <w:right w:val="none" w:sz="0" w:space="0" w:color="auto"/>
          </w:divBdr>
        </w:div>
        <w:div w:id="2079473913">
          <w:marLeft w:val="480"/>
          <w:marRight w:val="0"/>
          <w:marTop w:val="0"/>
          <w:marBottom w:val="0"/>
          <w:divBdr>
            <w:top w:val="none" w:sz="0" w:space="0" w:color="auto"/>
            <w:left w:val="none" w:sz="0" w:space="0" w:color="auto"/>
            <w:bottom w:val="none" w:sz="0" w:space="0" w:color="auto"/>
            <w:right w:val="none" w:sz="0" w:space="0" w:color="auto"/>
          </w:divBdr>
        </w:div>
        <w:div w:id="752360478">
          <w:marLeft w:val="480"/>
          <w:marRight w:val="0"/>
          <w:marTop w:val="0"/>
          <w:marBottom w:val="0"/>
          <w:divBdr>
            <w:top w:val="none" w:sz="0" w:space="0" w:color="auto"/>
            <w:left w:val="none" w:sz="0" w:space="0" w:color="auto"/>
            <w:bottom w:val="none" w:sz="0" w:space="0" w:color="auto"/>
            <w:right w:val="none" w:sz="0" w:space="0" w:color="auto"/>
          </w:divBdr>
        </w:div>
        <w:div w:id="907039818">
          <w:marLeft w:val="480"/>
          <w:marRight w:val="0"/>
          <w:marTop w:val="0"/>
          <w:marBottom w:val="0"/>
          <w:divBdr>
            <w:top w:val="none" w:sz="0" w:space="0" w:color="auto"/>
            <w:left w:val="none" w:sz="0" w:space="0" w:color="auto"/>
            <w:bottom w:val="none" w:sz="0" w:space="0" w:color="auto"/>
            <w:right w:val="none" w:sz="0" w:space="0" w:color="auto"/>
          </w:divBdr>
        </w:div>
        <w:div w:id="1279415887">
          <w:marLeft w:val="480"/>
          <w:marRight w:val="0"/>
          <w:marTop w:val="0"/>
          <w:marBottom w:val="0"/>
          <w:divBdr>
            <w:top w:val="none" w:sz="0" w:space="0" w:color="auto"/>
            <w:left w:val="none" w:sz="0" w:space="0" w:color="auto"/>
            <w:bottom w:val="none" w:sz="0" w:space="0" w:color="auto"/>
            <w:right w:val="none" w:sz="0" w:space="0" w:color="auto"/>
          </w:divBdr>
        </w:div>
        <w:div w:id="1047223958">
          <w:marLeft w:val="480"/>
          <w:marRight w:val="0"/>
          <w:marTop w:val="0"/>
          <w:marBottom w:val="0"/>
          <w:divBdr>
            <w:top w:val="none" w:sz="0" w:space="0" w:color="auto"/>
            <w:left w:val="none" w:sz="0" w:space="0" w:color="auto"/>
            <w:bottom w:val="none" w:sz="0" w:space="0" w:color="auto"/>
            <w:right w:val="none" w:sz="0" w:space="0" w:color="auto"/>
          </w:divBdr>
        </w:div>
        <w:div w:id="1244143735">
          <w:marLeft w:val="480"/>
          <w:marRight w:val="0"/>
          <w:marTop w:val="0"/>
          <w:marBottom w:val="0"/>
          <w:divBdr>
            <w:top w:val="none" w:sz="0" w:space="0" w:color="auto"/>
            <w:left w:val="none" w:sz="0" w:space="0" w:color="auto"/>
            <w:bottom w:val="none" w:sz="0" w:space="0" w:color="auto"/>
            <w:right w:val="none" w:sz="0" w:space="0" w:color="auto"/>
          </w:divBdr>
        </w:div>
        <w:div w:id="276372388">
          <w:marLeft w:val="480"/>
          <w:marRight w:val="0"/>
          <w:marTop w:val="0"/>
          <w:marBottom w:val="0"/>
          <w:divBdr>
            <w:top w:val="none" w:sz="0" w:space="0" w:color="auto"/>
            <w:left w:val="none" w:sz="0" w:space="0" w:color="auto"/>
            <w:bottom w:val="none" w:sz="0" w:space="0" w:color="auto"/>
            <w:right w:val="none" w:sz="0" w:space="0" w:color="auto"/>
          </w:divBdr>
        </w:div>
        <w:div w:id="44373515">
          <w:marLeft w:val="480"/>
          <w:marRight w:val="0"/>
          <w:marTop w:val="0"/>
          <w:marBottom w:val="0"/>
          <w:divBdr>
            <w:top w:val="none" w:sz="0" w:space="0" w:color="auto"/>
            <w:left w:val="none" w:sz="0" w:space="0" w:color="auto"/>
            <w:bottom w:val="none" w:sz="0" w:space="0" w:color="auto"/>
            <w:right w:val="none" w:sz="0" w:space="0" w:color="auto"/>
          </w:divBdr>
        </w:div>
      </w:divsChild>
    </w:div>
    <w:div w:id="812022869">
      <w:bodyDiv w:val="1"/>
      <w:marLeft w:val="0"/>
      <w:marRight w:val="0"/>
      <w:marTop w:val="0"/>
      <w:marBottom w:val="0"/>
      <w:divBdr>
        <w:top w:val="none" w:sz="0" w:space="0" w:color="auto"/>
        <w:left w:val="none" w:sz="0" w:space="0" w:color="auto"/>
        <w:bottom w:val="none" w:sz="0" w:space="0" w:color="auto"/>
        <w:right w:val="none" w:sz="0" w:space="0" w:color="auto"/>
      </w:divBdr>
    </w:div>
    <w:div w:id="812065047">
      <w:bodyDiv w:val="1"/>
      <w:marLeft w:val="0"/>
      <w:marRight w:val="0"/>
      <w:marTop w:val="0"/>
      <w:marBottom w:val="0"/>
      <w:divBdr>
        <w:top w:val="none" w:sz="0" w:space="0" w:color="auto"/>
        <w:left w:val="none" w:sz="0" w:space="0" w:color="auto"/>
        <w:bottom w:val="none" w:sz="0" w:space="0" w:color="auto"/>
        <w:right w:val="none" w:sz="0" w:space="0" w:color="auto"/>
      </w:divBdr>
      <w:divsChild>
        <w:div w:id="869950232">
          <w:marLeft w:val="480"/>
          <w:marRight w:val="0"/>
          <w:marTop w:val="0"/>
          <w:marBottom w:val="0"/>
          <w:divBdr>
            <w:top w:val="none" w:sz="0" w:space="0" w:color="auto"/>
            <w:left w:val="none" w:sz="0" w:space="0" w:color="auto"/>
            <w:bottom w:val="none" w:sz="0" w:space="0" w:color="auto"/>
            <w:right w:val="none" w:sz="0" w:space="0" w:color="auto"/>
          </w:divBdr>
        </w:div>
        <w:div w:id="1007564918">
          <w:marLeft w:val="480"/>
          <w:marRight w:val="0"/>
          <w:marTop w:val="0"/>
          <w:marBottom w:val="0"/>
          <w:divBdr>
            <w:top w:val="none" w:sz="0" w:space="0" w:color="auto"/>
            <w:left w:val="none" w:sz="0" w:space="0" w:color="auto"/>
            <w:bottom w:val="none" w:sz="0" w:space="0" w:color="auto"/>
            <w:right w:val="none" w:sz="0" w:space="0" w:color="auto"/>
          </w:divBdr>
        </w:div>
        <w:div w:id="440031554">
          <w:marLeft w:val="480"/>
          <w:marRight w:val="0"/>
          <w:marTop w:val="0"/>
          <w:marBottom w:val="0"/>
          <w:divBdr>
            <w:top w:val="none" w:sz="0" w:space="0" w:color="auto"/>
            <w:left w:val="none" w:sz="0" w:space="0" w:color="auto"/>
            <w:bottom w:val="none" w:sz="0" w:space="0" w:color="auto"/>
            <w:right w:val="none" w:sz="0" w:space="0" w:color="auto"/>
          </w:divBdr>
        </w:div>
        <w:div w:id="1330402952">
          <w:marLeft w:val="480"/>
          <w:marRight w:val="0"/>
          <w:marTop w:val="0"/>
          <w:marBottom w:val="0"/>
          <w:divBdr>
            <w:top w:val="none" w:sz="0" w:space="0" w:color="auto"/>
            <w:left w:val="none" w:sz="0" w:space="0" w:color="auto"/>
            <w:bottom w:val="none" w:sz="0" w:space="0" w:color="auto"/>
            <w:right w:val="none" w:sz="0" w:space="0" w:color="auto"/>
          </w:divBdr>
        </w:div>
        <w:div w:id="906300602">
          <w:marLeft w:val="480"/>
          <w:marRight w:val="0"/>
          <w:marTop w:val="0"/>
          <w:marBottom w:val="0"/>
          <w:divBdr>
            <w:top w:val="none" w:sz="0" w:space="0" w:color="auto"/>
            <w:left w:val="none" w:sz="0" w:space="0" w:color="auto"/>
            <w:bottom w:val="none" w:sz="0" w:space="0" w:color="auto"/>
            <w:right w:val="none" w:sz="0" w:space="0" w:color="auto"/>
          </w:divBdr>
        </w:div>
        <w:div w:id="1421097365">
          <w:marLeft w:val="480"/>
          <w:marRight w:val="0"/>
          <w:marTop w:val="0"/>
          <w:marBottom w:val="0"/>
          <w:divBdr>
            <w:top w:val="none" w:sz="0" w:space="0" w:color="auto"/>
            <w:left w:val="none" w:sz="0" w:space="0" w:color="auto"/>
            <w:bottom w:val="none" w:sz="0" w:space="0" w:color="auto"/>
            <w:right w:val="none" w:sz="0" w:space="0" w:color="auto"/>
          </w:divBdr>
        </w:div>
        <w:div w:id="501161846">
          <w:marLeft w:val="480"/>
          <w:marRight w:val="0"/>
          <w:marTop w:val="0"/>
          <w:marBottom w:val="0"/>
          <w:divBdr>
            <w:top w:val="none" w:sz="0" w:space="0" w:color="auto"/>
            <w:left w:val="none" w:sz="0" w:space="0" w:color="auto"/>
            <w:bottom w:val="none" w:sz="0" w:space="0" w:color="auto"/>
            <w:right w:val="none" w:sz="0" w:space="0" w:color="auto"/>
          </w:divBdr>
        </w:div>
        <w:div w:id="1950700594">
          <w:marLeft w:val="480"/>
          <w:marRight w:val="0"/>
          <w:marTop w:val="0"/>
          <w:marBottom w:val="0"/>
          <w:divBdr>
            <w:top w:val="none" w:sz="0" w:space="0" w:color="auto"/>
            <w:left w:val="none" w:sz="0" w:space="0" w:color="auto"/>
            <w:bottom w:val="none" w:sz="0" w:space="0" w:color="auto"/>
            <w:right w:val="none" w:sz="0" w:space="0" w:color="auto"/>
          </w:divBdr>
        </w:div>
        <w:div w:id="876501563">
          <w:marLeft w:val="480"/>
          <w:marRight w:val="0"/>
          <w:marTop w:val="0"/>
          <w:marBottom w:val="0"/>
          <w:divBdr>
            <w:top w:val="none" w:sz="0" w:space="0" w:color="auto"/>
            <w:left w:val="none" w:sz="0" w:space="0" w:color="auto"/>
            <w:bottom w:val="none" w:sz="0" w:space="0" w:color="auto"/>
            <w:right w:val="none" w:sz="0" w:space="0" w:color="auto"/>
          </w:divBdr>
        </w:div>
        <w:div w:id="1011760792">
          <w:marLeft w:val="480"/>
          <w:marRight w:val="0"/>
          <w:marTop w:val="0"/>
          <w:marBottom w:val="0"/>
          <w:divBdr>
            <w:top w:val="none" w:sz="0" w:space="0" w:color="auto"/>
            <w:left w:val="none" w:sz="0" w:space="0" w:color="auto"/>
            <w:bottom w:val="none" w:sz="0" w:space="0" w:color="auto"/>
            <w:right w:val="none" w:sz="0" w:space="0" w:color="auto"/>
          </w:divBdr>
        </w:div>
        <w:div w:id="1736052712">
          <w:marLeft w:val="480"/>
          <w:marRight w:val="0"/>
          <w:marTop w:val="0"/>
          <w:marBottom w:val="0"/>
          <w:divBdr>
            <w:top w:val="none" w:sz="0" w:space="0" w:color="auto"/>
            <w:left w:val="none" w:sz="0" w:space="0" w:color="auto"/>
            <w:bottom w:val="none" w:sz="0" w:space="0" w:color="auto"/>
            <w:right w:val="none" w:sz="0" w:space="0" w:color="auto"/>
          </w:divBdr>
        </w:div>
        <w:div w:id="1407919429">
          <w:marLeft w:val="480"/>
          <w:marRight w:val="0"/>
          <w:marTop w:val="0"/>
          <w:marBottom w:val="0"/>
          <w:divBdr>
            <w:top w:val="none" w:sz="0" w:space="0" w:color="auto"/>
            <w:left w:val="none" w:sz="0" w:space="0" w:color="auto"/>
            <w:bottom w:val="none" w:sz="0" w:space="0" w:color="auto"/>
            <w:right w:val="none" w:sz="0" w:space="0" w:color="auto"/>
          </w:divBdr>
        </w:div>
        <w:div w:id="1428621006">
          <w:marLeft w:val="480"/>
          <w:marRight w:val="0"/>
          <w:marTop w:val="0"/>
          <w:marBottom w:val="0"/>
          <w:divBdr>
            <w:top w:val="none" w:sz="0" w:space="0" w:color="auto"/>
            <w:left w:val="none" w:sz="0" w:space="0" w:color="auto"/>
            <w:bottom w:val="none" w:sz="0" w:space="0" w:color="auto"/>
            <w:right w:val="none" w:sz="0" w:space="0" w:color="auto"/>
          </w:divBdr>
        </w:div>
        <w:div w:id="199588088">
          <w:marLeft w:val="480"/>
          <w:marRight w:val="0"/>
          <w:marTop w:val="0"/>
          <w:marBottom w:val="0"/>
          <w:divBdr>
            <w:top w:val="none" w:sz="0" w:space="0" w:color="auto"/>
            <w:left w:val="none" w:sz="0" w:space="0" w:color="auto"/>
            <w:bottom w:val="none" w:sz="0" w:space="0" w:color="auto"/>
            <w:right w:val="none" w:sz="0" w:space="0" w:color="auto"/>
          </w:divBdr>
        </w:div>
        <w:div w:id="2030981821">
          <w:marLeft w:val="480"/>
          <w:marRight w:val="0"/>
          <w:marTop w:val="0"/>
          <w:marBottom w:val="0"/>
          <w:divBdr>
            <w:top w:val="none" w:sz="0" w:space="0" w:color="auto"/>
            <w:left w:val="none" w:sz="0" w:space="0" w:color="auto"/>
            <w:bottom w:val="none" w:sz="0" w:space="0" w:color="auto"/>
            <w:right w:val="none" w:sz="0" w:space="0" w:color="auto"/>
          </w:divBdr>
        </w:div>
        <w:div w:id="1259563095">
          <w:marLeft w:val="480"/>
          <w:marRight w:val="0"/>
          <w:marTop w:val="0"/>
          <w:marBottom w:val="0"/>
          <w:divBdr>
            <w:top w:val="none" w:sz="0" w:space="0" w:color="auto"/>
            <w:left w:val="none" w:sz="0" w:space="0" w:color="auto"/>
            <w:bottom w:val="none" w:sz="0" w:space="0" w:color="auto"/>
            <w:right w:val="none" w:sz="0" w:space="0" w:color="auto"/>
          </w:divBdr>
        </w:div>
        <w:div w:id="2113891270">
          <w:marLeft w:val="480"/>
          <w:marRight w:val="0"/>
          <w:marTop w:val="0"/>
          <w:marBottom w:val="0"/>
          <w:divBdr>
            <w:top w:val="none" w:sz="0" w:space="0" w:color="auto"/>
            <w:left w:val="none" w:sz="0" w:space="0" w:color="auto"/>
            <w:bottom w:val="none" w:sz="0" w:space="0" w:color="auto"/>
            <w:right w:val="none" w:sz="0" w:space="0" w:color="auto"/>
          </w:divBdr>
        </w:div>
        <w:div w:id="933980512">
          <w:marLeft w:val="480"/>
          <w:marRight w:val="0"/>
          <w:marTop w:val="0"/>
          <w:marBottom w:val="0"/>
          <w:divBdr>
            <w:top w:val="none" w:sz="0" w:space="0" w:color="auto"/>
            <w:left w:val="none" w:sz="0" w:space="0" w:color="auto"/>
            <w:bottom w:val="none" w:sz="0" w:space="0" w:color="auto"/>
            <w:right w:val="none" w:sz="0" w:space="0" w:color="auto"/>
          </w:divBdr>
        </w:div>
        <w:div w:id="909392282">
          <w:marLeft w:val="480"/>
          <w:marRight w:val="0"/>
          <w:marTop w:val="0"/>
          <w:marBottom w:val="0"/>
          <w:divBdr>
            <w:top w:val="none" w:sz="0" w:space="0" w:color="auto"/>
            <w:left w:val="none" w:sz="0" w:space="0" w:color="auto"/>
            <w:bottom w:val="none" w:sz="0" w:space="0" w:color="auto"/>
            <w:right w:val="none" w:sz="0" w:space="0" w:color="auto"/>
          </w:divBdr>
        </w:div>
        <w:div w:id="1701277032">
          <w:marLeft w:val="480"/>
          <w:marRight w:val="0"/>
          <w:marTop w:val="0"/>
          <w:marBottom w:val="0"/>
          <w:divBdr>
            <w:top w:val="none" w:sz="0" w:space="0" w:color="auto"/>
            <w:left w:val="none" w:sz="0" w:space="0" w:color="auto"/>
            <w:bottom w:val="none" w:sz="0" w:space="0" w:color="auto"/>
            <w:right w:val="none" w:sz="0" w:space="0" w:color="auto"/>
          </w:divBdr>
        </w:div>
        <w:div w:id="1485006743">
          <w:marLeft w:val="480"/>
          <w:marRight w:val="0"/>
          <w:marTop w:val="0"/>
          <w:marBottom w:val="0"/>
          <w:divBdr>
            <w:top w:val="none" w:sz="0" w:space="0" w:color="auto"/>
            <w:left w:val="none" w:sz="0" w:space="0" w:color="auto"/>
            <w:bottom w:val="none" w:sz="0" w:space="0" w:color="auto"/>
            <w:right w:val="none" w:sz="0" w:space="0" w:color="auto"/>
          </w:divBdr>
        </w:div>
        <w:div w:id="752974932">
          <w:marLeft w:val="480"/>
          <w:marRight w:val="0"/>
          <w:marTop w:val="0"/>
          <w:marBottom w:val="0"/>
          <w:divBdr>
            <w:top w:val="none" w:sz="0" w:space="0" w:color="auto"/>
            <w:left w:val="none" w:sz="0" w:space="0" w:color="auto"/>
            <w:bottom w:val="none" w:sz="0" w:space="0" w:color="auto"/>
            <w:right w:val="none" w:sz="0" w:space="0" w:color="auto"/>
          </w:divBdr>
        </w:div>
        <w:div w:id="1124352940">
          <w:marLeft w:val="480"/>
          <w:marRight w:val="0"/>
          <w:marTop w:val="0"/>
          <w:marBottom w:val="0"/>
          <w:divBdr>
            <w:top w:val="none" w:sz="0" w:space="0" w:color="auto"/>
            <w:left w:val="none" w:sz="0" w:space="0" w:color="auto"/>
            <w:bottom w:val="none" w:sz="0" w:space="0" w:color="auto"/>
            <w:right w:val="none" w:sz="0" w:space="0" w:color="auto"/>
          </w:divBdr>
        </w:div>
        <w:div w:id="753741873">
          <w:marLeft w:val="480"/>
          <w:marRight w:val="0"/>
          <w:marTop w:val="0"/>
          <w:marBottom w:val="0"/>
          <w:divBdr>
            <w:top w:val="none" w:sz="0" w:space="0" w:color="auto"/>
            <w:left w:val="none" w:sz="0" w:space="0" w:color="auto"/>
            <w:bottom w:val="none" w:sz="0" w:space="0" w:color="auto"/>
            <w:right w:val="none" w:sz="0" w:space="0" w:color="auto"/>
          </w:divBdr>
        </w:div>
        <w:div w:id="1303998179">
          <w:marLeft w:val="480"/>
          <w:marRight w:val="0"/>
          <w:marTop w:val="0"/>
          <w:marBottom w:val="0"/>
          <w:divBdr>
            <w:top w:val="none" w:sz="0" w:space="0" w:color="auto"/>
            <w:left w:val="none" w:sz="0" w:space="0" w:color="auto"/>
            <w:bottom w:val="none" w:sz="0" w:space="0" w:color="auto"/>
            <w:right w:val="none" w:sz="0" w:space="0" w:color="auto"/>
          </w:divBdr>
        </w:div>
        <w:div w:id="286011402">
          <w:marLeft w:val="480"/>
          <w:marRight w:val="0"/>
          <w:marTop w:val="0"/>
          <w:marBottom w:val="0"/>
          <w:divBdr>
            <w:top w:val="none" w:sz="0" w:space="0" w:color="auto"/>
            <w:left w:val="none" w:sz="0" w:space="0" w:color="auto"/>
            <w:bottom w:val="none" w:sz="0" w:space="0" w:color="auto"/>
            <w:right w:val="none" w:sz="0" w:space="0" w:color="auto"/>
          </w:divBdr>
        </w:div>
        <w:div w:id="2026855622">
          <w:marLeft w:val="480"/>
          <w:marRight w:val="0"/>
          <w:marTop w:val="0"/>
          <w:marBottom w:val="0"/>
          <w:divBdr>
            <w:top w:val="none" w:sz="0" w:space="0" w:color="auto"/>
            <w:left w:val="none" w:sz="0" w:space="0" w:color="auto"/>
            <w:bottom w:val="none" w:sz="0" w:space="0" w:color="auto"/>
            <w:right w:val="none" w:sz="0" w:space="0" w:color="auto"/>
          </w:divBdr>
        </w:div>
        <w:div w:id="1015620516">
          <w:marLeft w:val="480"/>
          <w:marRight w:val="0"/>
          <w:marTop w:val="0"/>
          <w:marBottom w:val="0"/>
          <w:divBdr>
            <w:top w:val="none" w:sz="0" w:space="0" w:color="auto"/>
            <w:left w:val="none" w:sz="0" w:space="0" w:color="auto"/>
            <w:bottom w:val="none" w:sz="0" w:space="0" w:color="auto"/>
            <w:right w:val="none" w:sz="0" w:space="0" w:color="auto"/>
          </w:divBdr>
        </w:div>
        <w:div w:id="1834880153">
          <w:marLeft w:val="480"/>
          <w:marRight w:val="0"/>
          <w:marTop w:val="0"/>
          <w:marBottom w:val="0"/>
          <w:divBdr>
            <w:top w:val="none" w:sz="0" w:space="0" w:color="auto"/>
            <w:left w:val="none" w:sz="0" w:space="0" w:color="auto"/>
            <w:bottom w:val="none" w:sz="0" w:space="0" w:color="auto"/>
            <w:right w:val="none" w:sz="0" w:space="0" w:color="auto"/>
          </w:divBdr>
        </w:div>
        <w:div w:id="1642464523">
          <w:marLeft w:val="480"/>
          <w:marRight w:val="0"/>
          <w:marTop w:val="0"/>
          <w:marBottom w:val="0"/>
          <w:divBdr>
            <w:top w:val="none" w:sz="0" w:space="0" w:color="auto"/>
            <w:left w:val="none" w:sz="0" w:space="0" w:color="auto"/>
            <w:bottom w:val="none" w:sz="0" w:space="0" w:color="auto"/>
            <w:right w:val="none" w:sz="0" w:space="0" w:color="auto"/>
          </w:divBdr>
        </w:div>
        <w:div w:id="2067531539">
          <w:marLeft w:val="480"/>
          <w:marRight w:val="0"/>
          <w:marTop w:val="0"/>
          <w:marBottom w:val="0"/>
          <w:divBdr>
            <w:top w:val="none" w:sz="0" w:space="0" w:color="auto"/>
            <w:left w:val="none" w:sz="0" w:space="0" w:color="auto"/>
            <w:bottom w:val="none" w:sz="0" w:space="0" w:color="auto"/>
            <w:right w:val="none" w:sz="0" w:space="0" w:color="auto"/>
          </w:divBdr>
        </w:div>
        <w:div w:id="1699310061">
          <w:marLeft w:val="480"/>
          <w:marRight w:val="0"/>
          <w:marTop w:val="0"/>
          <w:marBottom w:val="0"/>
          <w:divBdr>
            <w:top w:val="none" w:sz="0" w:space="0" w:color="auto"/>
            <w:left w:val="none" w:sz="0" w:space="0" w:color="auto"/>
            <w:bottom w:val="none" w:sz="0" w:space="0" w:color="auto"/>
            <w:right w:val="none" w:sz="0" w:space="0" w:color="auto"/>
          </w:divBdr>
        </w:div>
        <w:div w:id="1521356290">
          <w:marLeft w:val="480"/>
          <w:marRight w:val="0"/>
          <w:marTop w:val="0"/>
          <w:marBottom w:val="0"/>
          <w:divBdr>
            <w:top w:val="none" w:sz="0" w:space="0" w:color="auto"/>
            <w:left w:val="none" w:sz="0" w:space="0" w:color="auto"/>
            <w:bottom w:val="none" w:sz="0" w:space="0" w:color="auto"/>
            <w:right w:val="none" w:sz="0" w:space="0" w:color="auto"/>
          </w:divBdr>
        </w:div>
        <w:div w:id="1636333538">
          <w:marLeft w:val="480"/>
          <w:marRight w:val="0"/>
          <w:marTop w:val="0"/>
          <w:marBottom w:val="0"/>
          <w:divBdr>
            <w:top w:val="none" w:sz="0" w:space="0" w:color="auto"/>
            <w:left w:val="none" w:sz="0" w:space="0" w:color="auto"/>
            <w:bottom w:val="none" w:sz="0" w:space="0" w:color="auto"/>
            <w:right w:val="none" w:sz="0" w:space="0" w:color="auto"/>
          </w:divBdr>
        </w:div>
        <w:div w:id="1181510032">
          <w:marLeft w:val="480"/>
          <w:marRight w:val="0"/>
          <w:marTop w:val="0"/>
          <w:marBottom w:val="0"/>
          <w:divBdr>
            <w:top w:val="none" w:sz="0" w:space="0" w:color="auto"/>
            <w:left w:val="none" w:sz="0" w:space="0" w:color="auto"/>
            <w:bottom w:val="none" w:sz="0" w:space="0" w:color="auto"/>
            <w:right w:val="none" w:sz="0" w:space="0" w:color="auto"/>
          </w:divBdr>
        </w:div>
        <w:div w:id="1843931529">
          <w:marLeft w:val="480"/>
          <w:marRight w:val="0"/>
          <w:marTop w:val="0"/>
          <w:marBottom w:val="0"/>
          <w:divBdr>
            <w:top w:val="none" w:sz="0" w:space="0" w:color="auto"/>
            <w:left w:val="none" w:sz="0" w:space="0" w:color="auto"/>
            <w:bottom w:val="none" w:sz="0" w:space="0" w:color="auto"/>
            <w:right w:val="none" w:sz="0" w:space="0" w:color="auto"/>
          </w:divBdr>
        </w:div>
        <w:div w:id="125247831">
          <w:marLeft w:val="480"/>
          <w:marRight w:val="0"/>
          <w:marTop w:val="0"/>
          <w:marBottom w:val="0"/>
          <w:divBdr>
            <w:top w:val="none" w:sz="0" w:space="0" w:color="auto"/>
            <w:left w:val="none" w:sz="0" w:space="0" w:color="auto"/>
            <w:bottom w:val="none" w:sz="0" w:space="0" w:color="auto"/>
            <w:right w:val="none" w:sz="0" w:space="0" w:color="auto"/>
          </w:divBdr>
        </w:div>
        <w:div w:id="221135811">
          <w:marLeft w:val="480"/>
          <w:marRight w:val="0"/>
          <w:marTop w:val="0"/>
          <w:marBottom w:val="0"/>
          <w:divBdr>
            <w:top w:val="none" w:sz="0" w:space="0" w:color="auto"/>
            <w:left w:val="none" w:sz="0" w:space="0" w:color="auto"/>
            <w:bottom w:val="none" w:sz="0" w:space="0" w:color="auto"/>
            <w:right w:val="none" w:sz="0" w:space="0" w:color="auto"/>
          </w:divBdr>
        </w:div>
        <w:div w:id="742338360">
          <w:marLeft w:val="480"/>
          <w:marRight w:val="0"/>
          <w:marTop w:val="0"/>
          <w:marBottom w:val="0"/>
          <w:divBdr>
            <w:top w:val="none" w:sz="0" w:space="0" w:color="auto"/>
            <w:left w:val="none" w:sz="0" w:space="0" w:color="auto"/>
            <w:bottom w:val="none" w:sz="0" w:space="0" w:color="auto"/>
            <w:right w:val="none" w:sz="0" w:space="0" w:color="auto"/>
          </w:divBdr>
        </w:div>
        <w:div w:id="260456400">
          <w:marLeft w:val="480"/>
          <w:marRight w:val="0"/>
          <w:marTop w:val="0"/>
          <w:marBottom w:val="0"/>
          <w:divBdr>
            <w:top w:val="none" w:sz="0" w:space="0" w:color="auto"/>
            <w:left w:val="none" w:sz="0" w:space="0" w:color="auto"/>
            <w:bottom w:val="none" w:sz="0" w:space="0" w:color="auto"/>
            <w:right w:val="none" w:sz="0" w:space="0" w:color="auto"/>
          </w:divBdr>
        </w:div>
        <w:div w:id="480001114">
          <w:marLeft w:val="480"/>
          <w:marRight w:val="0"/>
          <w:marTop w:val="0"/>
          <w:marBottom w:val="0"/>
          <w:divBdr>
            <w:top w:val="none" w:sz="0" w:space="0" w:color="auto"/>
            <w:left w:val="none" w:sz="0" w:space="0" w:color="auto"/>
            <w:bottom w:val="none" w:sz="0" w:space="0" w:color="auto"/>
            <w:right w:val="none" w:sz="0" w:space="0" w:color="auto"/>
          </w:divBdr>
        </w:div>
        <w:div w:id="1688293733">
          <w:marLeft w:val="480"/>
          <w:marRight w:val="0"/>
          <w:marTop w:val="0"/>
          <w:marBottom w:val="0"/>
          <w:divBdr>
            <w:top w:val="none" w:sz="0" w:space="0" w:color="auto"/>
            <w:left w:val="none" w:sz="0" w:space="0" w:color="auto"/>
            <w:bottom w:val="none" w:sz="0" w:space="0" w:color="auto"/>
            <w:right w:val="none" w:sz="0" w:space="0" w:color="auto"/>
          </w:divBdr>
        </w:div>
        <w:div w:id="604465910">
          <w:marLeft w:val="480"/>
          <w:marRight w:val="0"/>
          <w:marTop w:val="0"/>
          <w:marBottom w:val="0"/>
          <w:divBdr>
            <w:top w:val="none" w:sz="0" w:space="0" w:color="auto"/>
            <w:left w:val="none" w:sz="0" w:space="0" w:color="auto"/>
            <w:bottom w:val="none" w:sz="0" w:space="0" w:color="auto"/>
            <w:right w:val="none" w:sz="0" w:space="0" w:color="auto"/>
          </w:divBdr>
        </w:div>
        <w:div w:id="207306986">
          <w:marLeft w:val="480"/>
          <w:marRight w:val="0"/>
          <w:marTop w:val="0"/>
          <w:marBottom w:val="0"/>
          <w:divBdr>
            <w:top w:val="none" w:sz="0" w:space="0" w:color="auto"/>
            <w:left w:val="none" w:sz="0" w:space="0" w:color="auto"/>
            <w:bottom w:val="none" w:sz="0" w:space="0" w:color="auto"/>
            <w:right w:val="none" w:sz="0" w:space="0" w:color="auto"/>
          </w:divBdr>
        </w:div>
        <w:div w:id="1714304913">
          <w:marLeft w:val="480"/>
          <w:marRight w:val="0"/>
          <w:marTop w:val="0"/>
          <w:marBottom w:val="0"/>
          <w:divBdr>
            <w:top w:val="none" w:sz="0" w:space="0" w:color="auto"/>
            <w:left w:val="none" w:sz="0" w:space="0" w:color="auto"/>
            <w:bottom w:val="none" w:sz="0" w:space="0" w:color="auto"/>
            <w:right w:val="none" w:sz="0" w:space="0" w:color="auto"/>
          </w:divBdr>
        </w:div>
        <w:div w:id="1502282360">
          <w:marLeft w:val="480"/>
          <w:marRight w:val="0"/>
          <w:marTop w:val="0"/>
          <w:marBottom w:val="0"/>
          <w:divBdr>
            <w:top w:val="none" w:sz="0" w:space="0" w:color="auto"/>
            <w:left w:val="none" w:sz="0" w:space="0" w:color="auto"/>
            <w:bottom w:val="none" w:sz="0" w:space="0" w:color="auto"/>
            <w:right w:val="none" w:sz="0" w:space="0" w:color="auto"/>
          </w:divBdr>
        </w:div>
        <w:div w:id="1276059742">
          <w:marLeft w:val="480"/>
          <w:marRight w:val="0"/>
          <w:marTop w:val="0"/>
          <w:marBottom w:val="0"/>
          <w:divBdr>
            <w:top w:val="none" w:sz="0" w:space="0" w:color="auto"/>
            <w:left w:val="none" w:sz="0" w:space="0" w:color="auto"/>
            <w:bottom w:val="none" w:sz="0" w:space="0" w:color="auto"/>
            <w:right w:val="none" w:sz="0" w:space="0" w:color="auto"/>
          </w:divBdr>
        </w:div>
        <w:div w:id="990791878">
          <w:marLeft w:val="480"/>
          <w:marRight w:val="0"/>
          <w:marTop w:val="0"/>
          <w:marBottom w:val="0"/>
          <w:divBdr>
            <w:top w:val="none" w:sz="0" w:space="0" w:color="auto"/>
            <w:left w:val="none" w:sz="0" w:space="0" w:color="auto"/>
            <w:bottom w:val="none" w:sz="0" w:space="0" w:color="auto"/>
            <w:right w:val="none" w:sz="0" w:space="0" w:color="auto"/>
          </w:divBdr>
        </w:div>
        <w:div w:id="2078744388">
          <w:marLeft w:val="480"/>
          <w:marRight w:val="0"/>
          <w:marTop w:val="0"/>
          <w:marBottom w:val="0"/>
          <w:divBdr>
            <w:top w:val="none" w:sz="0" w:space="0" w:color="auto"/>
            <w:left w:val="none" w:sz="0" w:space="0" w:color="auto"/>
            <w:bottom w:val="none" w:sz="0" w:space="0" w:color="auto"/>
            <w:right w:val="none" w:sz="0" w:space="0" w:color="auto"/>
          </w:divBdr>
        </w:div>
        <w:div w:id="268467699">
          <w:marLeft w:val="480"/>
          <w:marRight w:val="0"/>
          <w:marTop w:val="0"/>
          <w:marBottom w:val="0"/>
          <w:divBdr>
            <w:top w:val="none" w:sz="0" w:space="0" w:color="auto"/>
            <w:left w:val="none" w:sz="0" w:space="0" w:color="auto"/>
            <w:bottom w:val="none" w:sz="0" w:space="0" w:color="auto"/>
            <w:right w:val="none" w:sz="0" w:space="0" w:color="auto"/>
          </w:divBdr>
        </w:div>
        <w:div w:id="1960378485">
          <w:marLeft w:val="480"/>
          <w:marRight w:val="0"/>
          <w:marTop w:val="0"/>
          <w:marBottom w:val="0"/>
          <w:divBdr>
            <w:top w:val="none" w:sz="0" w:space="0" w:color="auto"/>
            <w:left w:val="none" w:sz="0" w:space="0" w:color="auto"/>
            <w:bottom w:val="none" w:sz="0" w:space="0" w:color="auto"/>
            <w:right w:val="none" w:sz="0" w:space="0" w:color="auto"/>
          </w:divBdr>
        </w:div>
        <w:div w:id="565382920">
          <w:marLeft w:val="480"/>
          <w:marRight w:val="0"/>
          <w:marTop w:val="0"/>
          <w:marBottom w:val="0"/>
          <w:divBdr>
            <w:top w:val="none" w:sz="0" w:space="0" w:color="auto"/>
            <w:left w:val="none" w:sz="0" w:space="0" w:color="auto"/>
            <w:bottom w:val="none" w:sz="0" w:space="0" w:color="auto"/>
            <w:right w:val="none" w:sz="0" w:space="0" w:color="auto"/>
          </w:divBdr>
        </w:div>
        <w:div w:id="827938878">
          <w:marLeft w:val="480"/>
          <w:marRight w:val="0"/>
          <w:marTop w:val="0"/>
          <w:marBottom w:val="0"/>
          <w:divBdr>
            <w:top w:val="none" w:sz="0" w:space="0" w:color="auto"/>
            <w:left w:val="none" w:sz="0" w:space="0" w:color="auto"/>
            <w:bottom w:val="none" w:sz="0" w:space="0" w:color="auto"/>
            <w:right w:val="none" w:sz="0" w:space="0" w:color="auto"/>
          </w:divBdr>
        </w:div>
        <w:div w:id="1788157024">
          <w:marLeft w:val="480"/>
          <w:marRight w:val="0"/>
          <w:marTop w:val="0"/>
          <w:marBottom w:val="0"/>
          <w:divBdr>
            <w:top w:val="none" w:sz="0" w:space="0" w:color="auto"/>
            <w:left w:val="none" w:sz="0" w:space="0" w:color="auto"/>
            <w:bottom w:val="none" w:sz="0" w:space="0" w:color="auto"/>
            <w:right w:val="none" w:sz="0" w:space="0" w:color="auto"/>
          </w:divBdr>
        </w:div>
        <w:div w:id="811293165">
          <w:marLeft w:val="480"/>
          <w:marRight w:val="0"/>
          <w:marTop w:val="0"/>
          <w:marBottom w:val="0"/>
          <w:divBdr>
            <w:top w:val="none" w:sz="0" w:space="0" w:color="auto"/>
            <w:left w:val="none" w:sz="0" w:space="0" w:color="auto"/>
            <w:bottom w:val="none" w:sz="0" w:space="0" w:color="auto"/>
            <w:right w:val="none" w:sz="0" w:space="0" w:color="auto"/>
          </w:divBdr>
        </w:div>
        <w:div w:id="221525701">
          <w:marLeft w:val="480"/>
          <w:marRight w:val="0"/>
          <w:marTop w:val="0"/>
          <w:marBottom w:val="0"/>
          <w:divBdr>
            <w:top w:val="none" w:sz="0" w:space="0" w:color="auto"/>
            <w:left w:val="none" w:sz="0" w:space="0" w:color="auto"/>
            <w:bottom w:val="none" w:sz="0" w:space="0" w:color="auto"/>
            <w:right w:val="none" w:sz="0" w:space="0" w:color="auto"/>
          </w:divBdr>
        </w:div>
        <w:div w:id="894046978">
          <w:marLeft w:val="480"/>
          <w:marRight w:val="0"/>
          <w:marTop w:val="0"/>
          <w:marBottom w:val="0"/>
          <w:divBdr>
            <w:top w:val="none" w:sz="0" w:space="0" w:color="auto"/>
            <w:left w:val="none" w:sz="0" w:space="0" w:color="auto"/>
            <w:bottom w:val="none" w:sz="0" w:space="0" w:color="auto"/>
            <w:right w:val="none" w:sz="0" w:space="0" w:color="auto"/>
          </w:divBdr>
        </w:div>
        <w:div w:id="901211153">
          <w:marLeft w:val="480"/>
          <w:marRight w:val="0"/>
          <w:marTop w:val="0"/>
          <w:marBottom w:val="0"/>
          <w:divBdr>
            <w:top w:val="none" w:sz="0" w:space="0" w:color="auto"/>
            <w:left w:val="none" w:sz="0" w:space="0" w:color="auto"/>
            <w:bottom w:val="none" w:sz="0" w:space="0" w:color="auto"/>
            <w:right w:val="none" w:sz="0" w:space="0" w:color="auto"/>
          </w:divBdr>
        </w:div>
        <w:div w:id="312417054">
          <w:marLeft w:val="480"/>
          <w:marRight w:val="0"/>
          <w:marTop w:val="0"/>
          <w:marBottom w:val="0"/>
          <w:divBdr>
            <w:top w:val="none" w:sz="0" w:space="0" w:color="auto"/>
            <w:left w:val="none" w:sz="0" w:space="0" w:color="auto"/>
            <w:bottom w:val="none" w:sz="0" w:space="0" w:color="auto"/>
            <w:right w:val="none" w:sz="0" w:space="0" w:color="auto"/>
          </w:divBdr>
        </w:div>
        <w:div w:id="1814445740">
          <w:marLeft w:val="480"/>
          <w:marRight w:val="0"/>
          <w:marTop w:val="0"/>
          <w:marBottom w:val="0"/>
          <w:divBdr>
            <w:top w:val="none" w:sz="0" w:space="0" w:color="auto"/>
            <w:left w:val="none" w:sz="0" w:space="0" w:color="auto"/>
            <w:bottom w:val="none" w:sz="0" w:space="0" w:color="auto"/>
            <w:right w:val="none" w:sz="0" w:space="0" w:color="auto"/>
          </w:divBdr>
        </w:div>
        <w:div w:id="1963147954">
          <w:marLeft w:val="480"/>
          <w:marRight w:val="0"/>
          <w:marTop w:val="0"/>
          <w:marBottom w:val="0"/>
          <w:divBdr>
            <w:top w:val="none" w:sz="0" w:space="0" w:color="auto"/>
            <w:left w:val="none" w:sz="0" w:space="0" w:color="auto"/>
            <w:bottom w:val="none" w:sz="0" w:space="0" w:color="auto"/>
            <w:right w:val="none" w:sz="0" w:space="0" w:color="auto"/>
          </w:divBdr>
        </w:div>
        <w:div w:id="1172987436">
          <w:marLeft w:val="480"/>
          <w:marRight w:val="0"/>
          <w:marTop w:val="0"/>
          <w:marBottom w:val="0"/>
          <w:divBdr>
            <w:top w:val="none" w:sz="0" w:space="0" w:color="auto"/>
            <w:left w:val="none" w:sz="0" w:space="0" w:color="auto"/>
            <w:bottom w:val="none" w:sz="0" w:space="0" w:color="auto"/>
            <w:right w:val="none" w:sz="0" w:space="0" w:color="auto"/>
          </w:divBdr>
        </w:div>
        <w:div w:id="1930045169">
          <w:marLeft w:val="480"/>
          <w:marRight w:val="0"/>
          <w:marTop w:val="0"/>
          <w:marBottom w:val="0"/>
          <w:divBdr>
            <w:top w:val="none" w:sz="0" w:space="0" w:color="auto"/>
            <w:left w:val="none" w:sz="0" w:space="0" w:color="auto"/>
            <w:bottom w:val="none" w:sz="0" w:space="0" w:color="auto"/>
            <w:right w:val="none" w:sz="0" w:space="0" w:color="auto"/>
          </w:divBdr>
        </w:div>
        <w:div w:id="301274446">
          <w:marLeft w:val="480"/>
          <w:marRight w:val="0"/>
          <w:marTop w:val="0"/>
          <w:marBottom w:val="0"/>
          <w:divBdr>
            <w:top w:val="none" w:sz="0" w:space="0" w:color="auto"/>
            <w:left w:val="none" w:sz="0" w:space="0" w:color="auto"/>
            <w:bottom w:val="none" w:sz="0" w:space="0" w:color="auto"/>
            <w:right w:val="none" w:sz="0" w:space="0" w:color="auto"/>
          </w:divBdr>
        </w:div>
        <w:div w:id="1588922979">
          <w:marLeft w:val="480"/>
          <w:marRight w:val="0"/>
          <w:marTop w:val="0"/>
          <w:marBottom w:val="0"/>
          <w:divBdr>
            <w:top w:val="none" w:sz="0" w:space="0" w:color="auto"/>
            <w:left w:val="none" w:sz="0" w:space="0" w:color="auto"/>
            <w:bottom w:val="none" w:sz="0" w:space="0" w:color="auto"/>
            <w:right w:val="none" w:sz="0" w:space="0" w:color="auto"/>
          </w:divBdr>
        </w:div>
        <w:div w:id="2098164649">
          <w:marLeft w:val="480"/>
          <w:marRight w:val="0"/>
          <w:marTop w:val="0"/>
          <w:marBottom w:val="0"/>
          <w:divBdr>
            <w:top w:val="none" w:sz="0" w:space="0" w:color="auto"/>
            <w:left w:val="none" w:sz="0" w:space="0" w:color="auto"/>
            <w:bottom w:val="none" w:sz="0" w:space="0" w:color="auto"/>
            <w:right w:val="none" w:sz="0" w:space="0" w:color="auto"/>
          </w:divBdr>
        </w:div>
        <w:div w:id="1067651328">
          <w:marLeft w:val="480"/>
          <w:marRight w:val="0"/>
          <w:marTop w:val="0"/>
          <w:marBottom w:val="0"/>
          <w:divBdr>
            <w:top w:val="none" w:sz="0" w:space="0" w:color="auto"/>
            <w:left w:val="none" w:sz="0" w:space="0" w:color="auto"/>
            <w:bottom w:val="none" w:sz="0" w:space="0" w:color="auto"/>
            <w:right w:val="none" w:sz="0" w:space="0" w:color="auto"/>
          </w:divBdr>
        </w:div>
        <w:div w:id="754280847">
          <w:marLeft w:val="480"/>
          <w:marRight w:val="0"/>
          <w:marTop w:val="0"/>
          <w:marBottom w:val="0"/>
          <w:divBdr>
            <w:top w:val="none" w:sz="0" w:space="0" w:color="auto"/>
            <w:left w:val="none" w:sz="0" w:space="0" w:color="auto"/>
            <w:bottom w:val="none" w:sz="0" w:space="0" w:color="auto"/>
            <w:right w:val="none" w:sz="0" w:space="0" w:color="auto"/>
          </w:divBdr>
        </w:div>
        <w:div w:id="1096051642">
          <w:marLeft w:val="480"/>
          <w:marRight w:val="0"/>
          <w:marTop w:val="0"/>
          <w:marBottom w:val="0"/>
          <w:divBdr>
            <w:top w:val="none" w:sz="0" w:space="0" w:color="auto"/>
            <w:left w:val="none" w:sz="0" w:space="0" w:color="auto"/>
            <w:bottom w:val="none" w:sz="0" w:space="0" w:color="auto"/>
            <w:right w:val="none" w:sz="0" w:space="0" w:color="auto"/>
          </w:divBdr>
        </w:div>
        <w:div w:id="1793792175">
          <w:marLeft w:val="480"/>
          <w:marRight w:val="0"/>
          <w:marTop w:val="0"/>
          <w:marBottom w:val="0"/>
          <w:divBdr>
            <w:top w:val="none" w:sz="0" w:space="0" w:color="auto"/>
            <w:left w:val="none" w:sz="0" w:space="0" w:color="auto"/>
            <w:bottom w:val="none" w:sz="0" w:space="0" w:color="auto"/>
            <w:right w:val="none" w:sz="0" w:space="0" w:color="auto"/>
          </w:divBdr>
        </w:div>
        <w:div w:id="186068856">
          <w:marLeft w:val="480"/>
          <w:marRight w:val="0"/>
          <w:marTop w:val="0"/>
          <w:marBottom w:val="0"/>
          <w:divBdr>
            <w:top w:val="none" w:sz="0" w:space="0" w:color="auto"/>
            <w:left w:val="none" w:sz="0" w:space="0" w:color="auto"/>
            <w:bottom w:val="none" w:sz="0" w:space="0" w:color="auto"/>
            <w:right w:val="none" w:sz="0" w:space="0" w:color="auto"/>
          </w:divBdr>
        </w:div>
        <w:div w:id="603147770">
          <w:marLeft w:val="480"/>
          <w:marRight w:val="0"/>
          <w:marTop w:val="0"/>
          <w:marBottom w:val="0"/>
          <w:divBdr>
            <w:top w:val="none" w:sz="0" w:space="0" w:color="auto"/>
            <w:left w:val="none" w:sz="0" w:space="0" w:color="auto"/>
            <w:bottom w:val="none" w:sz="0" w:space="0" w:color="auto"/>
            <w:right w:val="none" w:sz="0" w:space="0" w:color="auto"/>
          </w:divBdr>
        </w:div>
        <w:div w:id="549222628">
          <w:marLeft w:val="480"/>
          <w:marRight w:val="0"/>
          <w:marTop w:val="0"/>
          <w:marBottom w:val="0"/>
          <w:divBdr>
            <w:top w:val="none" w:sz="0" w:space="0" w:color="auto"/>
            <w:left w:val="none" w:sz="0" w:space="0" w:color="auto"/>
            <w:bottom w:val="none" w:sz="0" w:space="0" w:color="auto"/>
            <w:right w:val="none" w:sz="0" w:space="0" w:color="auto"/>
          </w:divBdr>
        </w:div>
        <w:div w:id="1850288648">
          <w:marLeft w:val="480"/>
          <w:marRight w:val="0"/>
          <w:marTop w:val="0"/>
          <w:marBottom w:val="0"/>
          <w:divBdr>
            <w:top w:val="none" w:sz="0" w:space="0" w:color="auto"/>
            <w:left w:val="none" w:sz="0" w:space="0" w:color="auto"/>
            <w:bottom w:val="none" w:sz="0" w:space="0" w:color="auto"/>
            <w:right w:val="none" w:sz="0" w:space="0" w:color="auto"/>
          </w:divBdr>
        </w:div>
        <w:div w:id="2004889318">
          <w:marLeft w:val="480"/>
          <w:marRight w:val="0"/>
          <w:marTop w:val="0"/>
          <w:marBottom w:val="0"/>
          <w:divBdr>
            <w:top w:val="none" w:sz="0" w:space="0" w:color="auto"/>
            <w:left w:val="none" w:sz="0" w:space="0" w:color="auto"/>
            <w:bottom w:val="none" w:sz="0" w:space="0" w:color="auto"/>
            <w:right w:val="none" w:sz="0" w:space="0" w:color="auto"/>
          </w:divBdr>
        </w:div>
        <w:div w:id="1162962760">
          <w:marLeft w:val="480"/>
          <w:marRight w:val="0"/>
          <w:marTop w:val="0"/>
          <w:marBottom w:val="0"/>
          <w:divBdr>
            <w:top w:val="none" w:sz="0" w:space="0" w:color="auto"/>
            <w:left w:val="none" w:sz="0" w:space="0" w:color="auto"/>
            <w:bottom w:val="none" w:sz="0" w:space="0" w:color="auto"/>
            <w:right w:val="none" w:sz="0" w:space="0" w:color="auto"/>
          </w:divBdr>
        </w:div>
        <w:div w:id="1557930889">
          <w:marLeft w:val="480"/>
          <w:marRight w:val="0"/>
          <w:marTop w:val="0"/>
          <w:marBottom w:val="0"/>
          <w:divBdr>
            <w:top w:val="none" w:sz="0" w:space="0" w:color="auto"/>
            <w:left w:val="none" w:sz="0" w:space="0" w:color="auto"/>
            <w:bottom w:val="none" w:sz="0" w:space="0" w:color="auto"/>
            <w:right w:val="none" w:sz="0" w:space="0" w:color="auto"/>
          </w:divBdr>
        </w:div>
        <w:div w:id="1326124348">
          <w:marLeft w:val="480"/>
          <w:marRight w:val="0"/>
          <w:marTop w:val="0"/>
          <w:marBottom w:val="0"/>
          <w:divBdr>
            <w:top w:val="none" w:sz="0" w:space="0" w:color="auto"/>
            <w:left w:val="none" w:sz="0" w:space="0" w:color="auto"/>
            <w:bottom w:val="none" w:sz="0" w:space="0" w:color="auto"/>
            <w:right w:val="none" w:sz="0" w:space="0" w:color="auto"/>
          </w:divBdr>
        </w:div>
        <w:div w:id="1051881353">
          <w:marLeft w:val="480"/>
          <w:marRight w:val="0"/>
          <w:marTop w:val="0"/>
          <w:marBottom w:val="0"/>
          <w:divBdr>
            <w:top w:val="none" w:sz="0" w:space="0" w:color="auto"/>
            <w:left w:val="none" w:sz="0" w:space="0" w:color="auto"/>
            <w:bottom w:val="none" w:sz="0" w:space="0" w:color="auto"/>
            <w:right w:val="none" w:sz="0" w:space="0" w:color="auto"/>
          </w:divBdr>
        </w:div>
        <w:div w:id="84231241">
          <w:marLeft w:val="480"/>
          <w:marRight w:val="0"/>
          <w:marTop w:val="0"/>
          <w:marBottom w:val="0"/>
          <w:divBdr>
            <w:top w:val="none" w:sz="0" w:space="0" w:color="auto"/>
            <w:left w:val="none" w:sz="0" w:space="0" w:color="auto"/>
            <w:bottom w:val="none" w:sz="0" w:space="0" w:color="auto"/>
            <w:right w:val="none" w:sz="0" w:space="0" w:color="auto"/>
          </w:divBdr>
        </w:div>
        <w:div w:id="1173838609">
          <w:marLeft w:val="480"/>
          <w:marRight w:val="0"/>
          <w:marTop w:val="0"/>
          <w:marBottom w:val="0"/>
          <w:divBdr>
            <w:top w:val="none" w:sz="0" w:space="0" w:color="auto"/>
            <w:left w:val="none" w:sz="0" w:space="0" w:color="auto"/>
            <w:bottom w:val="none" w:sz="0" w:space="0" w:color="auto"/>
            <w:right w:val="none" w:sz="0" w:space="0" w:color="auto"/>
          </w:divBdr>
        </w:div>
        <w:div w:id="804276081">
          <w:marLeft w:val="480"/>
          <w:marRight w:val="0"/>
          <w:marTop w:val="0"/>
          <w:marBottom w:val="0"/>
          <w:divBdr>
            <w:top w:val="none" w:sz="0" w:space="0" w:color="auto"/>
            <w:left w:val="none" w:sz="0" w:space="0" w:color="auto"/>
            <w:bottom w:val="none" w:sz="0" w:space="0" w:color="auto"/>
            <w:right w:val="none" w:sz="0" w:space="0" w:color="auto"/>
          </w:divBdr>
        </w:div>
        <w:div w:id="1621758628">
          <w:marLeft w:val="480"/>
          <w:marRight w:val="0"/>
          <w:marTop w:val="0"/>
          <w:marBottom w:val="0"/>
          <w:divBdr>
            <w:top w:val="none" w:sz="0" w:space="0" w:color="auto"/>
            <w:left w:val="none" w:sz="0" w:space="0" w:color="auto"/>
            <w:bottom w:val="none" w:sz="0" w:space="0" w:color="auto"/>
            <w:right w:val="none" w:sz="0" w:space="0" w:color="auto"/>
          </w:divBdr>
        </w:div>
        <w:div w:id="595863765">
          <w:marLeft w:val="480"/>
          <w:marRight w:val="0"/>
          <w:marTop w:val="0"/>
          <w:marBottom w:val="0"/>
          <w:divBdr>
            <w:top w:val="none" w:sz="0" w:space="0" w:color="auto"/>
            <w:left w:val="none" w:sz="0" w:space="0" w:color="auto"/>
            <w:bottom w:val="none" w:sz="0" w:space="0" w:color="auto"/>
            <w:right w:val="none" w:sz="0" w:space="0" w:color="auto"/>
          </w:divBdr>
        </w:div>
        <w:div w:id="129717177">
          <w:marLeft w:val="480"/>
          <w:marRight w:val="0"/>
          <w:marTop w:val="0"/>
          <w:marBottom w:val="0"/>
          <w:divBdr>
            <w:top w:val="none" w:sz="0" w:space="0" w:color="auto"/>
            <w:left w:val="none" w:sz="0" w:space="0" w:color="auto"/>
            <w:bottom w:val="none" w:sz="0" w:space="0" w:color="auto"/>
            <w:right w:val="none" w:sz="0" w:space="0" w:color="auto"/>
          </w:divBdr>
        </w:div>
        <w:div w:id="262734787">
          <w:marLeft w:val="480"/>
          <w:marRight w:val="0"/>
          <w:marTop w:val="0"/>
          <w:marBottom w:val="0"/>
          <w:divBdr>
            <w:top w:val="none" w:sz="0" w:space="0" w:color="auto"/>
            <w:left w:val="none" w:sz="0" w:space="0" w:color="auto"/>
            <w:bottom w:val="none" w:sz="0" w:space="0" w:color="auto"/>
            <w:right w:val="none" w:sz="0" w:space="0" w:color="auto"/>
          </w:divBdr>
        </w:div>
        <w:div w:id="1516842751">
          <w:marLeft w:val="480"/>
          <w:marRight w:val="0"/>
          <w:marTop w:val="0"/>
          <w:marBottom w:val="0"/>
          <w:divBdr>
            <w:top w:val="none" w:sz="0" w:space="0" w:color="auto"/>
            <w:left w:val="none" w:sz="0" w:space="0" w:color="auto"/>
            <w:bottom w:val="none" w:sz="0" w:space="0" w:color="auto"/>
            <w:right w:val="none" w:sz="0" w:space="0" w:color="auto"/>
          </w:divBdr>
        </w:div>
        <w:div w:id="136338816">
          <w:marLeft w:val="480"/>
          <w:marRight w:val="0"/>
          <w:marTop w:val="0"/>
          <w:marBottom w:val="0"/>
          <w:divBdr>
            <w:top w:val="none" w:sz="0" w:space="0" w:color="auto"/>
            <w:left w:val="none" w:sz="0" w:space="0" w:color="auto"/>
            <w:bottom w:val="none" w:sz="0" w:space="0" w:color="auto"/>
            <w:right w:val="none" w:sz="0" w:space="0" w:color="auto"/>
          </w:divBdr>
        </w:div>
        <w:div w:id="639070646">
          <w:marLeft w:val="480"/>
          <w:marRight w:val="0"/>
          <w:marTop w:val="0"/>
          <w:marBottom w:val="0"/>
          <w:divBdr>
            <w:top w:val="none" w:sz="0" w:space="0" w:color="auto"/>
            <w:left w:val="none" w:sz="0" w:space="0" w:color="auto"/>
            <w:bottom w:val="none" w:sz="0" w:space="0" w:color="auto"/>
            <w:right w:val="none" w:sz="0" w:space="0" w:color="auto"/>
          </w:divBdr>
        </w:div>
        <w:div w:id="219365794">
          <w:marLeft w:val="480"/>
          <w:marRight w:val="0"/>
          <w:marTop w:val="0"/>
          <w:marBottom w:val="0"/>
          <w:divBdr>
            <w:top w:val="none" w:sz="0" w:space="0" w:color="auto"/>
            <w:left w:val="none" w:sz="0" w:space="0" w:color="auto"/>
            <w:bottom w:val="none" w:sz="0" w:space="0" w:color="auto"/>
            <w:right w:val="none" w:sz="0" w:space="0" w:color="auto"/>
          </w:divBdr>
        </w:div>
        <w:div w:id="2117751872">
          <w:marLeft w:val="480"/>
          <w:marRight w:val="0"/>
          <w:marTop w:val="0"/>
          <w:marBottom w:val="0"/>
          <w:divBdr>
            <w:top w:val="none" w:sz="0" w:space="0" w:color="auto"/>
            <w:left w:val="none" w:sz="0" w:space="0" w:color="auto"/>
            <w:bottom w:val="none" w:sz="0" w:space="0" w:color="auto"/>
            <w:right w:val="none" w:sz="0" w:space="0" w:color="auto"/>
          </w:divBdr>
        </w:div>
        <w:div w:id="1142576582">
          <w:marLeft w:val="480"/>
          <w:marRight w:val="0"/>
          <w:marTop w:val="0"/>
          <w:marBottom w:val="0"/>
          <w:divBdr>
            <w:top w:val="none" w:sz="0" w:space="0" w:color="auto"/>
            <w:left w:val="none" w:sz="0" w:space="0" w:color="auto"/>
            <w:bottom w:val="none" w:sz="0" w:space="0" w:color="auto"/>
            <w:right w:val="none" w:sz="0" w:space="0" w:color="auto"/>
          </w:divBdr>
        </w:div>
        <w:div w:id="622031599">
          <w:marLeft w:val="480"/>
          <w:marRight w:val="0"/>
          <w:marTop w:val="0"/>
          <w:marBottom w:val="0"/>
          <w:divBdr>
            <w:top w:val="none" w:sz="0" w:space="0" w:color="auto"/>
            <w:left w:val="none" w:sz="0" w:space="0" w:color="auto"/>
            <w:bottom w:val="none" w:sz="0" w:space="0" w:color="auto"/>
            <w:right w:val="none" w:sz="0" w:space="0" w:color="auto"/>
          </w:divBdr>
        </w:div>
        <w:div w:id="1842503449">
          <w:marLeft w:val="480"/>
          <w:marRight w:val="0"/>
          <w:marTop w:val="0"/>
          <w:marBottom w:val="0"/>
          <w:divBdr>
            <w:top w:val="none" w:sz="0" w:space="0" w:color="auto"/>
            <w:left w:val="none" w:sz="0" w:space="0" w:color="auto"/>
            <w:bottom w:val="none" w:sz="0" w:space="0" w:color="auto"/>
            <w:right w:val="none" w:sz="0" w:space="0" w:color="auto"/>
          </w:divBdr>
        </w:div>
        <w:div w:id="1709334356">
          <w:marLeft w:val="480"/>
          <w:marRight w:val="0"/>
          <w:marTop w:val="0"/>
          <w:marBottom w:val="0"/>
          <w:divBdr>
            <w:top w:val="none" w:sz="0" w:space="0" w:color="auto"/>
            <w:left w:val="none" w:sz="0" w:space="0" w:color="auto"/>
            <w:bottom w:val="none" w:sz="0" w:space="0" w:color="auto"/>
            <w:right w:val="none" w:sz="0" w:space="0" w:color="auto"/>
          </w:divBdr>
        </w:div>
        <w:div w:id="1036930305">
          <w:marLeft w:val="480"/>
          <w:marRight w:val="0"/>
          <w:marTop w:val="0"/>
          <w:marBottom w:val="0"/>
          <w:divBdr>
            <w:top w:val="none" w:sz="0" w:space="0" w:color="auto"/>
            <w:left w:val="none" w:sz="0" w:space="0" w:color="auto"/>
            <w:bottom w:val="none" w:sz="0" w:space="0" w:color="auto"/>
            <w:right w:val="none" w:sz="0" w:space="0" w:color="auto"/>
          </w:divBdr>
        </w:div>
      </w:divsChild>
    </w:div>
    <w:div w:id="812332645">
      <w:bodyDiv w:val="1"/>
      <w:marLeft w:val="0"/>
      <w:marRight w:val="0"/>
      <w:marTop w:val="0"/>
      <w:marBottom w:val="0"/>
      <w:divBdr>
        <w:top w:val="none" w:sz="0" w:space="0" w:color="auto"/>
        <w:left w:val="none" w:sz="0" w:space="0" w:color="auto"/>
        <w:bottom w:val="none" w:sz="0" w:space="0" w:color="auto"/>
        <w:right w:val="none" w:sz="0" w:space="0" w:color="auto"/>
      </w:divBdr>
    </w:div>
    <w:div w:id="812873435">
      <w:bodyDiv w:val="1"/>
      <w:marLeft w:val="0"/>
      <w:marRight w:val="0"/>
      <w:marTop w:val="0"/>
      <w:marBottom w:val="0"/>
      <w:divBdr>
        <w:top w:val="none" w:sz="0" w:space="0" w:color="auto"/>
        <w:left w:val="none" w:sz="0" w:space="0" w:color="auto"/>
        <w:bottom w:val="none" w:sz="0" w:space="0" w:color="auto"/>
        <w:right w:val="none" w:sz="0" w:space="0" w:color="auto"/>
      </w:divBdr>
    </w:div>
    <w:div w:id="814493447">
      <w:bodyDiv w:val="1"/>
      <w:marLeft w:val="0"/>
      <w:marRight w:val="0"/>
      <w:marTop w:val="0"/>
      <w:marBottom w:val="0"/>
      <w:divBdr>
        <w:top w:val="none" w:sz="0" w:space="0" w:color="auto"/>
        <w:left w:val="none" w:sz="0" w:space="0" w:color="auto"/>
        <w:bottom w:val="none" w:sz="0" w:space="0" w:color="auto"/>
        <w:right w:val="none" w:sz="0" w:space="0" w:color="auto"/>
      </w:divBdr>
    </w:div>
    <w:div w:id="815726854">
      <w:bodyDiv w:val="1"/>
      <w:marLeft w:val="0"/>
      <w:marRight w:val="0"/>
      <w:marTop w:val="0"/>
      <w:marBottom w:val="0"/>
      <w:divBdr>
        <w:top w:val="none" w:sz="0" w:space="0" w:color="auto"/>
        <w:left w:val="none" w:sz="0" w:space="0" w:color="auto"/>
        <w:bottom w:val="none" w:sz="0" w:space="0" w:color="auto"/>
        <w:right w:val="none" w:sz="0" w:space="0" w:color="auto"/>
      </w:divBdr>
      <w:divsChild>
        <w:div w:id="1194660080">
          <w:marLeft w:val="480"/>
          <w:marRight w:val="0"/>
          <w:marTop w:val="0"/>
          <w:marBottom w:val="0"/>
          <w:divBdr>
            <w:top w:val="none" w:sz="0" w:space="0" w:color="auto"/>
            <w:left w:val="none" w:sz="0" w:space="0" w:color="auto"/>
            <w:bottom w:val="none" w:sz="0" w:space="0" w:color="auto"/>
            <w:right w:val="none" w:sz="0" w:space="0" w:color="auto"/>
          </w:divBdr>
        </w:div>
        <w:div w:id="1693338286">
          <w:marLeft w:val="480"/>
          <w:marRight w:val="0"/>
          <w:marTop w:val="0"/>
          <w:marBottom w:val="0"/>
          <w:divBdr>
            <w:top w:val="none" w:sz="0" w:space="0" w:color="auto"/>
            <w:left w:val="none" w:sz="0" w:space="0" w:color="auto"/>
            <w:bottom w:val="none" w:sz="0" w:space="0" w:color="auto"/>
            <w:right w:val="none" w:sz="0" w:space="0" w:color="auto"/>
          </w:divBdr>
        </w:div>
        <w:div w:id="555970243">
          <w:marLeft w:val="480"/>
          <w:marRight w:val="0"/>
          <w:marTop w:val="0"/>
          <w:marBottom w:val="0"/>
          <w:divBdr>
            <w:top w:val="none" w:sz="0" w:space="0" w:color="auto"/>
            <w:left w:val="none" w:sz="0" w:space="0" w:color="auto"/>
            <w:bottom w:val="none" w:sz="0" w:space="0" w:color="auto"/>
            <w:right w:val="none" w:sz="0" w:space="0" w:color="auto"/>
          </w:divBdr>
        </w:div>
        <w:div w:id="1389915042">
          <w:marLeft w:val="480"/>
          <w:marRight w:val="0"/>
          <w:marTop w:val="0"/>
          <w:marBottom w:val="0"/>
          <w:divBdr>
            <w:top w:val="none" w:sz="0" w:space="0" w:color="auto"/>
            <w:left w:val="none" w:sz="0" w:space="0" w:color="auto"/>
            <w:bottom w:val="none" w:sz="0" w:space="0" w:color="auto"/>
            <w:right w:val="none" w:sz="0" w:space="0" w:color="auto"/>
          </w:divBdr>
        </w:div>
        <w:div w:id="1460227457">
          <w:marLeft w:val="480"/>
          <w:marRight w:val="0"/>
          <w:marTop w:val="0"/>
          <w:marBottom w:val="0"/>
          <w:divBdr>
            <w:top w:val="none" w:sz="0" w:space="0" w:color="auto"/>
            <w:left w:val="none" w:sz="0" w:space="0" w:color="auto"/>
            <w:bottom w:val="none" w:sz="0" w:space="0" w:color="auto"/>
            <w:right w:val="none" w:sz="0" w:space="0" w:color="auto"/>
          </w:divBdr>
        </w:div>
        <w:div w:id="1889294266">
          <w:marLeft w:val="480"/>
          <w:marRight w:val="0"/>
          <w:marTop w:val="0"/>
          <w:marBottom w:val="0"/>
          <w:divBdr>
            <w:top w:val="none" w:sz="0" w:space="0" w:color="auto"/>
            <w:left w:val="none" w:sz="0" w:space="0" w:color="auto"/>
            <w:bottom w:val="none" w:sz="0" w:space="0" w:color="auto"/>
            <w:right w:val="none" w:sz="0" w:space="0" w:color="auto"/>
          </w:divBdr>
        </w:div>
        <w:div w:id="393165977">
          <w:marLeft w:val="480"/>
          <w:marRight w:val="0"/>
          <w:marTop w:val="0"/>
          <w:marBottom w:val="0"/>
          <w:divBdr>
            <w:top w:val="none" w:sz="0" w:space="0" w:color="auto"/>
            <w:left w:val="none" w:sz="0" w:space="0" w:color="auto"/>
            <w:bottom w:val="none" w:sz="0" w:space="0" w:color="auto"/>
            <w:right w:val="none" w:sz="0" w:space="0" w:color="auto"/>
          </w:divBdr>
        </w:div>
        <w:div w:id="1658806525">
          <w:marLeft w:val="480"/>
          <w:marRight w:val="0"/>
          <w:marTop w:val="0"/>
          <w:marBottom w:val="0"/>
          <w:divBdr>
            <w:top w:val="none" w:sz="0" w:space="0" w:color="auto"/>
            <w:left w:val="none" w:sz="0" w:space="0" w:color="auto"/>
            <w:bottom w:val="none" w:sz="0" w:space="0" w:color="auto"/>
            <w:right w:val="none" w:sz="0" w:space="0" w:color="auto"/>
          </w:divBdr>
        </w:div>
        <w:div w:id="1976181536">
          <w:marLeft w:val="480"/>
          <w:marRight w:val="0"/>
          <w:marTop w:val="0"/>
          <w:marBottom w:val="0"/>
          <w:divBdr>
            <w:top w:val="none" w:sz="0" w:space="0" w:color="auto"/>
            <w:left w:val="none" w:sz="0" w:space="0" w:color="auto"/>
            <w:bottom w:val="none" w:sz="0" w:space="0" w:color="auto"/>
            <w:right w:val="none" w:sz="0" w:space="0" w:color="auto"/>
          </w:divBdr>
        </w:div>
        <w:div w:id="381750841">
          <w:marLeft w:val="480"/>
          <w:marRight w:val="0"/>
          <w:marTop w:val="0"/>
          <w:marBottom w:val="0"/>
          <w:divBdr>
            <w:top w:val="none" w:sz="0" w:space="0" w:color="auto"/>
            <w:left w:val="none" w:sz="0" w:space="0" w:color="auto"/>
            <w:bottom w:val="none" w:sz="0" w:space="0" w:color="auto"/>
            <w:right w:val="none" w:sz="0" w:space="0" w:color="auto"/>
          </w:divBdr>
        </w:div>
        <w:div w:id="467820221">
          <w:marLeft w:val="480"/>
          <w:marRight w:val="0"/>
          <w:marTop w:val="0"/>
          <w:marBottom w:val="0"/>
          <w:divBdr>
            <w:top w:val="none" w:sz="0" w:space="0" w:color="auto"/>
            <w:left w:val="none" w:sz="0" w:space="0" w:color="auto"/>
            <w:bottom w:val="none" w:sz="0" w:space="0" w:color="auto"/>
            <w:right w:val="none" w:sz="0" w:space="0" w:color="auto"/>
          </w:divBdr>
        </w:div>
        <w:div w:id="310408108">
          <w:marLeft w:val="480"/>
          <w:marRight w:val="0"/>
          <w:marTop w:val="0"/>
          <w:marBottom w:val="0"/>
          <w:divBdr>
            <w:top w:val="none" w:sz="0" w:space="0" w:color="auto"/>
            <w:left w:val="none" w:sz="0" w:space="0" w:color="auto"/>
            <w:bottom w:val="none" w:sz="0" w:space="0" w:color="auto"/>
            <w:right w:val="none" w:sz="0" w:space="0" w:color="auto"/>
          </w:divBdr>
        </w:div>
        <w:div w:id="825632145">
          <w:marLeft w:val="480"/>
          <w:marRight w:val="0"/>
          <w:marTop w:val="0"/>
          <w:marBottom w:val="0"/>
          <w:divBdr>
            <w:top w:val="none" w:sz="0" w:space="0" w:color="auto"/>
            <w:left w:val="none" w:sz="0" w:space="0" w:color="auto"/>
            <w:bottom w:val="none" w:sz="0" w:space="0" w:color="auto"/>
            <w:right w:val="none" w:sz="0" w:space="0" w:color="auto"/>
          </w:divBdr>
        </w:div>
        <w:div w:id="1329746814">
          <w:marLeft w:val="480"/>
          <w:marRight w:val="0"/>
          <w:marTop w:val="0"/>
          <w:marBottom w:val="0"/>
          <w:divBdr>
            <w:top w:val="none" w:sz="0" w:space="0" w:color="auto"/>
            <w:left w:val="none" w:sz="0" w:space="0" w:color="auto"/>
            <w:bottom w:val="none" w:sz="0" w:space="0" w:color="auto"/>
            <w:right w:val="none" w:sz="0" w:space="0" w:color="auto"/>
          </w:divBdr>
        </w:div>
        <w:div w:id="863834001">
          <w:marLeft w:val="480"/>
          <w:marRight w:val="0"/>
          <w:marTop w:val="0"/>
          <w:marBottom w:val="0"/>
          <w:divBdr>
            <w:top w:val="none" w:sz="0" w:space="0" w:color="auto"/>
            <w:left w:val="none" w:sz="0" w:space="0" w:color="auto"/>
            <w:bottom w:val="none" w:sz="0" w:space="0" w:color="auto"/>
            <w:right w:val="none" w:sz="0" w:space="0" w:color="auto"/>
          </w:divBdr>
        </w:div>
        <w:div w:id="1054282081">
          <w:marLeft w:val="480"/>
          <w:marRight w:val="0"/>
          <w:marTop w:val="0"/>
          <w:marBottom w:val="0"/>
          <w:divBdr>
            <w:top w:val="none" w:sz="0" w:space="0" w:color="auto"/>
            <w:left w:val="none" w:sz="0" w:space="0" w:color="auto"/>
            <w:bottom w:val="none" w:sz="0" w:space="0" w:color="auto"/>
            <w:right w:val="none" w:sz="0" w:space="0" w:color="auto"/>
          </w:divBdr>
        </w:div>
        <w:div w:id="1333217153">
          <w:marLeft w:val="480"/>
          <w:marRight w:val="0"/>
          <w:marTop w:val="0"/>
          <w:marBottom w:val="0"/>
          <w:divBdr>
            <w:top w:val="none" w:sz="0" w:space="0" w:color="auto"/>
            <w:left w:val="none" w:sz="0" w:space="0" w:color="auto"/>
            <w:bottom w:val="none" w:sz="0" w:space="0" w:color="auto"/>
            <w:right w:val="none" w:sz="0" w:space="0" w:color="auto"/>
          </w:divBdr>
        </w:div>
        <w:div w:id="1083575624">
          <w:marLeft w:val="480"/>
          <w:marRight w:val="0"/>
          <w:marTop w:val="0"/>
          <w:marBottom w:val="0"/>
          <w:divBdr>
            <w:top w:val="none" w:sz="0" w:space="0" w:color="auto"/>
            <w:left w:val="none" w:sz="0" w:space="0" w:color="auto"/>
            <w:bottom w:val="none" w:sz="0" w:space="0" w:color="auto"/>
            <w:right w:val="none" w:sz="0" w:space="0" w:color="auto"/>
          </w:divBdr>
        </w:div>
        <w:div w:id="400564518">
          <w:marLeft w:val="480"/>
          <w:marRight w:val="0"/>
          <w:marTop w:val="0"/>
          <w:marBottom w:val="0"/>
          <w:divBdr>
            <w:top w:val="none" w:sz="0" w:space="0" w:color="auto"/>
            <w:left w:val="none" w:sz="0" w:space="0" w:color="auto"/>
            <w:bottom w:val="none" w:sz="0" w:space="0" w:color="auto"/>
            <w:right w:val="none" w:sz="0" w:space="0" w:color="auto"/>
          </w:divBdr>
        </w:div>
        <w:div w:id="1186940935">
          <w:marLeft w:val="480"/>
          <w:marRight w:val="0"/>
          <w:marTop w:val="0"/>
          <w:marBottom w:val="0"/>
          <w:divBdr>
            <w:top w:val="none" w:sz="0" w:space="0" w:color="auto"/>
            <w:left w:val="none" w:sz="0" w:space="0" w:color="auto"/>
            <w:bottom w:val="none" w:sz="0" w:space="0" w:color="auto"/>
            <w:right w:val="none" w:sz="0" w:space="0" w:color="auto"/>
          </w:divBdr>
        </w:div>
        <w:div w:id="1630625220">
          <w:marLeft w:val="480"/>
          <w:marRight w:val="0"/>
          <w:marTop w:val="0"/>
          <w:marBottom w:val="0"/>
          <w:divBdr>
            <w:top w:val="none" w:sz="0" w:space="0" w:color="auto"/>
            <w:left w:val="none" w:sz="0" w:space="0" w:color="auto"/>
            <w:bottom w:val="none" w:sz="0" w:space="0" w:color="auto"/>
            <w:right w:val="none" w:sz="0" w:space="0" w:color="auto"/>
          </w:divBdr>
        </w:div>
        <w:div w:id="1168985802">
          <w:marLeft w:val="480"/>
          <w:marRight w:val="0"/>
          <w:marTop w:val="0"/>
          <w:marBottom w:val="0"/>
          <w:divBdr>
            <w:top w:val="none" w:sz="0" w:space="0" w:color="auto"/>
            <w:left w:val="none" w:sz="0" w:space="0" w:color="auto"/>
            <w:bottom w:val="none" w:sz="0" w:space="0" w:color="auto"/>
            <w:right w:val="none" w:sz="0" w:space="0" w:color="auto"/>
          </w:divBdr>
        </w:div>
        <w:div w:id="878589630">
          <w:marLeft w:val="480"/>
          <w:marRight w:val="0"/>
          <w:marTop w:val="0"/>
          <w:marBottom w:val="0"/>
          <w:divBdr>
            <w:top w:val="none" w:sz="0" w:space="0" w:color="auto"/>
            <w:left w:val="none" w:sz="0" w:space="0" w:color="auto"/>
            <w:bottom w:val="none" w:sz="0" w:space="0" w:color="auto"/>
            <w:right w:val="none" w:sz="0" w:space="0" w:color="auto"/>
          </w:divBdr>
        </w:div>
        <w:div w:id="698700233">
          <w:marLeft w:val="480"/>
          <w:marRight w:val="0"/>
          <w:marTop w:val="0"/>
          <w:marBottom w:val="0"/>
          <w:divBdr>
            <w:top w:val="none" w:sz="0" w:space="0" w:color="auto"/>
            <w:left w:val="none" w:sz="0" w:space="0" w:color="auto"/>
            <w:bottom w:val="none" w:sz="0" w:space="0" w:color="auto"/>
            <w:right w:val="none" w:sz="0" w:space="0" w:color="auto"/>
          </w:divBdr>
        </w:div>
        <w:div w:id="1051420686">
          <w:marLeft w:val="480"/>
          <w:marRight w:val="0"/>
          <w:marTop w:val="0"/>
          <w:marBottom w:val="0"/>
          <w:divBdr>
            <w:top w:val="none" w:sz="0" w:space="0" w:color="auto"/>
            <w:left w:val="none" w:sz="0" w:space="0" w:color="auto"/>
            <w:bottom w:val="none" w:sz="0" w:space="0" w:color="auto"/>
            <w:right w:val="none" w:sz="0" w:space="0" w:color="auto"/>
          </w:divBdr>
        </w:div>
        <w:div w:id="96565668">
          <w:marLeft w:val="480"/>
          <w:marRight w:val="0"/>
          <w:marTop w:val="0"/>
          <w:marBottom w:val="0"/>
          <w:divBdr>
            <w:top w:val="none" w:sz="0" w:space="0" w:color="auto"/>
            <w:left w:val="none" w:sz="0" w:space="0" w:color="auto"/>
            <w:bottom w:val="none" w:sz="0" w:space="0" w:color="auto"/>
            <w:right w:val="none" w:sz="0" w:space="0" w:color="auto"/>
          </w:divBdr>
        </w:div>
        <w:div w:id="971787679">
          <w:marLeft w:val="480"/>
          <w:marRight w:val="0"/>
          <w:marTop w:val="0"/>
          <w:marBottom w:val="0"/>
          <w:divBdr>
            <w:top w:val="none" w:sz="0" w:space="0" w:color="auto"/>
            <w:left w:val="none" w:sz="0" w:space="0" w:color="auto"/>
            <w:bottom w:val="none" w:sz="0" w:space="0" w:color="auto"/>
            <w:right w:val="none" w:sz="0" w:space="0" w:color="auto"/>
          </w:divBdr>
        </w:div>
        <w:div w:id="2096123936">
          <w:marLeft w:val="480"/>
          <w:marRight w:val="0"/>
          <w:marTop w:val="0"/>
          <w:marBottom w:val="0"/>
          <w:divBdr>
            <w:top w:val="none" w:sz="0" w:space="0" w:color="auto"/>
            <w:left w:val="none" w:sz="0" w:space="0" w:color="auto"/>
            <w:bottom w:val="none" w:sz="0" w:space="0" w:color="auto"/>
            <w:right w:val="none" w:sz="0" w:space="0" w:color="auto"/>
          </w:divBdr>
        </w:div>
        <w:div w:id="43529433">
          <w:marLeft w:val="480"/>
          <w:marRight w:val="0"/>
          <w:marTop w:val="0"/>
          <w:marBottom w:val="0"/>
          <w:divBdr>
            <w:top w:val="none" w:sz="0" w:space="0" w:color="auto"/>
            <w:left w:val="none" w:sz="0" w:space="0" w:color="auto"/>
            <w:bottom w:val="none" w:sz="0" w:space="0" w:color="auto"/>
            <w:right w:val="none" w:sz="0" w:space="0" w:color="auto"/>
          </w:divBdr>
        </w:div>
        <w:div w:id="223029347">
          <w:marLeft w:val="480"/>
          <w:marRight w:val="0"/>
          <w:marTop w:val="0"/>
          <w:marBottom w:val="0"/>
          <w:divBdr>
            <w:top w:val="none" w:sz="0" w:space="0" w:color="auto"/>
            <w:left w:val="none" w:sz="0" w:space="0" w:color="auto"/>
            <w:bottom w:val="none" w:sz="0" w:space="0" w:color="auto"/>
            <w:right w:val="none" w:sz="0" w:space="0" w:color="auto"/>
          </w:divBdr>
        </w:div>
        <w:div w:id="38018131">
          <w:marLeft w:val="480"/>
          <w:marRight w:val="0"/>
          <w:marTop w:val="0"/>
          <w:marBottom w:val="0"/>
          <w:divBdr>
            <w:top w:val="none" w:sz="0" w:space="0" w:color="auto"/>
            <w:left w:val="none" w:sz="0" w:space="0" w:color="auto"/>
            <w:bottom w:val="none" w:sz="0" w:space="0" w:color="auto"/>
            <w:right w:val="none" w:sz="0" w:space="0" w:color="auto"/>
          </w:divBdr>
        </w:div>
        <w:div w:id="807431899">
          <w:marLeft w:val="480"/>
          <w:marRight w:val="0"/>
          <w:marTop w:val="0"/>
          <w:marBottom w:val="0"/>
          <w:divBdr>
            <w:top w:val="none" w:sz="0" w:space="0" w:color="auto"/>
            <w:left w:val="none" w:sz="0" w:space="0" w:color="auto"/>
            <w:bottom w:val="none" w:sz="0" w:space="0" w:color="auto"/>
            <w:right w:val="none" w:sz="0" w:space="0" w:color="auto"/>
          </w:divBdr>
        </w:div>
        <w:div w:id="1810973691">
          <w:marLeft w:val="480"/>
          <w:marRight w:val="0"/>
          <w:marTop w:val="0"/>
          <w:marBottom w:val="0"/>
          <w:divBdr>
            <w:top w:val="none" w:sz="0" w:space="0" w:color="auto"/>
            <w:left w:val="none" w:sz="0" w:space="0" w:color="auto"/>
            <w:bottom w:val="none" w:sz="0" w:space="0" w:color="auto"/>
            <w:right w:val="none" w:sz="0" w:space="0" w:color="auto"/>
          </w:divBdr>
        </w:div>
        <w:div w:id="393088336">
          <w:marLeft w:val="480"/>
          <w:marRight w:val="0"/>
          <w:marTop w:val="0"/>
          <w:marBottom w:val="0"/>
          <w:divBdr>
            <w:top w:val="none" w:sz="0" w:space="0" w:color="auto"/>
            <w:left w:val="none" w:sz="0" w:space="0" w:color="auto"/>
            <w:bottom w:val="none" w:sz="0" w:space="0" w:color="auto"/>
            <w:right w:val="none" w:sz="0" w:space="0" w:color="auto"/>
          </w:divBdr>
        </w:div>
        <w:div w:id="875890093">
          <w:marLeft w:val="480"/>
          <w:marRight w:val="0"/>
          <w:marTop w:val="0"/>
          <w:marBottom w:val="0"/>
          <w:divBdr>
            <w:top w:val="none" w:sz="0" w:space="0" w:color="auto"/>
            <w:left w:val="none" w:sz="0" w:space="0" w:color="auto"/>
            <w:bottom w:val="none" w:sz="0" w:space="0" w:color="auto"/>
            <w:right w:val="none" w:sz="0" w:space="0" w:color="auto"/>
          </w:divBdr>
        </w:div>
        <w:div w:id="1341278812">
          <w:marLeft w:val="480"/>
          <w:marRight w:val="0"/>
          <w:marTop w:val="0"/>
          <w:marBottom w:val="0"/>
          <w:divBdr>
            <w:top w:val="none" w:sz="0" w:space="0" w:color="auto"/>
            <w:left w:val="none" w:sz="0" w:space="0" w:color="auto"/>
            <w:bottom w:val="none" w:sz="0" w:space="0" w:color="auto"/>
            <w:right w:val="none" w:sz="0" w:space="0" w:color="auto"/>
          </w:divBdr>
        </w:div>
        <w:div w:id="1540631494">
          <w:marLeft w:val="480"/>
          <w:marRight w:val="0"/>
          <w:marTop w:val="0"/>
          <w:marBottom w:val="0"/>
          <w:divBdr>
            <w:top w:val="none" w:sz="0" w:space="0" w:color="auto"/>
            <w:left w:val="none" w:sz="0" w:space="0" w:color="auto"/>
            <w:bottom w:val="none" w:sz="0" w:space="0" w:color="auto"/>
            <w:right w:val="none" w:sz="0" w:space="0" w:color="auto"/>
          </w:divBdr>
        </w:div>
        <w:div w:id="1785036022">
          <w:marLeft w:val="480"/>
          <w:marRight w:val="0"/>
          <w:marTop w:val="0"/>
          <w:marBottom w:val="0"/>
          <w:divBdr>
            <w:top w:val="none" w:sz="0" w:space="0" w:color="auto"/>
            <w:left w:val="none" w:sz="0" w:space="0" w:color="auto"/>
            <w:bottom w:val="none" w:sz="0" w:space="0" w:color="auto"/>
            <w:right w:val="none" w:sz="0" w:space="0" w:color="auto"/>
          </w:divBdr>
        </w:div>
        <w:div w:id="385492749">
          <w:marLeft w:val="480"/>
          <w:marRight w:val="0"/>
          <w:marTop w:val="0"/>
          <w:marBottom w:val="0"/>
          <w:divBdr>
            <w:top w:val="none" w:sz="0" w:space="0" w:color="auto"/>
            <w:left w:val="none" w:sz="0" w:space="0" w:color="auto"/>
            <w:bottom w:val="none" w:sz="0" w:space="0" w:color="auto"/>
            <w:right w:val="none" w:sz="0" w:space="0" w:color="auto"/>
          </w:divBdr>
        </w:div>
        <w:div w:id="1027483086">
          <w:marLeft w:val="480"/>
          <w:marRight w:val="0"/>
          <w:marTop w:val="0"/>
          <w:marBottom w:val="0"/>
          <w:divBdr>
            <w:top w:val="none" w:sz="0" w:space="0" w:color="auto"/>
            <w:left w:val="none" w:sz="0" w:space="0" w:color="auto"/>
            <w:bottom w:val="none" w:sz="0" w:space="0" w:color="auto"/>
            <w:right w:val="none" w:sz="0" w:space="0" w:color="auto"/>
          </w:divBdr>
        </w:div>
        <w:div w:id="1731461686">
          <w:marLeft w:val="480"/>
          <w:marRight w:val="0"/>
          <w:marTop w:val="0"/>
          <w:marBottom w:val="0"/>
          <w:divBdr>
            <w:top w:val="none" w:sz="0" w:space="0" w:color="auto"/>
            <w:left w:val="none" w:sz="0" w:space="0" w:color="auto"/>
            <w:bottom w:val="none" w:sz="0" w:space="0" w:color="auto"/>
            <w:right w:val="none" w:sz="0" w:space="0" w:color="auto"/>
          </w:divBdr>
        </w:div>
        <w:div w:id="1588073726">
          <w:marLeft w:val="480"/>
          <w:marRight w:val="0"/>
          <w:marTop w:val="0"/>
          <w:marBottom w:val="0"/>
          <w:divBdr>
            <w:top w:val="none" w:sz="0" w:space="0" w:color="auto"/>
            <w:left w:val="none" w:sz="0" w:space="0" w:color="auto"/>
            <w:bottom w:val="none" w:sz="0" w:space="0" w:color="auto"/>
            <w:right w:val="none" w:sz="0" w:space="0" w:color="auto"/>
          </w:divBdr>
        </w:div>
        <w:div w:id="1470249830">
          <w:marLeft w:val="480"/>
          <w:marRight w:val="0"/>
          <w:marTop w:val="0"/>
          <w:marBottom w:val="0"/>
          <w:divBdr>
            <w:top w:val="none" w:sz="0" w:space="0" w:color="auto"/>
            <w:left w:val="none" w:sz="0" w:space="0" w:color="auto"/>
            <w:bottom w:val="none" w:sz="0" w:space="0" w:color="auto"/>
            <w:right w:val="none" w:sz="0" w:space="0" w:color="auto"/>
          </w:divBdr>
        </w:div>
        <w:div w:id="1209342454">
          <w:marLeft w:val="480"/>
          <w:marRight w:val="0"/>
          <w:marTop w:val="0"/>
          <w:marBottom w:val="0"/>
          <w:divBdr>
            <w:top w:val="none" w:sz="0" w:space="0" w:color="auto"/>
            <w:left w:val="none" w:sz="0" w:space="0" w:color="auto"/>
            <w:bottom w:val="none" w:sz="0" w:space="0" w:color="auto"/>
            <w:right w:val="none" w:sz="0" w:space="0" w:color="auto"/>
          </w:divBdr>
        </w:div>
        <w:div w:id="2780444">
          <w:marLeft w:val="480"/>
          <w:marRight w:val="0"/>
          <w:marTop w:val="0"/>
          <w:marBottom w:val="0"/>
          <w:divBdr>
            <w:top w:val="none" w:sz="0" w:space="0" w:color="auto"/>
            <w:left w:val="none" w:sz="0" w:space="0" w:color="auto"/>
            <w:bottom w:val="none" w:sz="0" w:space="0" w:color="auto"/>
            <w:right w:val="none" w:sz="0" w:space="0" w:color="auto"/>
          </w:divBdr>
        </w:div>
        <w:div w:id="1624261704">
          <w:marLeft w:val="480"/>
          <w:marRight w:val="0"/>
          <w:marTop w:val="0"/>
          <w:marBottom w:val="0"/>
          <w:divBdr>
            <w:top w:val="none" w:sz="0" w:space="0" w:color="auto"/>
            <w:left w:val="none" w:sz="0" w:space="0" w:color="auto"/>
            <w:bottom w:val="none" w:sz="0" w:space="0" w:color="auto"/>
            <w:right w:val="none" w:sz="0" w:space="0" w:color="auto"/>
          </w:divBdr>
        </w:div>
        <w:div w:id="318729536">
          <w:marLeft w:val="480"/>
          <w:marRight w:val="0"/>
          <w:marTop w:val="0"/>
          <w:marBottom w:val="0"/>
          <w:divBdr>
            <w:top w:val="none" w:sz="0" w:space="0" w:color="auto"/>
            <w:left w:val="none" w:sz="0" w:space="0" w:color="auto"/>
            <w:bottom w:val="none" w:sz="0" w:space="0" w:color="auto"/>
            <w:right w:val="none" w:sz="0" w:space="0" w:color="auto"/>
          </w:divBdr>
        </w:div>
        <w:div w:id="1443649394">
          <w:marLeft w:val="480"/>
          <w:marRight w:val="0"/>
          <w:marTop w:val="0"/>
          <w:marBottom w:val="0"/>
          <w:divBdr>
            <w:top w:val="none" w:sz="0" w:space="0" w:color="auto"/>
            <w:left w:val="none" w:sz="0" w:space="0" w:color="auto"/>
            <w:bottom w:val="none" w:sz="0" w:space="0" w:color="auto"/>
            <w:right w:val="none" w:sz="0" w:space="0" w:color="auto"/>
          </w:divBdr>
        </w:div>
        <w:div w:id="1281261311">
          <w:marLeft w:val="480"/>
          <w:marRight w:val="0"/>
          <w:marTop w:val="0"/>
          <w:marBottom w:val="0"/>
          <w:divBdr>
            <w:top w:val="none" w:sz="0" w:space="0" w:color="auto"/>
            <w:left w:val="none" w:sz="0" w:space="0" w:color="auto"/>
            <w:bottom w:val="none" w:sz="0" w:space="0" w:color="auto"/>
            <w:right w:val="none" w:sz="0" w:space="0" w:color="auto"/>
          </w:divBdr>
        </w:div>
        <w:div w:id="585652914">
          <w:marLeft w:val="480"/>
          <w:marRight w:val="0"/>
          <w:marTop w:val="0"/>
          <w:marBottom w:val="0"/>
          <w:divBdr>
            <w:top w:val="none" w:sz="0" w:space="0" w:color="auto"/>
            <w:left w:val="none" w:sz="0" w:space="0" w:color="auto"/>
            <w:bottom w:val="none" w:sz="0" w:space="0" w:color="auto"/>
            <w:right w:val="none" w:sz="0" w:space="0" w:color="auto"/>
          </w:divBdr>
        </w:div>
        <w:div w:id="170146555">
          <w:marLeft w:val="480"/>
          <w:marRight w:val="0"/>
          <w:marTop w:val="0"/>
          <w:marBottom w:val="0"/>
          <w:divBdr>
            <w:top w:val="none" w:sz="0" w:space="0" w:color="auto"/>
            <w:left w:val="none" w:sz="0" w:space="0" w:color="auto"/>
            <w:bottom w:val="none" w:sz="0" w:space="0" w:color="auto"/>
            <w:right w:val="none" w:sz="0" w:space="0" w:color="auto"/>
          </w:divBdr>
        </w:div>
        <w:div w:id="1122773211">
          <w:marLeft w:val="480"/>
          <w:marRight w:val="0"/>
          <w:marTop w:val="0"/>
          <w:marBottom w:val="0"/>
          <w:divBdr>
            <w:top w:val="none" w:sz="0" w:space="0" w:color="auto"/>
            <w:left w:val="none" w:sz="0" w:space="0" w:color="auto"/>
            <w:bottom w:val="none" w:sz="0" w:space="0" w:color="auto"/>
            <w:right w:val="none" w:sz="0" w:space="0" w:color="auto"/>
          </w:divBdr>
        </w:div>
        <w:div w:id="2032561964">
          <w:marLeft w:val="480"/>
          <w:marRight w:val="0"/>
          <w:marTop w:val="0"/>
          <w:marBottom w:val="0"/>
          <w:divBdr>
            <w:top w:val="none" w:sz="0" w:space="0" w:color="auto"/>
            <w:left w:val="none" w:sz="0" w:space="0" w:color="auto"/>
            <w:bottom w:val="none" w:sz="0" w:space="0" w:color="auto"/>
            <w:right w:val="none" w:sz="0" w:space="0" w:color="auto"/>
          </w:divBdr>
        </w:div>
        <w:div w:id="482476682">
          <w:marLeft w:val="480"/>
          <w:marRight w:val="0"/>
          <w:marTop w:val="0"/>
          <w:marBottom w:val="0"/>
          <w:divBdr>
            <w:top w:val="none" w:sz="0" w:space="0" w:color="auto"/>
            <w:left w:val="none" w:sz="0" w:space="0" w:color="auto"/>
            <w:bottom w:val="none" w:sz="0" w:space="0" w:color="auto"/>
            <w:right w:val="none" w:sz="0" w:space="0" w:color="auto"/>
          </w:divBdr>
        </w:div>
        <w:div w:id="2138598325">
          <w:marLeft w:val="480"/>
          <w:marRight w:val="0"/>
          <w:marTop w:val="0"/>
          <w:marBottom w:val="0"/>
          <w:divBdr>
            <w:top w:val="none" w:sz="0" w:space="0" w:color="auto"/>
            <w:left w:val="none" w:sz="0" w:space="0" w:color="auto"/>
            <w:bottom w:val="none" w:sz="0" w:space="0" w:color="auto"/>
            <w:right w:val="none" w:sz="0" w:space="0" w:color="auto"/>
          </w:divBdr>
        </w:div>
        <w:div w:id="534001959">
          <w:marLeft w:val="480"/>
          <w:marRight w:val="0"/>
          <w:marTop w:val="0"/>
          <w:marBottom w:val="0"/>
          <w:divBdr>
            <w:top w:val="none" w:sz="0" w:space="0" w:color="auto"/>
            <w:left w:val="none" w:sz="0" w:space="0" w:color="auto"/>
            <w:bottom w:val="none" w:sz="0" w:space="0" w:color="auto"/>
            <w:right w:val="none" w:sz="0" w:space="0" w:color="auto"/>
          </w:divBdr>
        </w:div>
        <w:div w:id="600600336">
          <w:marLeft w:val="480"/>
          <w:marRight w:val="0"/>
          <w:marTop w:val="0"/>
          <w:marBottom w:val="0"/>
          <w:divBdr>
            <w:top w:val="none" w:sz="0" w:space="0" w:color="auto"/>
            <w:left w:val="none" w:sz="0" w:space="0" w:color="auto"/>
            <w:bottom w:val="none" w:sz="0" w:space="0" w:color="auto"/>
            <w:right w:val="none" w:sz="0" w:space="0" w:color="auto"/>
          </w:divBdr>
        </w:div>
        <w:div w:id="1937244576">
          <w:marLeft w:val="480"/>
          <w:marRight w:val="0"/>
          <w:marTop w:val="0"/>
          <w:marBottom w:val="0"/>
          <w:divBdr>
            <w:top w:val="none" w:sz="0" w:space="0" w:color="auto"/>
            <w:left w:val="none" w:sz="0" w:space="0" w:color="auto"/>
            <w:bottom w:val="none" w:sz="0" w:space="0" w:color="auto"/>
            <w:right w:val="none" w:sz="0" w:space="0" w:color="auto"/>
          </w:divBdr>
        </w:div>
        <w:div w:id="1652640301">
          <w:marLeft w:val="480"/>
          <w:marRight w:val="0"/>
          <w:marTop w:val="0"/>
          <w:marBottom w:val="0"/>
          <w:divBdr>
            <w:top w:val="none" w:sz="0" w:space="0" w:color="auto"/>
            <w:left w:val="none" w:sz="0" w:space="0" w:color="auto"/>
            <w:bottom w:val="none" w:sz="0" w:space="0" w:color="auto"/>
            <w:right w:val="none" w:sz="0" w:space="0" w:color="auto"/>
          </w:divBdr>
        </w:div>
        <w:div w:id="1263492983">
          <w:marLeft w:val="480"/>
          <w:marRight w:val="0"/>
          <w:marTop w:val="0"/>
          <w:marBottom w:val="0"/>
          <w:divBdr>
            <w:top w:val="none" w:sz="0" w:space="0" w:color="auto"/>
            <w:left w:val="none" w:sz="0" w:space="0" w:color="auto"/>
            <w:bottom w:val="none" w:sz="0" w:space="0" w:color="auto"/>
            <w:right w:val="none" w:sz="0" w:space="0" w:color="auto"/>
          </w:divBdr>
        </w:div>
        <w:div w:id="2035157453">
          <w:marLeft w:val="480"/>
          <w:marRight w:val="0"/>
          <w:marTop w:val="0"/>
          <w:marBottom w:val="0"/>
          <w:divBdr>
            <w:top w:val="none" w:sz="0" w:space="0" w:color="auto"/>
            <w:left w:val="none" w:sz="0" w:space="0" w:color="auto"/>
            <w:bottom w:val="none" w:sz="0" w:space="0" w:color="auto"/>
            <w:right w:val="none" w:sz="0" w:space="0" w:color="auto"/>
          </w:divBdr>
        </w:div>
        <w:div w:id="2044163019">
          <w:marLeft w:val="480"/>
          <w:marRight w:val="0"/>
          <w:marTop w:val="0"/>
          <w:marBottom w:val="0"/>
          <w:divBdr>
            <w:top w:val="none" w:sz="0" w:space="0" w:color="auto"/>
            <w:left w:val="none" w:sz="0" w:space="0" w:color="auto"/>
            <w:bottom w:val="none" w:sz="0" w:space="0" w:color="auto"/>
            <w:right w:val="none" w:sz="0" w:space="0" w:color="auto"/>
          </w:divBdr>
        </w:div>
        <w:div w:id="1525753392">
          <w:marLeft w:val="480"/>
          <w:marRight w:val="0"/>
          <w:marTop w:val="0"/>
          <w:marBottom w:val="0"/>
          <w:divBdr>
            <w:top w:val="none" w:sz="0" w:space="0" w:color="auto"/>
            <w:left w:val="none" w:sz="0" w:space="0" w:color="auto"/>
            <w:bottom w:val="none" w:sz="0" w:space="0" w:color="auto"/>
            <w:right w:val="none" w:sz="0" w:space="0" w:color="auto"/>
          </w:divBdr>
        </w:div>
        <w:div w:id="95710645">
          <w:marLeft w:val="480"/>
          <w:marRight w:val="0"/>
          <w:marTop w:val="0"/>
          <w:marBottom w:val="0"/>
          <w:divBdr>
            <w:top w:val="none" w:sz="0" w:space="0" w:color="auto"/>
            <w:left w:val="none" w:sz="0" w:space="0" w:color="auto"/>
            <w:bottom w:val="none" w:sz="0" w:space="0" w:color="auto"/>
            <w:right w:val="none" w:sz="0" w:space="0" w:color="auto"/>
          </w:divBdr>
        </w:div>
        <w:div w:id="1333296511">
          <w:marLeft w:val="480"/>
          <w:marRight w:val="0"/>
          <w:marTop w:val="0"/>
          <w:marBottom w:val="0"/>
          <w:divBdr>
            <w:top w:val="none" w:sz="0" w:space="0" w:color="auto"/>
            <w:left w:val="none" w:sz="0" w:space="0" w:color="auto"/>
            <w:bottom w:val="none" w:sz="0" w:space="0" w:color="auto"/>
            <w:right w:val="none" w:sz="0" w:space="0" w:color="auto"/>
          </w:divBdr>
        </w:div>
        <w:div w:id="532571472">
          <w:marLeft w:val="480"/>
          <w:marRight w:val="0"/>
          <w:marTop w:val="0"/>
          <w:marBottom w:val="0"/>
          <w:divBdr>
            <w:top w:val="none" w:sz="0" w:space="0" w:color="auto"/>
            <w:left w:val="none" w:sz="0" w:space="0" w:color="auto"/>
            <w:bottom w:val="none" w:sz="0" w:space="0" w:color="auto"/>
            <w:right w:val="none" w:sz="0" w:space="0" w:color="auto"/>
          </w:divBdr>
        </w:div>
        <w:div w:id="1719084583">
          <w:marLeft w:val="480"/>
          <w:marRight w:val="0"/>
          <w:marTop w:val="0"/>
          <w:marBottom w:val="0"/>
          <w:divBdr>
            <w:top w:val="none" w:sz="0" w:space="0" w:color="auto"/>
            <w:left w:val="none" w:sz="0" w:space="0" w:color="auto"/>
            <w:bottom w:val="none" w:sz="0" w:space="0" w:color="auto"/>
            <w:right w:val="none" w:sz="0" w:space="0" w:color="auto"/>
          </w:divBdr>
        </w:div>
        <w:div w:id="653526426">
          <w:marLeft w:val="480"/>
          <w:marRight w:val="0"/>
          <w:marTop w:val="0"/>
          <w:marBottom w:val="0"/>
          <w:divBdr>
            <w:top w:val="none" w:sz="0" w:space="0" w:color="auto"/>
            <w:left w:val="none" w:sz="0" w:space="0" w:color="auto"/>
            <w:bottom w:val="none" w:sz="0" w:space="0" w:color="auto"/>
            <w:right w:val="none" w:sz="0" w:space="0" w:color="auto"/>
          </w:divBdr>
        </w:div>
        <w:div w:id="1532495906">
          <w:marLeft w:val="480"/>
          <w:marRight w:val="0"/>
          <w:marTop w:val="0"/>
          <w:marBottom w:val="0"/>
          <w:divBdr>
            <w:top w:val="none" w:sz="0" w:space="0" w:color="auto"/>
            <w:left w:val="none" w:sz="0" w:space="0" w:color="auto"/>
            <w:bottom w:val="none" w:sz="0" w:space="0" w:color="auto"/>
            <w:right w:val="none" w:sz="0" w:space="0" w:color="auto"/>
          </w:divBdr>
        </w:div>
        <w:div w:id="252016118">
          <w:marLeft w:val="480"/>
          <w:marRight w:val="0"/>
          <w:marTop w:val="0"/>
          <w:marBottom w:val="0"/>
          <w:divBdr>
            <w:top w:val="none" w:sz="0" w:space="0" w:color="auto"/>
            <w:left w:val="none" w:sz="0" w:space="0" w:color="auto"/>
            <w:bottom w:val="none" w:sz="0" w:space="0" w:color="auto"/>
            <w:right w:val="none" w:sz="0" w:space="0" w:color="auto"/>
          </w:divBdr>
        </w:div>
        <w:div w:id="2094356770">
          <w:marLeft w:val="480"/>
          <w:marRight w:val="0"/>
          <w:marTop w:val="0"/>
          <w:marBottom w:val="0"/>
          <w:divBdr>
            <w:top w:val="none" w:sz="0" w:space="0" w:color="auto"/>
            <w:left w:val="none" w:sz="0" w:space="0" w:color="auto"/>
            <w:bottom w:val="none" w:sz="0" w:space="0" w:color="auto"/>
            <w:right w:val="none" w:sz="0" w:space="0" w:color="auto"/>
          </w:divBdr>
        </w:div>
        <w:div w:id="486899092">
          <w:marLeft w:val="480"/>
          <w:marRight w:val="0"/>
          <w:marTop w:val="0"/>
          <w:marBottom w:val="0"/>
          <w:divBdr>
            <w:top w:val="none" w:sz="0" w:space="0" w:color="auto"/>
            <w:left w:val="none" w:sz="0" w:space="0" w:color="auto"/>
            <w:bottom w:val="none" w:sz="0" w:space="0" w:color="auto"/>
            <w:right w:val="none" w:sz="0" w:space="0" w:color="auto"/>
          </w:divBdr>
        </w:div>
        <w:div w:id="1255892483">
          <w:marLeft w:val="480"/>
          <w:marRight w:val="0"/>
          <w:marTop w:val="0"/>
          <w:marBottom w:val="0"/>
          <w:divBdr>
            <w:top w:val="none" w:sz="0" w:space="0" w:color="auto"/>
            <w:left w:val="none" w:sz="0" w:space="0" w:color="auto"/>
            <w:bottom w:val="none" w:sz="0" w:space="0" w:color="auto"/>
            <w:right w:val="none" w:sz="0" w:space="0" w:color="auto"/>
          </w:divBdr>
        </w:div>
        <w:div w:id="909852793">
          <w:marLeft w:val="480"/>
          <w:marRight w:val="0"/>
          <w:marTop w:val="0"/>
          <w:marBottom w:val="0"/>
          <w:divBdr>
            <w:top w:val="none" w:sz="0" w:space="0" w:color="auto"/>
            <w:left w:val="none" w:sz="0" w:space="0" w:color="auto"/>
            <w:bottom w:val="none" w:sz="0" w:space="0" w:color="auto"/>
            <w:right w:val="none" w:sz="0" w:space="0" w:color="auto"/>
          </w:divBdr>
        </w:div>
        <w:div w:id="211121107">
          <w:marLeft w:val="480"/>
          <w:marRight w:val="0"/>
          <w:marTop w:val="0"/>
          <w:marBottom w:val="0"/>
          <w:divBdr>
            <w:top w:val="none" w:sz="0" w:space="0" w:color="auto"/>
            <w:left w:val="none" w:sz="0" w:space="0" w:color="auto"/>
            <w:bottom w:val="none" w:sz="0" w:space="0" w:color="auto"/>
            <w:right w:val="none" w:sz="0" w:space="0" w:color="auto"/>
          </w:divBdr>
        </w:div>
        <w:div w:id="569002777">
          <w:marLeft w:val="480"/>
          <w:marRight w:val="0"/>
          <w:marTop w:val="0"/>
          <w:marBottom w:val="0"/>
          <w:divBdr>
            <w:top w:val="none" w:sz="0" w:space="0" w:color="auto"/>
            <w:left w:val="none" w:sz="0" w:space="0" w:color="auto"/>
            <w:bottom w:val="none" w:sz="0" w:space="0" w:color="auto"/>
            <w:right w:val="none" w:sz="0" w:space="0" w:color="auto"/>
          </w:divBdr>
        </w:div>
        <w:div w:id="450129262">
          <w:marLeft w:val="480"/>
          <w:marRight w:val="0"/>
          <w:marTop w:val="0"/>
          <w:marBottom w:val="0"/>
          <w:divBdr>
            <w:top w:val="none" w:sz="0" w:space="0" w:color="auto"/>
            <w:left w:val="none" w:sz="0" w:space="0" w:color="auto"/>
            <w:bottom w:val="none" w:sz="0" w:space="0" w:color="auto"/>
            <w:right w:val="none" w:sz="0" w:space="0" w:color="auto"/>
          </w:divBdr>
        </w:div>
        <w:div w:id="1078861778">
          <w:marLeft w:val="480"/>
          <w:marRight w:val="0"/>
          <w:marTop w:val="0"/>
          <w:marBottom w:val="0"/>
          <w:divBdr>
            <w:top w:val="none" w:sz="0" w:space="0" w:color="auto"/>
            <w:left w:val="none" w:sz="0" w:space="0" w:color="auto"/>
            <w:bottom w:val="none" w:sz="0" w:space="0" w:color="auto"/>
            <w:right w:val="none" w:sz="0" w:space="0" w:color="auto"/>
          </w:divBdr>
        </w:div>
        <w:div w:id="1089500298">
          <w:marLeft w:val="480"/>
          <w:marRight w:val="0"/>
          <w:marTop w:val="0"/>
          <w:marBottom w:val="0"/>
          <w:divBdr>
            <w:top w:val="none" w:sz="0" w:space="0" w:color="auto"/>
            <w:left w:val="none" w:sz="0" w:space="0" w:color="auto"/>
            <w:bottom w:val="none" w:sz="0" w:space="0" w:color="auto"/>
            <w:right w:val="none" w:sz="0" w:space="0" w:color="auto"/>
          </w:divBdr>
        </w:div>
        <w:div w:id="2103915382">
          <w:marLeft w:val="480"/>
          <w:marRight w:val="0"/>
          <w:marTop w:val="0"/>
          <w:marBottom w:val="0"/>
          <w:divBdr>
            <w:top w:val="none" w:sz="0" w:space="0" w:color="auto"/>
            <w:left w:val="none" w:sz="0" w:space="0" w:color="auto"/>
            <w:bottom w:val="none" w:sz="0" w:space="0" w:color="auto"/>
            <w:right w:val="none" w:sz="0" w:space="0" w:color="auto"/>
          </w:divBdr>
        </w:div>
        <w:div w:id="1213542311">
          <w:marLeft w:val="480"/>
          <w:marRight w:val="0"/>
          <w:marTop w:val="0"/>
          <w:marBottom w:val="0"/>
          <w:divBdr>
            <w:top w:val="none" w:sz="0" w:space="0" w:color="auto"/>
            <w:left w:val="none" w:sz="0" w:space="0" w:color="auto"/>
            <w:bottom w:val="none" w:sz="0" w:space="0" w:color="auto"/>
            <w:right w:val="none" w:sz="0" w:space="0" w:color="auto"/>
          </w:divBdr>
        </w:div>
        <w:div w:id="1015352103">
          <w:marLeft w:val="480"/>
          <w:marRight w:val="0"/>
          <w:marTop w:val="0"/>
          <w:marBottom w:val="0"/>
          <w:divBdr>
            <w:top w:val="none" w:sz="0" w:space="0" w:color="auto"/>
            <w:left w:val="none" w:sz="0" w:space="0" w:color="auto"/>
            <w:bottom w:val="none" w:sz="0" w:space="0" w:color="auto"/>
            <w:right w:val="none" w:sz="0" w:space="0" w:color="auto"/>
          </w:divBdr>
        </w:div>
        <w:div w:id="1356616518">
          <w:marLeft w:val="480"/>
          <w:marRight w:val="0"/>
          <w:marTop w:val="0"/>
          <w:marBottom w:val="0"/>
          <w:divBdr>
            <w:top w:val="none" w:sz="0" w:space="0" w:color="auto"/>
            <w:left w:val="none" w:sz="0" w:space="0" w:color="auto"/>
            <w:bottom w:val="none" w:sz="0" w:space="0" w:color="auto"/>
            <w:right w:val="none" w:sz="0" w:space="0" w:color="auto"/>
          </w:divBdr>
        </w:div>
        <w:div w:id="1026250898">
          <w:marLeft w:val="480"/>
          <w:marRight w:val="0"/>
          <w:marTop w:val="0"/>
          <w:marBottom w:val="0"/>
          <w:divBdr>
            <w:top w:val="none" w:sz="0" w:space="0" w:color="auto"/>
            <w:left w:val="none" w:sz="0" w:space="0" w:color="auto"/>
            <w:bottom w:val="none" w:sz="0" w:space="0" w:color="auto"/>
            <w:right w:val="none" w:sz="0" w:space="0" w:color="auto"/>
          </w:divBdr>
        </w:div>
        <w:div w:id="2000379780">
          <w:marLeft w:val="480"/>
          <w:marRight w:val="0"/>
          <w:marTop w:val="0"/>
          <w:marBottom w:val="0"/>
          <w:divBdr>
            <w:top w:val="none" w:sz="0" w:space="0" w:color="auto"/>
            <w:left w:val="none" w:sz="0" w:space="0" w:color="auto"/>
            <w:bottom w:val="none" w:sz="0" w:space="0" w:color="auto"/>
            <w:right w:val="none" w:sz="0" w:space="0" w:color="auto"/>
          </w:divBdr>
        </w:div>
        <w:div w:id="2137064115">
          <w:marLeft w:val="480"/>
          <w:marRight w:val="0"/>
          <w:marTop w:val="0"/>
          <w:marBottom w:val="0"/>
          <w:divBdr>
            <w:top w:val="none" w:sz="0" w:space="0" w:color="auto"/>
            <w:left w:val="none" w:sz="0" w:space="0" w:color="auto"/>
            <w:bottom w:val="none" w:sz="0" w:space="0" w:color="auto"/>
            <w:right w:val="none" w:sz="0" w:space="0" w:color="auto"/>
          </w:divBdr>
        </w:div>
        <w:div w:id="269817507">
          <w:marLeft w:val="480"/>
          <w:marRight w:val="0"/>
          <w:marTop w:val="0"/>
          <w:marBottom w:val="0"/>
          <w:divBdr>
            <w:top w:val="none" w:sz="0" w:space="0" w:color="auto"/>
            <w:left w:val="none" w:sz="0" w:space="0" w:color="auto"/>
            <w:bottom w:val="none" w:sz="0" w:space="0" w:color="auto"/>
            <w:right w:val="none" w:sz="0" w:space="0" w:color="auto"/>
          </w:divBdr>
        </w:div>
        <w:div w:id="191386729">
          <w:marLeft w:val="480"/>
          <w:marRight w:val="0"/>
          <w:marTop w:val="0"/>
          <w:marBottom w:val="0"/>
          <w:divBdr>
            <w:top w:val="none" w:sz="0" w:space="0" w:color="auto"/>
            <w:left w:val="none" w:sz="0" w:space="0" w:color="auto"/>
            <w:bottom w:val="none" w:sz="0" w:space="0" w:color="auto"/>
            <w:right w:val="none" w:sz="0" w:space="0" w:color="auto"/>
          </w:divBdr>
        </w:div>
        <w:div w:id="1486432092">
          <w:marLeft w:val="480"/>
          <w:marRight w:val="0"/>
          <w:marTop w:val="0"/>
          <w:marBottom w:val="0"/>
          <w:divBdr>
            <w:top w:val="none" w:sz="0" w:space="0" w:color="auto"/>
            <w:left w:val="none" w:sz="0" w:space="0" w:color="auto"/>
            <w:bottom w:val="none" w:sz="0" w:space="0" w:color="auto"/>
            <w:right w:val="none" w:sz="0" w:space="0" w:color="auto"/>
          </w:divBdr>
        </w:div>
        <w:div w:id="119541076">
          <w:marLeft w:val="480"/>
          <w:marRight w:val="0"/>
          <w:marTop w:val="0"/>
          <w:marBottom w:val="0"/>
          <w:divBdr>
            <w:top w:val="none" w:sz="0" w:space="0" w:color="auto"/>
            <w:left w:val="none" w:sz="0" w:space="0" w:color="auto"/>
            <w:bottom w:val="none" w:sz="0" w:space="0" w:color="auto"/>
            <w:right w:val="none" w:sz="0" w:space="0" w:color="auto"/>
          </w:divBdr>
        </w:div>
        <w:div w:id="1592078742">
          <w:marLeft w:val="480"/>
          <w:marRight w:val="0"/>
          <w:marTop w:val="0"/>
          <w:marBottom w:val="0"/>
          <w:divBdr>
            <w:top w:val="none" w:sz="0" w:space="0" w:color="auto"/>
            <w:left w:val="none" w:sz="0" w:space="0" w:color="auto"/>
            <w:bottom w:val="none" w:sz="0" w:space="0" w:color="auto"/>
            <w:right w:val="none" w:sz="0" w:space="0" w:color="auto"/>
          </w:divBdr>
        </w:div>
        <w:div w:id="1718695636">
          <w:marLeft w:val="480"/>
          <w:marRight w:val="0"/>
          <w:marTop w:val="0"/>
          <w:marBottom w:val="0"/>
          <w:divBdr>
            <w:top w:val="none" w:sz="0" w:space="0" w:color="auto"/>
            <w:left w:val="none" w:sz="0" w:space="0" w:color="auto"/>
            <w:bottom w:val="none" w:sz="0" w:space="0" w:color="auto"/>
            <w:right w:val="none" w:sz="0" w:space="0" w:color="auto"/>
          </w:divBdr>
        </w:div>
        <w:div w:id="7562074">
          <w:marLeft w:val="480"/>
          <w:marRight w:val="0"/>
          <w:marTop w:val="0"/>
          <w:marBottom w:val="0"/>
          <w:divBdr>
            <w:top w:val="none" w:sz="0" w:space="0" w:color="auto"/>
            <w:left w:val="none" w:sz="0" w:space="0" w:color="auto"/>
            <w:bottom w:val="none" w:sz="0" w:space="0" w:color="auto"/>
            <w:right w:val="none" w:sz="0" w:space="0" w:color="auto"/>
          </w:divBdr>
        </w:div>
        <w:div w:id="451558340">
          <w:marLeft w:val="480"/>
          <w:marRight w:val="0"/>
          <w:marTop w:val="0"/>
          <w:marBottom w:val="0"/>
          <w:divBdr>
            <w:top w:val="none" w:sz="0" w:space="0" w:color="auto"/>
            <w:left w:val="none" w:sz="0" w:space="0" w:color="auto"/>
            <w:bottom w:val="none" w:sz="0" w:space="0" w:color="auto"/>
            <w:right w:val="none" w:sz="0" w:space="0" w:color="auto"/>
          </w:divBdr>
        </w:div>
        <w:div w:id="1586105583">
          <w:marLeft w:val="480"/>
          <w:marRight w:val="0"/>
          <w:marTop w:val="0"/>
          <w:marBottom w:val="0"/>
          <w:divBdr>
            <w:top w:val="none" w:sz="0" w:space="0" w:color="auto"/>
            <w:left w:val="none" w:sz="0" w:space="0" w:color="auto"/>
            <w:bottom w:val="none" w:sz="0" w:space="0" w:color="auto"/>
            <w:right w:val="none" w:sz="0" w:space="0" w:color="auto"/>
          </w:divBdr>
        </w:div>
        <w:div w:id="999650714">
          <w:marLeft w:val="480"/>
          <w:marRight w:val="0"/>
          <w:marTop w:val="0"/>
          <w:marBottom w:val="0"/>
          <w:divBdr>
            <w:top w:val="none" w:sz="0" w:space="0" w:color="auto"/>
            <w:left w:val="none" w:sz="0" w:space="0" w:color="auto"/>
            <w:bottom w:val="none" w:sz="0" w:space="0" w:color="auto"/>
            <w:right w:val="none" w:sz="0" w:space="0" w:color="auto"/>
          </w:divBdr>
        </w:div>
      </w:divsChild>
    </w:div>
    <w:div w:id="820344688">
      <w:bodyDiv w:val="1"/>
      <w:marLeft w:val="0"/>
      <w:marRight w:val="0"/>
      <w:marTop w:val="0"/>
      <w:marBottom w:val="0"/>
      <w:divBdr>
        <w:top w:val="none" w:sz="0" w:space="0" w:color="auto"/>
        <w:left w:val="none" w:sz="0" w:space="0" w:color="auto"/>
        <w:bottom w:val="none" w:sz="0" w:space="0" w:color="auto"/>
        <w:right w:val="none" w:sz="0" w:space="0" w:color="auto"/>
      </w:divBdr>
    </w:div>
    <w:div w:id="821192253">
      <w:bodyDiv w:val="1"/>
      <w:marLeft w:val="0"/>
      <w:marRight w:val="0"/>
      <w:marTop w:val="0"/>
      <w:marBottom w:val="0"/>
      <w:divBdr>
        <w:top w:val="none" w:sz="0" w:space="0" w:color="auto"/>
        <w:left w:val="none" w:sz="0" w:space="0" w:color="auto"/>
        <w:bottom w:val="none" w:sz="0" w:space="0" w:color="auto"/>
        <w:right w:val="none" w:sz="0" w:space="0" w:color="auto"/>
      </w:divBdr>
    </w:div>
    <w:div w:id="821626979">
      <w:bodyDiv w:val="1"/>
      <w:marLeft w:val="0"/>
      <w:marRight w:val="0"/>
      <w:marTop w:val="0"/>
      <w:marBottom w:val="0"/>
      <w:divBdr>
        <w:top w:val="none" w:sz="0" w:space="0" w:color="auto"/>
        <w:left w:val="none" w:sz="0" w:space="0" w:color="auto"/>
        <w:bottom w:val="none" w:sz="0" w:space="0" w:color="auto"/>
        <w:right w:val="none" w:sz="0" w:space="0" w:color="auto"/>
      </w:divBdr>
    </w:div>
    <w:div w:id="822432019">
      <w:bodyDiv w:val="1"/>
      <w:marLeft w:val="0"/>
      <w:marRight w:val="0"/>
      <w:marTop w:val="0"/>
      <w:marBottom w:val="0"/>
      <w:divBdr>
        <w:top w:val="none" w:sz="0" w:space="0" w:color="auto"/>
        <w:left w:val="none" w:sz="0" w:space="0" w:color="auto"/>
        <w:bottom w:val="none" w:sz="0" w:space="0" w:color="auto"/>
        <w:right w:val="none" w:sz="0" w:space="0" w:color="auto"/>
      </w:divBdr>
    </w:div>
    <w:div w:id="826021210">
      <w:bodyDiv w:val="1"/>
      <w:marLeft w:val="0"/>
      <w:marRight w:val="0"/>
      <w:marTop w:val="0"/>
      <w:marBottom w:val="0"/>
      <w:divBdr>
        <w:top w:val="none" w:sz="0" w:space="0" w:color="auto"/>
        <w:left w:val="none" w:sz="0" w:space="0" w:color="auto"/>
        <w:bottom w:val="none" w:sz="0" w:space="0" w:color="auto"/>
        <w:right w:val="none" w:sz="0" w:space="0" w:color="auto"/>
      </w:divBdr>
    </w:div>
    <w:div w:id="826476707">
      <w:bodyDiv w:val="1"/>
      <w:marLeft w:val="0"/>
      <w:marRight w:val="0"/>
      <w:marTop w:val="0"/>
      <w:marBottom w:val="0"/>
      <w:divBdr>
        <w:top w:val="none" w:sz="0" w:space="0" w:color="auto"/>
        <w:left w:val="none" w:sz="0" w:space="0" w:color="auto"/>
        <w:bottom w:val="none" w:sz="0" w:space="0" w:color="auto"/>
        <w:right w:val="none" w:sz="0" w:space="0" w:color="auto"/>
      </w:divBdr>
    </w:div>
    <w:div w:id="829444595">
      <w:bodyDiv w:val="1"/>
      <w:marLeft w:val="0"/>
      <w:marRight w:val="0"/>
      <w:marTop w:val="0"/>
      <w:marBottom w:val="0"/>
      <w:divBdr>
        <w:top w:val="none" w:sz="0" w:space="0" w:color="auto"/>
        <w:left w:val="none" w:sz="0" w:space="0" w:color="auto"/>
        <w:bottom w:val="none" w:sz="0" w:space="0" w:color="auto"/>
        <w:right w:val="none" w:sz="0" w:space="0" w:color="auto"/>
      </w:divBdr>
    </w:div>
    <w:div w:id="829635730">
      <w:bodyDiv w:val="1"/>
      <w:marLeft w:val="0"/>
      <w:marRight w:val="0"/>
      <w:marTop w:val="0"/>
      <w:marBottom w:val="0"/>
      <w:divBdr>
        <w:top w:val="none" w:sz="0" w:space="0" w:color="auto"/>
        <w:left w:val="none" w:sz="0" w:space="0" w:color="auto"/>
        <w:bottom w:val="none" w:sz="0" w:space="0" w:color="auto"/>
        <w:right w:val="none" w:sz="0" w:space="0" w:color="auto"/>
      </w:divBdr>
    </w:div>
    <w:div w:id="830096757">
      <w:bodyDiv w:val="1"/>
      <w:marLeft w:val="0"/>
      <w:marRight w:val="0"/>
      <w:marTop w:val="0"/>
      <w:marBottom w:val="0"/>
      <w:divBdr>
        <w:top w:val="none" w:sz="0" w:space="0" w:color="auto"/>
        <w:left w:val="none" w:sz="0" w:space="0" w:color="auto"/>
        <w:bottom w:val="none" w:sz="0" w:space="0" w:color="auto"/>
        <w:right w:val="none" w:sz="0" w:space="0" w:color="auto"/>
      </w:divBdr>
    </w:div>
    <w:div w:id="832140242">
      <w:bodyDiv w:val="1"/>
      <w:marLeft w:val="0"/>
      <w:marRight w:val="0"/>
      <w:marTop w:val="0"/>
      <w:marBottom w:val="0"/>
      <w:divBdr>
        <w:top w:val="none" w:sz="0" w:space="0" w:color="auto"/>
        <w:left w:val="none" w:sz="0" w:space="0" w:color="auto"/>
        <w:bottom w:val="none" w:sz="0" w:space="0" w:color="auto"/>
        <w:right w:val="none" w:sz="0" w:space="0" w:color="auto"/>
      </w:divBdr>
    </w:div>
    <w:div w:id="833494777">
      <w:bodyDiv w:val="1"/>
      <w:marLeft w:val="0"/>
      <w:marRight w:val="0"/>
      <w:marTop w:val="0"/>
      <w:marBottom w:val="0"/>
      <w:divBdr>
        <w:top w:val="none" w:sz="0" w:space="0" w:color="auto"/>
        <w:left w:val="none" w:sz="0" w:space="0" w:color="auto"/>
        <w:bottom w:val="none" w:sz="0" w:space="0" w:color="auto"/>
        <w:right w:val="none" w:sz="0" w:space="0" w:color="auto"/>
      </w:divBdr>
    </w:div>
    <w:div w:id="835341051">
      <w:bodyDiv w:val="1"/>
      <w:marLeft w:val="0"/>
      <w:marRight w:val="0"/>
      <w:marTop w:val="0"/>
      <w:marBottom w:val="0"/>
      <w:divBdr>
        <w:top w:val="none" w:sz="0" w:space="0" w:color="auto"/>
        <w:left w:val="none" w:sz="0" w:space="0" w:color="auto"/>
        <w:bottom w:val="none" w:sz="0" w:space="0" w:color="auto"/>
        <w:right w:val="none" w:sz="0" w:space="0" w:color="auto"/>
      </w:divBdr>
    </w:div>
    <w:div w:id="835344199">
      <w:bodyDiv w:val="1"/>
      <w:marLeft w:val="0"/>
      <w:marRight w:val="0"/>
      <w:marTop w:val="0"/>
      <w:marBottom w:val="0"/>
      <w:divBdr>
        <w:top w:val="none" w:sz="0" w:space="0" w:color="auto"/>
        <w:left w:val="none" w:sz="0" w:space="0" w:color="auto"/>
        <w:bottom w:val="none" w:sz="0" w:space="0" w:color="auto"/>
        <w:right w:val="none" w:sz="0" w:space="0" w:color="auto"/>
      </w:divBdr>
    </w:div>
    <w:div w:id="837228773">
      <w:bodyDiv w:val="1"/>
      <w:marLeft w:val="0"/>
      <w:marRight w:val="0"/>
      <w:marTop w:val="0"/>
      <w:marBottom w:val="0"/>
      <w:divBdr>
        <w:top w:val="none" w:sz="0" w:space="0" w:color="auto"/>
        <w:left w:val="none" w:sz="0" w:space="0" w:color="auto"/>
        <w:bottom w:val="none" w:sz="0" w:space="0" w:color="auto"/>
        <w:right w:val="none" w:sz="0" w:space="0" w:color="auto"/>
      </w:divBdr>
    </w:div>
    <w:div w:id="840197123">
      <w:bodyDiv w:val="1"/>
      <w:marLeft w:val="0"/>
      <w:marRight w:val="0"/>
      <w:marTop w:val="0"/>
      <w:marBottom w:val="0"/>
      <w:divBdr>
        <w:top w:val="none" w:sz="0" w:space="0" w:color="auto"/>
        <w:left w:val="none" w:sz="0" w:space="0" w:color="auto"/>
        <w:bottom w:val="none" w:sz="0" w:space="0" w:color="auto"/>
        <w:right w:val="none" w:sz="0" w:space="0" w:color="auto"/>
      </w:divBdr>
    </w:div>
    <w:div w:id="840897672">
      <w:bodyDiv w:val="1"/>
      <w:marLeft w:val="0"/>
      <w:marRight w:val="0"/>
      <w:marTop w:val="0"/>
      <w:marBottom w:val="0"/>
      <w:divBdr>
        <w:top w:val="none" w:sz="0" w:space="0" w:color="auto"/>
        <w:left w:val="none" w:sz="0" w:space="0" w:color="auto"/>
        <w:bottom w:val="none" w:sz="0" w:space="0" w:color="auto"/>
        <w:right w:val="none" w:sz="0" w:space="0" w:color="auto"/>
      </w:divBdr>
    </w:div>
    <w:div w:id="843015866">
      <w:bodyDiv w:val="1"/>
      <w:marLeft w:val="0"/>
      <w:marRight w:val="0"/>
      <w:marTop w:val="0"/>
      <w:marBottom w:val="0"/>
      <w:divBdr>
        <w:top w:val="none" w:sz="0" w:space="0" w:color="auto"/>
        <w:left w:val="none" w:sz="0" w:space="0" w:color="auto"/>
        <w:bottom w:val="none" w:sz="0" w:space="0" w:color="auto"/>
        <w:right w:val="none" w:sz="0" w:space="0" w:color="auto"/>
      </w:divBdr>
    </w:div>
    <w:div w:id="843587309">
      <w:bodyDiv w:val="1"/>
      <w:marLeft w:val="0"/>
      <w:marRight w:val="0"/>
      <w:marTop w:val="0"/>
      <w:marBottom w:val="0"/>
      <w:divBdr>
        <w:top w:val="none" w:sz="0" w:space="0" w:color="auto"/>
        <w:left w:val="none" w:sz="0" w:space="0" w:color="auto"/>
        <w:bottom w:val="none" w:sz="0" w:space="0" w:color="auto"/>
        <w:right w:val="none" w:sz="0" w:space="0" w:color="auto"/>
      </w:divBdr>
    </w:div>
    <w:div w:id="843667171">
      <w:bodyDiv w:val="1"/>
      <w:marLeft w:val="0"/>
      <w:marRight w:val="0"/>
      <w:marTop w:val="0"/>
      <w:marBottom w:val="0"/>
      <w:divBdr>
        <w:top w:val="none" w:sz="0" w:space="0" w:color="auto"/>
        <w:left w:val="none" w:sz="0" w:space="0" w:color="auto"/>
        <w:bottom w:val="none" w:sz="0" w:space="0" w:color="auto"/>
        <w:right w:val="none" w:sz="0" w:space="0" w:color="auto"/>
      </w:divBdr>
    </w:div>
    <w:div w:id="845822740">
      <w:bodyDiv w:val="1"/>
      <w:marLeft w:val="0"/>
      <w:marRight w:val="0"/>
      <w:marTop w:val="0"/>
      <w:marBottom w:val="0"/>
      <w:divBdr>
        <w:top w:val="none" w:sz="0" w:space="0" w:color="auto"/>
        <w:left w:val="none" w:sz="0" w:space="0" w:color="auto"/>
        <w:bottom w:val="none" w:sz="0" w:space="0" w:color="auto"/>
        <w:right w:val="none" w:sz="0" w:space="0" w:color="auto"/>
      </w:divBdr>
    </w:div>
    <w:div w:id="846753490">
      <w:bodyDiv w:val="1"/>
      <w:marLeft w:val="0"/>
      <w:marRight w:val="0"/>
      <w:marTop w:val="0"/>
      <w:marBottom w:val="0"/>
      <w:divBdr>
        <w:top w:val="none" w:sz="0" w:space="0" w:color="auto"/>
        <w:left w:val="none" w:sz="0" w:space="0" w:color="auto"/>
        <w:bottom w:val="none" w:sz="0" w:space="0" w:color="auto"/>
        <w:right w:val="none" w:sz="0" w:space="0" w:color="auto"/>
      </w:divBdr>
      <w:divsChild>
        <w:div w:id="829372727">
          <w:marLeft w:val="480"/>
          <w:marRight w:val="0"/>
          <w:marTop w:val="0"/>
          <w:marBottom w:val="0"/>
          <w:divBdr>
            <w:top w:val="none" w:sz="0" w:space="0" w:color="auto"/>
            <w:left w:val="none" w:sz="0" w:space="0" w:color="auto"/>
            <w:bottom w:val="none" w:sz="0" w:space="0" w:color="auto"/>
            <w:right w:val="none" w:sz="0" w:space="0" w:color="auto"/>
          </w:divBdr>
        </w:div>
        <w:div w:id="518857862">
          <w:marLeft w:val="480"/>
          <w:marRight w:val="0"/>
          <w:marTop w:val="0"/>
          <w:marBottom w:val="0"/>
          <w:divBdr>
            <w:top w:val="none" w:sz="0" w:space="0" w:color="auto"/>
            <w:left w:val="none" w:sz="0" w:space="0" w:color="auto"/>
            <w:bottom w:val="none" w:sz="0" w:space="0" w:color="auto"/>
            <w:right w:val="none" w:sz="0" w:space="0" w:color="auto"/>
          </w:divBdr>
        </w:div>
        <w:div w:id="989287617">
          <w:marLeft w:val="480"/>
          <w:marRight w:val="0"/>
          <w:marTop w:val="0"/>
          <w:marBottom w:val="0"/>
          <w:divBdr>
            <w:top w:val="none" w:sz="0" w:space="0" w:color="auto"/>
            <w:left w:val="none" w:sz="0" w:space="0" w:color="auto"/>
            <w:bottom w:val="none" w:sz="0" w:space="0" w:color="auto"/>
            <w:right w:val="none" w:sz="0" w:space="0" w:color="auto"/>
          </w:divBdr>
        </w:div>
        <w:div w:id="430442753">
          <w:marLeft w:val="480"/>
          <w:marRight w:val="0"/>
          <w:marTop w:val="0"/>
          <w:marBottom w:val="0"/>
          <w:divBdr>
            <w:top w:val="none" w:sz="0" w:space="0" w:color="auto"/>
            <w:left w:val="none" w:sz="0" w:space="0" w:color="auto"/>
            <w:bottom w:val="none" w:sz="0" w:space="0" w:color="auto"/>
            <w:right w:val="none" w:sz="0" w:space="0" w:color="auto"/>
          </w:divBdr>
        </w:div>
        <w:div w:id="1736470405">
          <w:marLeft w:val="480"/>
          <w:marRight w:val="0"/>
          <w:marTop w:val="0"/>
          <w:marBottom w:val="0"/>
          <w:divBdr>
            <w:top w:val="none" w:sz="0" w:space="0" w:color="auto"/>
            <w:left w:val="none" w:sz="0" w:space="0" w:color="auto"/>
            <w:bottom w:val="none" w:sz="0" w:space="0" w:color="auto"/>
            <w:right w:val="none" w:sz="0" w:space="0" w:color="auto"/>
          </w:divBdr>
        </w:div>
        <w:div w:id="1701971473">
          <w:marLeft w:val="480"/>
          <w:marRight w:val="0"/>
          <w:marTop w:val="0"/>
          <w:marBottom w:val="0"/>
          <w:divBdr>
            <w:top w:val="none" w:sz="0" w:space="0" w:color="auto"/>
            <w:left w:val="none" w:sz="0" w:space="0" w:color="auto"/>
            <w:bottom w:val="none" w:sz="0" w:space="0" w:color="auto"/>
            <w:right w:val="none" w:sz="0" w:space="0" w:color="auto"/>
          </w:divBdr>
        </w:div>
        <w:div w:id="949320197">
          <w:marLeft w:val="480"/>
          <w:marRight w:val="0"/>
          <w:marTop w:val="0"/>
          <w:marBottom w:val="0"/>
          <w:divBdr>
            <w:top w:val="none" w:sz="0" w:space="0" w:color="auto"/>
            <w:left w:val="none" w:sz="0" w:space="0" w:color="auto"/>
            <w:bottom w:val="none" w:sz="0" w:space="0" w:color="auto"/>
            <w:right w:val="none" w:sz="0" w:space="0" w:color="auto"/>
          </w:divBdr>
        </w:div>
        <w:div w:id="1186559700">
          <w:marLeft w:val="480"/>
          <w:marRight w:val="0"/>
          <w:marTop w:val="0"/>
          <w:marBottom w:val="0"/>
          <w:divBdr>
            <w:top w:val="none" w:sz="0" w:space="0" w:color="auto"/>
            <w:left w:val="none" w:sz="0" w:space="0" w:color="auto"/>
            <w:bottom w:val="none" w:sz="0" w:space="0" w:color="auto"/>
            <w:right w:val="none" w:sz="0" w:space="0" w:color="auto"/>
          </w:divBdr>
        </w:div>
        <w:div w:id="1208375302">
          <w:marLeft w:val="480"/>
          <w:marRight w:val="0"/>
          <w:marTop w:val="0"/>
          <w:marBottom w:val="0"/>
          <w:divBdr>
            <w:top w:val="none" w:sz="0" w:space="0" w:color="auto"/>
            <w:left w:val="none" w:sz="0" w:space="0" w:color="auto"/>
            <w:bottom w:val="none" w:sz="0" w:space="0" w:color="auto"/>
            <w:right w:val="none" w:sz="0" w:space="0" w:color="auto"/>
          </w:divBdr>
        </w:div>
        <w:div w:id="2079596402">
          <w:marLeft w:val="480"/>
          <w:marRight w:val="0"/>
          <w:marTop w:val="0"/>
          <w:marBottom w:val="0"/>
          <w:divBdr>
            <w:top w:val="none" w:sz="0" w:space="0" w:color="auto"/>
            <w:left w:val="none" w:sz="0" w:space="0" w:color="auto"/>
            <w:bottom w:val="none" w:sz="0" w:space="0" w:color="auto"/>
            <w:right w:val="none" w:sz="0" w:space="0" w:color="auto"/>
          </w:divBdr>
        </w:div>
        <w:div w:id="2018077837">
          <w:marLeft w:val="480"/>
          <w:marRight w:val="0"/>
          <w:marTop w:val="0"/>
          <w:marBottom w:val="0"/>
          <w:divBdr>
            <w:top w:val="none" w:sz="0" w:space="0" w:color="auto"/>
            <w:left w:val="none" w:sz="0" w:space="0" w:color="auto"/>
            <w:bottom w:val="none" w:sz="0" w:space="0" w:color="auto"/>
            <w:right w:val="none" w:sz="0" w:space="0" w:color="auto"/>
          </w:divBdr>
        </w:div>
        <w:div w:id="321586979">
          <w:marLeft w:val="480"/>
          <w:marRight w:val="0"/>
          <w:marTop w:val="0"/>
          <w:marBottom w:val="0"/>
          <w:divBdr>
            <w:top w:val="none" w:sz="0" w:space="0" w:color="auto"/>
            <w:left w:val="none" w:sz="0" w:space="0" w:color="auto"/>
            <w:bottom w:val="none" w:sz="0" w:space="0" w:color="auto"/>
            <w:right w:val="none" w:sz="0" w:space="0" w:color="auto"/>
          </w:divBdr>
        </w:div>
        <w:div w:id="1214150193">
          <w:marLeft w:val="480"/>
          <w:marRight w:val="0"/>
          <w:marTop w:val="0"/>
          <w:marBottom w:val="0"/>
          <w:divBdr>
            <w:top w:val="none" w:sz="0" w:space="0" w:color="auto"/>
            <w:left w:val="none" w:sz="0" w:space="0" w:color="auto"/>
            <w:bottom w:val="none" w:sz="0" w:space="0" w:color="auto"/>
            <w:right w:val="none" w:sz="0" w:space="0" w:color="auto"/>
          </w:divBdr>
        </w:div>
        <w:div w:id="1626345728">
          <w:marLeft w:val="480"/>
          <w:marRight w:val="0"/>
          <w:marTop w:val="0"/>
          <w:marBottom w:val="0"/>
          <w:divBdr>
            <w:top w:val="none" w:sz="0" w:space="0" w:color="auto"/>
            <w:left w:val="none" w:sz="0" w:space="0" w:color="auto"/>
            <w:bottom w:val="none" w:sz="0" w:space="0" w:color="auto"/>
            <w:right w:val="none" w:sz="0" w:space="0" w:color="auto"/>
          </w:divBdr>
        </w:div>
        <w:div w:id="858130243">
          <w:marLeft w:val="480"/>
          <w:marRight w:val="0"/>
          <w:marTop w:val="0"/>
          <w:marBottom w:val="0"/>
          <w:divBdr>
            <w:top w:val="none" w:sz="0" w:space="0" w:color="auto"/>
            <w:left w:val="none" w:sz="0" w:space="0" w:color="auto"/>
            <w:bottom w:val="none" w:sz="0" w:space="0" w:color="auto"/>
            <w:right w:val="none" w:sz="0" w:space="0" w:color="auto"/>
          </w:divBdr>
        </w:div>
        <w:div w:id="635527187">
          <w:marLeft w:val="480"/>
          <w:marRight w:val="0"/>
          <w:marTop w:val="0"/>
          <w:marBottom w:val="0"/>
          <w:divBdr>
            <w:top w:val="none" w:sz="0" w:space="0" w:color="auto"/>
            <w:left w:val="none" w:sz="0" w:space="0" w:color="auto"/>
            <w:bottom w:val="none" w:sz="0" w:space="0" w:color="auto"/>
            <w:right w:val="none" w:sz="0" w:space="0" w:color="auto"/>
          </w:divBdr>
        </w:div>
        <w:div w:id="1645699752">
          <w:marLeft w:val="480"/>
          <w:marRight w:val="0"/>
          <w:marTop w:val="0"/>
          <w:marBottom w:val="0"/>
          <w:divBdr>
            <w:top w:val="none" w:sz="0" w:space="0" w:color="auto"/>
            <w:left w:val="none" w:sz="0" w:space="0" w:color="auto"/>
            <w:bottom w:val="none" w:sz="0" w:space="0" w:color="auto"/>
            <w:right w:val="none" w:sz="0" w:space="0" w:color="auto"/>
          </w:divBdr>
        </w:div>
        <w:div w:id="2092776825">
          <w:marLeft w:val="480"/>
          <w:marRight w:val="0"/>
          <w:marTop w:val="0"/>
          <w:marBottom w:val="0"/>
          <w:divBdr>
            <w:top w:val="none" w:sz="0" w:space="0" w:color="auto"/>
            <w:left w:val="none" w:sz="0" w:space="0" w:color="auto"/>
            <w:bottom w:val="none" w:sz="0" w:space="0" w:color="auto"/>
            <w:right w:val="none" w:sz="0" w:space="0" w:color="auto"/>
          </w:divBdr>
        </w:div>
        <w:div w:id="1870411451">
          <w:marLeft w:val="480"/>
          <w:marRight w:val="0"/>
          <w:marTop w:val="0"/>
          <w:marBottom w:val="0"/>
          <w:divBdr>
            <w:top w:val="none" w:sz="0" w:space="0" w:color="auto"/>
            <w:left w:val="none" w:sz="0" w:space="0" w:color="auto"/>
            <w:bottom w:val="none" w:sz="0" w:space="0" w:color="auto"/>
            <w:right w:val="none" w:sz="0" w:space="0" w:color="auto"/>
          </w:divBdr>
        </w:div>
        <w:div w:id="751194232">
          <w:marLeft w:val="480"/>
          <w:marRight w:val="0"/>
          <w:marTop w:val="0"/>
          <w:marBottom w:val="0"/>
          <w:divBdr>
            <w:top w:val="none" w:sz="0" w:space="0" w:color="auto"/>
            <w:left w:val="none" w:sz="0" w:space="0" w:color="auto"/>
            <w:bottom w:val="none" w:sz="0" w:space="0" w:color="auto"/>
            <w:right w:val="none" w:sz="0" w:space="0" w:color="auto"/>
          </w:divBdr>
        </w:div>
        <w:div w:id="1031959285">
          <w:marLeft w:val="480"/>
          <w:marRight w:val="0"/>
          <w:marTop w:val="0"/>
          <w:marBottom w:val="0"/>
          <w:divBdr>
            <w:top w:val="none" w:sz="0" w:space="0" w:color="auto"/>
            <w:left w:val="none" w:sz="0" w:space="0" w:color="auto"/>
            <w:bottom w:val="none" w:sz="0" w:space="0" w:color="auto"/>
            <w:right w:val="none" w:sz="0" w:space="0" w:color="auto"/>
          </w:divBdr>
        </w:div>
        <w:div w:id="1514101050">
          <w:marLeft w:val="480"/>
          <w:marRight w:val="0"/>
          <w:marTop w:val="0"/>
          <w:marBottom w:val="0"/>
          <w:divBdr>
            <w:top w:val="none" w:sz="0" w:space="0" w:color="auto"/>
            <w:left w:val="none" w:sz="0" w:space="0" w:color="auto"/>
            <w:bottom w:val="none" w:sz="0" w:space="0" w:color="auto"/>
            <w:right w:val="none" w:sz="0" w:space="0" w:color="auto"/>
          </w:divBdr>
        </w:div>
        <w:div w:id="985277912">
          <w:marLeft w:val="480"/>
          <w:marRight w:val="0"/>
          <w:marTop w:val="0"/>
          <w:marBottom w:val="0"/>
          <w:divBdr>
            <w:top w:val="none" w:sz="0" w:space="0" w:color="auto"/>
            <w:left w:val="none" w:sz="0" w:space="0" w:color="auto"/>
            <w:bottom w:val="none" w:sz="0" w:space="0" w:color="auto"/>
            <w:right w:val="none" w:sz="0" w:space="0" w:color="auto"/>
          </w:divBdr>
        </w:div>
        <w:div w:id="1918202430">
          <w:marLeft w:val="480"/>
          <w:marRight w:val="0"/>
          <w:marTop w:val="0"/>
          <w:marBottom w:val="0"/>
          <w:divBdr>
            <w:top w:val="none" w:sz="0" w:space="0" w:color="auto"/>
            <w:left w:val="none" w:sz="0" w:space="0" w:color="auto"/>
            <w:bottom w:val="none" w:sz="0" w:space="0" w:color="auto"/>
            <w:right w:val="none" w:sz="0" w:space="0" w:color="auto"/>
          </w:divBdr>
        </w:div>
        <w:div w:id="1864978336">
          <w:marLeft w:val="480"/>
          <w:marRight w:val="0"/>
          <w:marTop w:val="0"/>
          <w:marBottom w:val="0"/>
          <w:divBdr>
            <w:top w:val="none" w:sz="0" w:space="0" w:color="auto"/>
            <w:left w:val="none" w:sz="0" w:space="0" w:color="auto"/>
            <w:bottom w:val="none" w:sz="0" w:space="0" w:color="auto"/>
            <w:right w:val="none" w:sz="0" w:space="0" w:color="auto"/>
          </w:divBdr>
        </w:div>
        <w:div w:id="1522940122">
          <w:marLeft w:val="480"/>
          <w:marRight w:val="0"/>
          <w:marTop w:val="0"/>
          <w:marBottom w:val="0"/>
          <w:divBdr>
            <w:top w:val="none" w:sz="0" w:space="0" w:color="auto"/>
            <w:left w:val="none" w:sz="0" w:space="0" w:color="auto"/>
            <w:bottom w:val="none" w:sz="0" w:space="0" w:color="auto"/>
            <w:right w:val="none" w:sz="0" w:space="0" w:color="auto"/>
          </w:divBdr>
        </w:div>
        <w:div w:id="684750200">
          <w:marLeft w:val="480"/>
          <w:marRight w:val="0"/>
          <w:marTop w:val="0"/>
          <w:marBottom w:val="0"/>
          <w:divBdr>
            <w:top w:val="none" w:sz="0" w:space="0" w:color="auto"/>
            <w:left w:val="none" w:sz="0" w:space="0" w:color="auto"/>
            <w:bottom w:val="none" w:sz="0" w:space="0" w:color="auto"/>
            <w:right w:val="none" w:sz="0" w:space="0" w:color="auto"/>
          </w:divBdr>
        </w:div>
        <w:div w:id="909776312">
          <w:marLeft w:val="480"/>
          <w:marRight w:val="0"/>
          <w:marTop w:val="0"/>
          <w:marBottom w:val="0"/>
          <w:divBdr>
            <w:top w:val="none" w:sz="0" w:space="0" w:color="auto"/>
            <w:left w:val="none" w:sz="0" w:space="0" w:color="auto"/>
            <w:bottom w:val="none" w:sz="0" w:space="0" w:color="auto"/>
            <w:right w:val="none" w:sz="0" w:space="0" w:color="auto"/>
          </w:divBdr>
        </w:div>
        <w:div w:id="895240465">
          <w:marLeft w:val="480"/>
          <w:marRight w:val="0"/>
          <w:marTop w:val="0"/>
          <w:marBottom w:val="0"/>
          <w:divBdr>
            <w:top w:val="none" w:sz="0" w:space="0" w:color="auto"/>
            <w:left w:val="none" w:sz="0" w:space="0" w:color="auto"/>
            <w:bottom w:val="none" w:sz="0" w:space="0" w:color="auto"/>
            <w:right w:val="none" w:sz="0" w:space="0" w:color="auto"/>
          </w:divBdr>
        </w:div>
        <w:div w:id="1043022851">
          <w:marLeft w:val="480"/>
          <w:marRight w:val="0"/>
          <w:marTop w:val="0"/>
          <w:marBottom w:val="0"/>
          <w:divBdr>
            <w:top w:val="none" w:sz="0" w:space="0" w:color="auto"/>
            <w:left w:val="none" w:sz="0" w:space="0" w:color="auto"/>
            <w:bottom w:val="none" w:sz="0" w:space="0" w:color="auto"/>
            <w:right w:val="none" w:sz="0" w:space="0" w:color="auto"/>
          </w:divBdr>
        </w:div>
        <w:div w:id="1284314511">
          <w:marLeft w:val="480"/>
          <w:marRight w:val="0"/>
          <w:marTop w:val="0"/>
          <w:marBottom w:val="0"/>
          <w:divBdr>
            <w:top w:val="none" w:sz="0" w:space="0" w:color="auto"/>
            <w:left w:val="none" w:sz="0" w:space="0" w:color="auto"/>
            <w:bottom w:val="none" w:sz="0" w:space="0" w:color="auto"/>
            <w:right w:val="none" w:sz="0" w:space="0" w:color="auto"/>
          </w:divBdr>
        </w:div>
        <w:div w:id="191840286">
          <w:marLeft w:val="480"/>
          <w:marRight w:val="0"/>
          <w:marTop w:val="0"/>
          <w:marBottom w:val="0"/>
          <w:divBdr>
            <w:top w:val="none" w:sz="0" w:space="0" w:color="auto"/>
            <w:left w:val="none" w:sz="0" w:space="0" w:color="auto"/>
            <w:bottom w:val="none" w:sz="0" w:space="0" w:color="auto"/>
            <w:right w:val="none" w:sz="0" w:space="0" w:color="auto"/>
          </w:divBdr>
        </w:div>
        <w:div w:id="1658849263">
          <w:marLeft w:val="480"/>
          <w:marRight w:val="0"/>
          <w:marTop w:val="0"/>
          <w:marBottom w:val="0"/>
          <w:divBdr>
            <w:top w:val="none" w:sz="0" w:space="0" w:color="auto"/>
            <w:left w:val="none" w:sz="0" w:space="0" w:color="auto"/>
            <w:bottom w:val="none" w:sz="0" w:space="0" w:color="auto"/>
            <w:right w:val="none" w:sz="0" w:space="0" w:color="auto"/>
          </w:divBdr>
        </w:div>
        <w:div w:id="1602644785">
          <w:marLeft w:val="480"/>
          <w:marRight w:val="0"/>
          <w:marTop w:val="0"/>
          <w:marBottom w:val="0"/>
          <w:divBdr>
            <w:top w:val="none" w:sz="0" w:space="0" w:color="auto"/>
            <w:left w:val="none" w:sz="0" w:space="0" w:color="auto"/>
            <w:bottom w:val="none" w:sz="0" w:space="0" w:color="auto"/>
            <w:right w:val="none" w:sz="0" w:space="0" w:color="auto"/>
          </w:divBdr>
        </w:div>
        <w:div w:id="1661300918">
          <w:marLeft w:val="480"/>
          <w:marRight w:val="0"/>
          <w:marTop w:val="0"/>
          <w:marBottom w:val="0"/>
          <w:divBdr>
            <w:top w:val="none" w:sz="0" w:space="0" w:color="auto"/>
            <w:left w:val="none" w:sz="0" w:space="0" w:color="auto"/>
            <w:bottom w:val="none" w:sz="0" w:space="0" w:color="auto"/>
            <w:right w:val="none" w:sz="0" w:space="0" w:color="auto"/>
          </w:divBdr>
        </w:div>
        <w:div w:id="674964813">
          <w:marLeft w:val="480"/>
          <w:marRight w:val="0"/>
          <w:marTop w:val="0"/>
          <w:marBottom w:val="0"/>
          <w:divBdr>
            <w:top w:val="none" w:sz="0" w:space="0" w:color="auto"/>
            <w:left w:val="none" w:sz="0" w:space="0" w:color="auto"/>
            <w:bottom w:val="none" w:sz="0" w:space="0" w:color="auto"/>
            <w:right w:val="none" w:sz="0" w:space="0" w:color="auto"/>
          </w:divBdr>
        </w:div>
        <w:div w:id="392505528">
          <w:marLeft w:val="480"/>
          <w:marRight w:val="0"/>
          <w:marTop w:val="0"/>
          <w:marBottom w:val="0"/>
          <w:divBdr>
            <w:top w:val="none" w:sz="0" w:space="0" w:color="auto"/>
            <w:left w:val="none" w:sz="0" w:space="0" w:color="auto"/>
            <w:bottom w:val="none" w:sz="0" w:space="0" w:color="auto"/>
            <w:right w:val="none" w:sz="0" w:space="0" w:color="auto"/>
          </w:divBdr>
        </w:div>
        <w:div w:id="1029454781">
          <w:marLeft w:val="480"/>
          <w:marRight w:val="0"/>
          <w:marTop w:val="0"/>
          <w:marBottom w:val="0"/>
          <w:divBdr>
            <w:top w:val="none" w:sz="0" w:space="0" w:color="auto"/>
            <w:left w:val="none" w:sz="0" w:space="0" w:color="auto"/>
            <w:bottom w:val="none" w:sz="0" w:space="0" w:color="auto"/>
            <w:right w:val="none" w:sz="0" w:space="0" w:color="auto"/>
          </w:divBdr>
        </w:div>
        <w:div w:id="1574269171">
          <w:marLeft w:val="480"/>
          <w:marRight w:val="0"/>
          <w:marTop w:val="0"/>
          <w:marBottom w:val="0"/>
          <w:divBdr>
            <w:top w:val="none" w:sz="0" w:space="0" w:color="auto"/>
            <w:left w:val="none" w:sz="0" w:space="0" w:color="auto"/>
            <w:bottom w:val="none" w:sz="0" w:space="0" w:color="auto"/>
            <w:right w:val="none" w:sz="0" w:space="0" w:color="auto"/>
          </w:divBdr>
        </w:div>
        <w:div w:id="1132211181">
          <w:marLeft w:val="480"/>
          <w:marRight w:val="0"/>
          <w:marTop w:val="0"/>
          <w:marBottom w:val="0"/>
          <w:divBdr>
            <w:top w:val="none" w:sz="0" w:space="0" w:color="auto"/>
            <w:left w:val="none" w:sz="0" w:space="0" w:color="auto"/>
            <w:bottom w:val="none" w:sz="0" w:space="0" w:color="auto"/>
            <w:right w:val="none" w:sz="0" w:space="0" w:color="auto"/>
          </w:divBdr>
        </w:div>
        <w:div w:id="1251114871">
          <w:marLeft w:val="480"/>
          <w:marRight w:val="0"/>
          <w:marTop w:val="0"/>
          <w:marBottom w:val="0"/>
          <w:divBdr>
            <w:top w:val="none" w:sz="0" w:space="0" w:color="auto"/>
            <w:left w:val="none" w:sz="0" w:space="0" w:color="auto"/>
            <w:bottom w:val="none" w:sz="0" w:space="0" w:color="auto"/>
            <w:right w:val="none" w:sz="0" w:space="0" w:color="auto"/>
          </w:divBdr>
        </w:div>
        <w:div w:id="691033810">
          <w:marLeft w:val="480"/>
          <w:marRight w:val="0"/>
          <w:marTop w:val="0"/>
          <w:marBottom w:val="0"/>
          <w:divBdr>
            <w:top w:val="none" w:sz="0" w:space="0" w:color="auto"/>
            <w:left w:val="none" w:sz="0" w:space="0" w:color="auto"/>
            <w:bottom w:val="none" w:sz="0" w:space="0" w:color="auto"/>
            <w:right w:val="none" w:sz="0" w:space="0" w:color="auto"/>
          </w:divBdr>
        </w:div>
        <w:div w:id="1639071687">
          <w:marLeft w:val="480"/>
          <w:marRight w:val="0"/>
          <w:marTop w:val="0"/>
          <w:marBottom w:val="0"/>
          <w:divBdr>
            <w:top w:val="none" w:sz="0" w:space="0" w:color="auto"/>
            <w:left w:val="none" w:sz="0" w:space="0" w:color="auto"/>
            <w:bottom w:val="none" w:sz="0" w:space="0" w:color="auto"/>
            <w:right w:val="none" w:sz="0" w:space="0" w:color="auto"/>
          </w:divBdr>
        </w:div>
        <w:div w:id="1243828866">
          <w:marLeft w:val="480"/>
          <w:marRight w:val="0"/>
          <w:marTop w:val="0"/>
          <w:marBottom w:val="0"/>
          <w:divBdr>
            <w:top w:val="none" w:sz="0" w:space="0" w:color="auto"/>
            <w:left w:val="none" w:sz="0" w:space="0" w:color="auto"/>
            <w:bottom w:val="none" w:sz="0" w:space="0" w:color="auto"/>
            <w:right w:val="none" w:sz="0" w:space="0" w:color="auto"/>
          </w:divBdr>
        </w:div>
        <w:div w:id="1982806312">
          <w:marLeft w:val="480"/>
          <w:marRight w:val="0"/>
          <w:marTop w:val="0"/>
          <w:marBottom w:val="0"/>
          <w:divBdr>
            <w:top w:val="none" w:sz="0" w:space="0" w:color="auto"/>
            <w:left w:val="none" w:sz="0" w:space="0" w:color="auto"/>
            <w:bottom w:val="none" w:sz="0" w:space="0" w:color="auto"/>
            <w:right w:val="none" w:sz="0" w:space="0" w:color="auto"/>
          </w:divBdr>
        </w:div>
        <w:div w:id="1299217282">
          <w:marLeft w:val="480"/>
          <w:marRight w:val="0"/>
          <w:marTop w:val="0"/>
          <w:marBottom w:val="0"/>
          <w:divBdr>
            <w:top w:val="none" w:sz="0" w:space="0" w:color="auto"/>
            <w:left w:val="none" w:sz="0" w:space="0" w:color="auto"/>
            <w:bottom w:val="none" w:sz="0" w:space="0" w:color="auto"/>
            <w:right w:val="none" w:sz="0" w:space="0" w:color="auto"/>
          </w:divBdr>
        </w:div>
        <w:div w:id="1609580627">
          <w:marLeft w:val="480"/>
          <w:marRight w:val="0"/>
          <w:marTop w:val="0"/>
          <w:marBottom w:val="0"/>
          <w:divBdr>
            <w:top w:val="none" w:sz="0" w:space="0" w:color="auto"/>
            <w:left w:val="none" w:sz="0" w:space="0" w:color="auto"/>
            <w:bottom w:val="none" w:sz="0" w:space="0" w:color="auto"/>
            <w:right w:val="none" w:sz="0" w:space="0" w:color="auto"/>
          </w:divBdr>
        </w:div>
        <w:div w:id="1426807130">
          <w:marLeft w:val="480"/>
          <w:marRight w:val="0"/>
          <w:marTop w:val="0"/>
          <w:marBottom w:val="0"/>
          <w:divBdr>
            <w:top w:val="none" w:sz="0" w:space="0" w:color="auto"/>
            <w:left w:val="none" w:sz="0" w:space="0" w:color="auto"/>
            <w:bottom w:val="none" w:sz="0" w:space="0" w:color="auto"/>
            <w:right w:val="none" w:sz="0" w:space="0" w:color="auto"/>
          </w:divBdr>
        </w:div>
        <w:div w:id="1803427842">
          <w:marLeft w:val="480"/>
          <w:marRight w:val="0"/>
          <w:marTop w:val="0"/>
          <w:marBottom w:val="0"/>
          <w:divBdr>
            <w:top w:val="none" w:sz="0" w:space="0" w:color="auto"/>
            <w:left w:val="none" w:sz="0" w:space="0" w:color="auto"/>
            <w:bottom w:val="none" w:sz="0" w:space="0" w:color="auto"/>
            <w:right w:val="none" w:sz="0" w:space="0" w:color="auto"/>
          </w:divBdr>
        </w:div>
        <w:div w:id="107748301">
          <w:marLeft w:val="480"/>
          <w:marRight w:val="0"/>
          <w:marTop w:val="0"/>
          <w:marBottom w:val="0"/>
          <w:divBdr>
            <w:top w:val="none" w:sz="0" w:space="0" w:color="auto"/>
            <w:left w:val="none" w:sz="0" w:space="0" w:color="auto"/>
            <w:bottom w:val="none" w:sz="0" w:space="0" w:color="auto"/>
            <w:right w:val="none" w:sz="0" w:space="0" w:color="auto"/>
          </w:divBdr>
        </w:div>
        <w:div w:id="537622544">
          <w:marLeft w:val="480"/>
          <w:marRight w:val="0"/>
          <w:marTop w:val="0"/>
          <w:marBottom w:val="0"/>
          <w:divBdr>
            <w:top w:val="none" w:sz="0" w:space="0" w:color="auto"/>
            <w:left w:val="none" w:sz="0" w:space="0" w:color="auto"/>
            <w:bottom w:val="none" w:sz="0" w:space="0" w:color="auto"/>
            <w:right w:val="none" w:sz="0" w:space="0" w:color="auto"/>
          </w:divBdr>
        </w:div>
        <w:div w:id="632294518">
          <w:marLeft w:val="480"/>
          <w:marRight w:val="0"/>
          <w:marTop w:val="0"/>
          <w:marBottom w:val="0"/>
          <w:divBdr>
            <w:top w:val="none" w:sz="0" w:space="0" w:color="auto"/>
            <w:left w:val="none" w:sz="0" w:space="0" w:color="auto"/>
            <w:bottom w:val="none" w:sz="0" w:space="0" w:color="auto"/>
            <w:right w:val="none" w:sz="0" w:space="0" w:color="auto"/>
          </w:divBdr>
        </w:div>
        <w:div w:id="127480185">
          <w:marLeft w:val="480"/>
          <w:marRight w:val="0"/>
          <w:marTop w:val="0"/>
          <w:marBottom w:val="0"/>
          <w:divBdr>
            <w:top w:val="none" w:sz="0" w:space="0" w:color="auto"/>
            <w:left w:val="none" w:sz="0" w:space="0" w:color="auto"/>
            <w:bottom w:val="none" w:sz="0" w:space="0" w:color="auto"/>
            <w:right w:val="none" w:sz="0" w:space="0" w:color="auto"/>
          </w:divBdr>
        </w:div>
        <w:div w:id="213584609">
          <w:marLeft w:val="480"/>
          <w:marRight w:val="0"/>
          <w:marTop w:val="0"/>
          <w:marBottom w:val="0"/>
          <w:divBdr>
            <w:top w:val="none" w:sz="0" w:space="0" w:color="auto"/>
            <w:left w:val="none" w:sz="0" w:space="0" w:color="auto"/>
            <w:bottom w:val="none" w:sz="0" w:space="0" w:color="auto"/>
            <w:right w:val="none" w:sz="0" w:space="0" w:color="auto"/>
          </w:divBdr>
        </w:div>
        <w:div w:id="1537230315">
          <w:marLeft w:val="480"/>
          <w:marRight w:val="0"/>
          <w:marTop w:val="0"/>
          <w:marBottom w:val="0"/>
          <w:divBdr>
            <w:top w:val="none" w:sz="0" w:space="0" w:color="auto"/>
            <w:left w:val="none" w:sz="0" w:space="0" w:color="auto"/>
            <w:bottom w:val="none" w:sz="0" w:space="0" w:color="auto"/>
            <w:right w:val="none" w:sz="0" w:space="0" w:color="auto"/>
          </w:divBdr>
        </w:div>
        <w:div w:id="1720475728">
          <w:marLeft w:val="480"/>
          <w:marRight w:val="0"/>
          <w:marTop w:val="0"/>
          <w:marBottom w:val="0"/>
          <w:divBdr>
            <w:top w:val="none" w:sz="0" w:space="0" w:color="auto"/>
            <w:left w:val="none" w:sz="0" w:space="0" w:color="auto"/>
            <w:bottom w:val="none" w:sz="0" w:space="0" w:color="auto"/>
            <w:right w:val="none" w:sz="0" w:space="0" w:color="auto"/>
          </w:divBdr>
        </w:div>
        <w:div w:id="1998416809">
          <w:marLeft w:val="480"/>
          <w:marRight w:val="0"/>
          <w:marTop w:val="0"/>
          <w:marBottom w:val="0"/>
          <w:divBdr>
            <w:top w:val="none" w:sz="0" w:space="0" w:color="auto"/>
            <w:left w:val="none" w:sz="0" w:space="0" w:color="auto"/>
            <w:bottom w:val="none" w:sz="0" w:space="0" w:color="auto"/>
            <w:right w:val="none" w:sz="0" w:space="0" w:color="auto"/>
          </w:divBdr>
        </w:div>
        <w:div w:id="1521234796">
          <w:marLeft w:val="480"/>
          <w:marRight w:val="0"/>
          <w:marTop w:val="0"/>
          <w:marBottom w:val="0"/>
          <w:divBdr>
            <w:top w:val="none" w:sz="0" w:space="0" w:color="auto"/>
            <w:left w:val="none" w:sz="0" w:space="0" w:color="auto"/>
            <w:bottom w:val="none" w:sz="0" w:space="0" w:color="auto"/>
            <w:right w:val="none" w:sz="0" w:space="0" w:color="auto"/>
          </w:divBdr>
        </w:div>
        <w:div w:id="1497837269">
          <w:marLeft w:val="480"/>
          <w:marRight w:val="0"/>
          <w:marTop w:val="0"/>
          <w:marBottom w:val="0"/>
          <w:divBdr>
            <w:top w:val="none" w:sz="0" w:space="0" w:color="auto"/>
            <w:left w:val="none" w:sz="0" w:space="0" w:color="auto"/>
            <w:bottom w:val="none" w:sz="0" w:space="0" w:color="auto"/>
            <w:right w:val="none" w:sz="0" w:space="0" w:color="auto"/>
          </w:divBdr>
        </w:div>
        <w:div w:id="619462005">
          <w:marLeft w:val="480"/>
          <w:marRight w:val="0"/>
          <w:marTop w:val="0"/>
          <w:marBottom w:val="0"/>
          <w:divBdr>
            <w:top w:val="none" w:sz="0" w:space="0" w:color="auto"/>
            <w:left w:val="none" w:sz="0" w:space="0" w:color="auto"/>
            <w:bottom w:val="none" w:sz="0" w:space="0" w:color="auto"/>
            <w:right w:val="none" w:sz="0" w:space="0" w:color="auto"/>
          </w:divBdr>
        </w:div>
        <w:div w:id="1019158588">
          <w:marLeft w:val="480"/>
          <w:marRight w:val="0"/>
          <w:marTop w:val="0"/>
          <w:marBottom w:val="0"/>
          <w:divBdr>
            <w:top w:val="none" w:sz="0" w:space="0" w:color="auto"/>
            <w:left w:val="none" w:sz="0" w:space="0" w:color="auto"/>
            <w:bottom w:val="none" w:sz="0" w:space="0" w:color="auto"/>
            <w:right w:val="none" w:sz="0" w:space="0" w:color="auto"/>
          </w:divBdr>
        </w:div>
        <w:div w:id="587083879">
          <w:marLeft w:val="480"/>
          <w:marRight w:val="0"/>
          <w:marTop w:val="0"/>
          <w:marBottom w:val="0"/>
          <w:divBdr>
            <w:top w:val="none" w:sz="0" w:space="0" w:color="auto"/>
            <w:left w:val="none" w:sz="0" w:space="0" w:color="auto"/>
            <w:bottom w:val="none" w:sz="0" w:space="0" w:color="auto"/>
            <w:right w:val="none" w:sz="0" w:space="0" w:color="auto"/>
          </w:divBdr>
        </w:div>
        <w:div w:id="63918287">
          <w:marLeft w:val="480"/>
          <w:marRight w:val="0"/>
          <w:marTop w:val="0"/>
          <w:marBottom w:val="0"/>
          <w:divBdr>
            <w:top w:val="none" w:sz="0" w:space="0" w:color="auto"/>
            <w:left w:val="none" w:sz="0" w:space="0" w:color="auto"/>
            <w:bottom w:val="none" w:sz="0" w:space="0" w:color="auto"/>
            <w:right w:val="none" w:sz="0" w:space="0" w:color="auto"/>
          </w:divBdr>
        </w:div>
        <w:div w:id="798647965">
          <w:marLeft w:val="480"/>
          <w:marRight w:val="0"/>
          <w:marTop w:val="0"/>
          <w:marBottom w:val="0"/>
          <w:divBdr>
            <w:top w:val="none" w:sz="0" w:space="0" w:color="auto"/>
            <w:left w:val="none" w:sz="0" w:space="0" w:color="auto"/>
            <w:bottom w:val="none" w:sz="0" w:space="0" w:color="auto"/>
            <w:right w:val="none" w:sz="0" w:space="0" w:color="auto"/>
          </w:divBdr>
        </w:div>
        <w:div w:id="1196430958">
          <w:marLeft w:val="480"/>
          <w:marRight w:val="0"/>
          <w:marTop w:val="0"/>
          <w:marBottom w:val="0"/>
          <w:divBdr>
            <w:top w:val="none" w:sz="0" w:space="0" w:color="auto"/>
            <w:left w:val="none" w:sz="0" w:space="0" w:color="auto"/>
            <w:bottom w:val="none" w:sz="0" w:space="0" w:color="auto"/>
            <w:right w:val="none" w:sz="0" w:space="0" w:color="auto"/>
          </w:divBdr>
        </w:div>
        <w:div w:id="2120905396">
          <w:marLeft w:val="480"/>
          <w:marRight w:val="0"/>
          <w:marTop w:val="0"/>
          <w:marBottom w:val="0"/>
          <w:divBdr>
            <w:top w:val="none" w:sz="0" w:space="0" w:color="auto"/>
            <w:left w:val="none" w:sz="0" w:space="0" w:color="auto"/>
            <w:bottom w:val="none" w:sz="0" w:space="0" w:color="auto"/>
            <w:right w:val="none" w:sz="0" w:space="0" w:color="auto"/>
          </w:divBdr>
        </w:div>
        <w:div w:id="2121099654">
          <w:marLeft w:val="480"/>
          <w:marRight w:val="0"/>
          <w:marTop w:val="0"/>
          <w:marBottom w:val="0"/>
          <w:divBdr>
            <w:top w:val="none" w:sz="0" w:space="0" w:color="auto"/>
            <w:left w:val="none" w:sz="0" w:space="0" w:color="auto"/>
            <w:bottom w:val="none" w:sz="0" w:space="0" w:color="auto"/>
            <w:right w:val="none" w:sz="0" w:space="0" w:color="auto"/>
          </w:divBdr>
        </w:div>
        <w:div w:id="1729258921">
          <w:marLeft w:val="480"/>
          <w:marRight w:val="0"/>
          <w:marTop w:val="0"/>
          <w:marBottom w:val="0"/>
          <w:divBdr>
            <w:top w:val="none" w:sz="0" w:space="0" w:color="auto"/>
            <w:left w:val="none" w:sz="0" w:space="0" w:color="auto"/>
            <w:bottom w:val="none" w:sz="0" w:space="0" w:color="auto"/>
            <w:right w:val="none" w:sz="0" w:space="0" w:color="auto"/>
          </w:divBdr>
        </w:div>
        <w:div w:id="712341284">
          <w:marLeft w:val="480"/>
          <w:marRight w:val="0"/>
          <w:marTop w:val="0"/>
          <w:marBottom w:val="0"/>
          <w:divBdr>
            <w:top w:val="none" w:sz="0" w:space="0" w:color="auto"/>
            <w:left w:val="none" w:sz="0" w:space="0" w:color="auto"/>
            <w:bottom w:val="none" w:sz="0" w:space="0" w:color="auto"/>
            <w:right w:val="none" w:sz="0" w:space="0" w:color="auto"/>
          </w:divBdr>
        </w:div>
        <w:div w:id="1146975285">
          <w:marLeft w:val="480"/>
          <w:marRight w:val="0"/>
          <w:marTop w:val="0"/>
          <w:marBottom w:val="0"/>
          <w:divBdr>
            <w:top w:val="none" w:sz="0" w:space="0" w:color="auto"/>
            <w:left w:val="none" w:sz="0" w:space="0" w:color="auto"/>
            <w:bottom w:val="none" w:sz="0" w:space="0" w:color="auto"/>
            <w:right w:val="none" w:sz="0" w:space="0" w:color="auto"/>
          </w:divBdr>
        </w:div>
        <w:div w:id="1266620049">
          <w:marLeft w:val="480"/>
          <w:marRight w:val="0"/>
          <w:marTop w:val="0"/>
          <w:marBottom w:val="0"/>
          <w:divBdr>
            <w:top w:val="none" w:sz="0" w:space="0" w:color="auto"/>
            <w:left w:val="none" w:sz="0" w:space="0" w:color="auto"/>
            <w:bottom w:val="none" w:sz="0" w:space="0" w:color="auto"/>
            <w:right w:val="none" w:sz="0" w:space="0" w:color="auto"/>
          </w:divBdr>
        </w:div>
        <w:div w:id="1068722619">
          <w:marLeft w:val="480"/>
          <w:marRight w:val="0"/>
          <w:marTop w:val="0"/>
          <w:marBottom w:val="0"/>
          <w:divBdr>
            <w:top w:val="none" w:sz="0" w:space="0" w:color="auto"/>
            <w:left w:val="none" w:sz="0" w:space="0" w:color="auto"/>
            <w:bottom w:val="none" w:sz="0" w:space="0" w:color="auto"/>
            <w:right w:val="none" w:sz="0" w:space="0" w:color="auto"/>
          </w:divBdr>
        </w:div>
        <w:div w:id="1371492546">
          <w:marLeft w:val="480"/>
          <w:marRight w:val="0"/>
          <w:marTop w:val="0"/>
          <w:marBottom w:val="0"/>
          <w:divBdr>
            <w:top w:val="none" w:sz="0" w:space="0" w:color="auto"/>
            <w:left w:val="none" w:sz="0" w:space="0" w:color="auto"/>
            <w:bottom w:val="none" w:sz="0" w:space="0" w:color="auto"/>
            <w:right w:val="none" w:sz="0" w:space="0" w:color="auto"/>
          </w:divBdr>
        </w:div>
        <w:div w:id="1133213445">
          <w:marLeft w:val="480"/>
          <w:marRight w:val="0"/>
          <w:marTop w:val="0"/>
          <w:marBottom w:val="0"/>
          <w:divBdr>
            <w:top w:val="none" w:sz="0" w:space="0" w:color="auto"/>
            <w:left w:val="none" w:sz="0" w:space="0" w:color="auto"/>
            <w:bottom w:val="none" w:sz="0" w:space="0" w:color="auto"/>
            <w:right w:val="none" w:sz="0" w:space="0" w:color="auto"/>
          </w:divBdr>
        </w:div>
        <w:div w:id="704215558">
          <w:marLeft w:val="480"/>
          <w:marRight w:val="0"/>
          <w:marTop w:val="0"/>
          <w:marBottom w:val="0"/>
          <w:divBdr>
            <w:top w:val="none" w:sz="0" w:space="0" w:color="auto"/>
            <w:left w:val="none" w:sz="0" w:space="0" w:color="auto"/>
            <w:bottom w:val="none" w:sz="0" w:space="0" w:color="auto"/>
            <w:right w:val="none" w:sz="0" w:space="0" w:color="auto"/>
          </w:divBdr>
        </w:div>
        <w:div w:id="1989743230">
          <w:marLeft w:val="480"/>
          <w:marRight w:val="0"/>
          <w:marTop w:val="0"/>
          <w:marBottom w:val="0"/>
          <w:divBdr>
            <w:top w:val="none" w:sz="0" w:space="0" w:color="auto"/>
            <w:left w:val="none" w:sz="0" w:space="0" w:color="auto"/>
            <w:bottom w:val="none" w:sz="0" w:space="0" w:color="auto"/>
            <w:right w:val="none" w:sz="0" w:space="0" w:color="auto"/>
          </w:divBdr>
        </w:div>
        <w:div w:id="181166276">
          <w:marLeft w:val="480"/>
          <w:marRight w:val="0"/>
          <w:marTop w:val="0"/>
          <w:marBottom w:val="0"/>
          <w:divBdr>
            <w:top w:val="none" w:sz="0" w:space="0" w:color="auto"/>
            <w:left w:val="none" w:sz="0" w:space="0" w:color="auto"/>
            <w:bottom w:val="none" w:sz="0" w:space="0" w:color="auto"/>
            <w:right w:val="none" w:sz="0" w:space="0" w:color="auto"/>
          </w:divBdr>
        </w:div>
        <w:div w:id="1825316010">
          <w:marLeft w:val="480"/>
          <w:marRight w:val="0"/>
          <w:marTop w:val="0"/>
          <w:marBottom w:val="0"/>
          <w:divBdr>
            <w:top w:val="none" w:sz="0" w:space="0" w:color="auto"/>
            <w:left w:val="none" w:sz="0" w:space="0" w:color="auto"/>
            <w:bottom w:val="none" w:sz="0" w:space="0" w:color="auto"/>
            <w:right w:val="none" w:sz="0" w:space="0" w:color="auto"/>
          </w:divBdr>
        </w:div>
        <w:div w:id="923730611">
          <w:marLeft w:val="480"/>
          <w:marRight w:val="0"/>
          <w:marTop w:val="0"/>
          <w:marBottom w:val="0"/>
          <w:divBdr>
            <w:top w:val="none" w:sz="0" w:space="0" w:color="auto"/>
            <w:left w:val="none" w:sz="0" w:space="0" w:color="auto"/>
            <w:bottom w:val="none" w:sz="0" w:space="0" w:color="auto"/>
            <w:right w:val="none" w:sz="0" w:space="0" w:color="auto"/>
          </w:divBdr>
        </w:div>
        <w:div w:id="134182690">
          <w:marLeft w:val="480"/>
          <w:marRight w:val="0"/>
          <w:marTop w:val="0"/>
          <w:marBottom w:val="0"/>
          <w:divBdr>
            <w:top w:val="none" w:sz="0" w:space="0" w:color="auto"/>
            <w:left w:val="none" w:sz="0" w:space="0" w:color="auto"/>
            <w:bottom w:val="none" w:sz="0" w:space="0" w:color="auto"/>
            <w:right w:val="none" w:sz="0" w:space="0" w:color="auto"/>
          </w:divBdr>
        </w:div>
        <w:div w:id="2027630473">
          <w:marLeft w:val="480"/>
          <w:marRight w:val="0"/>
          <w:marTop w:val="0"/>
          <w:marBottom w:val="0"/>
          <w:divBdr>
            <w:top w:val="none" w:sz="0" w:space="0" w:color="auto"/>
            <w:left w:val="none" w:sz="0" w:space="0" w:color="auto"/>
            <w:bottom w:val="none" w:sz="0" w:space="0" w:color="auto"/>
            <w:right w:val="none" w:sz="0" w:space="0" w:color="auto"/>
          </w:divBdr>
        </w:div>
        <w:div w:id="1021474887">
          <w:marLeft w:val="480"/>
          <w:marRight w:val="0"/>
          <w:marTop w:val="0"/>
          <w:marBottom w:val="0"/>
          <w:divBdr>
            <w:top w:val="none" w:sz="0" w:space="0" w:color="auto"/>
            <w:left w:val="none" w:sz="0" w:space="0" w:color="auto"/>
            <w:bottom w:val="none" w:sz="0" w:space="0" w:color="auto"/>
            <w:right w:val="none" w:sz="0" w:space="0" w:color="auto"/>
          </w:divBdr>
        </w:div>
        <w:div w:id="1594127029">
          <w:marLeft w:val="480"/>
          <w:marRight w:val="0"/>
          <w:marTop w:val="0"/>
          <w:marBottom w:val="0"/>
          <w:divBdr>
            <w:top w:val="none" w:sz="0" w:space="0" w:color="auto"/>
            <w:left w:val="none" w:sz="0" w:space="0" w:color="auto"/>
            <w:bottom w:val="none" w:sz="0" w:space="0" w:color="auto"/>
            <w:right w:val="none" w:sz="0" w:space="0" w:color="auto"/>
          </w:divBdr>
        </w:div>
        <w:div w:id="886062123">
          <w:marLeft w:val="480"/>
          <w:marRight w:val="0"/>
          <w:marTop w:val="0"/>
          <w:marBottom w:val="0"/>
          <w:divBdr>
            <w:top w:val="none" w:sz="0" w:space="0" w:color="auto"/>
            <w:left w:val="none" w:sz="0" w:space="0" w:color="auto"/>
            <w:bottom w:val="none" w:sz="0" w:space="0" w:color="auto"/>
            <w:right w:val="none" w:sz="0" w:space="0" w:color="auto"/>
          </w:divBdr>
        </w:div>
        <w:div w:id="1532186310">
          <w:marLeft w:val="480"/>
          <w:marRight w:val="0"/>
          <w:marTop w:val="0"/>
          <w:marBottom w:val="0"/>
          <w:divBdr>
            <w:top w:val="none" w:sz="0" w:space="0" w:color="auto"/>
            <w:left w:val="none" w:sz="0" w:space="0" w:color="auto"/>
            <w:bottom w:val="none" w:sz="0" w:space="0" w:color="auto"/>
            <w:right w:val="none" w:sz="0" w:space="0" w:color="auto"/>
          </w:divBdr>
        </w:div>
        <w:div w:id="757674857">
          <w:marLeft w:val="480"/>
          <w:marRight w:val="0"/>
          <w:marTop w:val="0"/>
          <w:marBottom w:val="0"/>
          <w:divBdr>
            <w:top w:val="none" w:sz="0" w:space="0" w:color="auto"/>
            <w:left w:val="none" w:sz="0" w:space="0" w:color="auto"/>
            <w:bottom w:val="none" w:sz="0" w:space="0" w:color="auto"/>
            <w:right w:val="none" w:sz="0" w:space="0" w:color="auto"/>
          </w:divBdr>
        </w:div>
        <w:div w:id="1724794249">
          <w:marLeft w:val="480"/>
          <w:marRight w:val="0"/>
          <w:marTop w:val="0"/>
          <w:marBottom w:val="0"/>
          <w:divBdr>
            <w:top w:val="none" w:sz="0" w:space="0" w:color="auto"/>
            <w:left w:val="none" w:sz="0" w:space="0" w:color="auto"/>
            <w:bottom w:val="none" w:sz="0" w:space="0" w:color="auto"/>
            <w:right w:val="none" w:sz="0" w:space="0" w:color="auto"/>
          </w:divBdr>
        </w:div>
        <w:div w:id="1107849427">
          <w:marLeft w:val="480"/>
          <w:marRight w:val="0"/>
          <w:marTop w:val="0"/>
          <w:marBottom w:val="0"/>
          <w:divBdr>
            <w:top w:val="none" w:sz="0" w:space="0" w:color="auto"/>
            <w:left w:val="none" w:sz="0" w:space="0" w:color="auto"/>
            <w:bottom w:val="none" w:sz="0" w:space="0" w:color="auto"/>
            <w:right w:val="none" w:sz="0" w:space="0" w:color="auto"/>
          </w:divBdr>
        </w:div>
        <w:div w:id="1759331816">
          <w:marLeft w:val="480"/>
          <w:marRight w:val="0"/>
          <w:marTop w:val="0"/>
          <w:marBottom w:val="0"/>
          <w:divBdr>
            <w:top w:val="none" w:sz="0" w:space="0" w:color="auto"/>
            <w:left w:val="none" w:sz="0" w:space="0" w:color="auto"/>
            <w:bottom w:val="none" w:sz="0" w:space="0" w:color="auto"/>
            <w:right w:val="none" w:sz="0" w:space="0" w:color="auto"/>
          </w:divBdr>
        </w:div>
        <w:div w:id="1718814905">
          <w:marLeft w:val="480"/>
          <w:marRight w:val="0"/>
          <w:marTop w:val="0"/>
          <w:marBottom w:val="0"/>
          <w:divBdr>
            <w:top w:val="none" w:sz="0" w:space="0" w:color="auto"/>
            <w:left w:val="none" w:sz="0" w:space="0" w:color="auto"/>
            <w:bottom w:val="none" w:sz="0" w:space="0" w:color="auto"/>
            <w:right w:val="none" w:sz="0" w:space="0" w:color="auto"/>
          </w:divBdr>
        </w:div>
        <w:div w:id="619075143">
          <w:marLeft w:val="480"/>
          <w:marRight w:val="0"/>
          <w:marTop w:val="0"/>
          <w:marBottom w:val="0"/>
          <w:divBdr>
            <w:top w:val="none" w:sz="0" w:space="0" w:color="auto"/>
            <w:left w:val="none" w:sz="0" w:space="0" w:color="auto"/>
            <w:bottom w:val="none" w:sz="0" w:space="0" w:color="auto"/>
            <w:right w:val="none" w:sz="0" w:space="0" w:color="auto"/>
          </w:divBdr>
        </w:div>
        <w:div w:id="136920399">
          <w:marLeft w:val="480"/>
          <w:marRight w:val="0"/>
          <w:marTop w:val="0"/>
          <w:marBottom w:val="0"/>
          <w:divBdr>
            <w:top w:val="none" w:sz="0" w:space="0" w:color="auto"/>
            <w:left w:val="none" w:sz="0" w:space="0" w:color="auto"/>
            <w:bottom w:val="none" w:sz="0" w:space="0" w:color="auto"/>
            <w:right w:val="none" w:sz="0" w:space="0" w:color="auto"/>
          </w:divBdr>
        </w:div>
        <w:div w:id="170990132">
          <w:marLeft w:val="480"/>
          <w:marRight w:val="0"/>
          <w:marTop w:val="0"/>
          <w:marBottom w:val="0"/>
          <w:divBdr>
            <w:top w:val="none" w:sz="0" w:space="0" w:color="auto"/>
            <w:left w:val="none" w:sz="0" w:space="0" w:color="auto"/>
            <w:bottom w:val="none" w:sz="0" w:space="0" w:color="auto"/>
            <w:right w:val="none" w:sz="0" w:space="0" w:color="auto"/>
          </w:divBdr>
        </w:div>
        <w:div w:id="1308826524">
          <w:marLeft w:val="480"/>
          <w:marRight w:val="0"/>
          <w:marTop w:val="0"/>
          <w:marBottom w:val="0"/>
          <w:divBdr>
            <w:top w:val="none" w:sz="0" w:space="0" w:color="auto"/>
            <w:left w:val="none" w:sz="0" w:space="0" w:color="auto"/>
            <w:bottom w:val="none" w:sz="0" w:space="0" w:color="auto"/>
            <w:right w:val="none" w:sz="0" w:space="0" w:color="auto"/>
          </w:divBdr>
        </w:div>
        <w:div w:id="753237544">
          <w:marLeft w:val="480"/>
          <w:marRight w:val="0"/>
          <w:marTop w:val="0"/>
          <w:marBottom w:val="0"/>
          <w:divBdr>
            <w:top w:val="none" w:sz="0" w:space="0" w:color="auto"/>
            <w:left w:val="none" w:sz="0" w:space="0" w:color="auto"/>
            <w:bottom w:val="none" w:sz="0" w:space="0" w:color="auto"/>
            <w:right w:val="none" w:sz="0" w:space="0" w:color="auto"/>
          </w:divBdr>
        </w:div>
        <w:div w:id="2055419799">
          <w:marLeft w:val="480"/>
          <w:marRight w:val="0"/>
          <w:marTop w:val="0"/>
          <w:marBottom w:val="0"/>
          <w:divBdr>
            <w:top w:val="none" w:sz="0" w:space="0" w:color="auto"/>
            <w:left w:val="none" w:sz="0" w:space="0" w:color="auto"/>
            <w:bottom w:val="none" w:sz="0" w:space="0" w:color="auto"/>
            <w:right w:val="none" w:sz="0" w:space="0" w:color="auto"/>
          </w:divBdr>
        </w:div>
      </w:divsChild>
    </w:div>
    <w:div w:id="851381450">
      <w:bodyDiv w:val="1"/>
      <w:marLeft w:val="0"/>
      <w:marRight w:val="0"/>
      <w:marTop w:val="0"/>
      <w:marBottom w:val="0"/>
      <w:divBdr>
        <w:top w:val="none" w:sz="0" w:space="0" w:color="auto"/>
        <w:left w:val="none" w:sz="0" w:space="0" w:color="auto"/>
        <w:bottom w:val="none" w:sz="0" w:space="0" w:color="auto"/>
        <w:right w:val="none" w:sz="0" w:space="0" w:color="auto"/>
      </w:divBdr>
      <w:divsChild>
        <w:div w:id="1216624927">
          <w:marLeft w:val="480"/>
          <w:marRight w:val="0"/>
          <w:marTop w:val="0"/>
          <w:marBottom w:val="0"/>
          <w:divBdr>
            <w:top w:val="none" w:sz="0" w:space="0" w:color="auto"/>
            <w:left w:val="none" w:sz="0" w:space="0" w:color="auto"/>
            <w:bottom w:val="none" w:sz="0" w:space="0" w:color="auto"/>
            <w:right w:val="none" w:sz="0" w:space="0" w:color="auto"/>
          </w:divBdr>
        </w:div>
        <w:div w:id="1737127826">
          <w:marLeft w:val="480"/>
          <w:marRight w:val="0"/>
          <w:marTop w:val="0"/>
          <w:marBottom w:val="0"/>
          <w:divBdr>
            <w:top w:val="none" w:sz="0" w:space="0" w:color="auto"/>
            <w:left w:val="none" w:sz="0" w:space="0" w:color="auto"/>
            <w:bottom w:val="none" w:sz="0" w:space="0" w:color="auto"/>
            <w:right w:val="none" w:sz="0" w:space="0" w:color="auto"/>
          </w:divBdr>
        </w:div>
        <w:div w:id="1046904272">
          <w:marLeft w:val="480"/>
          <w:marRight w:val="0"/>
          <w:marTop w:val="0"/>
          <w:marBottom w:val="0"/>
          <w:divBdr>
            <w:top w:val="none" w:sz="0" w:space="0" w:color="auto"/>
            <w:left w:val="none" w:sz="0" w:space="0" w:color="auto"/>
            <w:bottom w:val="none" w:sz="0" w:space="0" w:color="auto"/>
            <w:right w:val="none" w:sz="0" w:space="0" w:color="auto"/>
          </w:divBdr>
        </w:div>
        <w:div w:id="1371034067">
          <w:marLeft w:val="480"/>
          <w:marRight w:val="0"/>
          <w:marTop w:val="0"/>
          <w:marBottom w:val="0"/>
          <w:divBdr>
            <w:top w:val="none" w:sz="0" w:space="0" w:color="auto"/>
            <w:left w:val="none" w:sz="0" w:space="0" w:color="auto"/>
            <w:bottom w:val="none" w:sz="0" w:space="0" w:color="auto"/>
            <w:right w:val="none" w:sz="0" w:space="0" w:color="auto"/>
          </w:divBdr>
        </w:div>
        <w:div w:id="714934808">
          <w:marLeft w:val="480"/>
          <w:marRight w:val="0"/>
          <w:marTop w:val="0"/>
          <w:marBottom w:val="0"/>
          <w:divBdr>
            <w:top w:val="none" w:sz="0" w:space="0" w:color="auto"/>
            <w:left w:val="none" w:sz="0" w:space="0" w:color="auto"/>
            <w:bottom w:val="none" w:sz="0" w:space="0" w:color="auto"/>
            <w:right w:val="none" w:sz="0" w:space="0" w:color="auto"/>
          </w:divBdr>
        </w:div>
        <w:div w:id="992683734">
          <w:marLeft w:val="480"/>
          <w:marRight w:val="0"/>
          <w:marTop w:val="0"/>
          <w:marBottom w:val="0"/>
          <w:divBdr>
            <w:top w:val="none" w:sz="0" w:space="0" w:color="auto"/>
            <w:left w:val="none" w:sz="0" w:space="0" w:color="auto"/>
            <w:bottom w:val="none" w:sz="0" w:space="0" w:color="auto"/>
            <w:right w:val="none" w:sz="0" w:space="0" w:color="auto"/>
          </w:divBdr>
        </w:div>
        <w:div w:id="1785922309">
          <w:marLeft w:val="480"/>
          <w:marRight w:val="0"/>
          <w:marTop w:val="0"/>
          <w:marBottom w:val="0"/>
          <w:divBdr>
            <w:top w:val="none" w:sz="0" w:space="0" w:color="auto"/>
            <w:left w:val="none" w:sz="0" w:space="0" w:color="auto"/>
            <w:bottom w:val="none" w:sz="0" w:space="0" w:color="auto"/>
            <w:right w:val="none" w:sz="0" w:space="0" w:color="auto"/>
          </w:divBdr>
        </w:div>
        <w:div w:id="1848591494">
          <w:marLeft w:val="480"/>
          <w:marRight w:val="0"/>
          <w:marTop w:val="0"/>
          <w:marBottom w:val="0"/>
          <w:divBdr>
            <w:top w:val="none" w:sz="0" w:space="0" w:color="auto"/>
            <w:left w:val="none" w:sz="0" w:space="0" w:color="auto"/>
            <w:bottom w:val="none" w:sz="0" w:space="0" w:color="auto"/>
            <w:right w:val="none" w:sz="0" w:space="0" w:color="auto"/>
          </w:divBdr>
        </w:div>
        <w:div w:id="1534076376">
          <w:marLeft w:val="480"/>
          <w:marRight w:val="0"/>
          <w:marTop w:val="0"/>
          <w:marBottom w:val="0"/>
          <w:divBdr>
            <w:top w:val="none" w:sz="0" w:space="0" w:color="auto"/>
            <w:left w:val="none" w:sz="0" w:space="0" w:color="auto"/>
            <w:bottom w:val="none" w:sz="0" w:space="0" w:color="auto"/>
            <w:right w:val="none" w:sz="0" w:space="0" w:color="auto"/>
          </w:divBdr>
        </w:div>
        <w:div w:id="1369836356">
          <w:marLeft w:val="480"/>
          <w:marRight w:val="0"/>
          <w:marTop w:val="0"/>
          <w:marBottom w:val="0"/>
          <w:divBdr>
            <w:top w:val="none" w:sz="0" w:space="0" w:color="auto"/>
            <w:left w:val="none" w:sz="0" w:space="0" w:color="auto"/>
            <w:bottom w:val="none" w:sz="0" w:space="0" w:color="auto"/>
            <w:right w:val="none" w:sz="0" w:space="0" w:color="auto"/>
          </w:divBdr>
        </w:div>
        <w:div w:id="1224826187">
          <w:marLeft w:val="480"/>
          <w:marRight w:val="0"/>
          <w:marTop w:val="0"/>
          <w:marBottom w:val="0"/>
          <w:divBdr>
            <w:top w:val="none" w:sz="0" w:space="0" w:color="auto"/>
            <w:left w:val="none" w:sz="0" w:space="0" w:color="auto"/>
            <w:bottom w:val="none" w:sz="0" w:space="0" w:color="auto"/>
            <w:right w:val="none" w:sz="0" w:space="0" w:color="auto"/>
          </w:divBdr>
        </w:div>
        <w:div w:id="609707660">
          <w:marLeft w:val="480"/>
          <w:marRight w:val="0"/>
          <w:marTop w:val="0"/>
          <w:marBottom w:val="0"/>
          <w:divBdr>
            <w:top w:val="none" w:sz="0" w:space="0" w:color="auto"/>
            <w:left w:val="none" w:sz="0" w:space="0" w:color="auto"/>
            <w:bottom w:val="none" w:sz="0" w:space="0" w:color="auto"/>
            <w:right w:val="none" w:sz="0" w:space="0" w:color="auto"/>
          </w:divBdr>
        </w:div>
        <w:div w:id="601039002">
          <w:marLeft w:val="480"/>
          <w:marRight w:val="0"/>
          <w:marTop w:val="0"/>
          <w:marBottom w:val="0"/>
          <w:divBdr>
            <w:top w:val="none" w:sz="0" w:space="0" w:color="auto"/>
            <w:left w:val="none" w:sz="0" w:space="0" w:color="auto"/>
            <w:bottom w:val="none" w:sz="0" w:space="0" w:color="auto"/>
            <w:right w:val="none" w:sz="0" w:space="0" w:color="auto"/>
          </w:divBdr>
        </w:div>
        <w:div w:id="1440955122">
          <w:marLeft w:val="480"/>
          <w:marRight w:val="0"/>
          <w:marTop w:val="0"/>
          <w:marBottom w:val="0"/>
          <w:divBdr>
            <w:top w:val="none" w:sz="0" w:space="0" w:color="auto"/>
            <w:left w:val="none" w:sz="0" w:space="0" w:color="auto"/>
            <w:bottom w:val="none" w:sz="0" w:space="0" w:color="auto"/>
            <w:right w:val="none" w:sz="0" w:space="0" w:color="auto"/>
          </w:divBdr>
        </w:div>
        <w:div w:id="1784692009">
          <w:marLeft w:val="480"/>
          <w:marRight w:val="0"/>
          <w:marTop w:val="0"/>
          <w:marBottom w:val="0"/>
          <w:divBdr>
            <w:top w:val="none" w:sz="0" w:space="0" w:color="auto"/>
            <w:left w:val="none" w:sz="0" w:space="0" w:color="auto"/>
            <w:bottom w:val="none" w:sz="0" w:space="0" w:color="auto"/>
            <w:right w:val="none" w:sz="0" w:space="0" w:color="auto"/>
          </w:divBdr>
        </w:div>
        <w:div w:id="1671829919">
          <w:marLeft w:val="480"/>
          <w:marRight w:val="0"/>
          <w:marTop w:val="0"/>
          <w:marBottom w:val="0"/>
          <w:divBdr>
            <w:top w:val="none" w:sz="0" w:space="0" w:color="auto"/>
            <w:left w:val="none" w:sz="0" w:space="0" w:color="auto"/>
            <w:bottom w:val="none" w:sz="0" w:space="0" w:color="auto"/>
            <w:right w:val="none" w:sz="0" w:space="0" w:color="auto"/>
          </w:divBdr>
        </w:div>
        <w:div w:id="1758289556">
          <w:marLeft w:val="480"/>
          <w:marRight w:val="0"/>
          <w:marTop w:val="0"/>
          <w:marBottom w:val="0"/>
          <w:divBdr>
            <w:top w:val="none" w:sz="0" w:space="0" w:color="auto"/>
            <w:left w:val="none" w:sz="0" w:space="0" w:color="auto"/>
            <w:bottom w:val="none" w:sz="0" w:space="0" w:color="auto"/>
            <w:right w:val="none" w:sz="0" w:space="0" w:color="auto"/>
          </w:divBdr>
        </w:div>
        <w:div w:id="100149691">
          <w:marLeft w:val="480"/>
          <w:marRight w:val="0"/>
          <w:marTop w:val="0"/>
          <w:marBottom w:val="0"/>
          <w:divBdr>
            <w:top w:val="none" w:sz="0" w:space="0" w:color="auto"/>
            <w:left w:val="none" w:sz="0" w:space="0" w:color="auto"/>
            <w:bottom w:val="none" w:sz="0" w:space="0" w:color="auto"/>
            <w:right w:val="none" w:sz="0" w:space="0" w:color="auto"/>
          </w:divBdr>
        </w:div>
        <w:div w:id="266079193">
          <w:marLeft w:val="480"/>
          <w:marRight w:val="0"/>
          <w:marTop w:val="0"/>
          <w:marBottom w:val="0"/>
          <w:divBdr>
            <w:top w:val="none" w:sz="0" w:space="0" w:color="auto"/>
            <w:left w:val="none" w:sz="0" w:space="0" w:color="auto"/>
            <w:bottom w:val="none" w:sz="0" w:space="0" w:color="auto"/>
            <w:right w:val="none" w:sz="0" w:space="0" w:color="auto"/>
          </w:divBdr>
        </w:div>
        <w:div w:id="56325356">
          <w:marLeft w:val="480"/>
          <w:marRight w:val="0"/>
          <w:marTop w:val="0"/>
          <w:marBottom w:val="0"/>
          <w:divBdr>
            <w:top w:val="none" w:sz="0" w:space="0" w:color="auto"/>
            <w:left w:val="none" w:sz="0" w:space="0" w:color="auto"/>
            <w:bottom w:val="none" w:sz="0" w:space="0" w:color="auto"/>
            <w:right w:val="none" w:sz="0" w:space="0" w:color="auto"/>
          </w:divBdr>
        </w:div>
        <w:div w:id="657005434">
          <w:marLeft w:val="480"/>
          <w:marRight w:val="0"/>
          <w:marTop w:val="0"/>
          <w:marBottom w:val="0"/>
          <w:divBdr>
            <w:top w:val="none" w:sz="0" w:space="0" w:color="auto"/>
            <w:left w:val="none" w:sz="0" w:space="0" w:color="auto"/>
            <w:bottom w:val="none" w:sz="0" w:space="0" w:color="auto"/>
            <w:right w:val="none" w:sz="0" w:space="0" w:color="auto"/>
          </w:divBdr>
        </w:div>
        <w:div w:id="803935165">
          <w:marLeft w:val="480"/>
          <w:marRight w:val="0"/>
          <w:marTop w:val="0"/>
          <w:marBottom w:val="0"/>
          <w:divBdr>
            <w:top w:val="none" w:sz="0" w:space="0" w:color="auto"/>
            <w:left w:val="none" w:sz="0" w:space="0" w:color="auto"/>
            <w:bottom w:val="none" w:sz="0" w:space="0" w:color="auto"/>
            <w:right w:val="none" w:sz="0" w:space="0" w:color="auto"/>
          </w:divBdr>
        </w:div>
        <w:div w:id="989478037">
          <w:marLeft w:val="480"/>
          <w:marRight w:val="0"/>
          <w:marTop w:val="0"/>
          <w:marBottom w:val="0"/>
          <w:divBdr>
            <w:top w:val="none" w:sz="0" w:space="0" w:color="auto"/>
            <w:left w:val="none" w:sz="0" w:space="0" w:color="auto"/>
            <w:bottom w:val="none" w:sz="0" w:space="0" w:color="auto"/>
            <w:right w:val="none" w:sz="0" w:space="0" w:color="auto"/>
          </w:divBdr>
        </w:div>
        <w:div w:id="982077802">
          <w:marLeft w:val="480"/>
          <w:marRight w:val="0"/>
          <w:marTop w:val="0"/>
          <w:marBottom w:val="0"/>
          <w:divBdr>
            <w:top w:val="none" w:sz="0" w:space="0" w:color="auto"/>
            <w:left w:val="none" w:sz="0" w:space="0" w:color="auto"/>
            <w:bottom w:val="none" w:sz="0" w:space="0" w:color="auto"/>
            <w:right w:val="none" w:sz="0" w:space="0" w:color="auto"/>
          </w:divBdr>
        </w:div>
        <w:div w:id="2103446666">
          <w:marLeft w:val="480"/>
          <w:marRight w:val="0"/>
          <w:marTop w:val="0"/>
          <w:marBottom w:val="0"/>
          <w:divBdr>
            <w:top w:val="none" w:sz="0" w:space="0" w:color="auto"/>
            <w:left w:val="none" w:sz="0" w:space="0" w:color="auto"/>
            <w:bottom w:val="none" w:sz="0" w:space="0" w:color="auto"/>
            <w:right w:val="none" w:sz="0" w:space="0" w:color="auto"/>
          </w:divBdr>
        </w:div>
        <w:div w:id="576323684">
          <w:marLeft w:val="480"/>
          <w:marRight w:val="0"/>
          <w:marTop w:val="0"/>
          <w:marBottom w:val="0"/>
          <w:divBdr>
            <w:top w:val="none" w:sz="0" w:space="0" w:color="auto"/>
            <w:left w:val="none" w:sz="0" w:space="0" w:color="auto"/>
            <w:bottom w:val="none" w:sz="0" w:space="0" w:color="auto"/>
            <w:right w:val="none" w:sz="0" w:space="0" w:color="auto"/>
          </w:divBdr>
        </w:div>
        <w:div w:id="1928659914">
          <w:marLeft w:val="480"/>
          <w:marRight w:val="0"/>
          <w:marTop w:val="0"/>
          <w:marBottom w:val="0"/>
          <w:divBdr>
            <w:top w:val="none" w:sz="0" w:space="0" w:color="auto"/>
            <w:left w:val="none" w:sz="0" w:space="0" w:color="auto"/>
            <w:bottom w:val="none" w:sz="0" w:space="0" w:color="auto"/>
            <w:right w:val="none" w:sz="0" w:space="0" w:color="auto"/>
          </w:divBdr>
        </w:div>
        <w:div w:id="1402560192">
          <w:marLeft w:val="480"/>
          <w:marRight w:val="0"/>
          <w:marTop w:val="0"/>
          <w:marBottom w:val="0"/>
          <w:divBdr>
            <w:top w:val="none" w:sz="0" w:space="0" w:color="auto"/>
            <w:left w:val="none" w:sz="0" w:space="0" w:color="auto"/>
            <w:bottom w:val="none" w:sz="0" w:space="0" w:color="auto"/>
            <w:right w:val="none" w:sz="0" w:space="0" w:color="auto"/>
          </w:divBdr>
        </w:div>
        <w:div w:id="129593878">
          <w:marLeft w:val="480"/>
          <w:marRight w:val="0"/>
          <w:marTop w:val="0"/>
          <w:marBottom w:val="0"/>
          <w:divBdr>
            <w:top w:val="none" w:sz="0" w:space="0" w:color="auto"/>
            <w:left w:val="none" w:sz="0" w:space="0" w:color="auto"/>
            <w:bottom w:val="none" w:sz="0" w:space="0" w:color="auto"/>
            <w:right w:val="none" w:sz="0" w:space="0" w:color="auto"/>
          </w:divBdr>
        </w:div>
        <w:div w:id="1636909220">
          <w:marLeft w:val="480"/>
          <w:marRight w:val="0"/>
          <w:marTop w:val="0"/>
          <w:marBottom w:val="0"/>
          <w:divBdr>
            <w:top w:val="none" w:sz="0" w:space="0" w:color="auto"/>
            <w:left w:val="none" w:sz="0" w:space="0" w:color="auto"/>
            <w:bottom w:val="none" w:sz="0" w:space="0" w:color="auto"/>
            <w:right w:val="none" w:sz="0" w:space="0" w:color="auto"/>
          </w:divBdr>
        </w:div>
        <w:div w:id="2072969758">
          <w:marLeft w:val="480"/>
          <w:marRight w:val="0"/>
          <w:marTop w:val="0"/>
          <w:marBottom w:val="0"/>
          <w:divBdr>
            <w:top w:val="none" w:sz="0" w:space="0" w:color="auto"/>
            <w:left w:val="none" w:sz="0" w:space="0" w:color="auto"/>
            <w:bottom w:val="none" w:sz="0" w:space="0" w:color="auto"/>
            <w:right w:val="none" w:sz="0" w:space="0" w:color="auto"/>
          </w:divBdr>
        </w:div>
        <w:div w:id="834882484">
          <w:marLeft w:val="480"/>
          <w:marRight w:val="0"/>
          <w:marTop w:val="0"/>
          <w:marBottom w:val="0"/>
          <w:divBdr>
            <w:top w:val="none" w:sz="0" w:space="0" w:color="auto"/>
            <w:left w:val="none" w:sz="0" w:space="0" w:color="auto"/>
            <w:bottom w:val="none" w:sz="0" w:space="0" w:color="auto"/>
            <w:right w:val="none" w:sz="0" w:space="0" w:color="auto"/>
          </w:divBdr>
        </w:div>
        <w:div w:id="1462764615">
          <w:marLeft w:val="480"/>
          <w:marRight w:val="0"/>
          <w:marTop w:val="0"/>
          <w:marBottom w:val="0"/>
          <w:divBdr>
            <w:top w:val="none" w:sz="0" w:space="0" w:color="auto"/>
            <w:left w:val="none" w:sz="0" w:space="0" w:color="auto"/>
            <w:bottom w:val="none" w:sz="0" w:space="0" w:color="auto"/>
            <w:right w:val="none" w:sz="0" w:space="0" w:color="auto"/>
          </w:divBdr>
        </w:div>
        <w:div w:id="829253505">
          <w:marLeft w:val="480"/>
          <w:marRight w:val="0"/>
          <w:marTop w:val="0"/>
          <w:marBottom w:val="0"/>
          <w:divBdr>
            <w:top w:val="none" w:sz="0" w:space="0" w:color="auto"/>
            <w:left w:val="none" w:sz="0" w:space="0" w:color="auto"/>
            <w:bottom w:val="none" w:sz="0" w:space="0" w:color="auto"/>
            <w:right w:val="none" w:sz="0" w:space="0" w:color="auto"/>
          </w:divBdr>
        </w:div>
        <w:div w:id="1455102196">
          <w:marLeft w:val="480"/>
          <w:marRight w:val="0"/>
          <w:marTop w:val="0"/>
          <w:marBottom w:val="0"/>
          <w:divBdr>
            <w:top w:val="none" w:sz="0" w:space="0" w:color="auto"/>
            <w:left w:val="none" w:sz="0" w:space="0" w:color="auto"/>
            <w:bottom w:val="none" w:sz="0" w:space="0" w:color="auto"/>
            <w:right w:val="none" w:sz="0" w:space="0" w:color="auto"/>
          </w:divBdr>
        </w:div>
        <w:div w:id="1621496857">
          <w:marLeft w:val="480"/>
          <w:marRight w:val="0"/>
          <w:marTop w:val="0"/>
          <w:marBottom w:val="0"/>
          <w:divBdr>
            <w:top w:val="none" w:sz="0" w:space="0" w:color="auto"/>
            <w:left w:val="none" w:sz="0" w:space="0" w:color="auto"/>
            <w:bottom w:val="none" w:sz="0" w:space="0" w:color="auto"/>
            <w:right w:val="none" w:sz="0" w:space="0" w:color="auto"/>
          </w:divBdr>
        </w:div>
        <w:div w:id="335229661">
          <w:marLeft w:val="480"/>
          <w:marRight w:val="0"/>
          <w:marTop w:val="0"/>
          <w:marBottom w:val="0"/>
          <w:divBdr>
            <w:top w:val="none" w:sz="0" w:space="0" w:color="auto"/>
            <w:left w:val="none" w:sz="0" w:space="0" w:color="auto"/>
            <w:bottom w:val="none" w:sz="0" w:space="0" w:color="auto"/>
            <w:right w:val="none" w:sz="0" w:space="0" w:color="auto"/>
          </w:divBdr>
        </w:div>
        <w:div w:id="1323241994">
          <w:marLeft w:val="480"/>
          <w:marRight w:val="0"/>
          <w:marTop w:val="0"/>
          <w:marBottom w:val="0"/>
          <w:divBdr>
            <w:top w:val="none" w:sz="0" w:space="0" w:color="auto"/>
            <w:left w:val="none" w:sz="0" w:space="0" w:color="auto"/>
            <w:bottom w:val="none" w:sz="0" w:space="0" w:color="auto"/>
            <w:right w:val="none" w:sz="0" w:space="0" w:color="auto"/>
          </w:divBdr>
        </w:div>
        <w:div w:id="164250356">
          <w:marLeft w:val="480"/>
          <w:marRight w:val="0"/>
          <w:marTop w:val="0"/>
          <w:marBottom w:val="0"/>
          <w:divBdr>
            <w:top w:val="none" w:sz="0" w:space="0" w:color="auto"/>
            <w:left w:val="none" w:sz="0" w:space="0" w:color="auto"/>
            <w:bottom w:val="none" w:sz="0" w:space="0" w:color="auto"/>
            <w:right w:val="none" w:sz="0" w:space="0" w:color="auto"/>
          </w:divBdr>
        </w:div>
        <w:div w:id="720860434">
          <w:marLeft w:val="480"/>
          <w:marRight w:val="0"/>
          <w:marTop w:val="0"/>
          <w:marBottom w:val="0"/>
          <w:divBdr>
            <w:top w:val="none" w:sz="0" w:space="0" w:color="auto"/>
            <w:left w:val="none" w:sz="0" w:space="0" w:color="auto"/>
            <w:bottom w:val="none" w:sz="0" w:space="0" w:color="auto"/>
            <w:right w:val="none" w:sz="0" w:space="0" w:color="auto"/>
          </w:divBdr>
        </w:div>
        <w:div w:id="1789087384">
          <w:marLeft w:val="480"/>
          <w:marRight w:val="0"/>
          <w:marTop w:val="0"/>
          <w:marBottom w:val="0"/>
          <w:divBdr>
            <w:top w:val="none" w:sz="0" w:space="0" w:color="auto"/>
            <w:left w:val="none" w:sz="0" w:space="0" w:color="auto"/>
            <w:bottom w:val="none" w:sz="0" w:space="0" w:color="auto"/>
            <w:right w:val="none" w:sz="0" w:space="0" w:color="auto"/>
          </w:divBdr>
        </w:div>
        <w:div w:id="794296502">
          <w:marLeft w:val="480"/>
          <w:marRight w:val="0"/>
          <w:marTop w:val="0"/>
          <w:marBottom w:val="0"/>
          <w:divBdr>
            <w:top w:val="none" w:sz="0" w:space="0" w:color="auto"/>
            <w:left w:val="none" w:sz="0" w:space="0" w:color="auto"/>
            <w:bottom w:val="none" w:sz="0" w:space="0" w:color="auto"/>
            <w:right w:val="none" w:sz="0" w:space="0" w:color="auto"/>
          </w:divBdr>
        </w:div>
        <w:div w:id="1357543100">
          <w:marLeft w:val="480"/>
          <w:marRight w:val="0"/>
          <w:marTop w:val="0"/>
          <w:marBottom w:val="0"/>
          <w:divBdr>
            <w:top w:val="none" w:sz="0" w:space="0" w:color="auto"/>
            <w:left w:val="none" w:sz="0" w:space="0" w:color="auto"/>
            <w:bottom w:val="none" w:sz="0" w:space="0" w:color="auto"/>
            <w:right w:val="none" w:sz="0" w:space="0" w:color="auto"/>
          </w:divBdr>
        </w:div>
        <w:div w:id="764613357">
          <w:marLeft w:val="480"/>
          <w:marRight w:val="0"/>
          <w:marTop w:val="0"/>
          <w:marBottom w:val="0"/>
          <w:divBdr>
            <w:top w:val="none" w:sz="0" w:space="0" w:color="auto"/>
            <w:left w:val="none" w:sz="0" w:space="0" w:color="auto"/>
            <w:bottom w:val="none" w:sz="0" w:space="0" w:color="auto"/>
            <w:right w:val="none" w:sz="0" w:space="0" w:color="auto"/>
          </w:divBdr>
        </w:div>
        <w:div w:id="440027340">
          <w:marLeft w:val="480"/>
          <w:marRight w:val="0"/>
          <w:marTop w:val="0"/>
          <w:marBottom w:val="0"/>
          <w:divBdr>
            <w:top w:val="none" w:sz="0" w:space="0" w:color="auto"/>
            <w:left w:val="none" w:sz="0" w:space="0" w:color="auto"/>
            <w:bottom w:val="none" w:sz="0" w:space="0" w:color="auto"/>
            <w:right w:val="none" w:sz="0" w:space="0" w:color="auto"/>
          </w:divBdr>
        </w:div>
        <w:div w:id="1788818437">
          <w:marLeft w:val="480"/>
          <w:marRight w:val="0"/>
          <w:marTop w:val="0"/>
          <w:marBottom w:val="0"/>
          <w:divBdr>
            <w:top w:val="none" w:sz="0" w:space="0" w:color="auto"/>
            <w:left w:val="none" w:sz="0" w:space="0" w:color="auto"/>
            <w:bottom w:val="none" w:sz="0" w:space="0" w:color="auto"/>
            <w:right w:val="none" w:sz="0" w:space="0" w:color="auto"/>
          </w:divBdr>
        </w:div>
        <w:div w:id="955526917">
          <w:marLeft w:val="480"/>
          <w:marRight w:val="0"/>
          <w:marTop w:val="0"/>
          <w:marBottom w:val="0"/>
          <w:divBdr>
            <w:top w:val="none" w:sz="0" w:space="0" w:color="auto"/>
            <w:left w:val="none" w:sz="0" w:space="0" w:color="auto"/>
            <w:bottom w:val="none" w:sz="0" w:space="0" w:color="auto"/>
            <w:right w:val="none" w:sz="0" w:space="0" w:color="auto"/>
          </w:divBdr>
        </w:div>
        <w:div w:id="1486319747">
          <w:marLeft w:val="480"/>
          <w:marRight w:val="0"/>
          <w:marTop w:val="0"/>
          <w:marBottom w:val="0"/>
          <w:divBdr>
            <w:top w:val="none" w:sz="0" w:space="0" w:color="auto"/>
            <w:left w:val="none" w:sz="0" w:space="0" w:color="auto"/>
            <w:bottom w:val="none" w:sz="0" w:space="0" w:color="auto"/>
            <w:right w:val="none" w:sz="0" w:space="0" w:color="auto"/>
          </w:divBdr>
        </w:div>
        <w:div w:id="162748667">
          <w:marLeft w:val="480"/>
          <w:marRight w:val="0"/>
          <w:marTop w:val="0"/>
          <w:marBottom w:val="0"/>
          <w:divBdr>
            <w:top w:val="none" w:sz="0" w:space="0" w:color="auto"/>
            <w:left w:val="none" w:sz="0" w:space="0" w:color="auto"/>
            <w:bottom w:val="none" w:sz="0" w:space="0" w:color="auto"/>
            <w:right w:val="none" w:sz="0" w:space="0" w:color="auto"/>
          </w:divBdr>
        </w:div>
        <w:div w:id="1037044043">
          <w:marLeft w:val="480"/>
          <w:marRight w:val="0"/>
          <w:marTop w:val="0"/>
          <w:marBottom w:val="0"/>
          <w:divBdr>
            <w:top w:val="none" w:sz="0" w:space="0" w:color="auto"/>
            <w:left w:val="none" w:sz="0" w:space="0" w:color="auto"/>
            <w:bottom w:val="none" w:sz="0" w:space="0" w:color="auto"/>
            <w:right w:val="none" w:sz="0" w:space="0" w:color="auto"/>
          </w:divBdr>
        </w:div>
        <w:div w:id="184442942">
          <w:marLeft w:val="480"/>
          <w:marRight w:val="0"/>
          <w:marTop w:val="0"/>
          <w:marBottom w:val="0"/>
          <w:divBdr>
            <w:top w:val="none" w:sz="0" w:space="0" w:color="auto"/>
            <w:left w:val="none" w:sz="0" w:space="0" w:color="auto"/>
            <w:bottom w:val="none" w:sz="0" w:space="0" w:color="auto"/>
            <w:right w:val="none" w:sz="0" w:space="0" w:color="auto"/>
          </w:divBdr>
        </w:div>
        <w:div w:id="1264262656">
          <w:marLeft w:val="480"/>
          <w:marRight w:val="0"/>
          <w:marTop w:val="0"/>
          <w:marBottom w:val="0"/>
          <w:divBdr>
            <w:top w:val="none" w:sz="0" w:space="0" w:color="auto"/>
            <w:left w:val="none" w:sz="0" w:space="0" w:color="auto"/>
            <w:bottom w:val="none" w:sz="0" w:space="0" w:color="auto"/>
            <w:right w:val="none" w:sz="0" w:space="0" w:color="auto"/>
          </w:divBdr>
        </w:div>
        <w:div w:id="2026708849">
          <w:marLeft w:val="480"/>
          <w:marRight w:val="0"/>
          <w:marTop w:val="0"/>
          <w:marBottom w:val="0"/>
          <w:divBdr>
            <w:top w:val="none" w:sz="0" w:space="0" w:color="auto"/>
            <w:left w:val="none" w:sz="0" w:space="0" w:color="auto"/>
            <w:bottom w:val="none" w:sz="0" w:space="0" w:color="auto"/>
            <w:right w:val="none" w:sz="0" w:space="0" w:color="auto"/>
          </w:divBdr>
        </w:div>
        <w:div w:id="942230474">
          <w:marLeft w:val="480"/>
          <w:marRight w:val="0"/>
          <w:marTop w:val="0"/>
          <w:marBottom w:val="0"/>
          <w:divBdr>
            <w:top w:val="none" w:sz="0" w:space="0" w:color="auto"/>
            <w:left w:val="none" w:sz="0" w:space="0" w:color="auto"/>
            <w:bottom w:val="none" w:sz="0" w:space="0" w:color="auto"/>
            <w:right w:val="none" w:sz="0" w:space="0" w:color="auto"/>
          </w:divBdr>
        </w:div>
        <w:div w:id="425228060">
          <w:marLeft w:val="480"/>
          <w:marRight w:val="0"/>
          <w:marTop w:val="0"/>
          <w:marBottom w:val="0"/>
          <w:divBdr>
            <w:top w:val="none" w:sz="0" w:space="0" w:color="auto"/>
            <w:left w:val="none" w:sz="0" w:space="0" w:color="auto"/>
            <w:bottom w:val="none" w:sz="0" w:space="0" w:color="auto"/>
            <w:right w:val="none" w:sz="0" w:space="0" w:color="auto"/>
          </w:divBdr>
        </w:div>
        <w:div w:id="556671841">
          <w:marLeft w:val="480"/>
          <w:marRight w:val="0"/>
          <w:marTop w:val="0"/>
          <w:marBottom w:val="0"/>
          <w:divBdr>
            <w:top w:val="none" w:sz="0" w:space="0" w:color="auto"/>
            <w:left w:val="none" w:sz="0" w:space="0" w:color="auto"/>
            <w:bottom w:val="none" w:sz="0" w:space="0" w:color="auto"/>
            <w:right w:val="none" w:sz="0" w:space="0" w:color="auto"/>
          </w:divBdr>
        </w:div>
        <w:div w:id="1204439587">
          <w:marLeft w:val="480"/>
          <w:marRight w:val="0"/>
          <w:marTop w:val="0"/>
          <w:marBottom w:val="0"/>
          <w:divBdr>
            <w:top w:val="none" w:sz="0" w:space="0" w:color="auto"/>
            <w:left w:val="none" w:sz="0" w:space="0" w:color="auto"/>
            <w:bottom w:val="none" w:sz="0" w:space="0" w:color="auto"/>
            <w:right w:val="none" w:sz="0" w:space="0" w:color="auto"/>
          </w:divBdr>
        </w:div>
        <w:div w:id="1340615330">
          <w:marLeft w:val="480"/>
          <w:marRight w:val="0"/>
          <w:marTop w:val="0"/>
          <w:marBottom w:val="0"/>
          <w:divBdr>
            <w:top w:val="none" w:sz="0" w:space="0" w:color="auto"/>
            <w:left w:val="none" w:sz="0" w:space="0" w:color="auto"/>
            <w:bottom w:val="none" w:sz="0" w:space="0" w:color="auto"/>
            <w:right w:val="none" w:sz="0" w:space="0" w:color="auto"/>
          </w:divBdr>
        </w:div>
        <w:div w:id="707028285">
          <w:marLeft w:val="480"/>
          <w:marRight w:val="0"/>
          <w:marTop w:val="0"/>
          <w:marBottom w:val="0"/>
          <w:divBdr>
            <w:top w:val="none" w:sz="0" w:space="0" w:color="auto"/>
            <w:left w:val="none" w:sz="0" w:space="0" w:color="auto"/>
            <w:bottom w:val="none" w:sz="0" w:space="0" w:color="auto"/>
            <w:right w:val="none" w:sz="0" w:space="0" w:color="auto"/>
          </w:divBdr>
        </w:div>
        <w:div w:id="2039355575">
          <w:marLeft w:val="480"/>
          <w:marRight w:val="0"/>
          <w:marTop w:val="0"/>
          <w:marBottom w:val="0"/>
          <w:divBdr>
            <w:top w:val="none" w:sz="0" w:space="0" w:color="auto"/>
            <w:left w:val="none" w:sz="0" w:space="0" w:color="auto"/>
            <w:bottom w:val="none" w:sz="0" w:space="0" w:color="auto"/>
            <w:right w:val="none" w:sz="0" w:space="0" w:color="auto"/>
          </w:divBdr>
        </w:div>
        <w:div w:id="730693363">
          <w:marLeft w:val="480"/>
          <w:marRight w:val="0"/>
          <w:marTop w:val="0"/>
          <w:marBottom w:val="0"/>
          <w:divBdr>
            <w:top w:val="none" w:sz="0" w:space="0" w:color="auto"/>
            <w:left w:val="none" w:sz="0" w:space="0" w:color="auto"/>
            <w:bottom w:val="none" w:sz="0" w:space="0" w:color="auto"/>
            <w:right w:val="none" w:sz="0" w:space="0" w:color="auto"/>
          </w:divBdr>
        </w:div>
        <w:div w:id="1568683333">
          <w:marLeft w:val="480"/>
          <w:marRight w:val="0"/>
          <w:marTop w:val="0"/>
          <w:marBottom w:val="0"/>
          <w:divBdr>
            <w:top w:val="none" w:sz="0" w:space="0" w:color="auto"/>
            <w:left w:val="none" w:sz="0" w:space="0" w:color="auto"/>
            <w:bottom w:val="none" w:sz="0" w:space="0" w:color="auto"/>
            <w:right w:val="none" w:sz="0" w:space="0" w:color="auto"/>
          </w:divBdr>
        </w:div>
        <w:div w:id="517088428">
          <w:marLeft w:val="480"/>
          <w:marRight w:val="0"/>
          <w:marTop w:val="0"/>
          <w:marBottom w:val="0"/>
          <w:divBdr>
            <w:top w:val="none" w:sz="0" w:space="0" w:color="auto"/>
            <w:left w:val="none" w:sz="0" w:space="0" w:color="auto"/>
            <w:bottom w:val="none" w:sz="0" w:space="0" w:color="auto"/>
            <w:right w:val="none" w:sz="0" w:space="0" w:color="auto"/>
          </w:divBdr>
        </w:div>
        <w:div w:id="1849562150">
          <w:marLeft w:val="480"/>
          <w:marRight w:val="0"/>
          <w:marTop w:val="0"/>
          <w:marBottom w:val="0"/>
          <w:divBdr>
            <w:top w:val="none" w:sz="0" w:space="0" w:color="auto"/>
            <w:left w:val="none" w:sz="0" w:space="0" w:color="auto"/>
            <w:bottom w:val="none" w:sz="0" w:space="0" w:color="auto"/>
            <w:right w:val="none" w:sz="0" w:space="0" w:color="auto"/>
          </w:divBdr>
        </w:div>
        <w:div w:id="363750550">
          <w:marLeft w:val="480"/>
          <w:marRight w:val="0"/>
          <w:marTop w:val="0"/>
          <w:marBottom w:val="0"/>
          <w:divBdr>
            <w:top w:val="none" w:sz="0" w:space="0" w:color="auto"/>
            <w:left w:val="none" w:sz="0" w:space="0" w:color="auto"/>
            <w:bottom w:val="none" w:sz="0" w:space="0" w:color="auto"/>
            <w:right w:val="none" w:sz="0" w:space="0" w:color="auto"/>
          </w:divBdr>
        </w:div>
        <w:div w:id="1963227427">
          <w:marLeft w:val="480"/>
          <w:marRight w:val="0"/>
          <w:marTop w:val="0"/>
          <w:marBottom w:val="0"/>
          <w:divBdr>
            <w:top w:val="none" w:sz="0" w:space="0" w:color="auto"/>
            <w:left w:val="none" w:sz="0" w:space="0" w:color="auto"/>
            <w:bottom w:val="none" w:sz="0" w:space="0" w:color="auto"/>
            <w:right w:val="none" w:sz="0" w:space="0" w:color="auto"/>
          </w:divBdr>
        </w:div>
        <w:div w:id="1528517775">
          <w:marLeft w:val="480"/>
          <w:marRight w:val="0"/>
          <w:marTop w:val="0"/>
          <w:marBottom w:val="0"/>
          <w:divBdr>
            <w:top w:val="none" w:sz="0" w:space="0" w:color="auto"/>
            <w:left w:val="none" w:sz="0" w:space="0" w:color="auto"/>
            <w:bottom w:val="none" w:sz="0" w:space="0" w:color="auto"/>
            <w:right w:val="none" w:sz="0" w:space="0" w:color="auto"/>
          </w:divBdr>
        </w:div>
        <w:div w:id="419372018">
          <w:marLeft w:val="480"/>
          <w:marRight w:val="0"/>
          <w:marTop w:val="0"/>
          <w:marBottom w:val="0"/>
          <w:divBdr>
            <w:top w:val="none" w:sz="0" w:space="0" w:color="auto"/>
            <w:left w:val="none" w:sz="0" w:space="0" w:color="auto"/>
            <w:bottom w:val="none" w:sz="0" w:space="0" w:color="auto"/>
            <w:right w:val="none" w:sz="0" w:space="0" w:color="auto"/>
          </w:divBdr>
        </w:div>
        <w:div w:id="696976606">
          <w:marLeft w:val="480"/>
          <w:marRight w:val="0"/>
          <w:marTop w:val="0"/>
          <w:marBottom w:val="0"/>
          <w:divBdr>
            <w:top w:val="none" w:sz="0" w:space="0" w:color="auto"/>
            <w:left w:val="none" w:sz="0" w:space="0" w:color="auto"/>
            <w:bottom w:val="none" w:sz="0" w:space="0" w:color="auto"/>
            <w:right w:val="none" w:sz="0" w:space="0" w:color="auto"/>
          </w:divBdr>
        </w:div>
        <w:div w:id="1172915102">
          <w:marLeft w:val="480"/>
          <w:marRight w:val="0"/>
          <w:marTop w:val="0"/>
          <w:marBottom w:val="0"/>
          <w:divBdr>
            <w:top w:val="none" w:sz="0" w:space="0" w:color="auto"/>
            <w:left w:val="none" w:sz="0" w:space="0" w:color="auto"/>
            <w:bottom w:val="none" w:sz="0" w:space="0" w:color="auto"/>
            <w:right w:val="none" w:sz="0" w:space="0" w:color="auto"/>
          </w:divBdr>
        </w:div>
        <w:div w:id="836654703">
          <w:marLeft w:val="480"/>
          <w:marRight w:val="0"/>
          <w:marTop w:val="0"/>
          <w:marBottom w:val="0"/>
          <w:divBdr>
            <w:top w:val="none" w:sz="0" w:space="0" w:color="auto"/>
            <w:left w:val="none" w:sz="0" w:space="0" w:color="auto"/>
            <w:bottom w:val="none" w:sz="0" w:space="0" w:color="auto"/>
            <w:right w:val="none" w:sz="0" w:space="0" w:color="auto"/>
          </w:divBdr>
        </w:div>
        <w:div w:id="271396579">
          <w:marLeft w:val="480"/>
          <w:marRight w:val="0"/>
          <w:marTop w:val="0"/>
          <w:marBottom w:val="0"/>
          <w:divBdr>
            <w:top w:val="none" w:sz="0" w:space="0" w:color="auto"/>
            <w:left w:val="none" w:sz="0" w:space="0" w:color="auto"/>
            <w:bottom w:val="none" w:sz="0" w:space="0" w:color="auto"/>
            <w:right w:val="none" w:sz="0" w:space="0" w:color="auto"/>
          </w:divBdr>
        </w:div>
        <w:div w:id="1477067189">
          <w:marLeft w:val="480"/>
          <w:marRight w:val="0"/>
          <w:marTop w:val="0"/>
          <w:marBottom w:val="0"/>
          <w:divBdr>
            <w:top w:val="none" w:sz="0" w:space="0" w:color="auto"/>
            <w:left w:val="none" w:sz="0" w:space="0" w:color="auto"/>
            <w:bottom w:val="none" w:sz="0" w:space="0" w:color="auto"/>
            <w:right w:val="none" w:sz="0" w:space="0" w:color="auto"/>
          </w:divBdr>
        </w:div>
        <w:div w:id="1395423315">
          <w:marLeft w:val="480"/>
          <w:marRight w:val="0"/>
          <w:marTop w:val="0"/>
          <w:marBottom w:val="0"/>
          <w:divBdr>
            <w:top w:val="none" w:sz="0" w:space="0" w:color="auto"/>
            <w:left w:val="none" w:sz="0" w:space="0" w:color="auto"/>
            <w:bottom w:val="none" w:sz="0" w:space="0" w:color="auto"/>
            <w:right w:val="none" w:sz="0" w:space="0" w:color="auto"/>
          </w:divBdr>
        </w:div>
        <w:div w:id="851605001">
          <w:marLeft w:val="480"/>
          <w:marRight w:val="0"/>
          <w:marTop w:val="0"/>
          <w:marBottom w:val="0"/>
          <w:divBdr>
            <w:top w:val="none" w:sz="0" w:space="0" w:color="auto"/>
            <w:left w:val="none" w:sz="0" w:space="0" w:color="auto"/>
            <w:bottom w:val="none" w:sz="0" w:space="0" w:color="auto"/>
            <w:right w:val="none" w:sz="0" w:space="0" w:color="auto"/>
          </w:divBdr>
        </w:div>
        <w:div w:id="1511023224">
          <w:marLeft w:val="480"/>
          <w:marRight w:val="0"/>
          <w:marTop w:val="0"/>
          <w:marBottom w:val="0"/>
          <w:divBdr>
            <w:top w:val="none" w:sz="0" w:space="0" w:color="auto"/>
            <w:left w:val="none" w:sz="0" w:space="0" w:color="auto"/>
            <w:bottom w:val="none" w:sz="0" w:space="0" w:color="auto"/>
            <w:right w:val="none" w:sz="0" w:space="0" w:color="auto"/>
          </w:divBdr>
        </w:div>
        <w:div w:id="928005533">
          <w:marLeft w:val="480"/>
          <w:marRight w:val="0"/>
          <w:marTop w:val="0"/>
          <w:marBottom w:val="0"/>
          <w:divBdr>
            <w:top w:val="none" w:sz="0" w:space="0" w:color="auto"/>
            <w:left w:val="none" w:sz="0" w:space="0" w:color="auto"/>
            <w:bottom w:val="none" w:sz="0" w:space="0" w:color="auto"/>
            <w:right w:val="none" w:sz="0" w:space="0" w:color="auto"/>
          </w:divBdr>
        </w:div>
        <w:div w:id="971250138">
          <w:marLeft w:val="480"/>
          <w:marRight w:val="0"/>
          <w:marTop w:val="0"/>
          <w:marBottom w:val="0"/>
          <w:divBdr>
            <w:top w:val="none" w:sz="0" w:space="0" w:color="auto"/>
            <w:left w:val="none" w:sz="0" w:space="0" w:color="auto"/>
            <w:bottom w:val="none" w:sz="0" w:space="0" w:color="auto"/>
            <w:right w:val="none" w:sz="0" w:space="0" w:color="auto"/>
          </w:divBdr>
        </w:div>
        <w:div w:id="1483040906">
          <w:marLeft w:val="480"/>
          <w:marRight w:val="0"/>
          <w:marTop w:val="0"/>
          <w:marBottom w:val="0"/>
          <w:divBdr>
            <w:top w:val="none" w:sz="0" w:space="0" w:color="auto"/>
            <w:left w:val="none" w:sz="0" w:space="0" w:color="auto"/>
            <w:bottom w:val="none" w:sz="0" w:space="0" w:color="auto"/>
            <w:right w:val="none" w:sz="0" w:space="0" w:color="auto"/>
          </w:divBdr>
        </w:div>
        <w:div w:id="242645133">
          <w:marLeft w:val="480"/>
          <w:marRight w:val="0"/>
          <w:marTop w:val="0"/>
          <w:marBottom w:val="0"/>
          <w:divBdr>
            <w:top w:val="none" w:sz="0" w:space="0" w:color="auto"/>
            <w:left w:val="none" w:sz="0" w:space="0" w:color="auto"/>
            <w:bottom w:val="none" w:sz="0" w:space="0" w:color="auto"/>
            <w:right w:val="none" w:sz="0" w:space="0" w:color="auto"/>
          </w:divBdr>
        </w:div>
        <w:div w:id="1991905207">
          <w:marLeft w:val="480"/>
          <w:marRight w:val="0"/>
          <w:marTop w:val="0"/>
          <w:marBottom w:val="0"/>
          <w:divBdr>
            <w:top w:val="none" w:sz="0" w:space="0" w:color="auto"/>
            <w:left w:val="none" w:sz="0" w:space="0" w:color="auto"/>
            <w:bottom w:val="none" w:sz="0" w:space="0" w:color="auto"/>
            <w:right w:val="none" w:sz="0" w:space="0" w:color="auto"/>
          </w:divBdr>
        </w:div>
        <w:div w:id="2043508444">
          <w:marLeft w:val="480"/>
          <w:marRight w:val="0"/>
          <w:marTop w:val="0"/>
          <w:marBottom w:val="0"/>
          <w:divBdr>
            <w:top w:val="none" w:sz="0" w:space="0" w:color="auto"/>
            <w:left w:val="none" w:sz="0" w:space="0" w:color="auto"/>
            <w:bottom w:val="none" w:sz="0" w:space="0" w:color="auto"/>
            <w:right w:val="none" w:sz="0" w:space="0" w:color="auto"/>
          </w:divBdr>
        </w:div>
        <w:div w:id="255792824">
          <w:marLeft w:val="480"/>
          <w:marRight w:val="0"/>
          <w:marTop w:val="0"/>
          <w:marBottom w:val="0"/>
          <w:divBdr>
            <w:top w:val="none" w:sz="0" w:space="0" w:color="auto"/>
            <w:left w:val="none" w:sz="0" w:space="0" w:color="auto"/>
            <w:bottom w:val="none" w:sz="0" w:space="0" w:color="auto"/>
            <w:right w:val="none" w:sz="0" w:space="0" w:color="auto"/>
          </w:divBdr>
        </w:div>
        <w:div w:id="787552620">
          <w:marLeft w:val="480"/>
          <w:marRight w:val="0"/>
          <w:marTop w:val="0"/>
          <w:marBottom w:val="0"/>
          <w:divBdr>
            <w:top w:val="none" w:sz="0" w:space="0" w:color="auto"/>
            <w:left w:val="none" w:sz="0" w:space="0" w:color="auto"/>
            <w:bottom w:val="none" w:sz="0" w:space="0" w:color="auto"/>
            <w:right w:val="none" w:sz="0" w:space="0" w:color="auto"/>
          </w:divBdr>
        </w:div>
        <w:div w:id="1299340164">
          <w:marLeft w:val="480"/>
          <w:marRight w:val="0"/>
          <w:marTop w:val="0"/>
          <w:marBottom w:val="0"/>
          <w:divBdr>
            <w:top w:val="none" w:sz="0" w:space="0" w:color="auto"/>
            <w:left w:val="none" w:sz="0" w:space="0" w:color="auto"/>
            <w:bottom w:val="none" w:sz="0" w:space="0" w:color="auto"/>
            <w:right w:val="none" w:sz="0" w:space="0" w:color="auto"/>
          </w:divBdr>
        </w:div>
        <w:div w:id="1820345878">
          <w:marLeft w:val="480"/>
          <w:marRight w:val="0"/>
          <w:marTop w:val="0"/>
          <w:marBottom w:val="0"/>
          <w:divBdr>
            <w:top w:val="none" w:sz="0" w:space="0" w:color="auto"/>
            <w:left w:val="none" w:sz="0" w:space="0" w:color="auto"/>
            <w:bottom w:val="none" w:sz="0" w:space="0" w:color="auto"/>
            <w:right w:val="none" w:sz="0" w:space="0" w:color="auto"/>
          </w:divBdr>
        </w:div>
        <w:div w:id="1595170861">
          <w:marLeft w:val="480"/>
          <w:marRight w:val="0"/>
          <w:marTop w:val="0"/>
          <w:marBottom w:val="0"/>
          <w:divBdr>
            <w:top w:val="none" w:sz="0" w:space="0" w:color="auto"/>
            <w:left w:val="none" w:sz="0" w:space="0" w:color="auto"/>
            <w:bottom w:val="none" w:sz="0" w:space="0" w:color="auto"/>
            <w:right w:val="none" w:sz="0" w:space="0" w:color="auto"/>
          </w:divBdr>
        </w:div>
        <w:div w:id="816800043">
          <w:marLeft w:val="480"/>
          <w:marRight w:val="0"/>
          <w:marTop w:val="0"/>
          <w:marBottom w:val="0"/>
          <w:divBdr>
            <w:top w:val="none" w:sz="0" w:space="0" w:color="auto"/>
            <w:left w:val="none" w:sz="0" w:space="0" w:color="auto"/>
            <w:bottom w:val="none" w:sz="0" w:space="0" w:color="auto"/>
            <w:right w:val="none" w:sz="0" w:space="0" w:color="auto"/>
          </w:divBdr>
        </w:div>
        <w:div w:id="1251548763">
          <w:marLeft w:val="480"/>
          <w:marRight w:val="0"/>
          <w:marTop w:val="0"/>
          <w:marBottom w:val="0"/>
          <w:divBdr>
            <w:top w:val="none" w:sz="0" w:space="0" w:color="auto"/>
            <w:left w:val="none" w:sz="0" w:space="0" w:color="auto"/>
            <w:bottom w:val="none" w:sz="0" w:space="0" w:color="auto"/>
            <w:right w:val="none" w:sz="0" w:space="0" w:color="auto"/>
          </w:divBdr>
        </w:div>
        <w:div w:id="589629628">
          <w:marLeft w:val="480"/>
          <w:marRight w:val="0"/>
          <w:marTop w:val="0"/>
          <w:marBottom w:val="0"/>
          <w:divBdr>
            <w:top w:val="none" w:sz="0" w:space="0" w:color="auto"/>
            <w:left w:val="none" w:sz="0" w:space="0" w:color="auto"/>
            <w:bottom w:val="none" w:sz="0" w:space="0" w:color="auto"/>
            <w:right w:val="none" w:sz="0" w:space="0" w:color="auto"/>
          </w:divBdr>
        </w:div>
        <w:div w:id="465008448">
          <w:marLeft w:val="480"/>
          <w:marRight w:val="0"/>
          <w:marTop w:val="0"/>
          <w:marBottom w:val="0"/>
          <w:divBdr>
            <w:top w:val="none" w:sz="0" w:space="0" w:color="auto"/>
            <w:left w:val="none" w:sz="0" w:space="0" w:color="auto"/>
            <w:bottom w:val="none" w:sz="0" w:space="0" w:color="auto"/>
            <w:right w:val="none" w:sz="0" w:space="0" w:color="auto"/>
          </w:divBdr>
        </w:div>
        <w:div w:id="1990280432">
          <w:marLeft w:val="480"/>
          <w:marRight w:val="0"/>
          <w:marTop w:val="0"/>
          <w:marBottom w:val="0"/>
          <w:divBdr>
            <w:top w:val="none" w:sz="0" w:space="0" w:color="auto"/>
            <w:left w:val="none" w:sz="0" w:space="0" w:color="auto"/>
            <w:bottom w:val="none" w:sz="0" w:space="0" w:color="auto"/>
            <w:right w:val="none" w:sz="0" w:space="0" w:color="auto"/>
          </w:divBdr>
        </w:div>
        <w:div w:id="1167943226">
          <w:marLeft w:val="480"/>
          <w:marRight w:val="0"/>
          <w:marTop w:val="0"/>
          <w:marBottom w:val="0"/>
          <w:divBdr>
            <w:top w:val="none" w:sz="0" w:space="0" w:color="auto"/>
            <w:left w:val="none" w:sz="0" w:space="0" w:color="auto"/>
            <w:bottom w:val="none" w:sz="0" w:space="0" w:color="auto"/>
            <w:right w:val="none" w:sz="0" w:space="0" w:color="auto"/>
          </w:divBdr>
        </w:div>
        <w:div w:id="1815179222">
          <w:marLeft w:val="480"/>
          <w:marRight w:val="0"/>
          <w:marTop w:val="0"/>
          <w:marBottom w:val="0"/>
          <w:divBdr>
            <w:top w:val="none" w:sz="0" w:space="0" w:color="auto"/>
            <w:left w:val="none" w:sz="0" w:space="0" w:color="auto"/>
            <w:bottom w:val="none" w:sz="0" w:space="0" w:color="auto"/>
            <w:right w:val="none" w:sz="0" w:space="0" w:color="auto"/>
          </w:divBdr>
        </w:div>
        <w:div w:id="2134205266">
          <w:marLeft w:val="480"/>
          <w:marRight w:val="0"/>
          <w:marTop w:val="0"/>
          <w:marBottom w:val="0"/>
          <w:divBdr>
            <w:top w:val="none" w:sz="0" w:space="0" w:color="auto"/>
            <w:left w:val="none" w:sz="0" w:space="0" w:color="auto"/>
            <w:bottom w:val="none" w:sz="0" w:space="0" w:color="auto"/>
            <w:right w:val="none" w:sz="0" w:space="0" w:color="auto"/>
          </w:divBdr>
        </w:div>
        <w:div w:id="1973361150">
          <w:marLeft w:val="480"/>
          <w:marRight w:val="0"/>
          <w:marTop w:val="0"/>
          <w:marBottom w:val="0"/>
          <w:divBdr>
            <w:top w:val="none" w:sz="0" w:space="0" w:color="auto"/>
            <w:left w:val="none" w:sz="0" w:space="0" w:color="auto"/>
            <w:bottom w:val="none" w:sz="0" w:space="0" w:color="auto"/>
            <w:right w:val="none" w:sz="0" w:space="0" w:color="auto"/>
          </w:divBdr>
        </w:div>
      </w:divsChild>
    </w:div>
    <w:div w:id="853156884">
      <w:bodyDiv w:val="1"/>
      <w:marLeft w:val="0"/>
      <w:marRight w:val="0"/>
      <w:marTop w:val="0"/>
      <w:marBottom w:val="0"/>
      <w:divBdr>
        <w:top w:val="none" w:sz="0" w:space="0" w:color="auto"/>
        <w:left w:val="none" w:sz="0" w:space="0" w:color="auto"/>
        <w:bottom w:val="none" w:sz="0" w:space="0" w:color="auto"/>
        <w:right w:val="none" w:sz="0" w:space="0" w:color="auto"/>
      </w:divBdr>
    </w:div>
    <w:div w:id="854419012">
      <w:bodyDiv w:val="1"/>
      <w:marLeft w:val="0"/>
      <w:marRight w:val="0"/>
      <w:marTop w:val="0"/>
      <w:marBottom w:val="0"/>
      <w:divBdr>
        <w:top w:val="none" w:sz="0" w:space="0" w:color="auto"/>
        <w:left w:val="none" w:sz="0" w:space="0" w:color="auto"/>
        <w:bottom w:val="none" w:sz="0" w:space="0" w:color="auto"/>
        <w:right w:val="none" w:sz="0" w:space="0" w:color="auto"/>
      </w:divBdr>
    </w:div>
    <w:div w:id="857041845">
      <w:bodyDiv w:val="1"/>
      <w:marLeft w:val="0"/>
      <w:marRight w:val="0"/>
      <w:marTop w:val="0"/>
      <w:marBottom w:val="0"/>
      <w:divBdr>
        <w:top w:val="none" w:sz="0" w:space="0" w:color="auto"/>
        <w:left w:val="none" w:sz="0" w:space="0" w:color="auto"/>
        <w:bottom w:val="none" w:sz="0" w:space="0" w:color="auto"/>
        <w:right w:val="none" w:sz="0" w:space="0" w:color="auto"/>
      </w:divBdr>
    </w:div>
    <w:div w:id="857739390">
      <w:bodyDiv w:val="1"/>
      <w:marLeft w:val="0"/>
      <w:marRight w:val="0"/>
      <w:marTop w:val="0"/>
      <w:marBottom w:val="0"/>
      <w:divBdr>
        <w:top w:val="none" w:sz="0" w:space="0" w:color="auto"/>
        <w:left w:val="none" w:sz="0" w:space="0" w:color="auto"/>
        <w:bottom w:val="none" w:sz="0" w:space="0" w:color="auto"/>
        <w:right w:val="none" w:sz="0" w:space="0" w:color="auto"/>
      </w:divBdr>
    </w:div>
    <w:div w:id="858273817">
      <w:bodyDiv w:val="1"/>
      <w:marLeft w:val="0"/>
      <w:marRight w:val="0"/>
      <w:marTop w:val="0"/>
      <w:marBottom w:val="0"/>
      <w:divBdr>
        <w:top w:val="none" w:sz="0" w:space="0" w:color="auto"/>
        <w:left w:val="none" w:sz="0" w:space="0" w:color="auto"/>
        <w:bottom w:val="none" w:sz="0" w:space="0" w:color="auto"/>
        <w:right w:val="none" w:sz="0" w:space="0" w:color="auto"/>
      </w:divBdr>
    </w:div>
    <w:div w:id="859313704">
      <w:bodyDiv w:val="1"/>
      <w:marLeft w:val="0"/>
      <w:marRight w:val="0"/>
      <w:marTop w:val="0"/>
      <w:marBottom w:val="0"/>
      <w:divBdr>
        <w:top w:val="none" w:sz="0" w:space="0" w:color="auto"/>
        <w:left w:val="none" w:sz="0" w:space="0" w:color="auto"/>
        <w:bottom w:val="none" w:sz="0" w:space="0" w:color="auto"/>
        <w:right w:val="none" w:sz="0" w:space="0" w:color="auto"/>
      </w:divBdr>
    </w:div>
    <w:div w:id="862017468">
      <w:bodyDiv w:val="1"/>
      <w:marLeft w:val="0"/>
      <w:marRight w:val="0"/>
      <w:marTop w:val="0"/>
      <w:marBottom w:val="0"/>
      <w:divBdr>
        <w:top w:val="none" w:sz="0" w:space="0" w:color="auto"/>
        <w:left w:val="none" w:sz="0" w:space="0" w:color="auto"/>
        <w:bottom w:val="none" w:sz="0" w:space="0" w:color="auto"/>
        <w:right w:val="none" w:sz="0" w:space="0" w:color="auto"/>
      </w:divBdr>
    </w:div>
    <w:div w:id="863440367">
      <w:bodyDiv w:val="1"/>
      <w:marLeft w:val="0"/>
      <w:marRight w:val="0"/>
      <w:marTop w:val="0"/>
      <w:marBottom w:val="0"/>
      <w:divBdr>
        <w:top w:val="none" w:sz="0" w:space="0" w:color="auto"/>
        <w:left w:val="none" w:sz="0" w:space="0" w:color="auto"/>
        <w:bottom w:val="none" w:sz="0" w:space="0" w:color="auto"/>
        <w:right w:val="none" w:sz="0" w:space="0" w:color="auto"/>
      </w:divBdr>
    </w:div>
    <w:div w:id="863447997">
      <w:bodyDiv w:val="1"/>
      <w:marLeft w:val="0"/>
      <w:marRight w:val="0"/>
      <w:marTop w:val="0"/>
      <w:marBottom w:val="0"/>
      <w:divBdr>
        <w:top w:val="none" w:sz="0" w:space="0" w:color="auto"/>
        <w:left w:val="none" w:sz="0" w:space="0" w:color="auto"/>
        <w:bottom w:val="none" w:sz="0" w:space="0" w:color="auto"/>
        <w:right w:val="none" w:sz="0" w:space="0" w:color="auto"/>
      </w:divBdr>
    </w:div>
    <w:div w:id="865293179">
      <w:bodyDiv w:val="1"/>
      <w:marLeft w:val="0"/>
      <w:marRight w:val="0"/>
      <w:marTop w:val="0"/>
      <w:marBottom w:val="0"/>
      <w:divBdr>
        <w:top w:val="none" w:sz="0" w:space="0" w:color="auto"/>
        <w:left w:val="none" w:sz="0" w:space="0" w:color="auto"/>
        <w:bottom w:val="none" w:sz="0" w:space="0" w:color="auto"/>
        <w:right w:val="none" w:sz="0" w:space="0" w:color="auto"/>
      </w:divBdr>
    </w:div>
    <w:div w:id="867333159">
      <w:bodyDiv w:val="1"/>
      <w:marLeft w:val="0"/>
      <w:marRight w:val="0"/>
      <w:marTop w:val="0"/>
      <w:marBottom w:val="0"/>
      <w:divBdr>
        <w:top w:val="none" w:sz="0" w:space="0" w:color="auto"/>
        <w:left w:val="none" w:sz="0" w:space="0" w:color="auto"/>
        <w:bottom w:val="none" w:sz="0" w:space="0" w:color="auto"/>
        <w:right w:val="none" w:sz="0" w:space="0" w:color="auto"/>
      </w:divBdr>
    </w:div>
    <w:div w:id="867376259">
      <w:bodyDiv w:val="1"/>
      <w:marLeft w:val="0"/>
      <w:marRight w:val="0"/>
      <w:marTop w:val="0"/>
      <w:marBottom w:val="0"/>
      <w:divBdr>
        <w:top w:val="none" w:sz="0" w:space="0" w:color="auto"/>
        <w:left w:val="none" w:sz="0" w:space="0" w:color="auto"/>
        <w:bottom w:val="none" w:sz="0" w:space="0" w:color="auto"/>
        <w:right w:val="none" w:sz="0" w:space="0" w:color="auto"/>
      </w:divBdr>
    </w:div>
    <w:div w:id="869145345">
      <w:bodyDiv w:val="1"/>
      <w:marLeft w:val="0"/>
      <w:marRight w:val="0"/>
      <w:marTop w:val="0"/>
      <w:marBottom w:val="0"/>
      <w:divBdr>
        <w:top w:val="none" w:sz="0" w:space="0" w:color="auto"/>
        <w:left w:val="none" w:sz="0" w:space="0" w:color="auto"/>
        <w:bottom w:val="none" w:sz="0" w:space="0" w:color="auto"/>
        <w:right w:val="none" w:sz="0" w:space="0" w:color="auto"/>
      </w:divBdr>
    </w:div>
    <w:div w:id="871116294">
      <w:bodyDiv w:val="1"/>
      <w:marLeft w:val="0"/>
      <w:marRight w:val="0"/>
      <w:marTop w:val="0"/>
      <w:marBottom w:val="0"/>
      <w:divBdr>
        <w:top w:val="none" w:sz="0" w:space="0" w:color="auto"/>
        <w:left w:val="none" w:sz="0" w:space="0" w:color="auto"/>
        <w:bottom w:val="none" w:sz="0" w:space="0" w:color="auto"/>
        <w:right w:val="none" w:sz="0" w:space="0" w:color="auto"/>
      </w:divBdr>
    </w:div>
    <w:div w:id="871577850">
      <w:bodyDiv w:val="1"/>
      <w:marLeft w:val="0"/>
      <w:marRight w:val="0"/>
      <w:marTop w:val="0"/>
      <w:marBottom w:val="0"/>
      <w:divBdr>
        <w:top w:val="none" w:sz="0" w:space="0" w:color="auto"/>
        <w:left w:val="none" w:sz="0" w:space="0" w:color="auto"/>
        <w:bottom w:val="none" w:sz="0" w:space="0" w:color="auto"/>
        <w:right w:val="none" w:sz="0" w:space="0" w:color="auto"/>
      </w:divBdr>
    </w:div>
    <w:div w:id="874344896">
      <w:bodyDiv w:val="1"/>
      <w:marLeft w:val="0"/>
      <w:marRight w:val="0"/>
      <w:marTop w:val="0"/>
      <w:marBottom w:val="0"/>
      <w:divBdr>
        <w:top w:val="none" w:sz="0" w:space="0" w:color="auto"/>
        <w:left w:val="none" w:sz="0" w:space="0" w:color="auto"/>
        <w:bottom w:val="none" w:sz="0" w:space="0" w:color="auto"/>
        <w:right w:val="none" w:sz="0" w:space="0" w:color="auto"/>
      </w:divBdr>
    </w:div>
    <w:div w:id="877283075">
      <w:bodyDiv w:val="1"/>
      <w:marLeft w:val="0"/>
      <w:marRight w:val="0"/>
      <w:marTop w:val="0"/>
      <w:marBottom w:val="0"/>
      <w:divBdr>
        <w:top w:val="none" w:sz="0" w:space="0" w:color="auto"/>
        <w:left w:val="none" w:sz="0" w:space="0" w:color="auto"/>
        <w:bottom w:val="none" w:sz="0" w:space="0" w:color="auto"/>
        <w:right w:val="none" w:sz="0" w:space="0" w:color="auto"/>
      </w:divBdr>
    </w:div>
    <w:div w:id="878128067">
      <w:bodyDiv w:val="1"/>
      <w:marLeft w:val="0"/>
      <w:marRight w:val="0"/>
      <w:marTop w:val="0"/>
      <w:marBottom w:val="0"/>
      <w:divBdr>
        <w:top w:val="none" w:sz="0" w:space="0" w:color="auto"/>
        <w:left w:val="none" w:sz="0" w:space="0" w:color="auto"/>
        <w:bottom w:val="none" w:sz="0" w:space="0" w:color="auto"/>
        <w:right w:val="none" w:sz="0" w:space="0" w:color="auto"/>
      </w:divBdr>
    </w:div>
    <w:div w:id="878200890">
      <w:bodyDiv w:val="1"/>
      <w:marLeft w:val="0"/>
      <w:marRight w:val="0"/>
      <w:marTop w:val="0"/>
      <w:marBottom w:val="0"/>
      <w:divBdr>
        <w:top w:val="none" w:sz="0" w:space="0" w:color="auto"/>
        <w:left w:val="none" w:sz="0" w:space="0" w:color="auto"/>
        <w:bottom w:val="none" w:sz="0" w:space="0" w:color="auto"/>
        <w:right w:val="none" w:sz="0" w:space="0" w:color="auto"/>
      </w:divBdr>
    </w:div>
    <w:div w:id="882138575">
      <w:bodyDiv w:val="1"/>
      <w:marLeft w:val="0"/>
      <w:marRight w:val="0"/>
      <w:marTop w:val="0"/>
      <w:marBottom w:val="0"/>
      <w:divBdr>
        <w:top w:val="none" w:sz="0" w:space="0" w:color="auto"/>
        <w:left w:val="none" w:sz="0" w:space="0" w:color="auto"/>
        <w:bottom w:val="none" w:sz="0" w:space="0" w:color="auto"/>
        <w:right w:val="none" w:sz="0" w:space="0" w:color="auto"/>
      </w:divBdr>
    </w:div>
    <w:div w:id="882861040">
      <w:bodyDiv w:val="1"/>
      <w:marLeft w:val="0"/>
      <w:marRight w:val="0"/>
      <w:marTop w:val="0"/>
      <w:marBottom w:val="0"/>
      <w:divBdr>
        <w:top w:val="none" w:sz="0" w:space="0" w:color="auto"/>
        <w:left w:val="none" w:sz="0" w:space="0" w:color="auto"/>
        <w:bottom w:val="none" w:sz="0" w:space="0" w:color="auto"/>
        <w:right w:val="none" w:sz="0" w:space="0" w:color="auto"/>
      </w:divBdr>
    </w:div>
    <w:div w:id="883173229">
      <w:bodyDiv w:val="1"/>
      <w:marLeft w:val="0"/>
      <w:marRight w:val="0"/>
      <w:marTop w:val="0"/>
      <w:marBottom w:val="0"/>
      <w:divBdr>
        <w:top w:val="none" w:sz="0" w:space="0" w:color="auto"/>
        <w:left w:val="none" w:sz="0" w:space="0" w:color="auto"/>
        <w:bottom w:val="none" w:sz="0" w:space="0" w:color="auto"/>
        <w:right w:val="none" w:sz="0" w:space="0" w:color="auto"/>
      </w:divBdr>
    </w:div>
    <w:div w:id="884563396">
      <w:bodyDiv w:val="1"/>
      <w:marLeft w:val="0"/>
      <w:marRight w:val="0"/>
      <w:marTop w:val="0"/>
      <w:marBottom w:val="0"/>
      <w:divBdr>
        <w:top w:val="none" w:sz="0" w:space="0" w:color="auto"/>
        <w:left w:val="none" w:sz="0" w:space="0" w:color="auto"/>
        <w:bottom w:val="none" w:sz="0" w:space="0" w:color="auto"/>
        <w:right w:val="none" w:sz="0" w:space="0" w:color="auto"/>
      </w:divBdr>
    </w:div>
    <w:div w:id="888304347">
      <w:bodyDiv w:val="1"/>
      <w:marLeft w:val="0"/>
      <w:marRight w:val="0"/>
      <w:marTop w:val="0"/>
      <w:marBottom w:val="0"/>
      <w:divBdr>
        <w:top w:val="none" w:sz="0" w:space="0" w:color="auto"/>
        <w:left w:val="none" w:sz="0" w:space="0" w:color="auto"/>
        <w:bottom w:val="none" w:sz="0" w:space="0" w:color="auto"/>
        <w:right w:val="none" w:sz="0" w:space="0" w:color="auto"/>
      </w:divBdr>
    </w:div>
    <w:div w:id="891769672">
      <w:bodyDiv w:val="1"/>
      <w:marLeft w:val="0"/>
      <w:marRight w:val="0"/>
      <w:marTop w:val="0"/>
      <w:marBottom w:val="0"/>
      <w:divBdr>
        <w:top w:val="none" w:sz="0" w:space="0" w:color="auto"/>
        <w:left w:val="none" w:sz="0" w:space="0" w:color="auto"/>
        <w:bottom w:val="none" w:sz="0" w:space="0" w:color="auto"/>
        <w:right w:val="none" w:sz="0" w:space="0" w:color="auto"/>
      </w:divBdr>
    </w:div>
    <w:div w:id="893081288">
      <w:bodyDiv w:val="1"/>
      <w:marLeft w:val="0"/>
      <w:marRight w:val="0"/>
      <w:marTop w:val="0"/>
      <w:marBottom w:val="0"/>
      <w:divBdr>
        <w:top w:val="none" w:sz="0" w:space="0" w:color="auto"/>
        <w:left w:val="none" w:sz="0" w:space="0" w:color="auto"/>
        <w:bottom w:val="none" w:sz="0" w:space="0" w:color="auto"/>
        <w:right w:val="none" w:sz="0" w:space="0" w:color="auto"/>
      </w:divBdr>
      <w:divsChild>
        <w:div w:id="471097515">
          <w:marLeft w:val="480"/>
          <w:marRight w:val="0"/>
          <w:marTop w:val="0"/>
          <w:marBottom w:val="0"/>
          <w:divBdr>
            <w:top w:val="none" w:sz="0" w:space="0" w:color="auto"/>
            <w:left w:val="none" w:sz="0" w:space="0" w:color="auto"/>
            <w:bottom w:val="none" w:sz="0" w:space="0" w:color="auto"/>
            <w:right w:val="none" w:sz="0" w:space="0" w:color="auto"/>
          </w:divBdr>
        </w:div>
        <w:div w:id="831795031">
          <w:marLeft w:val="480"/>
          <w:marRight w:val="0"/>
          <w:marTop w:val="0"/>
          <w:marBottom w:val="0"/>
          <w:divBdr>
            <w:top w:val="none" w:sz="0" w:space="0" w:color="auto"/>
            <w:left w:val="none" w:sz="0" w:space="0" w:color="auto"/>
            <w:bottom w:val="none" w:sz="0" w:space="0" w:color="auto"/>
            <w:right w:val="none" w:sz="0" w:space="0" w:color="auto"/>
          </w:divBdr>
        </w:div>
        <w:div w:id="872881840">
          <w:marLeft w:val="480"/>
          <w:marRight w:val="0"/>
          <w:marTop w:val="0"/>
          <w:marBottom w:val="0"/>
          <w:divBdr>
            <w:top w:val="none" w:sz="0" w:space="0" w:color="auto"/>
            <w:left w:val="none" w:sz="0" w:space="0" w:color="auto"/>
            <w:bottom w:val="none" w:sz="0" w:space="0" w:color="auto"/>
            <w:right w:val="none" w:sz="0" w:space="0" w:color="auto"/>
          </w:divBdr>
        </w:div>
        <w:div w:id="1436293506">
          <w:marLeft w:val="480"/>
          <w:marRight w:val="0"/>
          <w:marTop w:val="0"/>
          <w:marBottom w:val="0"/>
          <w:divBdr>
            <w:top w:val="none" w:sz="0" w:space="0" w:color="auto"/>
            <w:left w:val="none" w:sz="0" w:space="0" w:color="auto"/>
            <w:bottom w:val="none" w:sz="0" w:space="0" w:color="auto"/>
            <w:right w:val="none" w:sz="0" w:space="0" w:color="auto"/>
          </w:divBdr>
        </w:div>
        <w:div w:id="695496673">
          <w:marLeft w:val="480"/>
          <w:marRight w:val="0"/>
          <w:marTop w:val="0"/>
          <w:marBottom w:val="0"/>
          <w:divBdr>
            <w:top w:val="none" w:sz="0" w:space="0" w:color="auto"/>
            <w:left w:val="none" w:sz="0" w:space="0" w:color="auto"/>
            <w:bottom w:val="none" w:sz="0" w:space="0" w:color="auto"/>
            <w:right w:val="none" w:sz="0" w:space="0" w:color="auto"/>
          </w:divBdr>
        </w:div>
        <w:div w:id="657660912">
          <w:marLeft w:val="480"/>
          <w:marRight w:val="0"/>
          <w:marTop w:val="0"/>
          <w:marBottom w:val="0"/>
          <w:divBdr>
            <w:top w:val="none" w:sz="0" w:space="0" w:color="auto"/>
            <w:left w:val="none" w:sz="0" w:space="0" w:color="auto"/>
            <w:bottom w:val="none" w:sz="0" w:space="0" w:color="auto"/>
            <w:right w:val="none" w:sz="0" w:space="0" w:color="auto"/>
          </w:divBdr>
        </w:div>
        <w:div w:id="1668747503">
          <w:marLeft w:val="480"/>
          <w:marRight w:val="0"/>
          <w:marTop w:val="0"/>
          <w:marBottom w:val="0"/>
          <w:divBdr>
            <w:top w:val="none" w:sz="0" w:space="0" w:color="auto"/>
            <w:left w:val="none" w:sz="0" w:space="0" w:color="auto"/>
            <w:bottom w:val="none" w:sz="0" w:space="0" w:color="auto"/>
            <w:right w:val="none" w:sz="0" w:space="0" w:color="auto"/>
          </w:divBdr>
        </w:div>
        <w:div w:id="873614213">
          <w:marLeft w:val="480"/>
          <w:marRight w:val="0"/>
          <w:marTop w:val="0"/>
          <w:marBottom w:val="0"/>
          <w:divBdr>
            <w:top w:val="none" w:sz="0" w:space="0" w:color="auto"/>
            <w:left w:val="none" w:sz="0" w:space="0" w:color="auto"/>
            <w:bottom w:val="none" w:sz="0" w:space="0" w:color="auto"/>
            <w:right w:val="none" w:sz="0" w:space="0" w:color="auto"/>
          </w:divBdr>
        </w:div>
        <w:div w:id="963076401">
          <w:marLeft w:val="480"/>
          <w:marRight w:val="0"/>
          <w:marTop w:val="0"/>
          <w:marBottom w:val="0"/>
          <w:divBdr>
            <w:top w:val="none" w:sz="0" w:space="0" w:color="auto"/>
            <w:left w:val="none" w:sz="0" w:space="0" w:color="auto"/>
            <w:bottom w:val="none" w:sz="0" w:space="0" w:color="auto"/>
            <w:right w:val="none" w:sz="0" w:space="0" w:color="auto"/>
          </w:divBdr>
        </w:div>
        <w:div w:id="1291014825">
          <w:marLeft w:val="480"/>
          <w:marRight w:val="0"/>
          <w:marTop w:val="0"/>
          <w:marBottom w:val="0"/>
          <w:divBdr>
            <w:top w:val="none" w:sz="0" w:space="0" w:color="auto"/>
            <w:left w:val="none" w:sz="0" w:space="0" w:color="auto"/>
            <w:bottom w:val="none" w:sz="0" w:space="0" w:color="auto"/>
            <w:right w:val="none" w:sz="0" w:space="0" w:color="auto"/>
          </w:divBdr>
        </w:div>
        <w:div w:id="1319728410">
          <w:marLeft w:val="480"/>
          <w:marRight w:val="0"/>
          <w:marTop w:val="0"/>
          <w:marBottom w:val="0"/>
          <w:divBdr>
            <w:top w:val="none" w:sz="0" w:space="0" w:color="auto"/>
            <w:left w:val="none" w:sz="0" w:space="0" w:color="auto"/>
            <w:bottom w:val="none" w:sz="0" w:space="0" w:color="auto"/>
            <w:right w:val="none" w:sz="0" w:space="0" w:color="auto"/>
          </w:divBdr>
        </w:div>
        <w:div w:id="387652230">
          <w:marLeft w:val="480"/>
          <w:marRight w:val="0"/>
          <w:marTop w:val="0"/>
          <w:marBottom w:val="0"/>
          <w:divBdr>
            <w:top w:val="none" w:sz="0" w:space="0" w:color="auto"/>
            <w:left w:val="none" w:sz="0" w:space="0" w:color="auto"/>
            <w:bottom w:val="none" w:sz="0" w:space="0" w:color="auto"/>
            <w:right w:val="none" w:sz="0" w:space="0" w:color="auto"/>
          </w:divBdr>
        </w:div>
        <w:div w:id="516189239">
          <w:marLeft w:val="480"/>
          <w:marRight w:val="0"/>
          <w:marTop w:val="0"/>
          <w:marBottom w:val="0"/>
          <w:divBdr>
            <w:top w:val="none" w:sz="0" w:space="0" w:color="auto"/>
            <w:left w:val="none" w:sz="0" w:space="0" w:color="auto"/>
            <w:bottom w:val="none" w:sz="0" w:space="0" w:color="auto"/>
            <w:right w:val="none" w:sz="0" w:space="0" w:color="auto"/>
          </w:divBdr>
        </w:div>
        <w:div w:id="500968941">
          <w:marLeft w:val="480"/>
          <w:marRight w:val="0"/>
          <w:marTop w:val="0"/>
          <w:marBottom w:val="0"/>
          <w:divBdr>
            <w:top w:val="none" w:sz="0" w:space="0" w:color="auto"/>
            <w:left w:val="none" w:sz="0" w:space="0" w:color="auto"/>
            <w:bottom w:val="none" w:sz="0" w:space="0" w:color="auto"/>
            <w:right w:val="none" w:sz="0" w:space="0" w:color="auto"/>
          </w:divBdr>
        </w:div>
        <w:div w:id="1971126284">
          <w:marLeft w:val="480"/>
          <w:marRight w:val="0"/>
          <w:marTop w:val="0"/>
          <w:marBottom w:val="0"/>
          <w:divBdr>
            <w:top w:val="none" w:sz="0" w:space="0" w:color="auto"/>
            <w:left w:val="none" w:sz="0" w:space="0" w:color="auto"/>
            <w:bottom w:val="none" w:sz="0" w:space="0" w:color="auto"/>
            <w:right w:val="none" w:sz="0" w:space="0" w:color="auto"/>
          </w:divBdr>
        </w:div>
        <w:div w:id="1615600568">
          <w:marLeft w:val="480"/>
          <w:marRight w:val="0"/>
          <w:marTop w:val="0"/>
          <w:marBottom w:val="0"/>
          <w:divBdr>
            <w:top w:val="none" w:sz="0" w:space="0" w:color="auto"/>
            <w:left w:val="none" w:sz="0" w:space="0" w:color="auto"/>
            <w:bottom w:val="none" w:sz="0" w:space="0" w:color="auto"/>
            <w:right w:val="none" w:sz="0" w:space="0" w:color="auto"/>
          </w:divBdr>
        </w:div>
        <w:div w:id="46533206">
          <w:marLeft w:val="480"/>
          <w:marRight w:val="0"/>
          <w:marTop w:val="0"/>
          <w:marBottom w:val="0"/>
          <w:divBdr>
            <w:top w:val="none" w:sz="0" w:space="0" w:color="auto"/>
            <w:left w:val="none" w:sz="0" w:space="0" w:color="auto"/>
            <w:bottom w:val="none" w:sz="0" w:space="0" w:color="auto"/>
            <w:right w:val="none" w:sz="0" w:space="0" w:color="auto"/>
          </w:divBdr>
        </w:div>
        <w:div w:id="425274966">
          <w:marLeft w:val="480"/>
          <w:marRight w:val="0"/>
          <w:marTop w:val="0"/>
          <w:marBottom w:val="0"/>
          <w:divBdr>
            <w:top w:val="none" w:sz="0" w:space="0" w:color="auto"/>
            <w:left w:val="none" w:sz="0" w:space="0" w:color="auto"/>
            <w:bottom w:val="none" w:sz="0" w:space="0" w:color="auto"/>
            <w:right w:val="none" w:sz="0" w:space="0" w:color="auto"/>
          </w:divBdr>
        </w:div>
        <w:div w:id="700278227">
          <w:marLeft w:val="480"/>
          <w:marRight w:val="0"/>
          <w:marTop w:val="0"/>
          <w:marBottom w:val="0"/>
          <w:divBdr>
            <w:top w:val="none" w:sz="0" w:space="0" w:color="auto"/>
            <w:left w:val="none" w:sz="0" w:space="0" w:color="auto"/>
            <w:bottom w:val="none" w:sz="0" w:space="0" w:color="auto"/>
            <w:right w:val="none" w:sz="0" w:space="0" w:color="auto"/>
          </w:divBdr>
        </w:div>
        <w:div w:id="1921939667">
          <w:marLeft w:val="480"/>
          <w:marRight w:val="0"/>
          <w:marTop w:val="0"/>
          <w:marBottom w:val="0"/>
          <w:divBdr>
            <w:top w:val="none" w:sz="0" w:space="0" w:color="auto"/>
            <w:left w:val="none" w:sz="0" w:space="0" w:color="auto"/>
            <w:bottom w:val="none" w:sz="0" w:space="0" w:color="auto"/>
            <w:right w:val="none" w:sz="0" w:space="0" w:color="auto"/>
          </w:divBdr>
        </w:div>
        <w:div w:id="1651863158">
          <w:marLeft w:val="480"/>
          <w:marRight w:val="0"/>
          <w:marTop w:val="0"/>
          <w:marBottom w:val="0"/>
          <w:divBdr>
            <w:top w:val="none" w:sz="0" w:space="0" w:color="auto"/>
            <w:left w:val="none" w:sz="0" w:space="0" w:color="auto"/>
            <w:bottom w:val="none" w:sz="0" w:space="0" w:color="auto"/>
            <w:right w:val="none" w:sz="0" w:space="0" w:color="auto"/>
          </w:divBdr>
        </w:div>
        <w:div w:id="1470593398">
          <w:marLeft w:val="480"/>
          <w:marRight w:val="0"/>
          <w:marTop w:val="0"/>
          <w:marBottom w:val="0"/>
          <w:divBdr>
            <w:top w:val="none" w:sz="0" w:space="0" w:color="auto"/>
            <w:left w:val="none" w:sz="0" w:space="0" w:color="auto"/>
            <w:bottom w:val="none" w:sz="0" w:space="0" w:color="auto"/>
            <w:right w:val="none" w:sz="0" w:space="0" w:color="auto"/>
          </w:divBdr>
        </w:div>
        <w:div w:id="1607730633">
          <w:marLeft w:val="480"/>
          <w:marRight w:val="0"/>
          <w:marTop w:val="0"/>
          <w:marBottom w:val="0"/>
          <w:divBdr>
            <w:top w:val="none" w:sz="0" w:space="0" w:color="auto"/>
            <w:left w:val="none" w:sz="0" w:space="0" w:color="auto"/>
            <w:bottom w:val="none" w:sz="0" w:space="0" w:color="auto"/>
            <w:right w:val="none" w:sz="0" w:space="0" w:color="auto"/>
          </w:divBdr>
        </w:div>
        <w:div w:id="1796437428">
          <w:marLeft w:val="480"/>
          <w:marRight w:val="0"/>
          <w:marTop w:val="0"/>
          <w:marBottom w:val="0"/>
          <w:divBdr>
            <w:top w:val="none" w:sz="0" w:space="0" w:color="auto"/>
            <w:left w:val="none" w:sz="0" w:space="0" w:color="auto"/>
            <w:bottom w:val="none" w:sz="0" w:space="0" w:color="auto"/>
            <w:right w:val="none" w:sz="0" w:space="0" w:color="auto"/>
          </w:divBdr>
        </w:div>
        <w:div w:id="875852096">
          <w:marLeft w:val="480"/>
          <w:marRight w:val="0"/>
          <w:marTop w:val="0"/>
          <w:marBottom w:val="0"/>
          <w:divBdr>
            <w:top w:val="none" w:sz="0" w:space="0" w:color="auto"/>
            <w:left w:val="none" w:sz="0" w:space="0" w:color="auto"/>
            <w:bottom w:val="none" w:sz="0" w:space="0" w:color="auto"/>
            <w:right w:val="none" w:sz="0" w:space="0" w:color="auto"/>
          </w:divBdr>
        </w:div>
        <w:div w:id="1307474068">
          <w:marLeft w:val="480"/>
          <w:marRight w:val="0"/>
          <w:marTop w:val="0"/>
          <w:marBottom w:val="0"/>
          <w:divBdr>
            <w:top w:val="none" w:sz="0" w:space="0" w:color="auto"/>
            <w:left w:val="none" w:sz="0" w:space="0" w:color="auto"/>
            <w:bottom w:val="none" w:sz="0" w:space="0" w:color="auto"/>
            <w:right w:val="none" w:sz="0" w:space="0" w:color="auto"/>
          </w:divBdr>
        </w:div>
        <w:div w:id="1638997443">
          <w:marLeft w:val="480"/>
          <w:marRight w:val="0"/>
          <w:marTop w:val="0"/>
          <w:marBottom w:val="0"/>
          <w:divBdr>
            <w:top w:val="none" w:sz="0" w:space="0" w:color="auto"/>
            <w:left w:val="none" w:sz="0" w:space="0" w:color="auto"/>
            <w:bottom w:val="none" w:sz="0" w:space="0" w:color="auto"/>
            <w:right w:val="none" w:sz="0" w:space="0" w:color="auto"/>
          </w:divBdr>
        </w:div>
        <w:div w:id="1405645304">
          <w:marLeft w:val="480"/>
          <w:marRight w:val="0"/>
          <w:marTop w:val="0"/>
          <w:marBottom w:val="0"/>
          <w:divBdr>
            <w:top w:val="none" w:sz="0" w:space="0" w:color="auto"/>
            <w:left w:val="none" w:sz="0" w:space="0" w:color="auto"/>
            <w:bottom w:val="none" w:sz="0" w:space="0" w:color="auto"/>
            <w:right w:val="none" w:sz="0" w:space="0" w:color="auto"/>
          </w:divBdr>
        </w:div>
        <w:div w:id="1553610561">
          <w:marLeft w:val="480"/>
          <w:marRight w:val="0"/>
          <w:marTop w:val="0"/>
          <w:marBottom w:val="0"/>
          <w:divBdr>
            <w:top w:val="none" w:sz="0" w:space="0" w:color="auto"/>
            <w:left w:val="none" w:sz="0" w:space="0" w:color="auto"/>
            <w:bottom w:val="none" w:sz="0" w:space="0" w:color="auto"/>
            <w:right w:val="none" w:sz="0" w:space="0" w:color="auto"/>
          </w:divBdr>
        </w:div>
        <w:div w:id="1227958063">
          <w:marLeft w:val="480"/>
          <w:marRight w:val="0"/>
          <w:marTop w:val="0"/>
          <w:marBottom w:val="0"/>
          <w:divBdr>
            <w:top w:val="none" w:sz="0" w:space="0" w:color="auto"/>
            <w:left w:val="none" w:sz="0" w:space="0" w:color="auto"/>
            <w:bottom w:val="none" w:sz="0" w:space="0" w:color="auto"/>
            <w:right w:val="none" w:sz="0" w:space="0" w:color="auto"/>
          </w:divBdr>
        </w:div>
        <w:div w:id="1040402290">
          <w:marLeft w:val="480"/>
          <w:marRight w:val="0"/>
          <w:marTop w:val="0"/>
          <w:marBottom w:val="0"/>
          <w:divBdr>
            <w:top w:val="none" w:sz="0" w:space="0" w:color="auto"/>
            <w:left w:val="none" w:sz="0" w:space="0" w:color="auto"/>
            <w:bottom w:val="none" w:sz="0" w:space="0" w:color="auto"/>
            <w:right w:val="none" w:sz="0" w:space="0" w:color="auto"/>
          </w:divBdr>
        </w:div>
        <w:div w:id="2055041704">
          <w:marLeft w:val="480"/>
          <w:marRight w:val="0"/>
          <w:marTop w:val="0"/>
          <w:marBottom w:val="0"/>
          <w:divBdr>
            <w:top w:val="none" w:sz="0" w:space="0" w:color="auto"/>
            <w:left w:val="none" w:sz="0" w:space="0" w:color="auto"/>
            <w:bottom w:val="none" w:sz="0" w:space="0" w:color="auto"/>
            <w:right w:val="none" w:sz="0" w:space="0" w:color="auto"/>
          </w:divBdr>
        </w:div>
        <w:div w:id="774978403">
          <w:marLeft w:val="480"/>
          <w:marRight w:val="0"/>
          <w:marTop w:val="0"/>
          <w:marBottom w:val="0"/>
          <w:divBdr>
            <w:top w:val="none" w:sz="0" w:space="0" w:color="auto"/>
            <w:left w:val="none" w:sz="0" w:space="0" w:color="auto"/>
            <w:bottom w:val="none" w:sz="0" w:space="0" w:color="auto"/>
            <w:right w:val="none" w:sz="0" w:space="0" w:color="auto"/>
          </w:divBdr>
        </w:div>
        <w:div w:id="1366708381">
          <w:marLeft w:val="480"/>
          <w:marRight w:val="0"/>
          <w:marTop w:val="0"/>
          <w:marBottom w:val="0"/>
          <w:divBdr>
            <w:top w:val="none" w:sz="0" w:space="0" w:color="auto"/>
            <w:left w:val="none" w:sz="0" w:space="0" w:color="auto"/>
            <w:bottom w:val="none" w:sz="0" w:space="0" w:color="auto"/>
            <w:right w:val="none" w:sz="0" w:space="0" w:color="auto"/>
          </w:divBdr>
        </w:div>
        <w:div w:id="1091437727">
          <w:marLeft w:val="480"/>
          <w:marRight w:val="0"/>
          <w:marTop w:val="0"/>
          <w:marBottom w:val="0"/>
          <w:divBdr>
            <w:top w:val="none" w:sz="0" w:space="0" w:color="auto"/>
            <w:left w:val="none" w:sz="0" w:space="0" w:color="auto"/>
            <w:bottom w:val="none" w:sz="0" w:space="0" w:color="auto"/>
            <w:right w:val="none" w:sz="0" w:space="0" w:color="auto"/>
          </w:divBdr>
        </w:div>
        <w:div w:id="1598245652">
          <w:marLeft w:val="480"/>
          <w:marRight w:val="0"/>
          <w:marTop w:val="0"/>
          <w:marBottom w:val="0"/>
          <w:divBdr>
            <w:top w:val="none" w:sz="0" w:space="0" w:color="auto"/>
            <w:left w:val="none" w:sz="0" w:space="0" w:color="auto"/>
            <w:bottom w:val="none" w:sz="0" w:space="0" w:color="auto"/>
            <w:right w:val="none" w:sz="0" w:space="0" w:color="auto"/>
          </w:divBdr>
        </w:div>
        <w:div w:id="1728146441">
          <w:marLeft w:val="480"/>
          <w:marRight w:val="0"/>
          <w:marTop w:val="0"/>
          <w:marBottom w:val="0"/>
          <w:divBdr>
            <w:top w:val="none" w:sz="0" w:space="0" w:color="auto"/>
            <w:left w:val="none" w:sz="0" w:space="0" w:color="auto"/>
            <w:bottom w:val="none" w:sz="0" w:space="0" w:color="auto"/>
            <w:right w:val="none" w:sz="0" w:space="0" w:color="auto"/>
          </w:divBdr>
        </w:div>
        <w:div w:id="802887309">
          <w:marLeft w:val="480"/>
          <w:marRight w:val="0"/>
          <w:marTop w:val="0"/>
          <w:marBottom w:val="0"/>
          <w:divBdr>
            <w:top w:val="none" w:sz="0" w:space="0" w:color="auto"/>
            <w:left w:val="none" w:sz="0" w:space="0" w:color="auto"/>
            <w:bottom w:val="none" w:sz="0" w:space="0" w:color="auto"/>
            <w:right w:val="none" w:sz="0" w:space="0" w:color="auto"/>
          </w:divBdr>
        </w:div>
        <w:div w:id="880557670">
          <w:marLeft w:val="480"/>
          <w:marRight w:val="0"/>
          <w:marTop w:val="0"/>
          <w:marBottom w:val="0"/>
          <w:divBdr>
            <w:top w:val="none" w:sz="0" w:space="0" w:color="auto"/>
            <w:left w:val="none" w:sz="0" w:space="0" w:color="auto"/>
            <w:bottom w:val="none" w:sz="0" w:space="0" w:color="auto"/>
            <w:right w:val="none" w:sz="0" w:space="0" w:color="auto"/>
          </w:divBdr>
        </w:div>
        <w:div w:id="1947301339">
          <w:marLeft w:val="480"/>
          <w:marRight w:val="0"/>
          <w:marTop w:val="0"/>
          <w:marBottom w:val="0"/>
          <w:divBdr>
            <w:top w:val="none" w:sz="0" w:space="0" w:color="auto"/>
            <w:left w:val="none" w:sz="0" w:space="0" w:color="auto"/>
            <w:bottom w:val="none" w:sz="0" w:space="0" w:color="auto"/>
            <w:right w:val="none" w:sz="0" w:space="0" w:color="auto"/>
          </w:divBdr>
        </w:div>
        <w:div w:id="194587933">
          <w:marLeft w:val="480"/>
          <w:marRight w:val="0"/>
          <w:marTop w:val="0"/>
          <w:marBottom w:val="0"/>
          <w:divBdr>
            <w:top w:val="none" w:sz="0" w:space="0" w:color="auto"/>
            <w:left w:val="none" w:sz="0" w:space="0" w:color="auto"/>
            <w:bottom w:val="none" w:sz="0" w:space="0" w:color="auto"/>
            <w:right w:val="none" w:sz="0" w:space="0" w:color="auto"/>
          </w:divBdr>
        </w:div>
        <w:div w:id="937909982">
          <w:marLeft w:val="480"/>
          <w:marRight w:val="0"/>
          <w:marTop w:val="0"/>
          <w:marBottom w:val="0"/>
          <w:divBdr>
            <w:top w:val="none" w:sz="0" w:space="0" w:color="auto"/>
            <w:left w:val="none" w:sz="0" w:space="0" w:color="auto"/>
            <w:bottom w:val="none" w:sz="0" w:space="0" w:color="auto"/>
            <w:right w:val="none" w:sz="0" w:space="0" w:color="auto"/>
          </w:divBdr>
        </w:div>
        <w:div w:id="65416201">
          <w:marLeft w:val="480"/>
          <w:marRight w:val="0"/>
          <w:marTop w:val="0"/>
          <w:marBottom w:val="0"/>
          <w:divBdr>
            <w:top w:val="none" w:sz="0" w:space="0" w:color="auto"/>
            <w:left w:val="none" w:sz="0" w:space="0" w:color="auto"/>
            <w:bottom w:val="none" w:sz="0" w:space="0" w:color="auto"/>
            <w:right w:val="none" w:sz="0" w:space="0" w:color="auto"/>
          </w:divBdr>
        </w:div>
        <w:div w:id="1924558612">
          <w:marLeft w:val="480"/>
          <w:marRight w:val="0"/>
          <w:marTop w:val="0"/>
          <w:marBottom w:val="0"/>
          <w:divBdr>
            <w:top w:val="none" w:sz="0" w:space="0" w:color="auto"/>
            <w:left w:val="none" w:sz="0" w:space="0" w:color="auto"/>
            <w:bottom w:val="none" w:sz="0" w:space="0" w:color="auto"/>
            <w:right w:val="none" w:sz="0" w:space="0" w:color="auto"/>
          </w:divBdr>
        </w:div>
        <w:div w:id="2035424485">
          <w:marLeft w:val="480"/>
          <w:marRight w:val="0"/>
          <w:marTop w:val="0"/>
          <w:marBottom w:val="0"/>
          <w:divBdr>
            <w:top w:val="none" w:sz="0" w:space="0" w:color="auto"/>
            <w:left w:val="none" w:sz="0" w:space="0" w:color="auto"/>
            <w:bottom w:val="none" w:sz="0" w:space="0" w:color="auto"/>
            <w:right w:val="none" w:sz="0" w:space="0" w:color="auto"/>
          </w:divBdr>
        </w:div>
        <w:div w:id="318382638">
          <w:marLeft w:val="480"/>
          <w:marRight w:val="0"/>
          <w:marTop w:val="0"/>
          <w:marBottom w:val="0"/>
          <w:divBdr>
            <w:top w:val="none" w:sz="0" w:space="0" w:color="auto"/>
            <w:left w:val="none" w:sz="0" w:space="0" w:color="auto"/>
            <w:bottom w:val="none" w:sz="0" w:space="0" w:color="auto"/>
            <w:right w:val="none" w:sz="0" w:space="0" w:color="auto"/>
          </w:divBdr>
        </w:div>
        <w:div w:id="1647934996">
          <w:marLeft w:val="480"/>
          <w:marRight w:val="0"/>
          <w:marTop w:val="0"/>
          <w:marBottom w:val="0"/>
          <w:divBdr>
            <w:top w:val="none" w:sz="0" w:space="0" w:color="auto"/>
            <w:left w:val="none" w:sz="0" w:space="0" w:color="auto"/>
            <w:bottom w:val="none" w:sz="0" w:space="0" w:color="auto"/>
            <w:right w:val="none" w:sz="0" w:space="0" w:color="auto"/>
          </w:divBdr>
        </w:div>
        <w:div w:id="1810973972">
          <w:marLeft w:val="480"/>
          <w:marRight w:val="0"/>
          <w:marTop w:val="0"/>
          <w:marBottom w:val="0"/>
          <w:divBdr>
            <w:top w:val="none" w:sz="0" w:space="0" w:color="auto"/>
            <w:left w:val="none" w:sz="0" w:space="0" w:color="auto"/>
            <w:bottom w:val="none" w:sz="0" w:space="0" w:color="auto"/>
            <w:right w:val="none" w:sz="0" w:space="0" w:color="auto"/>
          </w:divBdr>
        </w:div>
        <w:div w:id="569081679">
          <w:marLeft w:val="480"/>
          <w:marRight w:val="0"/>
          <w:marTop w:val="0"/>
          <w:marBottom w:val="0"/>
          <w:divBdr>
            <w:top w:val="none" w:sz="0" w:space="0" w:color="auto"/>
            <w:left w:val="none" w:sz="0" w:space="0" w:color="auto"/>
            <w:bottom w:val="none" w:sz="0" w:space="0" w:color="auto"/>
            <w:right w:val="none" w:sz="0" w:space="0" w:color="auto"/>
          </w:divBdr>
        </w:div>
        <w:div w:id="961426639">
          <w:marLeft w:val="480"/>
          <w:marRight w:val="0"/>
          <w:marTop w:val="0"/>
          <w:marBottom w:val="0"/>
          <w:divBdr>
            <w:top w:val="none" w:sz="0" w:space="0" w:color="auto"/>
            <w:left w:val="none" w:sz="0" w:space="0" w:color="auto"/>
            <w:bottom w:val="none" w:sz="0" w:space="0" w:color="auto"/>
            <w:right w:val="none" w:sz="0" w:space="0" w:color="auto"/>
          </w:divBdr>
        </w:div>
        <w:div w:id="789415">
          <w:marLeft w:val="480"/>
          <w:marRight w:val="0"/>
          <w:marTop w:val="0"/>
          <w:marBottom w:val="0"/>
          <w:divBdr>
            <w:top w:val="none" w:sz="0" w:space="0" w:color="auto"/>
            <w:left w:val="none" w:sz="0" w:space="0" w:color="auto"/>
            <w:bottom w:val="none" w:sz="0" w:space="0" w:color="auto"/>
            <w:right w:val="none" w:sz="0" w:space="0" w:color="auto"/>
          </w:divBdr>
        </w:div>
        <w:div w:id="406196105">
          <w:marLeft w:val="480"/>
          <w:marRight w:val="0"/>
          <w:marTop w:val="0"/>
          <w:marBottom w:val="0"/>
          <w:divBdr>
            <w:top w:val="none" w:sz="0" w:space="0" w:color="auto"/>
            <w:left w:val="none" w:sz="0" w:space="0" w:color="auto"/>
            <w:bottom w:val="none" w:sz="0" w:space="0" w:color="auto"/>
            <w:right w:val="none" w:sz="0" w:space="0" w:color="auto"/>
          </w:divBdr>
        </w:div>
        <w:div w:id="108864565">
          <w:marLeft w:val="480"/>
          <w:marRight w:val="0"/>
          <w:marTop w:val="0"/>
          <w:marBottom w:val="0"/>
          <w:divBdr>
            <w:top w:val="none" w:sz="0" w:space="0" w:color="auto"/>
            <w:left w:val="none" w:sz="0" w:space="0" w:color="auto"/>
            <w:bottom w:val="none" w:sz="0" w:space="0" w:color="auto"/>
            <w:right w:val="none" w:sz="0" w:space="0" w:color="auto"/>
          </w:divBdr>
        </w:div>
        <w:div w:id="500120980">
          <w:marLeft w:val="480"/>
          <w:marRight w:val="0"/>
          <w:marTop w:val="0"/>
          <w:marBottom w:val="0"/>
          <w:divBdr>
            <w:top w:val="none" w:sz="0" w:space="0" w:color="auto"/>
            <w:left w:val="none" w:sz="0" w:space="0" w:color="auto"/>
            <w:bottom w:val="none" w:sz="0" w:space="0" w:color="auto"/>
            <w:right w:val="none" w:sz="0" w:space="0" w:color="auto"/>
          </w:divBdr>
        </w:div>
        <w:div w:id="2120490818">
          <w:marLeft w:val="480"/>
          <w:marRight w:val="0"/>
          <w:marTop w:val="0"/>
          <w:marBottom w:val="0"/>
          <w:divBdr>
            <w:top w:val="none" w:sz="0" w:space="0" w:color="auto"/>
            <w:left w:val="none" w:sz="0" w:space="0" w:color="auto"/>
            <w:bottom w:val="none" w:sz="0" w:space="0" w:color="auto"/>
            <w:right w:val="none" w:sz="0" w:space="0" w:color="auto"/>
          </w:divBdr>
        </w:div>
        <w:div w:id="1136681712">
          <w:marLeft w:val="480"/>
          <w:marRight w:val="0"/>
          <w:marTop w:val="0"/>
          <w:marBottom w:val="0"/>
          <w:divBdr>
            <w:top w:val="none" w:sz="0" w:space="0" w:color="auto"/>
            <w:left w:val="none" w:sz="0" w:space="0" w:color="auto"/>
            <w:bottom w:val="none" w:sz="0" w:space="0" w:color="auto"/>
            <w:right w:val="none" w:sz="0" w:space="0" w:color="auto"/>
          </w:divBdr>
        </w:div>
        <w:div w:id="1069157236">
          <w:marLeft w:val="480"/>
          <w:marRight w:val="0"/>
          <w:marTop w:val="0"/>
          <w:marBottom w:val="0"/>
          <w:divBdr>
            <w:top w:val="none" w:sz="0" w:space="0" w:color="auto"/>
            <w:left w:val="none" w:sz="0" w:space="0" w:color="auto"/>
            <w:bottom w:val="none" w:sz="0" w:space="0" w:color="auto"/>
            <w:right w:val="none" w:sz="0" w:space="0" w:color="auto"/>
          </w:divBdr>
        </w:div>
        <w:div w:id="1639647036">
          <w:marLeft w:val="480"/>
          <w:marRight w:val="0"/>
          <w:marTop w:val="0"/>
          <w:marBottom w:val="0"/>
          <w:divBdr>
            <w:top w:val="none" w:sz="0" w:space="0" w:color="auto"/>
            <w:left w:val="none" w:sz="0" w:space="0" w:color="auto"/>
            <w:bottom w:val="none" w:sz="0" w:space="0" w:color="auto"/>
            <w:right w:val="none" w:sz="0" w:space="0" w:color="auto"/>
          </w:divBdr>
        </w:div>
        <w:div w:id="53938870">
          <w:marLeft w:val="480"/>
          <w:marRight w:val="0"/>
          <w:marTop w:val="0"/>
          <w:marBottom w:val="0"/>
          <w:divBdr>
            <w:top w:val="none" w:sz="0" w:space="0" w:color="auto"/>
            <w:left w:val="none" w:sz="0" w:space="0" w:color="auto"/>
            <w:bottom w:val="none" w:sz="0" w:space="0" w:color="auto"/>
            <w:right w:val="none" w:sz="0" w:space="0" w:color="auto"/>
          </w:divBdr>
        </w:div>
        <w:div w:id="1960797897">
          <w:marLeft w:val="480"/>
          <w:marRight w:val="0"/>
          <w:marTop w:val="0"/>
          <w:marBottom w:val="0"/>
          <w:divBdr>
            <w:top w:val="none" w:sz="0" w:space="0" w:color="auto"/>
            <w:left w:val="none" w:sz="0" w:space="0" w:color="auto"/>
            <w:bottom w:val="none" w:sz="0" w:space="0" w:color="auto"/>
            <w:right w:val="none" w:sz="0" w:space="0" w:color="auto"/>
          </w:divBdr>
        </w:div>
        <w:div w:id="1282222055">
          <w:marLeft w:val="480"/>
          <w:marRight w:val="0"/>
          <w:marTop w:val="0"/>
          <w:marBottom w:val="0"/>
          <w:divBdr>
            <w:top w:val="none" w:sz="0" w:space="0" w:color="auto"/>
            <w:left w:val="none" w:sz="0" w:space="0" w:color="auto"/>
            <w:bottom w:val="none" w:sz="0" w:space="0" w:color="auto"/>
            <w:right w:val="none" w:sz="0" w:space="0" w:color="auto"/>
          </w:divBdr>
        </w:div>
        <w:div w:id="1774932092">
          <w:marLeft w:val="480"/>
          <w:marRight w:val="0"/>
          <w:marTop w:val="0"/>
          <w:marBottom w:val="0"/>
          <w:divBdr>
            <w:top w:val="none" w:sz="0" w:space="0" w:color="auto"/>
            <w:left w:val="none" w:sz="0" w:space="0" w:color="auto"/>
            <w:bottom w:val="none" w:sz="0" w:space="0" w:color="auto"/>
            <w:right w:val="none" w:sz="0" w:space="0" w:color="auto"/>
          </w:divBdr>
        </w:div>
        <w:div w:id="1399204510">
          <w:marLeft w:val="480"/>
          <w:marRight w:val="0"/>
          <w:marTop w:val="0"/>
          <w:marBottom w:val="0"/>
          <w:divBdr>
            <w:top w:val="none" w:sz="0" w:space="0" w:color="auto"/>
            <w:left w:val="none" w:sz="0" w:space="0" w:color="auto"/>
            <w:bottom w:val="none" w:sz="0" w:space="0" w:color="auto"/>
            <w:right w:val="none" w:sz="0" w:space="0" w:color="auto"/>
          </w:divBdr>
        </w:div>
        <w:div w:id="48041765">
          <w:marLeft w:val="480"/>
          <w:marRight w:val="0"/>
          <w:marTop w:val="0"/>
          <w:marBottom w:val="0"/>
          <w:divBdr>
            <w:top w:val="none" w:sz="0" w:space="0" w:color="auto"/>
            <w:left w:val="none" w:sz="0" w:space="0" w:color="auto"/>
            <w:bottom w:val="none" w:sz="0" w:space="0" w:color="auto"/>
            <w:right w:val="none" w:sz="0" w:space="0" w:color="auto"/>
          </w:divBdr>
        </w:div>
        <w:div w:id="263346711">
          <w:marLeft w:val="480"/>
          <w:marRight w:val="0"/>
          <w:marTop w:val="0"/>
          <w:marBottom w:val="0"/>
          <w:divBdr>
            <w:top w:val="none" w:sz="0" w:space="0" w:color="auto"/>
            <w:left w:val="none" w:sz="0" w:space="0" w:color="auto"/>
            <w:bottom w:val="none" w:sz="0" w:space="0" w:color="auto"/>
            <w:right w:val="none" w:sz="0" w:space="0" w:color="auto"/>
          </w:divBdr>
        </w:div>
        <w:div w:id="1280842312">
          <w:marLeft w:val="480"/>
          <w:marRight w:val="0"/>
          <w:marTop w:val="0"/>
          <w:marBottom w:val="0"/>
          <w:divBdr>
            <w:top w:val="none" w:sz="0" w:space="0" w:color="auto"/>
            <w:left w:val="none" w:sz="0" w:space="0" w:color="auto"/>
            <w:bottom w:val="none" w:sz="0" w:space="0" w:color="auto"/>
            <w:right w:val="none" w:sz="0" w:space="0" w:color="auto"/>
          </w:divBdr>
        </w:div>
        <w:div w:id="1421289436">
          <w:marLeft w:val="480"/>
          <w:marRight w:val="0"/>
          <w:marTop w:val="0"/>
          <w:marBottom w:val="0"/>
          <w:divBdr>
            <w:top w:val="none" w:sz="0" w:space="0" w:color="auto"/>
            <w:left w:val="none" w:sz="0" w:space="0" w:color="auto"/>
            <w:bottom w:val="none" w:sz="0" w:space="0" w:color="auto"/>
            <w:right w:val="none" w:sz="0" w:space="0" w:color="auto"/>
          </w:divBdr>
        </w:div>
        <w:div w:id="652564061">
          <w:marLeft w:val="480"/>
          <w:marRight w:val="0"/>
          <w:marTop w:val="0"/>
          <w:marBottom w:val="0"/>
          <w:divBdr>
            <w:top w:val="none" w:sz="0" w:space="0" w:color="auto"/>
            <w:left w:val="none" w:sz="0" w:space="0" w:color="auto"/>
            <w:bottom w:val="none" w:sz="0" w:space="0" w:color="auto"/>
            <w:right w:val="none" w:sz="0" w:space="0" w:color="auto"/>
          </w:divBdr>
        </w:div>
        <w:div w:id="1320420277">
          <w:marLeft w:val="480"/>
          <w:marRight w:val="0"/>
          <w:marTop w:val="0"/>
          <w:marBottom w:val="0"/>
          <w:divBdr>
            <w:top w:val="none" w:sz="0" w:space="0" w:color="auto"/>
            <w:left w:val="none" w:sz="0" w:space="0" w:color="auto"/>
            <w:bottom w:val="none" w:sz="0" w:space="0" w:color="auto"/>
            <w:right w:val="none" w:sz="0" w:space="0" w:color="auto"/>
          </w:divBdr>
        </w:div>
        <w:div w:id="990258672">
          <w:marLeft w:val="480"/>
          <w:marRight w:val="0"/>
          <w:marTop w:val="0"/>
          <w:marBottom w:val="0"/>
          <w:divBdr>
            <w:top w:val="none" w:sz="0" w:space="0" w:color="auto"/>
            <w:left w:val="none" w:sz="0" w:space="0" w:color="auto"/>
            <w:bottom w:val="none" w:sz="0" w:space="0" w:color="auto"/>
            <w:right w:val="none" w:sz="0" w:space="0" w:color="auto"/>
          </w:divBdr>
        </w:div>
        <w:div w:id="1768189661">
          <w:marLeft w:val="480"/>
          <w:marRight w:val="0"/>
          <w:marTop w:val="0"/>
          <w:marBottom w:val="0"/>
          <w:divBdr>
            <w:top w:val="none" w:sz="0" w:space="0" w:color="auto"/>
            <w:left w:val="none" w:sz="0" w:space="0" w:color="auto"/>
            <w:bottom w:val="none" w:sz="0" w:space="0" w:color="auto"/>
            <w:right w:val="none" w:sz="0" w:space="0" w:color="auto"/>
          </w:divBdr>
        </w:div>
        <w:div w:id="876234819">
          <w:marLeft w:val="480"/>
          <w:marRight w:val="0"/>
          <w:marTop w:val="0"/>
          <w:marBottom w:val="0"/>
          <w:divBdr>
            <w:top w:val="none" w:sz="0" w:space="0" w:color="auto"/>
            <w:left w:val="none" w:sz="0" w:space="0" w:color="auto"/>
            <w:bottom w:val="none" w:sz="0" w:space="0" w:color="auto"/>
            <w:right w:val="none" w:sz="0" w:space="0" w:color="auto"/>
          </w:divBdr>
        </w:div>
        <w:div w:id="1431046679">
          <w:marLeft w:val="480"/>
          <w:marRight w:val="0"/>
          <w:marTop w:val="0"/>
          <w:marBottom w:val="0"/>
          <w:divBdr>
            <w:top w:val="none" w:sz="0" w:space="0" w:color="auto"/>
            <w:left w:val="none" w:sz="0" w:space="0" w:color="auto"/>
            <w:bottom w:val="none" w:sz="0" w:space="0" w:color="auto"/>
            <w:right w:val="none" w:sz="0" w:space="0" w:color="auto"/>
          </w:divBdr>
        </w:div>
        <w:div w:id="418454342">
          <w:marLeft w:val="480"/>
          <w:marRight w:val="0"/>
          <w:marTop w:val="0"/>
          <w:marBottom w:val="0"/>
          <w:divBdr>
            <w:top w:val="none" w:sz="0" w:space="0" w:color="auto"/>
            <w:left w:val="none" w:sz="0" w:space="0" w:color="auto"/>
            <w:bottom w:val="none" w:sz="0" w:space="0" w:color="auto"/>
            <w:right w:val="none" w:sz="0" w:space="0" w:color="auto"/>
          </w:divBdr>
        </w:div>
        <w:div w:id="1586185521">
          <w:marLeft w:val="480"/>
          <w:marRight w:val="0"/>
          <w:marTop w:val="0"/>
          <w:marBottom w:val="0"/>
          <w:divBdr>
            <w:top w:val="none" w:sz="0" w:space="0" w:color="auto"/>
            <w:left w:val="none" w:sz="0" w:space="0" w:color="auto"/>
            <w:bottom w:val="none" w:sz="0" w:space="0" w:color="auto"/>
            <w:right w:val="none" w:sz="0" w:space="0" w:color="auto"/>
          </w:divBdr>
        </w:div>
        <w:div w:id="175072072">
          <w:marLeft w:val="480"/>
          <w:marRight w:val="0"/>
          <w:marTop w:val="0"/>
          <w:marBottom w:val="0"/>
          <w:divBdr>
            <w:top w:val="none" w:sz="0" w:space="0" w:color="auto"/>
            <w:left w:val="none" w:sz="0" w:space="0" w:color="auto"/>
            <w:bottom w:val="none" w:sz="0" w:space="0" w:color="auto"/>
            <w:right w:val="none" w:sz="0" w:space="0" w:color="auto"/>
          </w:divBdr>
        </w:div>
        <w:div w:id="1875147961">
          <w:marLeft w:val="480"/>
          <w:marRight w:val="0"/>
          <w:marTop w:val="0"/>
          <w:marBottom w:val="0"/>
          <w:divBdr>
            <w:top w:val="none" w:sz="0" w:space="0" w:color="auto"/>
            <w:left w:val="none" w:sz="0" w:space="0" w:color="auto"/>
            <w:bottom w:val="none" w:sz="0" w:space="0" w:color="auto"/>
            <w:right w:val="none" w:sz="0" w:space="0" w:color="auto"/>
          </w:divBdr>
        </w:div>
        <w:div w:id="1964729955">
          <w:marLeft w:val="480"/>
          <w:marRight w:val="0"/>
          <w:marTop w:val="0"/>
          <w:marBottom w:val="0"/>
          <w:divBdr>
            <w:top w:val="none" w:sz="0" w:space="0" w:color="auto"/>
            <w:left w:val="none" w:sz="0" w:space="0" w:color="auto"/>
            <w:bottom w:val="none" w:sz="0" w:space="0" w:color="auto"/>
            <w:right w:val="none" w:sz="0" w:space="0" w:color="auto"/>
          </w:divBdr>
        </w:div>
        <w:div w:id="2074959232">
          <w:marLeft w:val="480"/>
          <w:marRight w:val="0"/>
          <w:marTop w:val="0"/>
          <w:marBottom w:val="0"/>
          <w:divBdr>
            <w:top w:val="none" w:sz="0" w:space="0" w:color="auto"/>
            <w:left w:val="none" w:sz="0" w:space="0" w:color="auto"/>
            <w:bottom w:val="none" w:sz="0" w:space="0" w:color="auto"/>
            <w:right w:val="none" w:sz="0" w:space="0" w:color="auto"/>
          </w:divBdr>
        </w:div>
        <w:div w:id="537820703">
          <w:marLeft w:val="480"/>
          <w:marRight w:val="0"/>
          <w:marTop w:val="0"/>
          <w:marBottom w:val="0"/>
          <w:divBdr>
            <w:top w:val="none" w:sz="0" w:space="0" w:color="auto"/>
            <w:left w:val="none" w:sz="0" w:space="0" w:color="auto"/>
            <w:bottom w:val="none" w:sz="0" w:space="0" w:color="auto"/>
            <w:right w:val="none" w:sz="0" w:space="0" w:color="auto"/>
          </w:divBdr>
        </w:div>
        <w:div w:id="400717972">
          <w:marLeft w:val="480"/>
          <w:marRight w:val="0"/>
          <w:marTop w:val="0"/>
          <w:marBottom w:val="0"/>
          <w:divBdr>
            <w:top w:val="none" w:sz="0" w:space="0" w:color="auto"/>
            <w:left w:val="none" w:sz="0" w:space="0" w:color="auto"/>
            <w:bottom w:val="none" w:sz="0" w:space="0" w:color="auto"/>
            <w:right w:val="none" w:sz="0" w:space="0" w:color="auto"/>
          </w:divBdr>
        </w:div>
        <w:div w:id="2073038447">
          <w:marLeft w:val="480"/>
          <w:marRight w:val="0"/>
          <w:marTop w:val="0"/>
          <w:marBottom w:val="0"/>
          <w:divBdr>
            <w:top w:val="none" w:sz="0" w:space="0" w:color="auto"/>
            <w:left w:val="none" w:sz="0" w:space="0" w:color="auto"/>
            <w:bottom w:val="none" w:sz="0" w:space="0" w:color="auto"/>
            <w:right w:val="none" w:sz="0" w:space="0" w:color="auto"/>
          </w:divBdr>
        </w:div>
        <w:div w:id="1357077180">
          <w:marLeft w:val="480"/>
          <w:marRight w:val="0"/>
          <w:marTop w:val="0"/>
          <w:marBottom w:val="0"/>
          <w:divBdr>
            <w:top w:val="none" w:sz="0" w:space="0" w:color="auto"/>
            <w:left w:val="none" w:sz="0" w:space="0" w:color="auto"/>
            <w:bottom w:val="none" w:sz="0" w:space="0" w:color="auto"/>
            <w:right w:val="none" w:sz="0" w:space="0" w:color="auto"/>
          </w:divBdr>
        </w:div>
        <w:div w:id="2117826070">
          <w:marLeft w:val="480"/>
          <w:marRight w:val="0"/>
          <w:marTop w:val="0"/>
          <w:marBottom w:val="0"/>
          <w:divBdr>
            <w:top w:val="none" w:sz="0" w:space="0" w:color="auto"/>
            <w:left w:val="none" w:sz="0" w:space="0" w:color="auto"/>
            <w:bottom w:val="none" w:sz="0" w:space="0" w:color="auto"/>
            <w:right w:val="none" w:sz="0" w:space="0" w:color="auto"/>
          </w:divBdr>
        </w:div>
        <w:div w:id="1220897317">
          <w:marLeft w:val="480"/>
          <w:marRight w:val="0"/>
          <w:marTop w:val="0"/>
          <w:marBottom w:val="0"/>
          <w:divBdr>
            <w:top w:val="none" w:sz="0" w:space="0" w:color="auto"/>
            <w:left w:val="none" w:sz="0" w:space="0" w:color="auto"/>
            <w:bottom w:val="none" w:sz="0" w:space="0" w:color="auto"/>
            <w:right w:val="none" w:sz="0" w:space="0" w:color="auto"/>
          </w:divBdr>
        </w:div>
        <w:div w:id="682702890">
          <w:marLeft w:val="480"/>
          <w:marRight w:val="0"/>
          <w:marTop w:val="0"/>
          <w:marBottom w:val="0"/>
          <w:divBdr>
            <w:top w:val="none" w:sz="0" w:space="0" w:color="auto"/>
            <w:left w:val="none" w:sz="0" w:space="0" w:color="auto"/>
            <w:bottom w:val="none" w:sz="0" w:space="0" w:color="auto"/>
            <w:right w:val="none" w:sz="0" w:space="0" w:color="auto"/>
          </w:divBdr>
        </w:div>
        <w:div w:id="752974790">
          <w:marLeft w:val="480"/>
          <w:marRight w:val="0"/>
          <w:marTop w:val="0"/>
          <w:marBottom w:val="0"/>
          <w:divBdr>
            <w:top w:val="none" w:sz="0" w:space="0" w:color="auto"/>
            <w:left w:val="none" w:sz="0" w:space="0" w:color="auto"/>
            <w:bottom w:val="none" w:sz="0" w:space="0" w:color="auto"/>
            <w:right w:val="none" w:sz="0" w:space="0" w:color="auto"/>
          </w:divBdr>
        </w:div>
        <w:div w:id="60375966">
          <w:marLeft w:val="480"/>
          <w:marRight w:val="0"/>
          <w:marTop w:val="0"/>
          <w:marBottom w:val="0"/>
          <w:divBdr>
            <w:top w:val="none" w:sz="0" w:space="0" w:color="auto"/>
            <w:left w:val="none" w:sz="0" w:space="0" w:color="auto"/>
            <w:bottom w:val="none" w:sz="0" w:space="0" w:color="auto"/>
            <w:right w:val="none" w:sz="0" w:space="0" w:color="auto"/>
          </w:divBdr>
        </w:div>
        <w:div w:id="720523269">
          <w:marLeft w:val="480"/>
          <w:marRight w:val="0"/>
          <w:marTop w:val="0"/>
          <w:marBottom w:val="0"/>
          <w:divBdr>
            <w:top w:val="none" w:sz="0" w:space="0" w:color="auto"/>
            <w:left w:val="none" w:sz="0" w:space="0" w:color="auto"/>
            <w:bottom w:val="none" w:sz="0" w:space="0" w:color="auto"/>
            <w:right w:val="none" w:sz="0" w:space="0" w:color="auto"/>
          </w:divBdr>
        </w:div>
        <w:div w:id="2125340590">
          <w:marLeft w:val="480"/>
          <w:marRight w:val="0"/>
          <w:marTop w:val="0"/>
          <w:marBottom w:val="0"/>
          <w:divBdr>
            <w:top w:val="none" w:sz="0" w:space="0" w:color="auto"/>
            <w:left w:val="none" w:sz="0" w:space="0" w:color="auto"/>
            <w:bottom w:val="none" w:sz="0" w:space="0" w:color="auto"/>
            <w:right w:val="none" w:sz="0" w:space="0" w:color="auto"/>
          </w:divBdr>
        </w:div>
        <w:div w:id="1762600847">
          <w:marLeft w:val="480"/>
          <w:marRight w:val="0"/>
          <w:marTop w:val="0"/>
          <w:marBottom w:val="0"/>
          <w:divBdr>
            <w:top w:val="none" w:sz="0" w:space="0" w:color="auto"/>
            <w:left w:val="none" w:sz="0" w:space="0" w:color="auto"/>
            <w:bottom w:val="none" w:sz="0" w:space="0" w:color="auto"/>
            <w:right w:val="none" w:sz="0" w:space="0" w:color="auto"/>
          </w:divBdr>
        </w:div>
        <w:div w:id="486753483">
          <w:marLeft w:val="480"/>
          <w:marRight w:val="0"/>
          <w:marTop w:val="0"/>
          <w:marBottom w:val="0"/>
          <w:divBdr>
            <w:top w:val="none" w:sz="0" w:space="0" w:color="auto"/>
            <w:left w:val="none" w:sz="0" w:space="0" w:color="auto"/>
            <w:bottom w:val="none" w:sz="0" w:space="0" w:color="auto"/>
            <w:right w:val="none" w:sz="0" w:space="0" w:color="auto"/>
          </w:divBdr>
        </w:div>
        <w:div w:id="852183391">
          <w:marLeft w:val="480"/>
          <w:marRight w:val="0"/>
          <w:marTop w:val="0"/>
          <w:marBottom w:val="0"/>
          <w:divBdr>
            <w:top w:val="none" w:sz="0" w:space="0" w:color="auto"/>
            <w:left w:val="none" w:sz="0" w:space="0" w:color="auto"/>
            <w:bottom w:val="none" w:sz="0" w:space="0" w:color="auto"/>
            <w:right w:val="none" w:sz="0" w:space="0" w:color="auto"/>
          </w:divBdr>
        </w:div>
        <w:div w:id="1920750646">
          <w:marLeft w:val="480"/>
          <w:marRight w:val="0"/>
          <w:marTop w:val="0"/>
          <w:marBottom w:val="0"/>
          <w:divBdr>
            <w:top w:val="none" w:sz="0" w:space="0" w:color="auto"/>
            <w:left w:val="none" w:sz="0" w:space="0" w:color="auto"/>
            <w:bottom w:val="none" w:sz="0" w:space="0" w:color="auto"/>
            <w:right w:val="none" w:sz="0" w:space="0" w:color="auto"/>
          </w:divBdr>
        </w:div>
      </w:divsChild>
    </w:div>
    <w:div w:id="895242894">
      <w:bodyDiv w:val="1"/>
      <w:marLeft w:val="0"/>
      <w:marRight w:val="0"/>
      <w:marTop w:val="0"/>
      <w:marBottom w:val="0"/>
      <w:divBdr>
        <w:top w:val="none" w:sz="0" w:space="0" w:color="auto"/>
        <w:left w:val="none" w:sz="0" w:space="0" w:color="auto"/>
        <w:bottom w:val="none" w:sz="0" w:space="0" w:color="auto"/>
        <w:right w:val="none" w:sz="0" w:space="0" w:color="auto"/>
      </w:divBdr>
    </w:div>
    <w:div w:id="897132625">
      <w:bodyDiv w:val="1"/>
      <w:marLeft w:val="0"/>
      <w:marRight w:val="0"/>
      <w:marTop w:val="0"/>
      <w:marBottom w:val="0"/>
      <w:divBdr>
        <w:top w:val="none" w:sz="0" w:space="0" w:color="auto"/>
        <w:left w:val="none" w:sz="0" w:space="0" w:color="auto"/>
        <w:bottom w:val="none" w:sz="0" w:space="0" w:color="auto"/>
        <w:right w:val="none" w:sz="0" w:space="0" w:color="auto"/>
      </w:divBdr>
    </w:div>
    <w:div w:id="900755480">
      <w:bodyDiv w:val="1"/>
      <w:marLeft w:val="0"/>
      <w:marRight w:val="0"/>
      <w:marTop w:val="0"/>
      <w:marBottom w:val="0"/>
      <w:divBdr>
        <w:top w:val="none" w:sz="0" w:space="0" w:color="auto"/>
        <w:left w:val="none" w:sz="0" w:space="0" w:color="auto"/>
        <w:bottom w:val="none" w:sz="0" w:space="0" w:color="auto"/>
        <w:right w:val="none" w:sz="0" w:space="0" w:color="auto"/>
      </w:divBdr>
    </w:div>
    <w:div w:id="901333836">
      <w:bodyDiv w:val="1"/>
      <w:marLeft w:val="0"/>
      <w:marRight w:val="0"/>
      <w:marTop w:val="0"/>
      <w:marBottom w:val="0"/>
      <w:divBdr>
        <w:top w:val="none" w:sz="0" w:space="0" w:color="auto"/>
        <w:left w:val="none" w:sz="0" w:space="0" w:color="auto"/>
        <w:bottom w:val="none" w:sz="0" w:space="0" w:color="auto"/>
        <w:right w:val="none" w:sz="0" w:space="0" w:color="auto"/>
      </w:divBdr>
    </w:div>
    <w:div w:id="903829606">
      <w:bodyDiv w:val="1"/>
      <w:marLeft w:val="0"/>
      <w:marRight w:val="0"/>
      <w:marTop w:val="0"/>
      <w:marBottom w:val="0"/>
      <w:divBdr>
        <w:top w:val="none" w:sz="0" w:space="0" w:color="auto"/>
        <w:left w:val="none" w:sz="0" w:space="0" w:color="auto"/>
        <w:bottom w:val="none" w:sz="0" w:space="0" w:color="auto"/>
        <w:right w:val="none" w:sz="0" w:space="0" w:color="auto"/>
      </w:divBdr>
    </w:div>
    <w:div w:id="904801118">
      <w:bodyDiv w:val="1"/>
      <w:marLeft w:val="0"/>
      <w:marRight w:val="0"/>
      <w:marTop w:val="0"/>
      <w:marBottom w:val="0"/>
      <w:divBdr>
        <w:top w:val="none" w:sz="0" w:space="0" w:color="auto"/>
        <w:left w:val="none" w:sz="0" w:space="0" w:color="auto"/>
        <w:bottom w:val="none" w:sz="0" w:space="0" w:color="auto"/>
        <w:right w:val="none" w:sz="0" w:space="0" w:color="auto"/>
      </w:divBdr>
      <w:divsChild>
        <w:div w:id="1072780451">
          <w:marLeft w:val="480"/>
          <w:marRight w:val="0"/>
          <w:marTop w:val="0"/>
          <w:marBottom w:val="0"/>
          <w:divBdr>
            <w:top w:val="none" w:sz="0" w:space="0" w:color="auto"/>
            <w:left w:val="none" w:sz="0" w:space="0" w:color="auto"/>
            <w:bottom w:val="none" w:sz="0" w:space="0" w:color="auto"/>
            <w:right w:val="none" w:sz="0" w:space="0" w:color="auto"/>
          </w:divBdr>
        </w:div>
        <w:div w:id="456682846">
          <w:marLeft w:val="480"/>
          <w:marRight w:val="0"/>
          <w:marTop w:val="0"/>
          <w:marBottom w:val="0"/>
          <w:divBdr>
            <w:top w:val="none" w:sz="0" w:space="0" w:color="auto"/>
            <w:left w:val="none" w:sz="0" w:space="0" w:color="auto"/>
            <w:bottom w:val="none" w:sz="0" w:space="0" w:color="auto"/>
            <w:right w:val="none" w:sz="0" w:space="0" w:color="auto"/>
          </w:divBdr>
        </w:div>
        <w:div w:id="1476027528">
          <w:marLeft w:val="480"/>
          <w:marRight w:val="0"/>
          <w:marTop w:val="0"/>
          <w:marBottom w:val="0"/>
          <w:divBdr>
            <w:top w:val="none" w:sz="0" w:space="0" w:color="auto"/>
            <w:left w:val="none" w:sz="0" w:space="0" w:color="auto"/>
            <w:bottom w:val="none" w:sz="0" w:space="0" w:color="auto"/>
            <w:right w:val="none" w:sz="0" w:space="0" w:color="auto"/>
          </w:divBdr>
        </w:div>
        <w:div w:id="1686637079">
          <w:marLeft w:val="480"/>
          <w:marRight w:val="0"/>
          <w:marTop w:val="0"/>
          <w:marBottom w:val="0"/>
          <w:divBdr>
            <w:top w:val="none" w:sz="0" w:space="0" w:color="auto"/>
            <w:left w:val="none" w:sz="0" w:space="0" w:color="auto"/>
            <w:bottom w:val="none" w:sz="0" w:space="0" w:color="auto"/>
            <w:right w:val="none" w:sz="0" w:space="0" w:color="auto"/>
          </w:divBdr>
        </w:div>
        <w:div w:id="315885896">
          <w:marLeft w:val="480"/>
          <w:marRight w:val="0"/>
          <w:marTop w:val="0"/>
          <w:marBottom w:val="0"/>
          <w:divBdr>
            <w:top w:val="none" w:sz="0" w:space="0" w:color="auto"/>
            <w:left w:val="none" w:sz="0" w:space="0" w:color="auto"/>
            <w:bottom w:val="none" w:sz="0" w:space="0" w:color="auto"/>
            <w:right w:val="none" w:sz="0" w:space="0" w:color="auto"/>
          </w:divBdr>
        </w:div>
        <w:div w:id="363949267">
          <w:marLeft w:val="480"/>
          <w:marRight w:val="0"/>
          <w:marTop w:val="0"/>
          <w:marBottom w:val="0"/>
          <w:divBdr>
            <w:top w:val="none" w:sz="0" w:space="0" w:color="auto"/>
            <w:left w:val="none" w:sz="0" w:space="0" w:color="auto"/>
            <w:bottom w:val="none" w:sz="0" w:space="0" w:color="auto"/>
            <w:right w:val="none" w:sz="0" w:space="0" w:color="auto"/>
          </w:divBdr>
        </w:div>
        <w:div w:id="2138403763">
          <w:marLeft w:val="480"/>
          <w:marRight w:val="0"/>
          <w:marTop w:val="0"/>
          <w:marBottom w:val="0"/>
          <w:divBdr>
            <w:top w:val="none" w:sz="0" w:space="0" w:color="auto"/>
            <w:left w:val="none" w:sz="0" w:space="0" w:color="auto"/>
            <w:bottom w:val="none" w:sz="0" w:space="0" w:color="auto"/>
            <w:right w:val="none" w:sz="0" w:space="0" w:color="auto"/>
          </w:divBdr>
        </w:div>
        <w:div w:id="984772132">
          <w:marLeft w:val="480"/>
          <w:marRight w:val="0"/>
          <w:marTop w:val="0"/>
          <w:marBottom w:val="0"/>
          <w:divBdr>
            <w:top w:val="none" w:sz="0" w:space="0" w:color="auto"/>
            <w:left w:val="none" w:sz="0" w:space="0" w:color="auto"/>
            <w:bottom w:val="none" w:sz="0" w:space="0" w:color="auto"/>
            <w:right w:val="none" w:sz="0" w:space="0" w:color="auto"/>
          </w:divBdr>
        </w:div>
        <w:div w:id="293143312">
          <w:marLeft w:val="480"/>
          <w:marRight w:val="0"/>
          <w:marTop w:val="0"/>
          <w:marBottom w:val="0"/>
          <w:divBdr>
            <w:top w:val="none" w:sz="0" w:space="0" w:color="auto"/>
            <w:left w:val="none" w:sz="0" w:space="0" w:color="auto"/>
            <w:bottom w:val="none" w:sz="0" w:space="0" w:color="auto"/>
            <w:right w:val="none" w:sz="0" w:space="0" w:color="auto"/>
          </w:divBdr>
        </w:div>
        <w:div w:id="171264230">
          <w:marLeft w:val="480"/>
          <w:marRight w:val="0"/>
          <w:marTop w:val="0"/>
          <w:marBottom w:val="0"/>
          <w:divBdr>
            <w:top w:val="none" w:sz="0" w:space="0" w:color="auto"/>
            <w:left w:val="none" w:sz="0" w:space="0" w:color="auto"/>
            <w:bottom w:val="none" w:sz="0" w:space="0" w:color="auto"/>
            <w:right w:val="none" w:sz="0" w:space="0" w:color="auto"/>
          </w:divBdr>
        </w:div>
        <w:div w:id="1061095566">
          <w:marLeft w:val="480"/>
          <w:marRight w:val="0"/>
          <w:marTop w:val="0"/>
          <w:marBottom w:val="0"/>
          <w:divBdr>
            <w:top w:val="none" w:sz="0" w:space="0" w:color="auto"/>
            <w:left w:val="none" w:sz="0" w:space="0" w:color="auto"/>
            <w:bottom w:val="none" w:sz="0" w:space="0" w:color="auto"/>
            <w:right w:val="none" w:sz="0" w:space="0" w:color="auto"/>
          </w:divBdr>
        </w:div>
        <w:div w:id="1006596938">
          <w:marLeft w:val="480"/>
          <w:marRight w:val="0"/>
          <w:marTop w:val="0"/>
          <w:marBottom w:val="0"/>
          <w:divBdr>
            <w:top w:val="none" w:sz="0" w:space="0" w:color="auto"/>
            <w:left w:val="none" w:sz="0" w:space="0" w:color="auto"/>
            <w:bottom w:val="none" w:sz="0" w:space="0" w:color="auto"/>
            <w:right w:val="none" w:sz="0" w:space="0" w:color="auto"/>
          </w:divBdr>
        </w:div>
        <w:div w:id="278267729">
          <w:marLeft w:val="480"/>
          <w:marRight w:val="0"/>
          <w:marTop w:val="0"/>
          <w:marBottom w:val="0"/>
          <w:divBdr>
            <w:top w:val="none" w:sz="0" w:space="0" w:color="auto"/>
            <w:left w:val="none" w:sz="0" w:space="0" w:color="auto"/>
            <w:bottom w:val="none" w:sz="0" w:space="0" w:color="auto"/>
            <w:right w:val="none" w:sz="0" w:space="0" w:color="auto"/>
          </w:divBdr>
        </w:div>
        <w:div w:id="712771395">
          <w:marLeft w:val="480"/>
          <w:marRight w:val="0"/>
          <w:marTop w:val="0"/>
          <w:marBottom w:val="0"/>
          <w:divBdr>
            <w:top w:val="none" w:sz="0" w:space="0" w:color="auto"/>
            <w:left w:val="none" w:sz="0" w:space="0" w:color="auto"/>
            <w:bottom w:val="none" w:sz="0" w:space="0" w:color="auto"/>
            <w:right w:val="none" w:sz="0" w:space="0" w:color="auto"/>
          </w:divBdr>
        </w:div>
        <w:div w:id="704061182">
          <w:marLeft w:val="480"/>
          <w:marRight w:val="0"/>
          <w:marTop w:val="0"/>
          <w:marBottom w:val="0"/>
          <w:divBdr>
            <w:top w:val="none" w:sz="0" w:space="0" w:color="auto"/>
            <w:left w:val="none" w:sz="0" w:space="0" w:color="auto"/>
            <w:bottom w:val="none" w:sz="0" w:space="0" w:color="auto"/>
            <w:right w:val="none" w:sz="0" w:space="0" w:color="auto"/>
          </w:divBdr>
        </w:div>
        <w:div w:id="2133010635">
          <w:marLeft w:val="480"/>
          <w:marRight w:val="0"/>
          <w:marTop w:val="0"/>
          <w:marBottom w:val="0"/>
          <w:divBdr>
            <w:top w:val="none" w:sz="0" w:space="0" w:color="auto"/>
            <w:left w:val="none" w:sz="0" w:space="0" w:color="auto"/>
            <w:bottom w:val="none" w:sz="0" w:space="0" w:color="auto"/>
            <w:right w:val="none" w:sz="0" w:space="0" w:color="auto"/>
          </w:divBdr>
        </w:div>
        <w:div w:id="2068261178">
          <w:marLeft w:val="480"/>
          <w:marRight w:val="0"/>
          <w:marTop w:val="0"/>
          <w:marBottom w:val="0"/>
          <w:divBdr>
            <w:top w:val="none" w:sz="0" w:space="0" w:color="auto"/>
            <w:left w:val="none" w:sz="0" w:space="0" w:color="auto"/>
            <w:bottom w:val="none" w:sz="0" w:space="0" w:color="auto"/>
            <w:right w:val="none" w:sz="0" w:space="0" w:color="auto"/>
          </w:divBdr>
        </w:div>
        <w:div w:id="817499673">
          <w:marLeft w:val="480"/>
          <w:marRight w:val="0"/>
          <w:marTop w:val="0"/>
          <w:marBottom w:val="0"/>
          <w:divBdr>
            <w:top w:val="none" w:sz="0" w:space="0" w:color="auto"/>
            <w:left w:val="none" w:sz="0" w:space="0" w:color="auto"/>
            <w:bottom w:val="none" w:sz="0" w:space="0" w:color="auto"/>
            <w:right w:val="none" w:sz="0" w:space="0" w:color="auto"/>
          </w:divBdr>
        </w:div>
        <w:div w:id="1457985756">
          <w:marLeft w:val="480"/>
          <w:marRight w:val="0"/>
          <w:marTop w:val="0"/>
          <w:marBottom w:val="0"/>
          <w:divBdr>
            <w:top w:val="none" w:sz="0" w:space="0" w:color="auto"/>
            <w:left w:val="none" w:sz="0" w:space="0" w:color="auto"/>
            <w:bottom w:val="none" w:sz="0" w:space="0" w:color="auto"/>
            <w:right w:val="none" w:sz="0" w:space="0" w:color="auto"/>
          </w:divBdr>
        </w:div>
        <w:div w:id="1284729787">
          <w:marLeft w:val="480"/>
          <w:marRight w:val="0"/>
          <w:marTop w:val="0"/>
          <w:marBottom w:val="0"/>
          <w:divBdr>
            <w:top w:val="none" w:sz="0" w:space="0" w:color="auto"/>
            <w:left w:val="none" w:sz="0" w:space="0" w:color="auto"/>
            <w:bottom w:val="none" w:sz="0" w:space="0" w:color="auto"/>
            <w:right w:val="none" w:sz="0" w:space="0" w:color="auto"/>
          </w:divBdr>
        </w:div>
        <w:div w:id="268515323">
          <w:marLeft w:val="480"/>
          <w:marRight w:val="0"/>
          <w:marTop w:val="0"/>
          <w:marBottom w:val="0"/>
          <w:divBdr>
            <w:top w:val="none" w:sz="0" w:space="0" w:color="auto"/>
            <w:left w:val="none" w:sz="0" w:space="0" w:color="auto"/>
            <w:bottom w:val="none" w:sz="0" w:space="0" w:color="auto"/>
            <w:right w:val="none" w:sz="0" w:space="0" w:color="auto"/>
          </w:divBdr>
        </w:div>
        <w:div w:id="744496437">
          <w:marLeft w:val="480"/>
          <w:marRight w:val="0"/>
          <w:marTop w:val="0"/>
          <w:marBottom w:val="0"/>
          <w:divBdr>
            <w:top w:val="none" w:sz="0" w:space="0" w:color="auto"/>
            <w:left w:val="none" w:sz="0" w:space="0" w:color="auto"/>
            <w:bottom w:val="none" w:sz="0" w:space="0" w:color="auto"/>
            <w:right w:val="none" w:sz="0" w:space="0" w:color="auto"/>
          </w:divBdr>
        </w:div>
        <w:div w:id="2021154166">
          <w:marLeft w:val="480"/>
          <w:marRight w:val="0"/>
          <w:marTop w:val="0"/>
          <w:marBottom w:val="0"/>
          <w:divBdr>
            <w:top w:val="none" w:sz="0" w:space="0" w:color="auto"/>
            <w:left w:val="none" w:sz="0" w:space="0" w:color="auto"/>
            <w:bottom w:val="none" w:sz="0" w:space="0" w:color="auto"/>
            <w:right w:val="none" w:sz="0" w:space="0" w:color="auto"/>
          </w:divBdr>
        </w:div>
        <w:div w:id="271672985">
          <w:marLeft w:val="480"/>
          <w:marRight w:val="0"/>
          <w:marTop w:val="0"/>
          <w:marBottom w:val="0"/>
          <w:divBdr>
            <w:top w:val="none" w:sz="0" w:space="0" w:color="auto"/>
            <w:left w:val="none" w:sz="0" w:space="0" w:color="auto"/>
            <w:bottom w:val="none" w:sz="0" w:space="0" w:color="auto"/>
            <w:right w:val="none" w:sz="0" w:space="0" w:color="auto"/>
          </w:divBdr>
        </w:div>
        <w:div w:id="701051879">
          <w:marLeft w:val="480"/>
          <w:marRight w:val="0"/>
          <w:marTop w:val="0"/>
          <w:marBottom w:val="0"/>
          <w:divBdr>
            <w:top w:val="none" w:sz="0" w:space="0" w:color="auto"/>
            <w:left w:val="none" w:sz="0" w:space="0" w:color="auto"/>
            <w:bottom w:val="none" w:sz="0" w:space="0" w:color="auto"/>
            <w:right w:val="none" w:sz="0" w:space="0" w:color="auto"/>
          </w:divBdr>
        </w:div>
        <w:div w:id="829055965">
          <w:marLeft w:val="480"/>
          <w:marRight w:val="0"/>
          <w:marTop w:val="0"/>
          <w:marBottom w:val="0"/>
          <w:divBdr>
            <w:top w:val="none" w:sz="0" w:space="0" w:color="auto"/>
            <w:left w:val="none" w:sz="0" w:space="0" w:color="auto"/>
            <w:bottom w:val="none" w:sz="0" w:space="0" w:color="auto"/>
            <w:right w:val="none" w:sz="0" w:space="0" w:color="auto"/>
          </w:divBdr>
        </w:div>
        <w:div w:id="671224052">
          <w:marLeft w:val="480"/>
          <w:marRight w:val="0"/>
          <w:marTop w:val="0"/>
          <w:marBottom w:val="0"/>
          <w:divBdr>
            <w:top w:val="none" w:sz="0" w:space="0" w:color="auto"/>
            <w:left w:val="none" w:sz="0" w:space="0" w:color="auto"/>
            <w:bottom w:val="none" w:sz="0" w:space="0" w:color="auto"/>
            <w:right w:val="none" w:sz="0" w:space="0" w:color="auto"/>
          </w:divBdr>
        </w:div>
        <w:div w:id="2038000125">
          <w:marLeft w:val="480"/>
          <w:marRight w:val="0"/>
          <w:marTop w:val="0"/>
          <w:marBottom w:val="0"/>
          <w:divBdr>
            <w:top w:val="none" w:sz="0" w:space="0" w:color="auto"/>
            <w:left w:val="none" w:sz="0" w:space="0" w:color="auto"/>
            <w:bottom w:val="none" w:sz="0" w:space="0" w:color="auto"/>
            <w:right w:val="none" w:sz="0" w:space="0" w:color="auto"/>
          </w:divBdr>
        </w:div>
        <w:div w:id="838816744">
          <w:marLeft w:val="480"/>
          <w:marRight w:val="0"/>
          <w:marTop w:val="0"/>
          <w:marBottom w:val="0"/>
          <w:divBdr>
            <w:top w:val="none" w:sz="0" w:space="0" w:color="auto"/>
            <w:left w:val="none" w:sz="0" w:space="0" w:color="auto"/>
            <w:bottom w:val="none" w:sz="0" w:space="0" w:color="auto"/>
            <w:right w:val="none" w:sz="0" w:space="0" w:color="auto"/>
          </w:divBdr>
        </w:div>
        <w:div w:id="329017764">
          <w:marLeft w:val="480"/>
          <w:marRight w:val="0"/>
          <w:marTop w:val="0"/>
          <w:marBottom w:val="0"/>
          <w:divBdr>
            <w:top w:val="none" w:sz="0" w:space="0" w:color="auto"/>
            <w:left w:val="none" w:sz="0" w:space="0" w:color="auto"/>
            <w:bottom w:val="none" w:sz="0" w:space="0" w:color="auto"/>
            <w:right w:val="none" w:sz="0" w:space="0" w:color="auto"/>
          </w:divBdr>
        </w:div>
        <w:div w:id="1334527583">
          <w:marLeft w:val="480"/>
          <w:marRight w:val="0"/>
          <w:marTop w:val="0"/>
          <w:marBottom w:val="0"/>
          <w:divBdr>
            <w:top w:val="none" w:sz="0" w:space="0" w:color="auto"/>
            <w:left w:val="none" w:sz="0" w:space="0" w:color="auto"/>
            <w:bottom w:val="none" w:sz="0" w:space="0" w:color="auto"/>
            <w:right w:val="none" w:sz="0" w:space="0" w:color="auto"/>
          </w:divBdr>
        </w:div>
        <w:div w:id="1419406061">
          <w:marLeft w:val="480"/>
          <w:marRight w:val="0"/>
          <w:marTop w:val="0"/>
          <w:marBottom w:val="0"/>
          <w:divBdr>
            <w:top w:val="none" w:sz="0" w:space="0" w:color="auto"/>
            <w:left w:val="none" w:sz="0" w:space="0" w:color="auto"/>
            <w:bottom w:val="none" w:sz="0" w:space="0" w:color="auto"/>
            <w:right w:val="none" w:sz="0" w:space="0" w:color="auto"/>
          </w:divBdr>
        </w:div>
        <w:div w:id="1048142921">
          <w:marLeft w:val="480"/>
          <w:marRight w:val="0"/>
          <w:marTop w:val="0"/>
          <w:marBottom w:val="0"/>
          <w:divBdr>
            <w:top w:val="none" w:sz="0" w:space="0" w:color="auto"/>
            <w:left w:val="none" w:sz="0" w:space="0" w:color="auto"/>
            <w:bottom w:val="none" w:sz="0" w:space="0" w:color="auto"/>
            <w:right w:val="none" w:sz="0" w:space="0" w:color="auto"/>
          </w:divBdr>
        </w:div>
        <w:div w:id="1969555132">
          <w:marLeft w:val="480"/>
          <w:marRight w:val="0"/>
          <w:marTop w:val="0"/>
          <w:marBottom w:val="0"/>
          <w:divBdr>
            <w:top w:val="none" w:sz="0" w:space="0" w:color="auto"/>
            <w:left w:val="none" w:sz="0" w:space="0" w:color="auto"/>
            <w:bottom w:val="none" w:sz="0" w:space="0" w:color="auto"/>
            <w:right w:val="none" w:sz="0" w:space="0" w:color="auto"/>
          </w:divBdr>
        </w:div>
        <w:div w:id="1880586028">
          <w:marLeft w:val="480"/>
          <w:marRight w:val="0"/>
          <w:marTop w:val="0"/>
          <w:marBottom w:val="0"/>
          <w:divBdr>
            <w:top w:val="none" w:sz="0" w:space="0" w:color="auto"/>
            <w:left w:val="none" w:sz="0" w:space="0" w:color="auto"/>
            <w:bottom w:val="none" w:sz="0" w:space="0" w:color="auto"/>
            <w:right w:val="none" w:sz="0" w:space="0" w:color="auto"/>
          </w:divBdr>
        </w:div>
        <w:div w:id="2137946803">
          <w:marLeft w:val="480"/>
          <w:marRight w:val="0"/>
          <w:marTop w:val="0"/>
          <w:marBottom w:val="0"/>
          <w:divBdr>
            <w:top w:val="none" w:sz="0" w:space="0" w:color="auto"/>
            <w:left w:val="none" w:sz="0" w:space="0" w:color="auto"/>
            <w:bottom w:val="none" w:sz="0" w:space="0" w:color="auto"/>
            <w:right w:val="none" w:sz="0" w:space="0" w:color="auto"/>
          </w:divBdr>
        </w:div>
        <w:div w:id="1619216788">
          <w:marLeft w:val="480"/>
          <w:marRight w:val="0"/>
          <w:marTop w:val="0"/>
          <w:marBottom w:val="0"/>
          <w:divBdr>
            <w:top w:val="none" w:sz="0" w:space="0" w:color="auto"/>
            <w:left w:val="none" w:sz="0" w:space="0" w:color="auto"/>
            <w:bottom w:val="none" w:sz="0" w:space="0" w:color="auto"/>
            <w:right w:val="none" w:sz="0" w:space="0" w:color="auto"/>
          </w:divBdr>
        </w:div>
        <w:div w:id="1081754744">
          <w:marLeft w:val="480"/>
          <w:marRight w:val="0"/>
          <w:marTop w:val="0"/>
          <w:marBottom w:val="0"/>
          <w:divBdr>
            <w:top w:val="none" w:sz="0" w:space="0" w:color="auto"/>
            <w:left w:val="none" w:sz="0" w:space="0" w:color="auto"/>
            <w:bottom w:val="none" w:sz="0" w:space="0" w:color="auto"/>
            <w:right w:val="none" w:sz="0" w:space="0" w:color="auto"/>
          </w:divBdr>
        </w:div>
        <w:div w:id="1588659411">
          <w:marLeft w:val="480"/>
          <w:marRight w:val="0"/>
          <w:marTop w:val="0"/>
          <w:marBottom w:val="0"/>
          <w:divBdr>
            <w:top w:val="none" w:sz="0" w:space="0" w:color="auto"/>
            <w:left w:val="none" w:sz="0" w:space="0" w:color="auto"/>
            <w:bottom w:val="none" w:sz="0" w:space="0" w:color="auto"/>
            <w:right w:val="none" w:sz="0" w:space="0" w:color="auto"/>
          </w:divBdr>
        </w:div>
        <w:div w:id="711538390">
          <w:marLeft w:val="480"/>
          <w:marRight w:val="0"/>
          <w:marTop w:val="0"/>
          <w:marBottom w:val="0"/>
          <w:divBdr>
            <w:top w:val="none" w:sz="0" w:space="0" w:color="auto"/>
            <w:left w:val="none" w:sz="0" w:space="0" w:color="auto"/>
            <w:bottom w:val="none" w:sz="0" w:space="0" w:color="auto"/>
            <w:right w:val="none" w:sz="0" w:space="0" w:color="auto"/>
          </w:divBdr>
        </w:div>
        <w:div w:id="1202279022">
          <w:marLeft w:val="480"/>
          <w:marRight w:val="0"/>
          <w:marTop w:val="0"/>
          <w:marBottom w:val="0"/>
          <w:divBdr>
            <w:top w:val="none" w:sz="0" w:space="0" w:color="auto"/>
            <w:left w:val="none" w:sz="0" w:space="0" w:color="auto"/>
            <w:bottom w:val="none" w:sz="0" w:space="0" w:color="auto"/>
            <w:right w:val="none" w:sz="0" w:space="0" w:color="auto"/>
          </w:divBdr>
        </w:div>
        <w:div w:id="1699623973">
          <w:marLeft w:val="480"/>
          <w:marRight w:val="0"/>
          <w:marTop w:val="0"/>
          <w:marBottom w:val="0"/>
          <w:divBdr>
            <w:top w:val="none" w:sz="0" w:space="0" w:color="auto"/>
            <w:left w:val="none" w:sz="0" w:space="0" w:color="auto"/>
            <w:bottom w:val="none" w:sz="0" w:space="0" w:color="auto"/>
            <w:right w:val="none" w:sz="0" w:space="0" w:color="auto"/>
          </w:divBdr>
        </w:div>
        <w:div w:id="407962931">
          <w:marLeft w:val="480"/>
          <w:marRight w:val="0"/>
          <w:marTop w:val="0"/>
          <w:marBottom w:val="0"/>
          <w:divBdr>
            <w:top w:val="none" w:sz="0" w:space="0" w:color="auto"/>
            <w:left w:val="none" w:sz="0" w:space="0" w:color="auto"/>
            <w:bottom w:val="none" w:sz="0" w:space="0" w:color="auto"/>
            <w:right w:val="none" w:sz="0" w:space="0" w:color="auto"/>
          </w:divBdr>
        </w:div>
        <w:div w:id="2121871145">
          <w:marLeft w:val="480"/>
          <w:marRight w:val="0"/>
          <w:marTop w:val="0"/>
          <w:marBottom w:val="0"/>
          <w:divBdr>
            <w:top w:val="none" w:sz="0" w:space="0" w:color="auto"/>
            <w:left w:val="none" w:sz="0" w:space="0" w:color="auto"/>
            <w:bottom w:val="none" w:sz="0" w:space="0" w:color="auto"/>
            <w:right w:val="none" w:sz="0" w:space="0" w:color="auto"/>
          </w:divBdr>
        </w:div>
        <w:div w:id="1545825552">
          <w:marLeft w:val="480"/>
          <w:marRight w:val="0"/>
          <w:marTop w:val="0"/>
          <w:marBottom w:val="0"/>
          <w:divBdr>
            <w:top w:val="none" w:sz="0" w:space="0" w:color="auto"/>
            <w:left w:val="none" w:sz="0" w:space="0" w:color="auto"/>
            <w:bottom w:val="none" w:sz="0" w:space="0" w:color="auto"/>
            <w:right w:val="none" w:sz="0" w:space="0" w:color="auto"/>
          </w:divBdr>
        </w:div>
        <w:div w:id="966660712">
          <w:marLeft w:val="480"/>
          <w:marRight w:val="0"/>
          <w:marTop w:val="0"/>
          <w:marBottom w:val="0"/>
          <w:divBdr>
            <w:top w:val="none" w:sz="0" w:space="0" w:color="auto"/>
            <w:left w:val="none" w:sz="0" w:space="0" w:color="auto"/>
            <w:bottom w:val="none" w:sz="0" w:space="0" w:color="auto"/>
            <w:right w:val="none" w:sz="0" w:space="0" w:color="auto"/>
          </w:divBdr>
        </w:div>
        <w:div w:id="1021976704">
          <w:marLeft w:val="480"/>
          <w:marRight w:val="0"/>
          <w:marTop w:val="0"/>
          <w:marBottom w:val="0"/>
          <w:divBdr>
            <w:top w:val="none" w:sz="0" w:space="0" w:color="auto"/>
            <w:left w:val="none" w:sz="0" w:space="0" w:color="auto"/>
            <w:bottom w:val="none" w:sz="0" w:space="0" w:color="auto"/>
            <w:right w:val="none" w:sz="0" w:space="0" w:color="auto"/>
          </w:divBdr>
        </w:div>
        <w:div w:id="1746880878">
          <w:marLeft w:val="480"/>
          <w:marRight w:val="0"/>
          <w:marTop w:val="0"/>
          <w:marBottom w:val="0"/>
          <w:divBdr>
            <w:top w:val="none" w:sz="0" w:space="0" w:color="auto"/>
            <w:left w:val="none" w:sz="0" w:space="0" w:color="auto"/>
            <w:bottom w:val="none" w:sz="0" w:space="0" w:color="auto"/>
            <w:right w:val="none" w:sz="0" w:space="0" w:color="auto"/>
          </w:divBdr>
        </w:div>
        <w:div w:id="645281443">
          <w:marLeft w:val="480"/>
          <w:marRight w:val="0"/>
          <w:marTop w:val="0"/>
          <w:marBottom w:val="0"/>
          <w:divBdr>
            <w:top w:val="none" w:sz="0" w:space="0" w:color="auto"/>
            <w:left w:val="none" w:sz="0" w:space="0" w:color="auto"/>
            <w:bottom w:val="none" w:sz="0" w:space="0" w:color="auto"/>
            <w:right w:val="none" w:sz="0" w:space="0" w:color="auto"/>
          </w:divBdr>
        </w:div>
        <w:div w:id="525095652">
          <w:marLeft w:val="480"/>
          <w:marRight w:val="0"/>
          <w:marTop w:val="0"/>
          <w:marBottom w:val="0"/>
          <w:divBdr>
            <w:top w:val="none" w:sz="0" w:space="0" w:color="auto"/>
            <w:left w:val="none" w:sz="0" w:space="0" w:color="auto"/>
            <w:bottom w:val="none" w:sz="0" w:space="0" w:color="auto"/>
            <w:right w:val="none" w:sz="0" w:space="0" w:color="auto"/>
          </w:divBdr>
        </w:div>
        <w:div w:id="516239348">
          <w:marLeft w:val="480"/>
          <w:marRight w:val="0"/>
          <w:marTop w:val="0"/>
          <w:marBottom w:val="0"/>
          <w:divBdr>
            <w:top w:val="none" w:sz="0" w:space="0" w:color="auto"/>
            <w:left w:val="none" w:sz="0" w:space="0" w:color="auto"/>
            <w:bottom w:val="none" w:sz="0" w:space="0" w:color="auto"/>
            <w:right w:val="none" w:sz="0" w:space="0" w:color="auto"/>
          </w:divBdr>
        </w:div>
        <w:div w:id="655375584">
          <w:marLeft w:val="480"/>
          <w:marRight w:val="0"/>
          <w:marTop w:val="0"/>
          <w:marBottom w:val="0"/>
          <w:divBdr>
            <w:top w:val="none" w:sz="0" w:space="0" w:color="auto"/>
            <w:left w:val="none" w:sz="0" w:space="0" w:color="auto"/>
            <w:bottom w:val="none" w:sz="0" w:space="0" w:color="auto"/>
            <w:right w:val="none" w:sz="0" w:space="0" w:color="auto"/>
          </w:divBdr>
        </w:div>
        <w:div w:id="45493265">
          <w:marLeft w:val="480"/>
          <w:marRight w:val="0"/>
          <w:marTop w:val="0"/>
          <w:marBottom w:val="0"/>
          <w:divBdr>
            <w:top w:val="none" w:sz="0" w:space="0" w:color="auto"/>
            <w:left w:val="none" w:sz="0" w:space="0" w:color="auto"/>
            <w:bottom w:val="none" w:sz="0" w:space="0" w:color="auto"/>
            <w:right w:val="none" w:sz="0" w:space="0" w:color="auto"/>
          </w:divBdr>
        </w:div>
        <w:div w:id="547185080">
          <w:marLeft w:val="480"/>
          <w:marRight w:val="0"/>
          <w:marTop w:val="0"/>
          <w:marBottom w:val="0"/>
          <w:divBdr>
            <w:top w:val="none" w:sz="0" w:space="0" w:color="auto"/>
            <w:left w:val="none" w:sz="0" w:space="0" w:color="auto"/>
            <w:bottom w:val="none" w:sz="0" w:space="0" w:color="auto"/>
            <w:right w:val="none" w:sz="0" w:space="0" w:color="auto"/>
          </w:divBdr>
        </w:div>
        <w:div w:id="2015641525">
          <w:marLeft w:val="480"/>
          <w:marRight w:val="0"/>
          <w:marTop w:val="0"/>
          <w:marBottom w:val="0"/>
          <w:divBdr>
            <w:top w:val="none" w:sz="0" w:space="0" w:color="auto"/>
            <w:left w:val="none" w:sz="0" w:space="0" w:color="auto"/>
            <w:bottom w:val="none" w:sz="0" w:space="0" w:color="auto"/>
            <w:right w:val="none" w:sz="0" w:space="0" w:color="auto"/>
          </w:divBdr>
        </w:div>
        <w:div w:id="649401452">
          <w:marLeft w:val="480"/>
          <w:marRight w:val="0"/>
          <w:marTop w:val="0"/>
          <w:marBottom w:val="0"/>
          <w:divBdr>
            <w:top w:val="none" w:sz="0" w:space="0" w:color="auto"/>
            <w:left w:val="none" w:sz="0" w:space="0" w:color="auto"/>
            <w:bottom w:val="none" w:sz="0" w:space="0" w:color="auto"/>
            <w:right w:val="none" w:sz="0" w:space="0" w:color="auto"/>
          </w:divBdr>
        </w:div>
        <w:div w:id="2095474654">
          <w:marLeft w:val="480"/>
          <w:marRight w:val="0"/>
          <w:marTop w:val="0"/>
          <w:marBottom w:val="0"/>
          <w:divBdr>
            <w:top w:val="none" w:sz="0" w:space="0" w:color="auto"/>
            <w:left w:val="none" w:sz="0" w:space="0" w:color="auto"/>
            <w:bottom w:val="none" w:sz="0" w:space="0" w:color="auto"/>
            <w:right w:val="none" w:sz="0" w:space="0" w:color="auto"/>
          </w:divBdr>
        </w:div>
        <w:div w:id="1556890768">
          <w:marLeft w:val="480"/>
          <w:marRight w:val="0"/>
          <w:marTop w:val="0"/>
          <w:marBottom w:val="0"/>
          <w:divBdr>
            <w:top w:val="none" w:sz="0" w:space="0" w:color="auto"/>
            <w:left w:val="none" w:sz="0" w:space="0" w:color="auto"/>
            <w:bottom w:val="none" w:sz="0" w:space="0" w:color="auto"/>
            <w:right w:val="none" w:sz="0" w:space="0" w:color="auto"/>
          </w:divBdr>
        </w:div>
        <w:div w:id="1424953498">
          <w:marLeft w:val="480"/>
          <w:marRight w:val="0"/>
          <w:marTop w:val="0"/>
          <w:marBottom w:val="0"/>
          <w:divBdr>
            <w:top w:val="none" w:sz="0" w:space="0" w:color="auto"/>
            <w:left w:val="none" w:sz="0" w:space="0" w:color="auto"/>
            <w:bottom w:val="none" w:sz="0" w:space="0" w:color="auto"/>
            <w:right w:val="none" w:sz="0" w:space="0" w:color="auto"/>
          </w:divBdr>
        </w:div>
        <w:div w:id="1626814057">
          <w:marLeft w:val="480"/>
          <w:marRight w:val="0"/>
          <w:marTop w:val="0"/>
          <w:marBottom w:val="0"/>
          <w:divBdr>
            <w:top w:val="none" w:sz="0" w:space="0" w:color="auto"/>
            <w:left w:val="none" w:sz="0" w:space="0" w:color="auto"/>
            <w:bottom w:val="none" w:sz="0" w:space="0" w:color="auto"/>
            <w:right w:val="none" w:sz="0" w:space="0" w:color="auto"/>
          </w:divBdr>
        </w:div>
        <w:div w:id="1684356025">
          <w:marLeft w:val="480"/>
          <w:marRight w:val="0"/>
          <w:marTop w:val="0"/>
          <w:marBottom w:val="0"/>
          <w:divBdr>
            <w:top w:val="none" w:sz="0" w:space="0" w:color="auto"/>
            <w:left w:val="none" w:sz="0" w:space="0" w:color="auto"/>
            <w:bottom w:val="none" w:sz="0" w:space="0" w:color="auto"/>
            <w:right w:val="none" w:sz="0" w:space="0" w:color="auto"/>
          </w:divBdr>
        </w:div>
        <w:div w:id="1115516226">
          <w:marLeft w:val="480"/>
          <w:marRight w:val="0"/>
          <w:marTop w:val="0"/>
          <w:marBottom w:val="0"/>
          <w:divBdr>
            <w:top w:val="none" w:sz="0" w:space="0" w:color="auto"/>
            <w:left w:val="none" w:sz="0" w:space="0" w:color="auto"/>
            <w:bottom w:val="none" w:sz="0" w:space="0" w:color="auto"/>
            <w:right w:val="none" w:sz="0" w:space="0" w:color="auto"/>
          </w:divBdr>
        </w:div>
        <w:div w:id="942540763">
          <w:marLeft w:val="480"/>
          <w:marRight w:val="0"/>
          <w:marTop w:val="0"/>
          <w:marBottom w:val="0"/>
          <w:divBdr>
            <w:top w:val="none" w:sz="0" w:space="0" w:color="auto"/>
            <w:left w:val="none" w:sz="0" w:space="0" w:color="auto"/>
            <w:bottom w:val="none" w:sz="0" w:space="0" w:color="auto"/>
            <w:right w:val="none" w:sz="0" w:space="0" w:color="auto"/>
          </w:divBdr>
        </w:div>
        <w:div w:id="2027175723">
          <w:marLeft w:val="480"/>
          <w:marRight w:val="0"/>
          <w:marTop w:val="0"/>
          <w:marBottom w:val="0"/>
          <w:divBdr>
            <w:top w:val="none" w:sz="0" w:space="0" w:color="auto"/>
            <w:left w:val="none" w:sz="0" w:space="0" w:color="auto"/>
            <w:bottom w:val="none" w:sz="0" w:space="0" w:color="auto"/>
            <w:right w:val="none" w:sz="0" w:space="0" w:color="auto"/>
          </w:divBdr>
        </w:div>
        <w:div w:id="2052680774">
          <w:marLeft w:val="480"/>
          <w:marRight w:val="0"/>
          <w:marTop w:val="0"/>
          <w:marBottom w:val="0"/>
          <w:divBdr>
            <w:top w:val="none" w:sz="0" w:space="0" w:color="auto"/>
            <w:left w:val="none" w:sz="0" w:space="0" w:color="auto"/>
            <w:bottom w:val="none" w:sz="0" w:space="0" w:color="auto"/>
            <w:right w:val="none" w:sz="0" w:space="0" w:color="auto"/>
          </w:divBdr>
        </w:div>
        <w:div w:id="1821385330">
          <w:marLeft w:val="480"/>
          <w:marRight w:val="0"/>
          <w:marTop w:val="0"/>
          <w:marBottom w:val="0"/>
          <w:divBdr>
            <w:top w:val="none" w:sz="0" w:space="0" w:color="auto"/>
            <w:left w:val="none" w:sz="0" w:space="0" w:color="auto"/>
            <w:bottom w:val="none" w:sz="0" w:space="0" w:color="auto"/>
            <w:right w:val="none" w:sz="0" w:space="0" w:color="auto"/>
          </w:divBdr>
        </w:div>
        <w:div w:id="94403603">
          <w:marLeft w:val="480"/>
          <w:marRight w:val="0"/>
          <w:marTop w:val="0"/>
          <w:marBottom w:val="0"/>
          <w:divBdr>
            <w:top w:val="none" w:sz="0" w:space="0" w:color="auto"/>
            <w:left w:val="none" w:sz="0" w:space="0" w:color="auto"/>
            <w:bottom w:val="none" w:sz="0" w:space="0" w:color="auto"/>
            <w:right w:val="none" w:sz="0" w:space="0" w:color="auto"/>
          </w:divBdr>
        </w:div>
        <w:div w:id="408385517">
          <w:marLeft w:val="480"/>
          <w:marRight w:val="0"/>
          <w:marTop w:val="0"/>
          <w:marBottom w:val="0"/>
          <w:divBdr>
            <w:top w:val="none" w:sz="0" w:space="0" w:color="auto"/>
            <w:left w:val="none" w:sz="0" w:space="0" w:color="auto"/>
            <w:bottom w:val="none" w:sz="0" w:space="0" w:color="auto"/>
            <w:right w:val="none" w:sz="0" w:space="0" w:color="auto"/>
          </w:divBdr>
        </w:div>
        <w:div w:id="1671643872">
          <w:marLeft w:val="480"/>
          <w:marRight w:val="0"/>
          <w:marTop w:val="0"/>
          <w:marBottom w:val="0"/>
          <w:divBdr>
            <w:top w:val="none" w:sz="0" w:space="0" w:color="auto"/>
            <w:left w:val="none" w:sz="0" w:space="0" w:color="auto"/>
            <w:bottom w:val="none" w:sz="0" w:space="0" w:color="auto"/>
            <w:right w:val="none" w:sz="0" w:space="0" w:color="auto"/>
          </w:divBdr>
        </w:div>
        <w:div w:id="968628188">
          <w:marLeft w:val="480"/>
          <w:marRight w:val="0"/>
          <w:marTop w:val="0"/>
          <w:marBottom w:val="0"/>
          <w:divBdr>
            <w:top w:val="none" w:sz="0" w:space="0" w:color="auto"/>
            <w:left w:val="none" w:sz="0" w:space="0" w:color="auto"/>
            <w:bottom w:val="none" w:sz="0" w:space="0" w:color="auto"/>
            <w:right w:val="none" w:sz="0" w:space="0" w:color="auto"/>
          </w:divBdr>
        </w:div>
        <w:div w:id="1784029330">
          <w:marLeft w:val="480"/>
          <w:marRight w:val="0"/>
          <w:marTop w:val="0"/>
          <w:marBottom w:val="0"/>
          <w:divBdr>
            <w:top w:val="none" w:sz="0" w:space="0" w:color="auto"/>
            <w:left w:val="none" w:sz="0" w:space="0" w:color="auto"/>
            <w:bottom w:val="none" w:sz="0" w:space="0" w:color="auto"/>
            <w:right w:val="none" w:sz="0" w:space="0" w:color="auto"/>
          </w:divBdr>
        </w:div>
        <w:div w:id="430901542">
          <w:marLeft w:val="480"/>
          <w:marRight w:val="0"/>
          <w:marTop w:val="0"/>
          <w:marBottom w:val="0"/>
          <w:divBdr>
            <w:top w:val="none" w:sz="0" w:space="0" w:color="auto"/>
            <w:left w:val="none" w:sz="0" w:space="0" w:color="auto"/>
            <w:bottom w:val="none" w:sz="0" w:space="0" w:color="auto"/>
            <w:right w:val="none" w:sz="0" w:space="0" w:color="auto"/>
          </w:divBdr>
        </w:div>
        <w:div w:id="320620629">
          <w:marLeft w:val="480"/>
          <w:marRight w:val="0"/>
          <w:marTop w:val="0"/>
          <w:marBottom w:val="0"/>
          <w:divBdr>
            <w:top w:val="none" w:sz="0" w:space="0" w:color="auto"/>
            <w:left w:val="none" w:sz="0" w:space="0" w:color="auto"/>
            <w:bottom w:val="none" w:sz="0" w:space="0" w:color="auto"/>
            <w:right w:val="none" w:sz="0" w:space="0" w:color="auto"/>
          </w:divBdr>
        </w:div>
        <w:div w:id="23677969">
          <w:marLeft w:val="480"/>
          <w:marRight w:val="0"/>
          <w:marTop w:val="0"/>
          <w:marBottom w:val="0"/>
          <w:divBdr>
            <w:top w:val="none" w:sz="0" w:space="0" w:color="auto"/>
            <w:left w:val="none" w:sz="0" w:space="0" w:color="auto"/>
            <w:bottom w:val="none" w:sz="0" w:space="0" w:color="auto"/>
            <w:right w:val="none" w:sz="0" w:space="0" w:color="auto"/>
          </w:divBdr>
        </w:div>
        <w:div w:id="1457067125">
          <w:marLeft w:val="480"/>
          <w:marRight w:val="0"/>
          <w:marTop w:val="0"/>
          <w:marBottom w:val="0"/>
          <w:divBdr>
            <w:top w:val="none" w:sz="0" w:space="0" w:color="auto"/>
            <w:left w:val="none" w:sz="0" w:space="0" w:color="auto"/>
            <w:bottom w:val="none" w:sz="0" w:space="0" w:color="auto"/>
            <w:right w:val="none" w:sz="0" w:space="0" w:color="auto"/>
          </w:divBdr>
        </w:div>
        <w:div w:id="1353065427">
          <w:marLeft w:val="480"/>
          <w:marRight w:val="0"/>
          <w:marTop w:val="0"/>
          <w:marBottom w:val="0"/>
          <w:divBdr>
            <w:top w:val="none" w:sz="0" w:space="0" w:color="auto"/>
            <w:left w:val="none" w:sz="0" w:space="0" w:color="auto"/>
            <w:bottom w:val="none" w:sz="0" w:space="0" w:color="auto"/>
            <w:right w:val="none" w:sz="0" w:space="0" w:color="auto"/>
          </w:divBdr>
        </w:div>
        <w:div w:id="1728988909">
          <w:marLeft w:val="480"/>
          <w:marRight w:val="0"/>
          <w:marTop w:val="0"/>
          <w:marBottom w:val="0"/>
          <w:divBdr>
            <w:top w:val="none" w:sz="0" w:space="0" w:color="auto"/>
            <w:left w:val="none" w:sz="0" w:space="0" w:color="auto"/>
            <w:bottom w:val="none" w:sz="0" w:space="0" w:color="auto"/>
            <w:right w:val="none" w:sz="0" w:space="0" w:color="auto"/>
          </w:divBdr>
        </w:div>
        <w:div w:id="79759779">
          <w:marLeft w:val="480"/>
          <w:marRight w:val="0"/>
          <w:marTop w:val="0"/>
          <w:marBottom w:val="0"/>
          <w:divBdr>
            <w:top w:val="none" w:sz="0" w:space="0" w:color="auto"/>
            <w:left w:val="none" w:sz="0" w:space="0" w:color="auto"/>
            <w:bottom w:val="none" w:sz="0" w:space="0" w:color="auto"/>
            <w:right w:val="none" w:sz="0" w:space="0" w:color="auto"/>
          </w:divBdr>
        </w:div>
        <w:div w:id="1055423294">
          <w:marLeft w:val="480"/>
          <w:marRight w:val="0"/>
          <w:marTop w:val="0"/>
          <w:marBottom w:val="0"/>
          <w:divBdr>
            <w:top w:val="none" w:sz="0" w:space="0" w:color="auto"/>
            <w:left w:val="none" w:sz="0" w:space="0" w:color="auto"/>
            <w:bottom w:val="none" w:sz="0" w:space="0" w:color="auto"/>
            <w:right w:val="none" w:sz="0" w:space="0" w:color="auto"/>
          </w:divBdr>
        </w:div>
        <w:div w:id="754328993">
          <w:marLeft w:val="480"/>
          <w:marRight w:val="0"/>
          <w:marTop w:val="0"/>
          <w:marBottom w:val="0"/>
          <w:divBdr>
            <w:top w:val="none" w:sz="0" w:space="0" w:color="auto"/>
            <w:left w:val="none" w:sz="0" w:space="0" w:color="auto"/>
            <w:bottom w:val="none" w:sz="0" w:space="0" w:color="auto"/>
            <w:right w:val="none" w:sz="0" w:space="0" w:color="auto"/>
          </w:divBdr>
        </w:div>
        <w:div w:id="753864312">
          <w:marLeft w:val="480"/>
          <w:marRight w:val="0"/>
          <w:marTop w:val="0"/>
          <w:marBottom w:val="0"/>
          <w:divBdr>
            <w:top w:val="none" w:sz="0" w:space="0" w:color="auto"/>
            <w:left w:val="none" w:sz="0" w:space="0" w:color="auto"/>
            <w:bottom w:val="none" w:sz="0" w:space="0" w:color="auto"/>
            <w:right w:val="none" w:sz="0" w:space="0" w:color="auto"/>
          </w:divBdr>
        </w:div>
        <w:div w:id="540479386">
          <w:marLeft w:val="480"/>
          <w:marRight w:val="0"/>
          <w:marTop w:val="0"/>
          <w:marBottom w:val="0"/>
          <w:divBdr>
            <w:top w:val="none" w:sz="0" w:space="0" w:color="auto"/>
            <w:left w:val="none" w:sz="0" w:space="0" w:color="auto"/>
            <w:bottom w:val="none" w:sz="0" w:space="0" w:color="auto"/>
            <w:right w:val="none" w:sz="0" w:space="0" w:color="auto"/>
          </w:divBdr>
        </w:div>
        <w:div w:id="306204739">
          <w:marLeft w:val="480"/>
          <w:marRight w:val="0"/>
          <w:marTop w:val="0"/>
          <w:marBottom w:val="0"/>
          <w:divBdr>
            <w:top w:val="none" w:sz="0" w:space="0" w:color="auto"/>
            <w:left w:val="none" w:sz="0" w:space="0" w:color="auto"/>
            <w:bottom w:val="none" w:sz="0" w:space="0" w:color="auto"/>
            <w:right w:val="none" w:sz="0" w:space="0" w:color="auto"/>
          </w:divBdr>
        </w:div>
        <w:div w:id="784348792">
          <w:marLeft w:val="480"/>
          <w:marRight w:val="0"/>
          <w:marTop w:val="0"/>
          <w:marBottom w:val="0"/>
          <w:divBdr>
            <w:top w:val="none" w:sz="0" w:space="0" w:color="auto"/>
            <w:left w:val="none" w:sz="0" w:space="0" w:color="auto"/>
            <w:bottom w:val="none" w:sz="0" w:space="0" w:color="auto"/>
            <w:right w:val="none" w:sz="0" w:space="0" w:color="auto"/>
          </w:divBdr>
        </w:div>
        <w:div w:id="725644159">
          <w:marLeft w:val="480"/>
          <w:marRight w:val="0"/>
          <w:marTop w:val="0"/>
          <w:marBottom w:val="0"/>
          <w:divBdr>
            <w:top w:val="none" w:sz="0" w:space="0" w:color="auto"/>
            <w:left w:val="none" w:sz="0" w:space="0" w:color="auto"/>
            <w:bottom w:val="none" w:sz="0" w:space="0" w:color="auto"/>
            <w:right w:val="none" w:sz="0" w:space="0" w:color="auto"/>
          </w:divBdr>
        </w:div>
        <w:div w:id="1921864031">
          <w:marLeft w:val="480"/>
          <w:marRight w:val="0"/>
          <w:marTop w:val="0"/>
          <w:marBottom w:val="0"/>
          <w:divBdr>
            <w:top w:val="none" w:sz="0" w:space="0" w:color="auto"/>
            <w:left w:val="none" w:sz="0" w:space="0" w:color="auto"/>
            <w:bottom w:val="none" w:sz="0" w:space="0" w:color="auto"/>
            <w:right w:val="none" w:sz="0" w:space="0" w:color="auto"/>
          </w:divBdr>
        </w:div>
        <w:div w:id="1274365379">
          <w:marLeft w:val="480"/>
          <w:marRight w:val="0"/>
          <w:marTop w:val="0"/>
          <w:marBottom w:val="0"/>
          <w:divBdr>
            <w:top w:val="none" w:sz="0" w:space="0" w:color="auto"/>
            <w:left w:val="none" w:sz="0" w:space="0" w:color="auto"/>
            <w:bottom w:val="none" w:sz="0" w:space="0" w:color="auto"/>
            <w:right w:val="none" w:sz="0" w:space="0" w:color="auto"/>
          </w:divBdr>
        </w:div>
        <w:div w:id="1970891167">
          <w:marLeft w:val="480"/>
          <w:marRight w:val="0"/>
          <w:marTop w:val="0"/>
          <w:marBottom w:val="0"/>
          <w:divBdr>
            <w:top w:val="none" w:sz="0" w:space="0" w:color="auto"/>
            <w:left w:val="none" w:sz="0" w:space="0" w:color="auto"/>
            <w:bottom w:val="none" w:sz="0" w:space="0" w:color="auto"/>
            <w:right w:val="none" w:sz="0" w:space="0" w:color="auto"/>
          </w:divBdr>
        </w:div>
        <w:div w:id="364911420">
          <w:marLeft w:val="480"/>
          <w:marRight w:val="0"/>
          <w:marTop w:val="0"/>
          <w:marBottom w:val="0"/>
          <w:divBdr>
            <w:top w:val="none" w:sz="0" w:space="0" w:color="auto"/>
            <w:left w:val="none" w:sz="0" w:space="0" w:color="auto"/>
            <w:bottom w:val="none" w:sz="0" w:space="0" w:color="auto"/>
            <w:right w:val="none" w:sz="0" w:space="0" w:color="auto"/>
          </w:divBdr>
        </w:div>
        <w:div w:id="1339967210">
          <w:marLeft w:val="480"/>
          <w:marRight w:val="0"/>
          <w:marTop w:val="0"/>
          <w:marBottom w:val="0"/>
          <w:divBdr>
            <w:top w:val="none" w:sz="0" w:space="0" w:color="auto"/>
            <w:left w:val="none" w:sz="0" w:space="0" w:color="auto"/>
            <w:bottom w:val="none" w:sz="0" w:space="0" w:color="auto"/>
            <w:right w:val="none" w:sz="0" w:space="0" w:color="auto"/>
          </w:divBdr>
        </w:div>
        <w:div w:id="372120524">
          <w:marLeft w:val="480"/>
          <w:marRight w:val="0"/>
          <w:marTop w:val="0"/>
          <w:marBottom w:val="0"/>
          <w:divBdr>
            <w:top w:val="none" w:sz="0" w:space="0" w:color="auto"/>
            <w:left w:val="none" w:sz="0" w:space="0" w:color="auto"/>
            <w:bottom w:val="none" w:sz="0" w:space="0" w:color="auto"/>
            <w:right w:val="none" w:sz="0" w:space="0" w:color="auto"/>
          </w:divBdr>
        </w:div>
        <w:div w:id="1873836285">
          <w:marLeft w:val="480"/>
          <w:marRight w:val="0"/>
          <w:marTop w:val="0"/>
          <w:marBottom w:val="0"/>
          <w:divBdr>
            <w:top w:val="none" w:sz="0" w:space="0" w:color="auto"/>
            <w:left w:val="none" w:sz="0" w:space="0" w:color="auto"/>
            <w:bottom w:val="none" w:sz="0" w:space="0" w:color="auto"/>
            <w:right w:val="none" w:sz="0" w:space="0" w:color="auto"/>
          </w:divBdr>
        </w:div>
        <w:div w:id="506019823">
          <w:marLeft w:val="480"/>
          <w:marRight w:val="0"/>
          <w:marTop w:val="0"/>
          <w:marBottom w:val="0"/>
          <w:divBdr>
            <w:top w:val="none" w:sz="0" w:space="0" w:color="auto"/>
            <w:left w:val="none" w:sz="0" w:space="0" w:color="auto"/>
            <w:bottom w:val="none" w:sz="0" w:space="0" w:color="auto"/>
            <w:right w:val="none" w:sz="0" w:space="0" w:color="auto"/>
          </w:divBdr>
        </w:div>
        <w:div w:id="1042287646">
          <w:marLeft w:val="480"/>
          <w:marRight w:val="0"/>
          <w:marTop w:val="0"/>
          <w:marBottom w:val="0"/>
          <w:divBdr>
            <w:top w:val="none" w:sz="0" w:space="0" w:color="auto"/>
            <w:left w:val="none" w:sz="0" w:space="0" w:color="auto"/>
            <w:bottom w:val="none" w:sz="0" w:space="0" w:color="auto"/>
            <w:right w:val="none" w:sz="0" w:space="0" w:color="auto"/>
          </w:divBdr>
        </w:div>
        <w:div w:id="1587035418">
          <w:marLeft w:val="480"/>
          <w:marRight w:val="0"/>
          <w:marTop w:val="0"/>
          <w:marBottom w:val="0"/>
          <w:divBdr>
            <w:top w:val="none" w:sz="0" w:space="0" w:color="auto"/>
            <w:left w:val="none" w:sz="0" w:space="0" w:color="auto"/>
            <w:bottom w:val="none" w:sz="0" w:space="0" w:color="auto"/>
            <w:right w:val="none" w:sz="0" w:space="0" w:color="auto"/>
          </w:divBdr>
        </w:div>
        <w:div w:id="591205682">
          <w:marLeft w:val="480"/>
          <w:marRight w:val="0"/>
          <w:marTop w:val="0"/>
          <w:marBottom w:val="0"/>
          <w:divBdr>
            <w:top w:val="none" w:sz="0" w:space="0" w:color="auto"/>
            <w:left w:val="none" w:sz="0" w:space="0" w:color="auto"/>
            <w:bottom w:val="none" w:sz="0" w:space="0" w:color="auto"/>
            <w:right w:val="none" w:sz="0" w:space="0" w:color="auto"/>
          </w:divBdr>
        </w:div>
      </w:divsChild>
    </w:div>
    <w:div w:id="905578798">
      <w:bodyDiv w:val="1"/>
      <w:marLeft w:val="0"/>
      <w:marRight w:val="0"/>
      <w:marTop w:val="0"/>
      <w:marBottom w:val="0"/>
      <w:divBdr>
        <w:top w:val="none" w:sz="0" w:space="0" w:color="auto"/>
        <w:left w:val="none" w:sz="0" w:space="0" w:color="auto"/>
        <w:bottom w:val="none" w:sz="0" w:space="0" w:color="auto"/>
        <w:right w:val="none" w:sz="0" w:space="0" w:color="auto"/>
      </w:divBdr>
    </w:div>
    <w:div w:id="910503913">
      <w:bodyDiv w:val="1"/>
      <w:marLeft w:val="0"/>
      <w:marRight w:val="0"/>
      <w:marTop w:val="0"/>
      <w:marBottom w:val="0"/>
      <w:divBdr>
        <w:top w:val="none" w:sz="0" w:space="0" w:color="auto"/>
        <w:left w:val="none" w:sz="0" w:space="0" w:color="auto"/>
        <w:bottom w:val="none" w:sz="0" w:space="0" w:color="auto"/>
        <w:right w:val="none" w:sz="0" w:space="0" w:color="auto"/>
      </w:divBdr>
    </w:div>
    <w:div w:id="911086820">
      <w:bodyDiv w:val="1"/>
      <w:marLeft w:val="0"/>
      <w:marRight w:val="0"/>
      <w:marTop w:val="0"/>
      <w:marBottom w:val="0"/>
      <w:divBdr>
        <w:top w:val="none" w:sz="0" w:space="0" w:color="auto"/>
        <w:left w:val="none" w:sz="0" w:space="0" w:color="auto"/>
        <w:bottom w:val="none" w:sz="0" w:space="0" w:color="auto"/>
        <w:right w:val="none" w:sz="0" w:space="0" w:color="auto"/>
      </w:divBdr>
    </w:div>
    <w:div w:id="911543198">
      <w:bodyDiv w:val="1"/>
      <w:marLeft w:val="0"/>
      <w:marRight w:val="0"/>
      <w:marTop w:val="0"/>
      <w:marBottom w:val="0"/>
      <w:divBdr>
        <w:top w:val="none" w:sz="0" w:space="0" w:color="auto"/>
        <w:left w:val="none" w:sz="0" w:space="0" w:color="auto"/>
        <w:bottom w:val="none" w:sz="0" w:space="0" w:color="auto"/>
        <w:right w:val="none" w:sz="0" w:space="0" w:color="auto"/>
      </w:divBdr>
    </w:div>
    <w:div w:id="912280936">
      <w:bodyDiv w:val="1"/>
      <w:marLeft w:val="0"/>
      <w:marRight w:val="0"/>
      <w:marTop w:val="0"/>
      <w:marBottom w:val="0"/>
      <w:divBdr>
        <w:top w:val="none" w:sz="0" w:space="0" w:color="auto"/>
        <w:left w:val="none" w:sz="0" w:space="0" w:color="auto"/>
        <w:bottom w:val="none" w:sz="0" w:space="0" w:color="auto"/>
        <w:right w:val="none" w:sz="0" w:space="0" w:color="auto"/>
      </w:divBdr>
    </w:div>
    <w:div w:id="913079264">
      <w:bodyDiv w:val="1"/>
      <w:marLeft w:val="0"/>
      <w:marRight w:val="0"/>
      <w:marTop w:val="0"/>
      <w:marBottom w:val="0"/>
      <w:divBdr>
        <w:top w:val="none" w:sz="0" w:space="0" w:color="auto"/>
        <w:left w:val="none" w:sz="0" w:space="0" w:color="auto"/>
        <w:bottom w:val="none" w:sz="0" w:space="0" w:color="auto"/>
        <w:right w:val="none" w:sz="0" w:space="0" w:color="auto"/>
      </w:divBdr>
    </w:div>
    <w:div w:id="913399164">
      <w:bodyDiv w:val="1"/>
      <w:marLeft w:val="0"/>
      <w:marRight w:val="0"/>
      <w:marTop w:val="0"/>
      <w:marBottom w:val="0"/>
      <w:divBdr>
        <w:top w:val="none" w:sz="0" w:space="0" w:color="auto"/>
        <w:left w:val="none" w:sz="0" w:space="0" w:color="auto"/>
        <w:bottom w:val="none" w:sz="0" w:space="0" w:color="auto"/>
        <w:right w:val="none" w:sz="0" w:space="0" w:color="auto"/>
      </w:divBdr>
    </w:div>
    <w:div w:id="914315326">
      <w:bodyDiv w:val="1"/>
      <w:marLeft w:val="0"/>
      <w:marRight w:val="0"/>
      <w:marTop w:val="0"/>
      <w:marBottom w:val="0"/>
      <w:divBdr>
        <w:top w:val="none" w:sz="0" w:space="0" w:color="auto"/>
        <w:left w:val="none" w:sz="0" w:space="0" w:color="auto"/>
        <w:bottom w:val="none" w:sz="0" w:space="0" w:color="auto"/>
        <w:right w:val="none" w:sz="0" w:space="0" w:color="auto"/>
      </w:divBdr>
    </w:div>
    <w:div w:id="916744936">
      <w:bodyDiv w:val="1"/>
      <w:marLeft w:val="0"/>
      <w:marRight w:val="0"/>
      <w:marTop w:val="0"/>
      <w:marBottom w:val="0"/>
      <w:divBdr>
        <w:top w:val="none" w:sz="0" w:space="0" w:color="auto"/>
        <w:left w:val="none" w:sz="0" w:space="0" w:color="auto"/>
        <w:bottom w:val="none" w:sz="0" w:space="0" w:color="auto"/>
        <w:right w:val="none" w:sz="0" w:space="0" w:color="auto"/>
      </w:divBdr>
    </w:div>
    <w:div w:id="917784982">
      <w:bodyDiv w:val="1"/>
      <w:marLeft w:val="0"/>
      <w:marRight w:val="0"/>
      <w:marTop w:val="0"/>
      <w:marBottom w:val="0"/>
      <w:divBdr>
        <w:top w:val="none" w:sz="0" w:space="0" w:color="auto"/>
        <w:left w:val="none" w:sz="0" w:space="0" w:color="auto"/>
        <w:bottom w:val="none" w:sz="0" w:space="0" w:color="auto"/>
        <w:right w:val="none" w:sz="0" w:space="0" w:color="auto"/>
      </w:divBdr>
    </w:div>
    <w:div w:id="918904449">
      <w:bodyDiv w:val="1"/>
      <w:marLeft w:val="0"/>
      <w:marRight w:val="0"/>
      <w:marTop w:val="0"/>
      <w:marBottom w:val="0"/>
      <w:divBdr>
        <w:top w:val="none" w:sz="0" w:space="0" w:color="auto"/>
        <w:left w:val="none" w:sz="0" w:space="0" w:color="auto"/>
        <w:bottom w:val="none" w:sz="0" w:space="0" w:color="auto"/>
        <w:right w:val="none" w:sz="0" w:space="0" w:color="auto"/>
      </w:divBdr>
    </w:div>
    <w:div w:id="921986765">
      <w:bodyDiv w:val="1"/>
      <w:marLeft w:val="0"/>
      <w:marRight w:val="0"/>
      <w:marTop w:val="0"/>
      <w:marBottom w:val="0"/>
      <w:divBdr>
        <w:top w:val="none" w:sz="0" w:space="0" w:color="auto"/>
        <w:left w:val="none" w:sz="0" w:space="0" w:color="auto"/>
        <w:bottom w:val="none" w:sz="0" w:space="0" w:color="auto"/>
        <w:right w:val="none" w:sz="0" w:space="0" w:color="auto"/>
      </w:divBdr>
    </w:div>
    <w:div w:id="922566290">
      <w:bodyDiv w:val="1"/>
      <w:marLeft w:val="0"/>
      <w:marRight w:val="0"/>
      <w:marTop w:val="0"/>
      <w:marBottom w:val="0"/>
      <w:divBdr>
        <w:top w:val="none" w:sz="0" w:space="0" w:color="auto"/>
        <w:left w:val="none" w:sz="0" w:space="0" w:color="auto"/>
        <w:bottom w:val="none" w:sz="0" w:space="0" w:color="auto"/>
        <w:right w:val="none" w:sz="0" w:space="0" w:color="auto"/>
      </w:divBdr>
    </w:div>
    <w:div w:id="923611597">
      <w:bodyDiv w:val="1"/>
      <w:marLeft w:val="0"/>
      <w:marRight w:val="0"/>
      <w:marTop w:val="0"/>
      <w:marBottom w:val="0"/>
      <w:divBdr>
        <w:top w:val="none" w:sz="0" w:space="0" w:color="auto"/>
        <w:left w:val="none" w:sz="0" w:space="0" w:color="auto"/>
        <w:bottom w:val="none" w:sz="0" w:space="0" w:color="auto"/>
        <w:right w:val="none" w:sz="0" w:space="0" w:color="auto"/>
      </w:divBdr>
    </w:div>
    <w:div w:id="924147294">
      <w:bodyDiv w:val="1"/>
      <w:marLeft w:val="0"/>
      <w:marRight w:val="0"/>
      <w:marTop w:val="0"/>
      <w:marBottom w:val="0"/>
      <w:divBdr>
        <w:top w:val="none" w:sz="0" w:space="0" w:color="auto"/>
        <w:left w:val="none" w:sz="0" w:space="0" w:color="auto"/>
        <w:bottom w:val="none" w:sz="0" w:space="0" w:color="auto"/>
        <w:right w:val="none" w:sz="0" w:space="0" w:color="auto"/>
      </w:divBdr>
    </w:div>
    <w:div w:id="924148902">
      <w:bodyDiv w:val="1"/>
      <w:marLeft w:val="0"/>
      <w:marRight w:val="0"/>
      <w:marTop w:val="0"/>
      <w:marBottom w:val="0"/>
      <w:divBdr>
        <w:top w:val="none" w:sz="0" w:space="0" w:color="auto"/>
        <w:left w:val="none" w:sz="0" w:space="0" w:color="auto"/>
        <w:bottom w:val="none" w:sz="0" w:space="0" w:color="auto"/>
        <w:right w:val="none" w:sz="0" w:space="0" w:color="auto"/>
      </w:divBdr>
      <w:divsChild>
        <w:div w:id="1022634693">
          <w:marLeft w:val="480"/>
          <w:marRight w:val="0"/>
          <w:marTop w:val="0"/>
          <w:marBottom w:val="0"/>
          <w:divBdr>
            <w:top w:val="none" w:sz="0" w:space="0" w:color="auto"/>
            <w:left w:val="none" w:sz="0" w:space="0" w:color="auto"/>
            <w:bottom w:val="none" w:sz="0" w:space="0" w:color="auto"/>
            <w:right w:val="none" w:sz="0" w:space="0" w:color="auto"/>
          </w:divBdr>
        </w:div>
        <w:div w:id="1399863306">
          <w:marLeft w:val="480"/>
          <w:marRight w:val="0"/>
          <w:marTop w:val="0"/>
          <w:marBottom w:val="0"/>
          <w:divBdr>
            <w:top w:val="none" w:sz="0" w:space="0" w:color="auto"/>
            <w:left w:val="none" w:sz="0" w:space="0" w:color="auto"/>
            <w:bottom w:val="none" w:sz="0" w:space="0" w:color="auto"/>
            <w:right w:val="none" w:sz="0" w:space="0" w:color="auto"/>
          </w:divBdr>
        </w:div>
        <w:div w:id="45298333">
          <w:marLeft w:val="480"/>
          <w:marRight w:val="0"/>
          <w:marTop w:val="0"/>
          <w:marBottom w:val="0"/>
          <w:divBdr>
            <w:top w:val="none" w:sz="0" w:space="0" w:color="auto"/>
            <w:left w:val="none" w:sz="0" w:space="0" w:color="auto"/>
            <w:bottom w:val="none" w:sz="0" w:space="0" w:color="auto"/>
            <w:right w:val="none" w:sz="0" w:space="0" w:color="auto"/>
          </w:divBdr>
        </w:div>
        <w:div w:id="1233393349">
          <w:marLeft w:val="480"/>
          <w:marRight w:val="0"/>
          <w:marTop w:val="0"/>
          <w:marBottom w:val="0"/>
          <w:divBdr>
            <w:top w:val="none" w:sz="0" w:space="0" w:color="auto"/>
            <w:left w:val="none" w:sz="0" w:space="0" w:color="auto"/>
            <w:bottom w:val="none" w:sz="0" w:space="0" w:color="auto"/>
            <w:right w:val="none" w:sz="0" w:space="0" w:color="auto"/>
          </w:divBdr>
        </w:div>
        <w:div w:id="145979133">
          <w:marLeft w:val="480"/>
          <w:marRight w:val="0"/>
          <w:marTop w:val="0"/>
          <w:marBottom w:val="0"/>
          <w:divBdr>
            <w:top w:val="none" w:sz="0" w:space="0" w:color="auto"/>
            <w:left w:val="none" w:sz="0" w:space="0" w:color="auto"/>
            <w:bottom w:val="none" w:sz="0" w:space="0" w:color="auto"/>
            <w:right w:val="none" w:sz="0" w:space="0" w:color="auto"/>
          </w:divBdr>
        </w:div>
        <w:div w:id="2105493250">
          <w:marLeft w:val="480"/>
          <w:marRight w:val="0"/>
          <w:marTop w:val="0"/>
          <w:marBottom w:val="0"/>
          <w:divBdr>
            <w:top w:val="none" w:sz="0" w:space="0" w:color="auto"/>
            <w:left w:val="none" w:sz="0" w:space="0" w:color="auto"/>
            <w:bottom w:val="none" w:sz="0" w:space="0" w:color="auto"/>
            <w:right w:val="none" w:sz="0" w:space="0" w:color="auto"/>
          </w:divBdr>
        </w:div>
        <w:div w:id="871574010">
          <w:marLeft w:val="480"/>
          <w:marRight w:val="0"/>
          <w:marTop w:val="0"/>
          <w:marBottom w:val="0"/>
          <w:divBdr>
            <w:top w:val="none" w:sz="0" w:space="0" w:color="auto"/>
            <w:left w:val="none" w:sz="0" w:space="0" w:color="auto"/>
            <w:bottom w:val="none" w:sz="0" w:space="0" w:color="auto"/>
            <w:right w:val="none" w:sz="0" w:space="0" w:color="auto"/>
          </w:divBdr>
        </w:div>
        <w:div w:id="2142529733">
          <w:marLeft w:val="480"/>
          <w:marRight w:val="0"/>
          <w:marTop w:val="0"/>
          <w:marBottom w:val="0"/>
          <w:divBdr>
            <w:top w:val="none" w:sz="0" w:space="0" w:color="auto"/>
            <w:left w:val="none" w:sz="0" w:space="0" w:color="auto"/>
            <w:bottom w:val="none" w:sz="0" w:space="0" w:color="auto"/>
            <w:right w:val="none" w:sz="0" w:space="0" w:color="auto"/>
          </w:divBdr>
        </w:div>
        <w:div w:id="2024236482">
          <w:marLeft w:val="480"/>
          <w:marRight w:val="0"/>
          <w:marTop w:val="0"/>
          <w:marBottom w:val="0"/>
          <w:divBdr>
            <w:top w:val="none" w:sz="0" w:space="0" w:color="auto"/>
            <w:left w:val="none" w:sz="0" w:space="0" w:color="auto"/>
            <w:bottom w:val="none" w:sz="0" w:space="0" w:color="auto"/>
            <w:right w:val="none" w:sz="0" w:space="0" w:color="auto"/>
          </w:divBdr>
        </w:div>
        <w:div w:id="1856578408">
          <w:marLeft w:val="480"/>
          <w:marRight w:val="0"/>
          <w:marTop w:val="0"/>
          <w:marBottom w:val="0"/>
          <w:divBdr>
            <w:top w:val="none" w:sz="0" w:space="0" w:color="auto"/>
            <w:left w:val="none" w:sz="0" w:space="0" w:color="auto"/>
            <w:bottom w:val="none" w:sz="0" w:space="0" w:color="auto"/>
            <w:right w:val="none" w:sz="0" w:space="0" w:color="auto"/>
          </w:divBdr>
        </w:div>
        <w:div w:id="1690179933">
          <w:marLeft w:val="480"/>
          <w:marRight w:val="0"/>
          <w:marTop w:val="0"/>
          <w:marBottom w:val="0"/>
          <w:divBdr>
            <w:top w:val="none" w:sz="0" w:space="0" w:color="auto"/>
            <w:left w:val="none" w:sz="0" w:space="0" w:color="auto"/>
            <w:bottom w:val="none" w:sz="0" w:space="0" w:color="auto"/>
            <w:right w:val="none" w:sz="0" w:space="0" w:color="auto"/>
          </w:divBdr>
        </w:div>
        <w:div w:id="313796320">
          <w:marLeft w:val="480"/>
          <w:marRight w:val="0"/>
          <w:marTop w:val="0"/>
          <w:marBottom w:val="0"/>
          <w:divBdr>
            <w:top w:val="none" w:sz="0" w:space="0" w:color="auto"/>
            <w:left w:val="none" w:sz="0" w:space="0" w:color="auto"/>
            <w:bottom w:val="none" w:sz="0" w:space="0" w:color="auto"/>
            <w:right w:val="none" w:sz="0" w:space="0" w:color="auto"/>
          </w:divBdr>
        </w:div>
        <w:div w:id="1912151227">
          <w:marLeft w:val="480"/>
          <w:marRight w:val="0"/>
          <w:marTop w:val="0"/>
          <w:marBottom w:val="0"/>
          <w:divBdr>
            <w:top w:val="none" w:sz="0" w:space="0" w:color="auto"/>
            <w:left w:val="none" w:sz="0" w:space="0" w:color="auto"/>
            <w:bottom w:val="none" w:sz="0" w:space="0" w:color="auto"/>
            <w:right w:val="none" w:sz="0" w:space="0" w:color="auto"/>
          </w:divBdr>
        </w:div>
        <w:div w:id="993610190">
          <w:marLeft w:val="480"/>
          <w:marRight w:val="0"/>
          <w:marTop w:val="0"/>
          <w:marBottom w:val="0"/>
          <w:divBdr>
            <w:top w:val="none" w:sz="0" w:space="0" w:color="auto"/>
            <w:left w:val="none" w:sz="0" w:space="0" w:color="auto"/>
            <w:bottom w:val="none" w:sz="0" w:space="0" w:color="auto"/>
            <w:right w:val="none" w:sz="0" w:space="0" w:color="auto"/>
          </w:divBdr>
        </w:div>
        <w:div w:id="191695069">
          <w:marLeft w:val="480"/>
          <w:marRight w:val="0"/>
          <w:marTop w:val="0"/>
          <w:marBottom w:val="0"/>
          <w:divBdr>
            <w:top w:val="none" w:sz="0" w:space="0" w:color="auto"/>
            <w:left w:val="none" w:sz="0" w:space="0" w:color="auto"/>
            <w:bottom w:val="none" w:sz="0" w:space="0" w:color="auto"/>
            <w:right w:val="none" w:sz="0" w:space="0" w:color="auto"/>
          </w:divBdr>
        </w:div>
        <w:div w:id="419915091">
          <w:marLeft w:val="480"/>
          <w:marRight w:val="0"/>
          <w:marTop w:val="0"/>
          <w:marBottom w:val="0"/>
          <w:divBdr>
            <w:top w:val="none" w:sz="0" w:space="0" w:color="auto"/>
            <w:left w:val="none" w:sz="0" w:space="0" w:color="auto"/>
            <w:bottom w:val="none" w:sz="0" w:space="0" w:color="auto"/>
            <w:right w:val="none" w:sz="0" w:space="0" w:color="auto"/>
          </w:divBdr>
        </w:div>
        <w:div w:id="1314021384">
          <w:marLeft w:val="480"/>
          <w:marRight w:val="0"/>
          <w:marTop w:val="0"/>
          <w:marBottom w:val="0"/>
          <w:divBdr>
            <w:top w:val="none" w:sz="0" w:space="0" w:color="auto"/>
            <w:left w:val="none" w:sz="0" w:space="0" w:color="auto"/>
            <w:bottom w:val="none" w:sz="0" w:space="0" w:color="auto"/>
            <w:right w:val="none" w:sz="0" w:space="0" w:color="auto"/>
          </w:divBdr>
        </w:div>
        <w:div w:id="785974705">
          <w:marLeft w:val="480"/>
          <w:marRight w:val="0"/>
          <w:marTop w:val="0"/>
          <w:marBottom w:val="0"/>
          <w:divBdr>
            <w:top w:val="none" w:sz="0" w:space="0" w:color="auto"/>
            <w:left w:val="none" w:sz="0" w:space="0" w:color="auto"/>
            <w:bottom w:val="none" w:sz="0" w:space="0" w:color="auto"/>
            <w:right w:val="none" w:sz="0" w:space="0" w:color="auto"/>
          </w:divBdr>
        </w:div>
        <w:div w:id="1876648417">
          <w:marLeft w:val="480"/>
          <w:marRight w:val="0"/>
          <w:marTop w:val="0"/>
          <w:marBottom w:val="0"/>
          <w:divBdr>
            <w:top w:val="none" w:sz="0" w:space="0" w:color="auto"/>
            <w:left w:val="none" w:sz="0" w:space="0" w:color="auto"/>
            <w:bottom w:val="none" w:sz="0" w:space="0" w:color="auto"/>
            <w:right w:val="none" w:sz="0" w:space="0" w:color="auto"/>
          </w:divBdr>
        </w:div>
        <w:div w:id="735974522">
          <w:marLeft w:val="480"/>
          <w:marRight w:val="0"/>
          <w:marTop w:val="0"/>
          <w:marBottom w:val="0"/>
          <w:divBdr>
            <w:top w:val="none" w:sz="0" w:space="0" w:color="auto"/>
            <w:left w:val="none" w:sz="0" w:space="0" w:color="auto"/>
            <w:bottom w:val="none" w:sz="0" w:space="0" w:color="auto"/>
            <w:right w:val="none" w:sz="0" w:space="0" w:color="auto"/>
          </w:divBdr>
        </w:div>
        <w:div w:id="453793721">
          <w:marLeft w:val="480"/>
          <w:marRight w:val="0"/>
          <w:marTop w:val="0"/>
          <w:marBottom w:val="0"/>
          <w:divBdr>
            <w:top w:val="none" w:sz="0" w:space="0" w:color="auto"/>
            <w:left w:val="none" w:sz="0" w:space="0" w:color="auto"/>
            <w:bottom w:val="none" w:sz="0" w:space="0" w:color="auto"/>
            <w:right w:val="none" w:sz="0" w:space="0" w:color="auto"/>
          </w:divBdr>
        </w:div>
        <w:div w:id="1788890417">
          <w:marLeft w:val="480"/>
          <w:marRight w:val="0"/>
          <w:marTop w:val="0"/>
          <w:marBottom w:val="0"/>
          <w:divBdr>
            <w:top w:val="none" w:sz="0" w:space="0" w:color="auto"/>
            <w:left w:val="none" w:sz="0" w:space="0" w:color="auto"/>
            <w:bottom w:val="none" w:sz="0" w:space="0" w:color="auto"/>
            <w:right w:val="none" w:sz="0" w:space="0" w:color="auto"/>
          </w:divBdr>
        </w:div>
        <w:div w:id="1946502191">
          <w:marLeft w:val="480"/>
          <w:marRight w:val="0"/>
          <w:marTop w:val="0"/>
          <w:marBottom w:val="0"/>
          <w:divBdr>
            <w:top w:val="none" w:sz="0" w:space="0" w:color="auto"/>
            <w:left w:val="none" w:sz="0" w:space="0" w:color="auto"/>
            <w:bottom w:val="none" w:sz="0" w:space="0" w:color="auto"/>
            <w:right w:val="none" w:sz="0" w:space="0" w:color="auto"/>
          </w:divBdr>
        </w:div>
        <w:div w:id="1633049834">
          <w:marLeft w:val="480"/>
          <w:marRight w:val="0"/>
          <w:marTop w:val="0"/>
          <w:marBottom w:val="0"/>
          <w:divBdr>
            <w:top w:val="none" w:sz="0" w:space="0" w:color="auto"/>
            <w:left w:val="none" w:sz="0" w:space="0" w:color="auto"/>
            <w:bottom w:val="none" w:sz="0" w:space="0" w:color="auto"/>
            <w:right w:val="none" w:sz="0" w:space="0" w:color="auto"/>
          </w:divBdr>
        </w:div>
        <w:div w:id="669328886">
          <w:marLeft w:val="480"/>
          <w:marRight w:val="0"/>
          <w:marTop w:val="0"/>
          <w:marBottom w:val="0"/>
          <w:divBdr>
            <w:top w:val="none" w:sz="0" w:space="0" w:color="auto"/>
            <w:left w:val="none" w:sz="0" w:space="0" w:color="auto"/>
            <w:bottom w:val="none" w:sz="0" w:space="0" w:color="auto"/>
            <w:right w:val="none" w:sz="0" w:space="0" w:color="auto"/>
          </w:divBdr>
        </w:div>
        <w:div w:id="1778669935">
          <w:marLeft w:val="480"/>
          <w:marRight w:val="0"/>
          <w:marTop w:val="0"/>
          <w:marBottom w:val="0"/>
          <w:divBdr>
            <w:top w:val="none" w:sz="0" w:space="0" w:color="auto"/>
            <w:left w:val="none" w:sz="0" w:space="0" w:color="auto"/>
            <w:bottom w:val="none" w:sz="0" w:space="0" w:color="auto"/>
            <w:right w:val="none" w:sz="0" w:space="0" w:color="auto"/>
          </w:divBdr>
        </w:div>
        <w:div w:id="285160177">
          <w:marLeft w:val="480"/>
          <w:marRight w:val="0"/>
          <w:marTop w:val="0"/>
          <w:marBottom w:val="0"/>
          <w:divBdr>
            <w:top w:val="none" w:sz="0" w:space="0" w:color="auto"/>
            <w:left w:val="none" w:sz="0" w:space="0" w:color="auto"/>
            <w:bottom w:val="none" w:sz="0" w:space="0" w:color="auto"/>
            <w:right w:val="none" w:sz="0" w:space="0" w:color="auto"/>
          </w:divBdr>
        </w:div>
        <w:div w:id="1565992786">
          <w:marLeft w:val="480"/>
          <w:marRight w:val="0"/>
          <w:marTop w:val="0"/>
          <w:marBottom w:val="0"/>
          <w:divBdr>
            <w:top w:val="none" w:sz="0" w:space="0" w:color="auto"/>
            <w:left w:val="none" w:sz="0" w:space="0" w:color="auto"/>
            <w:bottom w:val="none" w:sz="0" w:space="0" w:color="auto"/>
            <w:right w:val="none" w:sz="0" w:space="0" w:color="auto"/>
          </w:divBdr>
        </w:div>
        <w:div w:id="2049065391">
          <w:marLeft w:val="480"/>
          <w:marRight w:val="0"/>
          <w:marTop w:val="0"/>
          <w:marBottom w:val="0"/>
          <w:divBdr>
            <w:top w:val="none" w:sz="0" w:space="0" w:color="auto"/>
            <w:left w:val="none" w:sz="0" w:space="0" w:color="auto"/>
            <w:bottom w:val="none" w:sz="0" w:space="0" w:color="auto"/>
            <w:right w:val="none" w:sz="0" w:space="0" w:color="auto"/>
          </w:divBdr>
        </w:div>
        <w:div w:id="84956140">
          <w:marLeft w:val="480"/>
          <w:marRight w:val="0"/>
          <w:marTop w:val="0"/>
          <w:marBottom w:val="0"/>
          <w:divBdr>
            <w:top w:val="none" w:sz="0" w:space="0" w:color="auto"/>
            <w:left w:val="none" w:sz="0" w:space="0" w:color="auto"/>
            <w:bottom w:val="none" w:sz="0" w:space="0" w:color="auto"/>
            <w:right w:val="none" w:sz="0" w:space="0" w:color="auto"/>
          </w:divBdr>
        </w:div>
        <w:div w:id="512379346">
          <w:marLeft w:val="480"/>
          <w:marRight w:val="0"/>
          <w:marTop w:val="0"/>
          <w:marBottom w:val="0"/>
          <w:divBdr>
            <w:top w:val="none" w:sz="0" w:space="0" w:color="auto"/>
            <w:left w:val="none" w:sz="0" w:space="0" w:color="auto"/>
            <w:bottom w:val="none" w:sz="0" w:space="0" w:color="auto"/>
            <w:right w:val="none" w:sz="0" w:space="0" w:color="auto"/>
          </w:divBdr>
        </w:div>
        <w:div w:id="251938798">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34031544">
          <w:marLeft w:val="480"/>
          <w:marRight w:val="0"/>
          <w:marTop w:val="0"/>
          <w:marBottom w:val="0"/>
          <w:divBdr>
            <w:top w:val="none" w:sz="0" w:space="0" w:color="auto"/>
            <w:left w:val="none" w:sz="0" w:space="0" w:color="auto"/>
            <w:bottom w:val="none" w:sz="0" w:space="0" w:color="auto"/>
            <w:right w:val="none" w:sz="0" w:space="0" w:color="auto"/>
          </w:divBdr>
        </w:div>
        <w:div w:id="1080904755">
          <w:marLeft w:val="480"/>
          <w:marRight w:val="0"/>
          <w:marTop w:val="0"/>
          <w:marBottom w:val="0"/>
          <w:divBdr>
            <w:top w:val="none" w:sz="0" w:space="0" w:color="auto"/>
            <w:left w:val="none" w:sz="0" w:space="0" w:color="auto"/>
            <w:bottom w:val="none" w:sz="0" w:space="0" w:color="auto"/>
            <w:right w:val="none" w:sz="0" w:space="0" w:color="auto"/>
          </w:divBdr>
        </w:div>
        <w:div w:id="1473600481">
          <w:marLeft w:val="480"/>
          <w:marRight w:val="0"/>
          <w:marTop w:val="0"/>
          <w:marBottom w:val="0"/>
          <w:divBdr>
            <w:top w:val="none" w:sz="0" w:space="0" w:color="auto"/>
            <w:left w:val="none" w:sz="0" w:space="0" w:color="auto"/>
            <w:bottom w:val="none" w:sz="0" w:space="0" w:color="auto"/>
            <w:right w:val="none" w:sz="0" w:space="0" w:color="auto"/>
          </w:divBdr>
        </w:div>
        <w:div w:id="1536119916">
          <w:marLeft w:val="480"/>
          <w:marRight w:val="0"/>
          <w:marTop w:val="0"/>
          <w:marBottom w:val="0"/>
          <w:divBdr>
            <w:top w:val="none" w:sz="0" w:space="0" w:color="auto"/>
            <w:left w:val="none" w:sz="0" w:space="0" w:color="auto"/>
            <w:bottom w:val="none" w:sz="0" w:space="0" w:color="auto"/>
            <w:right w:val="none" w:sz="0" w:space="0" w:color="auto"/>
          </w:divBdr>
        </w:div>
        <w:div w:id="1462649287">
          <w:marLeft w:val="480"/>
          <w:marRight w:val="0"/>
          <w:marTop w:val="0"/>
          <w:marBottom w:val="0"/>
          <w:divBdr>
            <w:top w:val="none" w:sz="0" w:space="0" w:color="auto"/>
            <w:left w:val="none" w:sz="0" w:space="0" w:color="auto"/>
            <w:bottom w:val="none" w:sz="0" w:space="0" w:color="auto"/>
            <w:right w:val="none" w:sz="0" w:space="0" w:color="auto"/>
          </w:divBdr>
        </w:div>
        <w:div w:id="103504313">
          <w:marLeft w:val="480"/>
          <w:marRight w:val="0"/>
          <w:marTop w:val="0"/>
          <w:marBottom w:val="0"/>
          <w:divBdr>
            <w:top w:val="none" w:sz="0" w:space="0" w:color="auto"/>
            <w:left w:val="none" w:sz="0" w:space="0" w:color="auto"/>
            <w:bottom w:val="none" w:sz="0" w:space="0" w:color="auto"/>
            <w:right w:val="none" w:sz="0" w:space="0" w:color="auto"/>
          </w:divBdr>
        </w:div>
        <w:div w:id="807868317">
          <w:marLeft w:val="480"/>
          <w:marRight w:val="0"/>
          <w:marTop w:val="0"/>
          <w:marBottom w:val="0"/>
          <w:divBdr>
            <w:top w:val="none" w:sz="0" w:space="0" w:color="auto"/>
            <w:left w:val="none" w:sz="0" w:space="0" w:color="auto"/>
            <w:bottom w:val="none" w:sz="0" w:space="0" w:color="auto"/>
            <w:right w:val="none" w:sz="0" w:space="0" w:color="auto"/>
          </w:divBdr>
        </w:div>
        <w:div w:id="1776054193">
          <w:marLeft w:val="480"/>
          <w:marRight w:val="0"/>
          <w:marTop w:val="0"/>
          <w:marBottom w:val="0"/>
          <w:divBdr>
            <w:top w:val="none" w:sz="0" w:space="0" w:color="auto"/>
            <w:left w:val="none" w:sz="0" w:space="0" w:color="auto"/>
            <w:bottom w:val="none" w:sz="0" w:space="0" w:color="auto"/>
            <w:right w:val="none" w:sz="0" w:space="0" w:color="auto"/>
          </w:divBdr>
        </w:div>
        <w:div w:id="338629552">
          <w:marLeft w:val="480"/>
          <w:marRight w:val="0"/>
          <w:marTop w:val="0"/>
          <w:marBottom w:val="0"/>
          <w:divBdr>
            <w:top w:val="none" w:sz="0" w:space="0" w:color="auto"/>
            <w:left w:val="none" w:sz="0" w:space="0" w:color="auto"/>
            <w:bottom w:val="none" w:sz="0" w:space="0" w:color="auto"/>
            <w:right w:val="none" w:sz="0" w:space="0" w:color="auto"/>
          </w:divBdr>
        </w:div>
        <w:div w:id="1471902954">
          <w:marLeft w:val="480"/>
          <w:marRight w:val="0"/>
          <w:marTop w:val="0"/>
          <w:marBottom w:val="0"/>
          <w:divBdr>
            <w:top w:val="none" w:sz="0" w:space="0" w:color="auto"/>
            <w:left w:val="none" w:sz="0" w:space="0" w:color="auto"/>
            <w:bottom w:val="none" w:sz="0" w:space="0" w:color="auto"/>
            <w:right w:val="none" w:sz="0" w:space="0" w:color="auto"/>
          </w:divBdr>
        </w:div>
        <w:div w:id="1433360020">
          <w:marLeft w:val="480"/>
          <w:marRight w:val="0"/>
          <w:marTop w:val="0"/>
          <w:marBottom w:val="0"/>
          <w:divBdr>
            <w:top w:val="none" w:sz="0" w:space="0" w:color="auto"/>
            <w:left w:val="none" w:sz="0" w:space="0" w:color="auto"/>
            <w:bottom w:val="none" w:sz="0" w:space="0" w:color="auto"/>
            <w:right w:val="none" w:sz="0" w:space="0" w:color="auto"/>
          </w:divBdr>
        </w:div>
        <w:div w:id="429471350">
          <w:marLeft w:val="480"/>
          <w:marRight w:val="0"/>
          <w:marTop w:val="0"/>
          <w:marBottom w:val="0"/>
          <w:divBdr>
            <w:top w:val="none" w:sz="0" w:space="0" w:color="auto"/>
            <w:left w:val="none" w:sz="0" w:space="0" w:color="auto"/>
            <w:bottom w:val="none" w:sz="0" w:space="0" w:color="auto"/>
            <w:right w:val="none" w:sz="0" w:space="0" w:color="auto"/>
          </w:divBdr>
        </w:div>
        <w:div w:id="1766149092">
          <w:marLeft w:val="480"/>
          <w:marRight w:val="0"/>
          <w:marTop w:val="0"/>
          <w:marBottom w:val="0"/>
          <w:divBdr>
            <w:top w:val="none" w:sz="0" w:space="0" w:color="auto"/>
            <w:left w:val="none" w:sz="0" w:space="0" w:color="auto"/>
            <w:bottom w:val="none" w:sz="0" w:space="0" w:color="auto"/>
            <w:right w:val="none" w:sz="0" w:space="0" w:color="auto"/>
          </w:divBdr>
        </w:div>
        <w:div w:id="29843368">
          <w:marLeft w:val="480"/>
          <w:marRight w:val="0"/>
          <w:marTop w:val="0"/>
          <w:marBottom w:val="0"/>
          <w:divBdr>
            <w:top w:val="none" w:sz="0" w:space="0" w:color="auto"/>
            <w:left w:val="none" w:sz="0" w:space="0" w:color="auto"/>
            <w:bottom w:val="none" w:sz="0" w:space="0" w:color="auto"/>
            <w:right w:val="none" w:sz="0" w:space="0" w:color="auto"/>
          </w:divBdr>
        </w:div>
        <w:div w:id="1722512136">
          <w:marLeft w:val="480"/>
          <w:marRight w:val="0"/>
          <w:marTop w:val="0"/>
          <w:marBottom w:val="0"/>
          <w:divBdr>
            <w:top w:val="none" w:sz="0" w:space="0" w:color="auto"/>
            <w:left w:val="none" w:sz="0" w:space="0" w:color="auto"/>
            <w:bottom w:val="none" w:sz="0" w:space="0" w:color="auto"/>
            <w:right w:val="none" w:sz="0" w:space="0" w:color="auto"/>
          </w:divBdr>
        </w:div>
        <w:div w:id="490292680">
          <w:marLeft w:val="480"/>
          <w:marRight w:val="0"/>
          <w:marTop w:val="0"/>
          <w:marBottom w:val="0"/>
          <w:divBdr>
            <w:top w:val="none" w:sz="0" w:space="0" w:color="auto"/>
            <w:left w:val="none" w:sz="0" w:space="0" w:color="auto"/>
            <w:bottom w:val="none" w:sz="0" w:space="0" w:color="auto"/>
            <w:right w:val="none" w:sz="0" w:space="0" w:color="auto"/>
          </w:divBdr>
        </w:div>
        <w:div w:id="372080067">
          <w:marLeft w:val="480"/>
          <w:marRight w:val="0"/>
          <w:marTop w:val="0"/>
          <w:marBottom w:val="0"/>
          <w:divBdr>
            <w:top w:val="none" w:sz="0" w:space="0" w:color="auto"/>
            <w:left w:val="none" w:sz="0" w:space="0" w:color="auto"/>
            <w:bottom w:val="none" w:sz="0" w:space="0" w:color="auto"/>
            <w:right w:val="none" w:sz="0" w:space="0" w:color="auto"/>
          </w:divBdr>
        </w:div>
        <w:div w:id="1642153820">
          <w:marLeft w:val="480"/>
          <w:marRight w:val="0"/>
          <w:marTop w:val="0"/>
          <w:marBottom w:val="0"/>
          <w:divBdr>
            <w:top w:val="none" w:sz="0" w:space="0" w:color="auto"/>
            <w:left w:val="none" w:sz="0" w:space="0" w:color="auto"/>
            <w:bottom w:val="none" w:sz="0" w:space="0" w:color="auto"/>
            <w:right w:val="none" w:sz="0" w:space="0" w:color="auto"/>
          </w:divBdr>
        </w:div>
        <w:div w:id="660429563">
          <w:marLeft w:val="480"/>
          <w:marRight w:val="0"/>
          <w:marTop w:val="0"/>
          <w:marBottom w:val="0"/>
          <w:divBdr>
            <w:top w:val="none" w:sz="0" w:space="0" w:color="auto"/>
            <w:left w:val="none" w:sz="0" w:space="0" w:color="auto"/>
            <w:bottom w:val="none" w:sz="0" w:space="0" w:color="auto"/>
            <w:right w:val="none" w:sz="0" w:space="0" w:color="auto"/>
          </w:divBdr>
        </w:div>
        <w:div w:id="1610431269">
          <w:marLeft w:val="480"/>
          <w:marRight w:val="0"/>
          <w:marTop w:val="0"/>
          <w:marBottom w:val="0"/>
          <w:divBdr>
            <w:top w:val="none" w:sz="0" w:space="0" w:color="auto"/>
            <w:left w:val="none" w:sz="0" w:space="0" w:color="auto"/>
            <w:bottom w:val="none" w:sz="0" w:space="0" w:color="auto"/>
            <w:right w:val="none" w:sz="0" w:space="0" w:color="auto"/>
          </w:divBdr>
        </w:div>
        <w:div w:id="341781682">
          <w:marLeft w:val="480"/>
          <w:marRight w:val="0"/>
          <w:marTop w:val="0"/>
          <w:marBottom w:val="0"/>
          <w:divBdr>
            <w:top w:val="none" w:sz="0" w:space="0" w:color="auto"/>
            <w:left w:val="none" w:sz="0" w:space="0" w:color="auto"/>
            <w:bottom w:val="none" w:sz="0" w:space="0" w:color="auto"/>
            <w:right w:val="none" w:sz="0" w:space="0" w:color="auto"/>
          </w:divBdr>
        </w:div>
        <w:div w:id="1346903734">
          <w:marLeft w:val="480"/>
          <w:marRight w:val="0"/>
          <w:marTop w:val="0"/>
          <w:marBottom w:val="0"/>
          <w:divBdr>
            <w:top w:val="none" w:sz="0" w:space="0" w:color="auto"/>
            <w:left w:val="none" w:sz="0" w:space="0" w:color="auto"/>
            <w:bottom w:val="none" w:sz="0" w:space="0" w:color="auto"/>
            <w:right w:val="none" w:sz="0" w:space="0" w:color="auto"/>
          </w:divBdr>
        </w:div>
        <w:div w:id="1254239319">
          <w:marLeft w:val="480"/>
          <w:marRight w:val="0"/>
          <w:marTop w:val="0"/>
          <w:marBottom w:val="0"/>
          <w:divBdr>
            <w:top w:val="none" w:sz="0" w:space="0" w:color="auto"/>
            <w:left w:val="none" w:sz="0" w:space="0" w:color="auto"/>
            <w:bottom w:val="none" w:sz="0" w:space="0" w:color="auto"/>
            <w:right w:val="none" w:sz="0" w:space="0" w:color="auto"/>
          </w:divBdr>
        </w:div>
        <w:div w:id="388191580">
          <w:marLeft w:val="480"/>
          <w:marRight w:val="0"/>
          <w:marTop w:val="0"/>
          <w:marBottom w:val="0"/>
          <w:divBdr>
            <w:top w:val="none" w:sz="0" w:space="0" w:color="auto"/>
            <w:left w:val="none" w:sz="0" w:space="0" w:color="auto"/>
            <w:bottom w:val="none" w:sz="0" w:space="0" w:color="auto"/>
            <w:right w:val="none" w:sz="0" w:space="0" w:color="auto"/>
          </w:divBdr>
        </w:div>
        <w:div w:id="1018848605">
          <w:marLeft w:val="480"/>
          <w:marRight w:val="0"/>
          <w:marTop w:val="0"/>
          <w:marBottom w:val="0"/>
          <w:divBdr>
            <w:top w:val="none" w:sz="0" w:space="0" w:color="auto"/>
            <w:left w:val="none" w:sz="0" w:space="0" w:color="auto"/>
            <w:bottom w:val="none" w:sz="0" w:space="0" w:color="auto"/>
            <w:right w:val="none" w:sz="0" w:space="0" w:color="auto"/>
          </w:divBdr>
        </w:div>
        <w:div w:id="912660024">
          <w:marLeft w:val="480"/>
          <w:marRight w:val="0"/>
          <w:marTop w:val="0"/>
          <w:marBottom w:val="0"/>
          <w:divBdr>
            <w:top w:val="none" w:sz="0" w:space="0" w:color="auto"/>
            <w:left w:val="none" w:sz="0" w:space="0" w:color="auto"/>
            <w:bottom w:val="none" w:sz="0" w:space="0" w:color="auto"/>
            <w:right w:val="none" w:sz="0" w:space="0" w:color="auto"/>
          </w:divBdr>
        </w:div>
        <w:div w:id="64686649">
          <w:marLeft w:val="480"/>
          <w:marRight w:val="0"/>
          <w:marTop w:val="0"/>
          <w:marBottom w:val="0"/>
          <w:divBdr>
            <w:top w:val="none" w:sz="0" w:space="0" w:color="auto"/>
            <w:left w:val="none" w:sz="0" w:space="0" w:color="auto"/>
            <w:bottom w:val="none" w:sz="0" w:space="0" w:color="auto"/>
            <w:right w:val="none" w:sz="0" w:space="0" w:color="auto"/>
          </w:divBdr>
        </w:div>
        <w:div w:id="653068582">
          <w:marLeft w:val="480"/>
          <w:marRight w:val="0"/>
          <w:marTop w:val="0"/>
          <w:marBottom w:val="0"/>
          <w:divBdr>
            <w:top w:val="none" w:sz="0" w:space="0" w:color="auto"/>
            <w:left w:val="none" w:sz="0" w:space="0" w:color="auto"/>
            <w:bottom w:val="none" w:sz="0" w:space="0" w:color="auto"/>
            <w:right w:val="none" w:sz="0" w:space="0" w:color="auto"/>
          </w:divBdr>
        </w:div>
        <w:div w:id="118574001">
          <w:marLeft w:val="480"/>
          <w:marRight w:val="0"/>
          <w:marTop w:val="0"/>
          <w:marBottom w:val="0"/>
          <w:divBdr>
            <w:top w:val="none" w:sz="0" w:space="0" w:color="auto"/>
            <w:left w:val="none" w:sz="0" w:space="0" w:color="auto"/>
            <w:bottom w:val="none" w:sz="0" w:space="0" w:color="auto"/>
            <w:right w:val="none" w:sz="0" w:space="0" w:color="auto"/>
          </w:divBdr>
        </w:div>
        <w:div w:id="1482118311">
          <w:marLeft w:val="480"/>
          <w:marRight w:val="0"/>
          <w:marTop w:val="0"/>
          <w:marBottom w:val="0"/>
          <w:divBdr>
            <w:top w:val="none" w:sz="0" w:space="0" w:color="auto"/>
            <w:left w:val="none" w:sz="0" w:space="0" w:color="auto"/>
            <w:bottom w:val="none" w:sz="0" w:space="0" w:color="auto"/>
            <w:right w:val="none" w:sz="0" w:space="0" w:color="auto"/>
          </w:divBdr>
        </w:div>
        <w:div w:id="623117352">
          <w:marLeft w:val="480"/>
          <w:marRight w:val="0"/>
          <w:marTop w:val="0"/>
          <w:marBottom w:val="0"/>
          <w:divBdr>
            <w:top w:val="none" w:sz="0" w:space="0" w:color="auto"/>
            <w:left w:val="none" w:sz="0" w:space="0" w:color="auto"/>
            <w:bottom w:val="none" w:sz="0" w:space="0" w:color="auto"/>
            <w:right w:val="none" w:sz="0" w:space="0" w:color="auto"/>
          </w:divBdr>
        </w:div>
        <w:div w:id="117915502">
          <w:marLeft w:val="480"/>
          <w:marRight w:val="0"/>
          <w:marTop w:val="0"/>
          <w:marBottom w:val="0"/>
          <w:divBdr>
            <w:top w:val="none" w:sz="0" w:space="0" w:color="auto"/>
            <w:left w:val="none" w:sz="0" w:space="0" w:color="auto"/>
            <w:bottom w:val="none" w:sz="0" w:space="0" w:color="auto"/>
            <w:right w:val="none" w:sz="0" w:space="0" w:color="auto"/>
          </w:divBdr>
        </w:div>
        <w:div w:id="1809200931">
          <w:marLeft w:val="480"/>
          <w:marRight w:val="0"/>
          <w:marTop w:val="0"/>
          <w:marBottom w:val="0"/>
          <w:divBdr>
            <w:top w:val="none" w:sz="0" w:space="0" w:color="auto"/>
            <w:left w:val="none" w:sz="0" w:space="0" w:color="auto"/>
            <w:bottom w:val="none" w:sz="0" w:space="0" w:color="auto"/>
            <w:right w:val="none" w:sz="0" w:space="0" w:color="auto"/>
          </w:divBdr>
        </w:div>
        <w:div w:id="1695424038">
          <w:marLeft w:val="480"/>
          <w:marRight w:val="0"/>
          <w:marTop w:val="0"/>
          <w:marBottom w:val="0"/>
          <w:divBdr>
            <w:top w:val="none" w:sz="0" w:space="0" w:color="auto"/>
            <w:left w:val="none" w:sz="0" w:space="0" w:color="auto"/>
            <w:bottom w:val="none" w:sz="0" w:space="0" w:color="auto"/>
            <w:right w:val="none" w:sz="0" w:space="0" w:color="auto"/>
          </w:divBdr>
        </w:div>
        <w:div w:id="465397737">
          <w:marLeft w:val="480"/>
          <w:marRight w:val="0"/>
          <w:marTop w:val="0"/>
          <w:marBottom w:val="0"/>
          <w:divBdr>
            <w:top w:val="none" w:sz="0" w:space="0" w:color="auto"/>
            <w:left w:val="none" w:sz="0" w:space="0" w:color="auto"/>
            <w:bottom w:val="none" w:sz="0" w:space="0" w:color="auto"/>
            <w:right w:val="none" w:sz="0" w:space="0" w:color="auto"/>
          </w:divBdr>
        </w:div>
        <w:div w:id="135495327">
          <w:marLeft w:val="480"/>
          <w:marRight w:val="0"/>
          <w:marTop w:val="0"/>
          <w:marBottom w:val="0"/>
          <w:divBdr>
            <w:top w:val="none" w:sz="0" w:space="0" w:color="auto"/>
            <w:left w:val="none" w:sz="0" w:space="0" w:color="auto"/>
            <w:bottom w:val="none" w:sz="0" w:space="0" w:color="auto"/>
            <w:right w:val="none" w:sz="0" w:space="0" w:color="auto"/>
          </w:divBdr>
        </w:div>
        <w:div w:id="1028334525">
          <w:marLeft w:val="480"/>
          <w:marRight w:val="0"/>
          <w:marTop w:val="0"/>
          <w:marBottom w:val="0"/>
          <w:divBdr>
            <w:top w:val="none" w:sz="0" w:space="0" w:color="auto"/>
            <w:left w:val="none" w:sz="0" w:space="0" w:color="auto"/>
            <w:bottom w:val="none" w:sz="0" w:space="0" w:color="auto"/>
            <w:right w:val="none" w:sz="0" w:space="0" w:color="auto"/>
          </w:divBdr>
        </w:div>
        <w:div w:id="569391833">
          <w:marLeft w:val="480"/>
          <w:marRight w:val="0"/>
          <w:marTop w:val="0"/>
          <w:marBottom w:val="0"/>
          <w:divBdr>
            <w:top w:val="none" w:sz="0" w:space="0" w:color="auto"/>
            <w:left w:val="none" w:sz="0" w:space="0" w:color="auto"/>
            <w:bottom w:val="none" w:sz="0" w:space="0" w:color="auto"/>
            <w:right w:val="none" w:sz="0" w:space="0" w:color="auto"/>
          </w:divBdr>
        </w:div>
        <w:div w:id="986478280">
          <w:marLeft w:val="480"/>
          <w:marRight w:val="0"/>
          <w:marTop w:val="0"/>
          <w:marBottom w:val="0"/>
          <w:divBdr>
            <w:top w:val="none" w:sz="0" w:space="0" w:color="auto"/>
            <w:left w:val="none" w:sz="0" w:space="0" w:color="auto"/>
            <w:bottom w:val="none" w:sz="0" w:space="0" w:color="auto"/>
            <w:right w:val="none" w:sz="0" w:space="0" w:color="auto"/>
          </w:divBdr>
        </w:div>
        <w:div w:id="2077587205">
          <w:marLeft w:val="480"/>
          <w:marRight w:val="0"/>
          <w:marTop w:val="0"/>
          <w:marBottom w:val="0"/>
          <w:divBdr>
            <w:top w:val="none" w:sz="0" w:space="0" w:color="auto"/>
            <w:left w:val="none" w:sz="0" w:space="0" w:color="auto"/>
            <w:bottom w:val="none" w:sz="0" w:space="0" w:color="auto"/>
            <w:right w:val="none" w:sz="0" w:space="0" w:color="auto"/>
          </w:divBdr>
        </w:div>
        <w:div w:id="693504913">
          <w:marLeft w:val="480"/>
          <w:marRight w:val="0"/>
          <w:marTop w:val="0"/>
          <w:marBottom w:val="0"/>
          <w:divBdr>
            <w:top w:val="none" w:sz="0" w:space="0" w:color="auto"/>
            <w:left w:val="none" w:sz="0" w:space="0" w:color="auto"/>
            <w:bottom w:val="none" w:sz="0" w:space="0" w:color="auto"/>
            <w:right w:val="none" w:sz="0" w:space="0" w:color="auto"/>
          </w:divBdr>
        </w:div>
        <w:div w:id="1061443499">
          <w:marLeft w:val="480"/>
          <w:marRight w:val="0"/>
          <w:marTop w:val="0"/>
          <w:marBottom w:val="0"/>
          <w:divBdr>
            <w:top w:val="none" w:sz="0" w:space="0" w:color="auto"/>
            <w:left w:val="none" w:sz="0" w:space="0" w:color="auto"/>
            <w:bottom w:val="none" w:sz="0" w:space="0" w:color="auto"/>
            <w:right w:val="none" w:sz="0" w:space="0" w:color="auto"/>
          </w:divBdr>
        </w:div>
        <w:div w:id="1777359285">
          <w:marLeft w:val="480"/>
          <w:marRight w:val="0"/>
          <w:marTop w:val="0"/>
          <w:marBottom w:val="0"/>
          <w:divBdr>
            <w:top w:val="none" w:sz="0" w:space="0" w:color="auto"/>
            <w:left w:val="none" w:sz="0" w:space="0" w:color="auto"/>
            <w:bottom w:val="none" w:sz="0" w:space="0" w:color="auto"/>
            <w:right w:val="none" w:sz="0" w:space="0" w:color="auto"/>
          </w:divBdr>
        </w:div>
        <w:div w:id="523057339">
          <w:marLeft w:val="480"/>
          <w:marRight w:val="0"/>
          <w:marTop w:val="0"/>
          <w:marBottom w:val="0"/>
          <w:divBdr>
            <w:top w:val="none" w:sz="0" w:space="0" w:color="auto"/>
            <w:left w:val="none" w:sz="0" w:space="0" w:color="auto"/>
            <w:bottom w:val="none" w:sz="0" w:space="0" w:color="auto"/>
            <w:right w:val="none" w:sz="0" w:space="0" w:color="auto"/>
          </w:divBdr>
        </w:div>
        <w:div w:id="2140145905">
          <w:marLeft w:val="480"/>
          <w:marRight w:val="0"/>
          <w:marTop w:val="0"/>
          <w:marBottom w:val="0"/>
          <w:divBdr>
            <w:top w:val="none" w:sz="0" w:space="0" w:color="auto"/>
            <w:left w:val="none" w:sz="0" w:space="0" w:color="auto"/>
            <w:bottom w:val="none" w:sz="0" w:space="0" w:color="auto"/>
            <w:right w:val="none" w:sz="0" w:space="0" w:color="auto"/>
          </w:divBdr>
        </w:div>
        <w:div w:id="518812957">
          <w:marLeft w:val="480"/>
          <w:marRight w:val="0"/>
          <w:marTop w:val="0"/>
          <w:marBottom w:val="0"/>
          <w:divBdr>
            <w:top w:val="none" w:sz="0" w:space="0" w:color="auto"/>
            <w:left w:val="none" w:sz="0" w:space="0" w:color="auto"/>
            <w:bottom w:val="none" w:sz="0" w:space="0" w:color="auto"/>
            <w:right w:val="none" w:sz="0" w:space="0" w:color="auto"/>
          </w:divBdr>
        </w:div>
        <w:div w:id="314460149">
          <w:marLeft w:val="480"/>
          <w:marRight w:val="0"/>
          <w:marTop w:val="0"/>
          <w:marBottom w:val="0"/>
          <w:divBdr>
            <w:top w:val="none" w:sz="0" w:space="0" w:color="auto"/>
            <w:left w:val="none" w:sz="0" w:space="0" w:color="auto"/>
            <w:bottom w:val="none" w:sz="0" w:space="0" w:color="auto"/>
            <w:right w:val="none" w:sz="0" w:space="0" w:color="auto"/>
          </w:divBdr>
        </w:div>
        <w:div w:id="355473278">
          <w:marLeft w:val="480"/>
          <w:marRight w:val="0"/>
          <w:marTop w:val="0"/>
          <w:marBottom w:val="0"/>
          <w:divBdr>
            <w:top w:val="none" w:sz="0" w:space="0" w:color="auto"/>
            <w:left w:val="none" w:sz="0" w:space="0" w:color="auto"/>
            <w:bottom w:val="none" w:sz="0" w:space="0" w:color="auto"/>
            <w:right w:val="none" w:sz="0" w:space="0" w:color="auto"/>
          </w:divBdr>
        </w:div>
        <w:div w:id="1314219034">
          <w:marLeft w:val="480"/>
          <w:marRight w:val="0"/>
          <w:marTop w:val="0"/>
          <w:marBottom w:val="0"/>
          <w:divBdr>
            <w:top w:val="none" w:sz="0" w:space="0" w:color="auto"/>
            <w:left w:val="none" w:sz="0" w:space="0" w:color="auto"/>
            <w:bottom w:val="none" w:sz="0" w:space="0" w:color="auto"/>
            <w:right w:val="none" w:sz="0" w:space="0" w:color="auto"/>
          </w:divBdr>
        </w:div>
        <w:div w:id="1397780858">
          <w:marLeft w:val="480"/>
          <w:marRight w:val="0"/>
          <w:marTop w:val="0"/>
          <w:marBottom w:val="0"/>
          <w:divBdr>
            <w:top w:val="none" w:sz="0" w:space="0" w:color="auto"/>
            <w:left w:val="none" w:sz="0" w:space="0" w:color="auto"/>
            <w:bottom w:val="none" w:sz="0" w:space="0" w:color="auto"/>
            <w:right w:val="none" w:sz="0" w:space="0" w:color="auto"/>
          </w:divBdr>
        </w:div>
        <w:div w:id="187334204">
          <w:marLeft w:val="480"/>
          <w:marRight w:val="0"/>
          <w:marTop w:val="0"/>
          <w:marBottom w:val="0"/>
          <w:divBdr>
            <w:top w:val="none" w:sz="0" w:space="0" w:color="auto"/>
            <w:left w:val="none" w:sz="0" w:space="0" w:color="auto"/>
            <w:bottom w:val="none" w:sz="0" w:space="0" w:color="auto"/>
            <w:right w:val="none" w:sz="0" w:space="0" w:color="auto"/>
          </w:divBdr>
        </w:div>
        <w:div w:id="1600985707">
          <w:marLeft w:val="480"/>
          <w:marRight w:val="0"/>
          <w:marTop w:val="0"/>
          <w:marBottom w:val="0"/>
          <w:divBdr>
            <w:top w:val="none" w:sz="0" w:space="0" w:color="auto"/>
            <w:left w:val="none" w:sz="0" w:space="0" w:color="auto"/>
            <w:bottom w:val="none" w:sz="0" w:space="0" w:color="auto"/>
            <w:right w:val="none" w:sz="0" w:space="0" w:color="auto"/>
          </w:divBdr>
        </w:div>
        <w:div w:id="397942059">
          <w:marLeft w:val="480"/>
          <w:marRight w:val="0"/>
          <w:marTop w:val="0"/>
          <w:marBottom w:val="0"/>
          <w:divBdr>
            <w:top w:val="none" w:sz="0" w:space="0" w:color="auto"/>
            <w:left w:val="none" w:sz="0" w:space="0" w:color="auto"/>
            <w:bottom w:val="none" w:sz="0" w:space="0" w:color="auto"/>
            <w:right w:val="none" w:sz="0" w:space="0" w:color="auto"/>
          </w:divBdr>
        </w:div>
        <w:div w:id="278604820">
          <w:marLeft w:val="480"/>
          <w:marRight w:val="0"/>
          <w:marTop w:val="0"/>
          <w:marBottom w:val="0"/>
          <w:divBdr>
            <w:top w:val="none" w:sz="0" w:space="0" w:color="auto"/>
            <w:left w:val="none" w:sz="0" w:space="0" w:color="auto"/>
            <w:bottom w:val="none" w:sz="0" w:space="0" w:color="auto"/>
            <w:right w:val="none" w:sz="0" w:space="0" w:color="auto"/>
          </w:divBdr>
        </w:div>
        <w:div w:id="246690760">
          <w:marLeft w:val="480"/>
          <w:marRight w:val="0"/>
          <w:marTop w:val="0"/>
          <w:marBottom w:val="0"/>
          <w:divBdr>
            <w:top w:val="none" w:sz="0" w:space="0" w:color="auto"/>
            <w:left w:val="none" w:sz="0" w:space="0" w:color="auto"/>
            <w:bottom w:val="none" w:sz="0" w:space="0" w:color="auto"/>
            <w:right w:val="none" w:sz="0" w:space="0" w:color="auto"/>
          </w:divBdr>
        </w:div>
        <w:div w:id="308098745">
          <w:marLeft w:val="480"/>
          <w:marRight w:val="0"/>
          <w:marTop w:val="0"/>
          <w:marBottom w:val="0"/>
          <w:divBdr>
            <w:top w:val="none" w:sz="0" w:space="0" w:color="auto"/>
            <w:left w:val="none" w:sz="0" w:space="0" w:color="auto"/>
            <w:bottom w:val="none" w:sz="0" w:space="0" w:color="auto"/>
            <w:right w:val="none" w:sz="0" w:space="0" w:color="auto"/>
          </w:divBdr>
        </w:div>
        <w:div w:id="2038658510">
          <w:marLeft w:val="480"/>
          <w:marRight w:val="0"/>
          <w:marTop w:val="0"/>
          <w:marBottom w:val="0"/>
          <w:divBdr>
            <w:top w:val="none" w:sz="0" w:space="0" w:color="auto"/>
            <w:left w:val="none" w:sz="0" w:space="0" w:color="auto"/>
            <w:bottom w:val="none" w:sz="0" w:space="0" w:color="auto"/>
            <w:right w:val="none" w:sz="0" w:space="0" w:color="auto"/>
          </w:divBdr>
        </w:div>
        <w:div w:id="234553354">
          <w:marLeft w:val="480"/>
          <w:marRight w:val="0"/>
          <w:marTop w:val="0"/>
          <w:marBottom w:val="0"/>
          <w:divBdr>
            <w:top w:val="none" w:sz="0" w:space="0" w:color="auto"/>
            <w:left w:val="none" w:sz="0" w:space="0" w:color="auto"/>
            <w:bottom w:val="none" w:sz="0" w:space="0" w:color="auto"/>
            <w:right w:val="none" w:sz="0" w:space="0" w:color="auto"/>
          </w:divBdr>
        </w:div>
        <w:div w:id="1972200464">
          <w:marLeft w:val="480"/>
          <w:marRight w:val="0"/>
          <w:marTop w:val="0"/>
          <w:marBottom w:val="0"/>
          <w:divBdr>
            <w:top w:val="none" w:sz="0" w:space="0" w:color="auto"/>
            <w:left w:val="none" w:sz="0" w:space="0" w:color="auto"/>
            <w:bottom w:val="none" w:sz="0" w:space="0" w:color="auto"/>
            <w:right w:val="none" w:sz="0" w:space="0" w:color="auto"/>
          </w:divBdr>
        </w:div>
        <w:div w:id="1458571126">
          <w:marLeft w:val="480"/>
          <w:marRight w:val="0"/>
          <w:marTop w:val="0"/>
          <w:marBottom w:val="0"/>
          <w:divBdr>
            <w:top w:val="none" w:sz="0" w:space="0" w:color="auto"/>
            <w:left w:val="none" w:sz="0" w:space="0" w:color="auto"/>
            <w:bottom w:val="none" w:sz="0" w:space="0" w:color="auto"/>
            <w:right w:val="none" w:sz="0" w:space="0" w:color="auto"/>
          </w:divBdr>
        </w:div>
        <w:div w:id="1022392313">
          <w:marLeft w:val="480"/>
          <w:marRight w:val="0"/>
          <w:marTop w:val="0"/>
          <w:marBottom w:val="0"/>
          <w:divBdr>
            <w:top w:val="none" w:sz="0" w:space="0" w:color="auto"/>
            <w:left w:val="none" w:sz="0" w:space="0" w:color="auto"/>
            <w:bottom w:val="none" w:sz="0" w:space="0" w:color="auto"/>
            <w:right w:val="none" w:sz="0" w:space="0" w:color="auto"/>
          </w:divBdr>
        </w:div>
        <w:div w:id="1186753595">
          <w:marLeft w:val="480"/>
          <w:marRight w:val="0"/>
          <w:marTop w:val="0"/>
          <w:marBottom w:val="0"/>
          <w:divBdr>
            <w:top w:val="none" w:sz="0" w:space="0" w:color="auto"/>
            <w:left w:val="none" w:sz="0" w:space="0" w:color="auto"/>
            <w:bottom w:val="none" w:sz="0" w:space="0" w:color="auto"/>
            <w:right w:val="none" w:sz="0" w:space="0" w:color="auto"/>
          </w:divBdr>
        </w:div>
        <w:div w:id="736443137">
          <w:marLeft w:val="480"/>
          <w:marRight w:val="0"/>
          <w:marTop w:val="0"/>
          <w:marBottom w:val="0"/>
          <w:divBdr>
            <w:top w:val="none" w:sz="0" w:space="0" w:color="auto"/>
            <w:left w:val="none" w:sz="0" w:space="0" w:color="auto"/>
            <w:bottom w:val="none" w:sz="0" w:space="0" w:color="auto"/>
            <w:right w:val="none" w:sz="0" w:space="0" w:color="auto"/>
          </w:divBdr>
        </w:div>
      </w:divsChild>
    </w:div>
    <w:div w:id="926965658">
      <w:bodyDiv w:val="1"/>
      <w:marLeft w:val="0"/>
      <w:marRight w:val="0"/>
      <w:marTop w:val="0"/>
      <w:marBottom w:val="0"/>
      <w:divBdr>
        <w:top w:val="none" w:sz="0" w:space="0" w:color="auto"/>
        <w:left w:val="none" w:sz="0" w:space="0" w:color="auto"/>
        <w:bottom w:val="none" w:sz="0" w:space="0" w:color="auto"/>
        <w:right w:val="none" w:sz="0" w:space="0" w:color="auto"/>
      </w:divBdr>
    </w:div>
    <w:div w:id="927540532">
      <w:bodyDiv w:val="1"/>
      <w:marLeft w:val="0"/>
      <w:marRight w:val="0"/>
      <w:marTop w:val="0"/>
      <w:marBottom w:val="0"/>
      <w:divBdr>
        <w:top w:val="none" w:sz="0" w:space="0" w:color="auto"/>
        <w:left w:val="none" w:sz="0" w:space="0" w:color="auto"/>
        <w:bottom w:val="none" w:sz="0" w:space="0" w:color="auto"/>
        <w:right w:val="none" w:sz="0" w:space="0" w:color="auto"/>
      </w:divBdr>
    </w:div>
    <w:div w:id="933515365">
      <w:bodyDiv w:val="1"/>
      <w:marLeft w:val="0"/>
      <w:marRight w:val="0"/>
      <w:marTop w:val="0"/>
      <w:marBottom w:val="0"/>
      <w:divBdr>
        <w:top w:val="none" w:sz="0" w:space="0" w:color="auto"/>
        <w:left w:val="none" w:sz="0" w:space="0" w:color="auto"/>
        <w:bottom w:val="none" w:sz="0" w:space="0" w:color="auto"/>
        <w:right w:val="none" w:sz="0" w:space="0" w:color="auto"/>
      </w:divBdr>
    </w:div>
    <w:div w:id="933855200">
      <w:bodyDiv w:val="1"/>
      <w:marLeft w:val="0"/>
      <w:marRight w:val="0"/>
      <w:marTop w:val="0"/>
      <w:marBottom w:val="0"/>
      <w:divBdr>
        <w:top w:val="none" w:sz="0" w:space="0" w:color="auto"/>
        <w:left w:val="none" w:sz="0" w:space="0" w:color="auto"/>
        <w:bottom w:val="none" w:sz="0" w:space="0" w:color="auto"/>
        <w:right w:val="none" w:sz="0" w:space="0" w:color="auto"/>
      </w:divBdr>
    </w:div>
    <w:div w:id="934359266">
      <w:bodyDiv w:val="1"/>
      <w:marLeft w:val="0"/>
      <w:marRight w:val="0"/>
      <w:marTop w:val="0"/>
      <w:marBottom w:val="0"/>
      <w:divBdr>
        <w:top w:val="none" w:sz="0" w:space="0" w:color="auto"/>
        <w:left w:val="none" w:sz="0" w:space="0" w:color="auto"/>
        <w:bottom w:val="none" w:sz="0" w:space="0" w:color="auto"/>
        <w:right w:val="none" w:sz="0" w:space="0" w:color="auto"/>
      </w:divBdr>
    </w:div>
    <w:div w:id="935405529">
      <w:bodyDiv w:val="1"/>
      <w:marLeft w:val="0"/>
      <w:marRight w:val="0"/>
      <w:marTop w:val="0"/>
      <w:marBottom w:val="0"/>
      <w:divBdr>
        <w:top w:val="none" w:sz="0" w:space="0" w:color="auto"/>
        <w:left w:val="none" w:sz="0" w:space="0" w:color="auto"/>
        <w:bottom w:val="none" w:sz="0" w:space="0" w:color="auto"/>
        <w:right w:val="none" w:sz="0" w:space="0" w:color="auto"/>
      </w:divBdr>
    </w:div>
    <w:div w:id="936904531">
      <w:bodyDiv w:val="1"/>
      <w:marLeft w:val="0"/>
      <w:marRight w:val="0"/>
      <w:marTop w:val="0"/>
      <w:marBottom w:val="0"/>
      <w:divBdr>
        <w:top w:val="none" w:sz="0" w:space="0" w:color="auto"/>
        <w:left w:val="none" w:sz="0" w:space="0" w:color="auto"/>
        <w:bottom w:val="none" w:sz="0" w:space="0" w:color="auto"/>
        <w:right w:val="none" w:sz="0" w:space="0" w:color="auto"/>
      </w:divBdr>
      <w:divsChild>
        <w:div w:id="914977451">
          <w:marLeft w:val="480"/>
          <w:marRight w:val="0"/>
          <w:marTop w:val="0"/>
          <w:marBottom w:val="0"/>
          <w:divBdr>
            <w:top w:val="none" w:sz="0" w:space="0" w:color="auto"/>
            <w:left w:val="none" w:sz="0" w:space="0" w:color="auto"/>
            <w:bottom w:val="none" w:sz="0" w:space="0" w:color="auto"/>
            <w:right w:val="none" w:sz="0" w:space="0" w:color="auto"/>
          </w:divBdr>
        </w:div>
        <w:div w:id="1044209521">
          <w:marLeft w:val="480"/>
          <w:marRight w:val="0"/>
          <w:marTop w:val="0"/>
          <w:marBottom w:val="0"/>
          <w:divBdr>
            <w:top w:val="none" w:sz="0" w:space="0" w:color="auto"/>
            <w:left w:val="none" w:sz="0" w:space="0" w:color="auto"/>
            <w:bottom w:val="none" w:sz="0" w:space="0" w:color="auto"/>
            <w:right w:val="none" w:sz="0" w:space="0" w:color="auto"/>
          </w:divBdr>
        </w:div>
        <w:div w:id="522941876">
          <w:marLeft w:val="480"/>
          <w:marRight w:val="0"/>
          <w:marTop w:val="0"/>
          <w:marBottom w:val="0"/>
          <w:divBdr>
            <w:top w:val="none" w:sz="0" w:space="0" w:color="auto"/>
            <w:left w:val="none" w:sz="0" w:space="0" w:color="auto"/>
            <w:bottom w:val="none" w:sz="0" w:space="0" w:color="auto"/>
            <w:right w:val="none" w:sz="0" w:space="0" w:color="auto"/>
          </w:divBdr>
        </w:div>
        <w:div w:id="390924592">
          <w:marLeft w:val="480"/>
          <w:marRight w:val="0"/>
          <w:marTop w:val="0"/>
          <w:marBottom w:val="0"/>
          <w:divBdr>
            <w:top w:val="none" w:sz="0" w:space="0" w:color="auto"/>
            <w:left w:val="none" w:sz="0" w:space="0" w:color="auto"/>
            <w:bottom w:val="none" w:sz="0" w:space="0" w:color="auto"/>
            <w:right w:val="none" w:sz="0" w:space="0" w:color="auto"/>
          </w:divBdr>
        </w:div>
        <w:div w:id="1959752441">
          <w:marLeft w:val="480"/>
          <w:marRight w:val="0"/>
          <w:marTop w:val="0"/>
          <w:marBottom w:val="0"/>
          <w:divBdr>
            <w:top w:val="none" w:sz="0" w:space="0" w:color="auto"/>
            <w:left w:val="none" w:sz="0" w:space="0" w:color="auto"/>
            <w:bottom w:val="none" w:sz="0" w:space="0" w:color="auto"/>
            <w:right w:val="none" w:sz="0" w:space="0" w:color="auto"/>
          </w:divBdr>
        </w:div>
        <w:div w:id="2009406594">
          <w:marLeft w:val="480"/>
          <w:marRight w:val="0"/>
          <w:marTop w:val="0"/>
          <w:marBottom w:val="0"/>
          <w:divBdr>
            <w:top w:val="none" w:sz="0" w:space="0" w:color="auto"/>
            <w:left w:val="none" w:sz="0" w:space="0" w:color="auto"/>
            <w:bottom w:val="none" w:sz="0" w:space="0" w:color="auto"/>
            <w:right w:val="none" w:sz="0" w:space="0" w:color="auto"/>
          </w:divBdr>
        </w:div>
        <w:div w:id="943806998">
          <w:marLeft w:val="480"/>
          <w:marRight w:val="0"/>
          <w:marTop w:val="0"/>
          <w:marBottom w:val="0"/>
          <w:divBdr>
            <w:top w:val="none" w:sz="0" w:space="0" w:color="auto"/>
            <w:left w:val="none" w:sz="0" w:space="0" w:color="auto"/>
            <w:bottom w:val="none" w:sz="0" w:space="0" w:color="auto"/>
            <w:right w:val="none" w:sz="0" w:space="0" w:color="auto"/>
          </w:divBdr>
        </w:div>
        <w:div w:id="679624297">
          <w:marLeft w:val="480"/>
          <w:marRight w:val="0"/>
          <w:marTop w:val="0"/>
          <w:marBottom w:val="0"/>
          <w:divBdr>
            <w:top w:val="none" w:sz="0" w:space="0" w:color="auto"/>
            <w:left w:val="none" w:sz="0" w:space="0" w:color="auto"/>
            <w:bottom w:val="none" w:sz="0" w:space="0" w:color="auto"/>
            <w:right w:val="none" w:sz="0" w:space="0" w:color="auto"/>
          </w:divBdr>
        </w:div>
        <w:div w:id="1854218930">
          <w:marLeft w:val="480"/>
          <w:marRight w:val="0"/>
          <w:marTop w:val="0"/>
          <w:marBottom w:val="0"/>
          <w:divBdr>
            <w:top w:val="none" w:sz="0" w:space="0" w:color="auto"/>
            <w:left w:val="none" w:sz="0" w:space="0" w:color="auto"/>
            <w:bottom w:val="none" w:sz="0" w:space="0" w:color="auto"/>
            <w:right w:val="none" w:sz="0" w:space="0" w:color="auto"/>
          </w:divBdr>
        </w:div>
        <w:div w:id="233705673">
          <w:marLeft w:val="480"/>
          <w:marRight w:val="0"/>
          <w:marTop w:val="0"/>
          <w:marBottom w:val="0"/>
          <w:divBdr>
            <w:top w:val="none" w:sz="0" w:space="0" w:color="auto"/>
            <w:left w:val="none" w:sz="0" w:space="0" w:color="auto"/>
            <w:bottom w:val="none" w:sz="0" w:space="0" w:color="auto"/>
            <w:right w:val="none" w:sz="0" w:space="0" w:color="auto"/>
          </w:divBdr>
        </w:div>
        <w:div w:id="141309530">
          <w:marLeft w:val="480"/>
          <w:marRight w:val="0"/>
          <w:marTop w:val="0"/>
          <w:marBottom w:val="0"/>
          <w:divBdr>
            <w:top w:val="none" w:sz="0" w:space="0" w:color="auto"/>
            <w:left w:val="none" w:sz="0" w:space="0" w:color="auto"/>
            <w:bottom w:val="none" w:sz="0" w:space="0" w:color="auto"/>
            <w:right w:val="none" w:sz="0" w:space="0" w:color="auto"/>
          </w:divBdr>
        </w:div>
        <w:div w:id="612058170">
          <w:marLeft w:val="480"/>
          <w:marRight w:val="0"/>
          <w:marTop w:val="0"/>
          <w:marBottom w:val="0"/>
          <w:divBdr>
            <w:top w:val="none" w:sz="0" w:space="0" w:color="auto"/>
            <w:left w:val="none" w:sz="0" w:space="0" w:color="auto"/>
            <w:bottom w:val="none" w:sz="0" w:space="0" w:color="auto"/>
            <w:right w:val="none" w:sz="0" w:space="0" w:color="auto"/>
          </w:divBdr>
        </w:div>
        <w:div w:id="182475209">
          <w:marLeft w:val="480"/>
          <w:marRight w:val="0"/>
          <w:marTop w:val="0"/>
          <w:marBottom w:val="0"/>
          <w:divBdr>
            <w:top w:val="none" w:sz="0" w:space="0" w:color="auto"/>
            <w:left w:val="none" w:sz="0" w:space="0" w:color="auto"/>
            <w:bottom w:val="none" w:sz="0" w:space="0" w:color="auto"/>
            <w:right w:val="none" w:sz="0" w:space="0" w:color="auto"/>
          </w:divBdr>
        </w:div>
        <w:div w:id="694698075">
          <w:marLeft w:val="480"/>
          <w:marRight w:val="0"/>
          <w:marTop w:val="0"/>
          <w:marBottom w:val="0"/>
          <w:divBdr>
            <w:top w:val="none" w:sz="0" w:space="0" w:color="auto"/>
            <w:left w:val="none" w:sz="0" w:space="0" w:color="auto"/>
            <w:bottom w:val="none" w:sz="0" w:space="0" w:color="auto"/>
            <w:right w:val="none" w:sz="0" w:space="0" w:color="auto"/>
          </w:divBdr>
        </w:div>
        <w:div w:id="2140957408">
          <w:marLeft w:val="480"/>
          <w:marRight w:val="0"/>
          <w:marTop w:val="0"/>
          <w:marBottom w:val="0"/>
          <w:divBdr>
            <w:top w:val="none" w:sz="0" w:space="0" w:color="auto"/>
            <w:left w:val="none" w:sz="0" w:space="0" w:color="auto"/>
            <w:bottom w:val="none" w:sz="0" w:space="0" w:color="auto"/>
            <w:right w:val="none" w:sz="0" w:space="0" w:color="auto"/>
          </w:divBdr>
        </w:div>
        <w:div w:id="878316729">
          <w:marLeft w:val="480"/>
          <w:marRight w:val="0"/>
          <w:marTop w:val="0"/>
          <w:marBottom w:val="0"/>
          <w:divBdr>
            <w:top w:val="none" w:sz="0" w:space="0" w:color="auto"/>
            <w:left w:val="none" w:sz="0" w:space="0" w:color="auto"/>
            <w:bottom w:val="none" w:sz="0" w:space="0" w:color="auto"/>
            <w:right w:val="none" w:sz="0" w:space="0" w:color="auto"/>
          </w:divBdr>
        </w:div>
        <w:div w:id="818955885">
          <w:marLeft w:val="480"/>
          <w:marRight w:val="0"/>
          <w:marTop w:val="0"/>
          <w:marBottom w:val="0"/>
          <w:divBdr>
            <w:top w:val="none" w:sz="0" w:space="0" w:color="auto"/>
            <w:left w:val="none" w:sz="0" w:space="0" w:color="auto"/>
            <w:bottom w:val="none" w:sz="0" w:space="0" w:color="auto"/>
            <w:right w:val="none" w:sz="0" w:space="0" w:color="auto"/>
          </w:divBdr>
        </w:div>
        <w:div w:id="1867870036">
          <w:marLeft w:val="480"/>
          <w:marRight w:val="0"/>
          <w:marTop w:val="0"/>
          <w:marBottom w:val="0"/>
          <w:divBdr>
            <w:top w:val="none" w:sz="0" w:space="0" w:color="auto"/>
            <w:left w:val="none" w:sz="0" w:space="0" w:color="auto"/>
            <w:bottom w:val="none" w:sz="0" w:space="0" w:color="auto"/>
            <w:right w:val="none" w:sz="0" w:space="0" w:color="auto"/>
          </w:divBdr>
        </w:div>
        <w:div w:id="195390374">
          <w:marLeft w:val="480"/>
          <w:marRight w:val="0"/>
          <w:marTop w:val="0"/>
          <w:marBottom w:val="0"/>
          <w:divBdr>
            <w:top w:val="none" w:sz="0" w:space="0" w:color="auto"/>
            <w:left w:val="none" w:sz="0" w:space="0" w:color="auto"/>
            <w:bottom w:val="none" w:sz="0" w:space="0" w:color="auto"/>
            <w:right w:val="none" w:sz="0" w:space="0" w:color="auto"/>
          </w:divBdr>
        </w:div>
        <w:div w:id="1545023330">
          <w:marLeft w:val="480"/>
          <w:marRight w:val="0"/>
          <w:marTop w:val="0"/>
          <w:marBottom w:val="0"/>
          <w:divBdr>
            <w:top w:val="none" w:sz="0" w:space="0" w:color="auto"/>
            <w:left w:val="none" w:sz="0" w:space="0" w:color="auto"/>
            <w:bottom w:val="none" w:sz="0" w:space="0" w:color="auto"/>
            <w:right w:val="none" w:sz="0" w:space="0" w:color="auto"/>
          </w:divBdr>
        </w:div>
        <w:div w:id="1550679505">
          <w:marLeft w:val="480"/>
          <w:marRight w:val="0"/>
          <w:marTop w:val="0"/>
          <w:marBottom w:val="0"/>
          <w:divBdr>
            <w:top w:val="none" w:sz="0" w:space="0" w:color="auto"/>
            <w:left w:val="none" w:sz="0" w:space="0" w:color="auto"/>
            <w:bottom w:val="none" w:sz="0" w:space="0" w:color="auto"/>
            <w:right w:val="none" w:sz="0" w:space="0" w:color="auto"/>
          </w:divBdr>
        </w:div>
        <w:div w:id="1898054190">
          <w:marLeft w:val="480"/>
          <w:marRight w:val="0"/>
          <w:marTop w:val="0"/>
          <w:marBottom w:val="0"/>
          <w:divBdr>
            <w:top w:val="none" w:sz="0" w:space="0" w:color="auto"/>
            <w:left w:val="none" w:sz="0" w:space="0" w:color="auto"/>
            <w:bottom w:val="none" w:sz="0" w:space="0" w:color="auto"/>
            <w:right w:val="none" w:sz="0" w:space="0" w:color="auto"/>
          </w:divBdr>
        </w:div>
        <w:div w:id="910507903">
          <w:marLeft w:val="480"/>
          <w:marRight w:val="0"/>
          <w:marTop w:val="0"/>
          <w:marBottom w:val="0"/>
          <w:divBdr>
            <w:top w:val="none" w:sz="0" w:space="0" w:color="auto"/>
            <w:left w:val="none" w:sz="0" w:space="0" w:color="auto"/>
            <w:bottom w:val="none" w:sz="0" w:space="0" w:color="auto"/>
            <w:right w:val="none" w:sz="0" w:space="0" w:color="auto"/>
          </w:divBdr>
        </w:div>
        <w:div w:id="1943030104">
          <w:marLeft w:val="480"/>
          <w:marRight w:val="0"/>
          <w:marTop w:val="0"/>
          <w:marBottom w:val="0"/>
          <w:divBdr>
            <w:top w:val="none" w:sz="0" w:space="0" w:color="auto"/>
            <w:left w:val="none" w:sz="0" w:space="0" w:color="auto"/>
            <w:bottom w:val="none" w:sz="0" w:space="0" w:color="auto"/>
            <w:right w:val="none" w:sz="0" w:space="0" w:color="auto"/>
          </w:divBdr>
        </w:div>
        <w:div w:id="1588613446">
          <w:marLeft w:val="480"/>
          <w:marRight w:val="0"/>
          <w:marTop w:val="0"/>
          <w:marBottom w:val="0"/>
          <w:divBdr>
            <w:top w:val="none" w:sz="0" w:space="0" w:color="auto"/>
            <w:left w:val="none" w:sz="0" w:space="0" w:color="auto"/>
            <w:bottom w:val="none" w:sz="0" w:space="0" w:color="auto"/>
            <w:right w:val="none" w:sz="0" w:space="0" w:color="auto"/>
          </w:divBdr>
        </w:div>
        <w:div w:id="303047566">
          <w:marLeft w:val="480"/>
          <w:marRight w:val="0"/>
          <w:marTop w:val="0"/>
          <w:marBottom w:val="0"/>
          <w:divBdr>
            <w:top w:val="none" w:sz="0" w:space="0" w:color="auto"/>
            <w:left w:val="none" w:sz="0" w:space="0" w:color="auto"/>
            <w:bottom w:val="none" w:sz="0" w:space="0" w:color="auto"/>
            <w:right w:val="none" w:sz="0" w:space="0" w:color="auto"/>
          </w:divBdr>
        </w:div>
        <w:div w:id="314989499">
          <w:marLeft w:val="480"/>
          <w:marRight w:val="0"/>
          <w:marTop w:val="0"/>
          <w:marBottom w:val="0"/>
          <w:divBdr>
            <w:top w:val="none" w:sz="0" w:space="0" w:color="auto"/>
            <w:left w:val="none" w:sz="0" w:space="0" w:color="auto"/>
            <w:bottom w:val="none" w:sz="0" w:space="0" w:color="auto"/>
            <w:right w:val="none" w:sz="0" w:space="0" w:color="auto"/>
          </w:divBdr>
        </w:div>
        <w:div w:id="935668946">
          <w:marLeft w:val="480"/>
          <w:marRight w:val="0"/>
          <w:marTop w:val="0"/>
          <w:marBottom w:val="0"/>
          <w:divBdr>
            <w:top w:val="none" w:sz="0" w:space="0" w:color="auto"/>
            <w:left w:val="none" w:sz="0" w:space="0" w:color="auto"/>
            <w:bottom w:val="none" w:sz="0" w:space="0" w:color="auto"/>
            <w:right w:val="none" w:sz="0" w:space="0" w:color="auto"/>
          </w:divBdr>
        </w:div>
        <w:div w:id="373314196">
          <w:marLeft w:val="480"/>
          <w:marRight w:val="0"/>
          <w:marTop w:val="0"/>
          <w:marBottom w:val="0"/>
          <w:divBdr>
            <w:top w:val="none" w:sz="0" w:space="0" w:color="auto"/>
            <w:left w:val="none" w:sz="0" w:space="0" w:color="auto"/>
            <w:bottom w:val="none" w:sz="0" w:space="0" w:color="auto"/>
            <w:right w:val="none" w:sz="0" w:space="0" w:color="auto"/>
          </w:divBdr>
        </w:div>
        <w:div w:id="177282583">
          <w:marLeft w:val="480"/>
          <w:marRight w:val="0"/>
          <w:marTop w:val="0"/>
          <w:marBottom w:val="0"/>
          <w:divBdr>
            <w:top w:val="none" w:sz="0" w:space="0" w:color="auto"/>
            <w:left w:val="none" w:sz="0" w:space="0" w:color="auto"/>
            <w:bottom w:val="none" w:sz="0" w:space="0" w:color="auto"/>
            <w:right w:val="none" w:sz="0" w:space="0" w:color="auto"/>
          </w:divBdr>
        </w:div>
        <w:div w:id="1896888269">
          <w:marLeft w:val="480"/>
          <w:marRight w:val="0"/>
          <w:marTop w:val="0"/>
          <w:marBottom w:val="0"/>
          <w:divBdr>
            <w:top w:val="none" w:sz="0" w:space="0" w:color="auto"/>
            <w:left w:val="none" w:sz="0" w:space="0" w:color="auto"/>
            <w:bottom w:val="none" w:sz="0" w:space="0" w:color="auto"/>
            <w:right w:val="none" w:sz="0" w:space="0" w:color="auto"/>
          </w:divBdr>
        </w:div>
        <w:div w:id="1203665956">
          <w:marLeft w:val="480"/>
          <w:marRight w:val="0"/>
          <w:marTop w:val="0"/>
          <w:marBottom w:val="0"/>
          <w:divBdr>
            <w:top w:val="none" w:sz="0" w:space="0" w:color="auto"/>
            <w:left w:val="none" w:sz="0" w:space="0" w:color="auto"/>
            <w:bottom w:val="none" w:sz="0" w:space="0" w:color="auto"/>
            <w:right w:val="none" w:sz="0" w:space="0" w:color="auto"/>
          </w:divBdr>
        </w:div>
        <w:div w:id="610823102">
          <w:marLeft w:val="480"/>
          <w:marRight w:val="0"/>
          <w:marTop w:val="0"/>
          <w:marBottom w:val="0"/>
          <w:divBdr>
            <w:top w:val="none" w:sz="0" w:space="0" w:color="auto"/>
            <w:left w:val="none" w:sz="0" w:space="0" w:color="auto"/>
            <w:bottom w:val="none" w:sz="0" w:space="0" w:color="auto"/>
            <w:right w:val="none" w:sz="0" w:space="0" w:color="auto"/>
          </w:divBdr>
        </w:div>
        <w:div w:id="138152772">
          <w:marLeft w:val="480"/>
          <w:marRight w:val="0"/>
          <w:marTop w:val="0"/>
          <w:marBottom w:val="0"/>
          <w:divBdr>
            <w:top w:val="none" w:sz="0" w:space="0" w:color="auto"/>
            <w:left w:val="none" w:sz="0" w:space="0" w:color="auto"/>
            <w:bottom w:val="none" w:sz="0" w:space="0" w:color="auto"/>
            <w:right w:val="none" w:sz="0" w:space="0" w:color="auto"/>
          </w:divBdr>
        </w:div>
        <w:div w:id="805314962">
          <w:marLeft w:val="480"/>
          <w:marRight w:val="0"/>
          <w:marTop w:val="0"/>
          <w:marBottom w:val="0"/>
          <w:divBdr>
            <w:top w:val="none" w:sz="0" w:space="0" w:color="auto"/>
            <w:left w:val="none" w:sz="0" w:space="0" w:color="auto"/>
            <w:bottom w:val="none" w:sz="0" w:space="0" w:color="auto"/>
            <w:right w:val="none" w:sz="0" w:space="0" w:color="auto"/>
          </w:divBdr>
        </w:div>
        <w:div w:id="1752585463">
          <w:marLeft w:val="480"/>
          <w:marRight w:val="0"/>
          <w:marTop w:val="0"/>
          <w:marBottom w:val="0"/>
          <w:divBdr>
            <w:top w:val="none" w:sz="0" w:space="0" w:color="auto"/>
            <w:left w:val="none" w:sz="0" w:space="0" w:color="auto"/>
            <w:bottom w:val="none" w:sz="0" w:space="0" w:color="auto"/>
            <w:right w:val="none" w:sz="0" w:space="0" w:color="auto"/>
          </w:divBdr>
        </w:div>
        <w:div w:id="926771348">
          <w:marLeft w:val="480"/>
          <w:marRight w:val="0"/>
          <w:marTop w:val="0"/>
          <w:marBottom w:val="0"/>
          <w:divBdr>
            <w:top w:val="none" w:sz="0" w:space="0" w:color="auto"/>
            <w:left w:val="none" w:sz="0" w:space="0" w:color="auto"/>
            <w:bottom w:val="none" w:sz="0" w:space="0" w:color="auto"/>
            <w:right w:val="none" w:sz="0" w:space="0" w:color="auto"/>
          </w:divBdr>
        </w:div>
        <w:div w:id="677393775">
          <w:marLeft w:val="480"/>
          <w:marRight w:val="0"/>
          <w:marTop w:val="0"/>
          <w:marBottom w:val="0"/>
          <w:divBdr>
            <w:top w:val="none" w:sz="0" w:space="0" w:color="auto"/>
            <w:left w:val="none" w:sz="0" w:space="0" w:color="auto"/>
            <w:bottom w:val="none" w:sz="0" w:space="0" w:color="auto"/>
            <w:right w:val="none" w:sz="0" w:space="0" w:color="auto"/>
          </w:divBdr>
        </w:div>
        <w:div w:id="2038267000">
          <w:marLeft w:val="480"/>
          <w:marRight w:val="0"/>
          <w:marTop w:val="0"/>
          <w:marBottom w:val="0"/>
          <w:divBdr>
            <w:top w:val="none" w:sz="0" w:space="0" w:color="auto"/>
            <w:left w:val="none" w:sz="0" w:space="0" w:color="auto"/>
            <w:bottom w:val="none" w:sz="0" w:space="0" w:color="auto"/>
            <w:right w:val="none" w:sz="0" w:space="0" w:color="auto"/>
          </w:divBdr>
        </w:div>
        <w:div w:id="744106585">
          <w:marLeft w:val="480"/>
          <w:marRight w:val="0"/>
          <w:marTop w:val="0"/>
          <w:marBottom w:val="0"/>
          <w:divBdr>
            <w:top w:val="none" w:sz="0" w:space="0" w:color="auto"/>
            <w:left w:val="none" w:sz="0" w:space="0" w:color="auto"/>
            <w:bottom w:val="none" w:sz="0" w:space="0" w:color="auto"/>
            <w:right w:val="none" w:sz="0" w:space="0" w:color="auto"/>
          </w:divBdr>
        </w:div>
        <w:div w:id="699823047">
          <w:marLeft w:val="480"/>
          <w:marRight w:val="0"/>
          <w:marTop w:val="0"/>
          <w:marBottom w:val="0"/>
          <w:divBdr>
            <w:top w:val="none" w:sz="0" w:space="0" w:color="auto"/>
            <w:left w:val="none" w:sz="0" w:space="0" w:color="auto"/>
            <w:bottom w:val="none" w:sz="0" w:space="0" w:color="auto"/>
            <w:right w:val="none" w:sz="0" w:space="0" w:color="auto"/>
          </w:divBdr>
        </w:div>
        <w:div w:id="1200053177">
          <w:marLeft w:val="480"/>
          <w:marRight w:val="0"/>
          <w:marTop w:val="0"/>
          <w:marBottom w:val="0"/>
          <w:divBdr>
            <w:top w:val="none" w:sz="0" w:space="0" w:color="auto"/>
            <w:left w:val="none" w:sz="0" w:space="0" w:color="auto"/>
            <w:bottom w:val="none" w:sz="0" w:space="0" w:color="auto"/>
            <w:right w:val="none" w:sz="0" w:space="0" w:color="auto"/>
          </w:divBdr>
        </w:div>
        <w:div w:id="1496384846">
          <w:marLeft w:val="480"/>
          <w:marRight w:val="0"/>
          <w:marTop w:val="0"/>
          <w:marBottom w:val="0"/>
          <w:divBdr>
            <w:top w:val="none" w:sz="0" w:space="0" w:color="auto"/>
            <w:left w:val="none" w:sz="0" w:space="0" w:color="auto"/>
            <w:bottom w:val="none" w:sz="0" w:space="0" w:color="auto"/>
            <w:right w:val="none" w:sz="0" w:space="0" w:color="auto"/>
          </w:divBdr>
        </w:div>
        <w:div w:id="66340525">
          <w:marLeft w:val="480"/>
          <w:marRight w:val="0"/>
          <w:marTop w:val="0"/>
          <w:marBottom w:val="0"/>
          <w:divBdr>
            <w:top w:val="none" w:sz="0" w:space="0" w:color="auto"/>
            <w:left w:val="none" w:sz="0" w:space="0" w:color="auto"/>
            <w:bottom w:val="none" w:sz="0" w:space="0" w:color="auto"/>
            <w:right w:val="none" w:sz="0" w:space="0" w:color="auto"/>
          </w:divBdr>
        </w:div>
        <w:div w:id="1919560410">
          <w:marLeft w:val="480"/>
          <w:marRight w:val="0"/>
          <w:marTop w:val="0"/>
          <w:marBottom w:val="0"/>
          <w:divBdr>
            <w:top w:val="none" w:sz="0" w:space="0" w:color="auto"/>
            <w:left w:val="none" w:sz="0" w:space="0" w:color="auto"/>
            <w:bottom w:val="none" w:sz="0" w:space="0" w:color="auto"/>
            <w:right w:val="none" w:sz="0" w:space="0" w:color="auto"/>
          </w:divBdr>
        </w:div>
        <w:div w:id="330181972">
          <w:marLeft w:val="480"/>
          <w:marRight w:val="0"/>
          <w:marTop w:val="0"/>
          <w:marBottom w:val="0"/>
          <w:divBdr>
            <w:top w:val="none" w:sz="0" w:space="0" w:color="auto"/>
            <w:left w:val="none" w:sz="0" w:space="0" w:color="auto"/>
            <w:bottom w:val="none" w:sz="0" w:space="0" w:color="auto"/>
            <w:right w:val="none" w:sz="0" w:space="0" w:color="auto"/>
          </w:divBdr>
        </w:div>
        <w:div w:id="365061782">
          <w:marLeft w:val="480"/>
          <w:marRight w:val="0"/>
          <w:marTop w:val="0"/>
          <w:marBottom w:val="0"/>
          <w:divBdr>
            <w:top w:val="none" w:sz="0" w:space="0" w:color="auto"/>
            <w:left w:val="none" w:sz="0" w:space="0" w:color="auto"/>
            <w:bottom w:val="none" w:sz="0" w:space="0" w:color="auto"/>
            <w:right w:val="none" w:sz="0" w:space="0" w:color="auto"/>
          </w:divBdr>
        </w:div>
        <w:div w:id="630945259">
          <w:marLeft w:val="480"/>
          <w:marRight w:val="0"/>
          <w:marTop w:val="0"/>
          <w:marBottom w:val="0"/>
          <w:divBdr>
            <w:top w:val="none" w:sz="0" w:space="0" w:color="auto"/>
            <w:left w:val="none" w:sz="0" w:space="0" w:color="auto"/>
            <w:bottom w:val="none" w:sz="0" w:space="0" w:color="auto"/>
            <w:right w:val="none" w:sz="0" w:space="0" w:color="auto"/>
          </w:divBdr>
        </w:div>
        <w:div w:id="1655446159">
          <w:marLeft w:val="480"/>
          <w:marRight w:val="0"/>
          <w:marTop w:val="0"/>
          <w:marBottom w:val="0"/>
          <w:divBdr>
            <w:top w:val="none" w:sz="0" w:space="0" w:color="auto"/>
            <w:left w:val="none" w:sz="0" w:space="0" w:color="auto"/>
            <w:bottom w:val="none" w:sz="0" w:space="0" w:color="auto"/>
            <w:right w:val="none" w:sz="0" w:space="0" w:color="auto"/>
          </w:divBdr>
        </w:div>
        <w:div w:id="2019576502">
          <w:marLeft w:val="480"/>
          <w:marRight w:val="0"/>
          <w:marTop w:val="0"/>
          <w:marBottom w:val="0"/>
          <w:divBdr>
            <w:top w:val="none" w:sz="0" w:space="0" w:color="auto"/>
            <w:left w:val="none" w:sz="0" w:space="0" w:color="auto"/>
            <w:bottom w:val="none" w:sz="0" w:space="0" w:color="auto"/>
            <w:right w:val="none" w:sz="0" w:space="0" w:color="auto"/>
          </w:divBdr>
        </w:div>
        <w:div w:id="1276059712">
          <w:marLeft w:val="480"/>
          <w:marRight w:val="0"/>
          <w:marTop w:val="0"/>
          <w:marBottom w:val="0"/>
          <w:divBdr>
            <w:top w:val="none" w:sz="0" w:space="0" w:color="auto"/>
            <w:left w:val="none" w:sz="0" w:space="0" w:color="auto"/>
            <w:bottom w:val="none" w:sz="0" w:space="0" w:color="auto"/>
            <w:right w:val="none" w:sz="0" w:space="0" w:color="auto"/>
          </w:divBdr>
        </w:div>
        <w:div w:id="1457410373">
          <w:marLeft w:val="480"/>
          <w:marRight w:val="0"/>
          <w:marTop w:val="0"/>
          <w:marBottom w:val="0"/>
          <w:divBdr>
            <w:top w:val="none" w:sz="0" w:space="0" w:color="auto"/>
            <w:left w:val="none" w:sz="0" w:space="0" w:color="auto"/>
            <w:bottom w:val="none" w:sz="0" w:space="0" w:color="auto"/>
            <w:right w:val="none" w:sz="0" w:space="0" w:color="auto"/>
          </w:divBdr>
        </w:div>
        <w:div w:id="1662806363">
          <w:marLeft w:val="480"/>
          <w:marRight w:val="0"/>
          <w:marTop w:val="0"/>
          <w:marBottom w:val="0"/>
          <w:divBdr>
            <w:top w:val="none" w:sz="0" w:space="0" w:color="auto"/>
            <w:left w:val="none" w:sz="0" w:space="0" w:color="auto"/>
            <w:bottom w:val="none" w:sz="0" w:space="0" w:color="auto"/>
            <w:right w:val="none" w:sz="0" w:space="0" w:color="auto"/>
          </w:divBdr>
        </w:div>
        <w:div w:id="1807510257">
          <w:marLeft w:val="480"/>
          <w:marRight w:val="0"/>
          <w:marTop w:val="0"/>
          <w:marBottom w:val="0"/>
          <w:divBdr>
            <w:top w:val="none" w:sz="0" w:space="0" w:color="auto"/>
            <w:left w:val="none" w:sz="0" w:space="0" w:color="auto"/>
            <w:bottom w:val="none" w:sz="0" w:space="0" w:color="auto"/>
            <w:right w:val="none" w:sz="0" w:space="0" w:color="auto"/>
          </w:divBdr>
        </w:div>
        <w:div w:id="1323655874">
          <w:marLeft w:val="480"/>
          <w:marRight w:val="0"/>
          <w:marTop w:val="0"/>
          <w:marBottom w:val="0"/>
          <w:divBdr>
            <w:top w:val="none" w:sz="0" w:space="0" w:color="auto"/>
            <w:left w:val="none" w:sz="0" w:space="0" w:color="auto"/>
            <w:bottom w:val="none" w:sz="0" w:space="0" w:color="auto"/>
            <w:right w:val="none" w:sz="0" w:space="0" w:color="auto"/>
          </w:divBdr>
        </w:div>
        <w:div w:id="1267274157">
          <w:marLeft w:val="480"/>
          <w:marRight w:val="0"/>
          <w:marTop w:val="0"/>
          <w:marBottom w:val="0"/>
          <w:divBdr>
            <w:top w:val="none" w:sz="0" w:space="0" w:color="auto"/>
            <w:left w:val="none" w:sz="0" w:space="0" w:color="auto"/>
            <w:bottom w:val="none" w:sz="0" w:space="0" w:color="auto"/>
            <w:right w:val="none" w:sz="0" w:space="0" w:color="auto"/>
          </w:divBdr>
        </w:div>
        <w:div w:id="381442687">
          <w:marLeft w:val="480"/>
          <w:marRight w:val="0"/>
          <w:marTop w:val="0"/>
          <w:marBottom w:val="0"/>
          <w:divBdr>
            <w:top w:val="none" w:sz="0" w:space="0" w:color="auto"/>
            <w:left w:val="none" w:sz="0" w:space="0" w:color="auto"/>
            <w:bottom w:val="none" w:sz="0" w:space="0" w:color="auto"/>
            <w:right w:val="none" w:sz="0" w:space="0" w:color="auto"/>
          </w:divBdr>
        </w:div>
        <w:div w:id="1539973229">
          <w:marLeft w:val="480"/>
          <w:marRight w:val="0"/>
          <w:marTop w:val="0"/>
          <w:marBottom w:val="0"/>
          <w:divBdr>
            <w:top w:val="none" w:sz="0" w:space="0" w:color="auto"/>
            <w:left w:val="none" w:sz="0" w:space="0" w:color="auto"/>
            <w:bottom w:val="none" w:sz="0" w:space="0" w:color="auto"/>
            <w:right w:val="none" w:sz="0" w:space="0" w:color="auto"/>
          </w:divBdr>
        </w:div>
        <w:div w:id="22942386">
          <w:marLeft w:val="480"/>
          <w:marRight w:val="0"/>
          <w:marTop w:val="0"/>
          <w:marBottom w:val="0"/>
          <w:divBdr>
            <w:top w:val="none" w:sz="0" w:space="0" w:color="auto"/>
            <w:left w:val="none" w:sz="0" w:space="0" w:color="auto"/>
            <w:bottom w:val="none" w:sz="0" w:space="0" w:color="auto"/>
            <w:right w:val="none" w:sz="0" w:space="0" w:color="auto"/>
          </w:divBdr>
        </w:div>
        <w:div w:id="971445956">
          <w:marLeft w:val="480"/>
          <w:marRight w:val="0"/>
          <w:marTop w:val="0"/>
          <w:marBottom w:val="0"/>
          <w:divBdr>
            <w:top w:val="none" w:sz="0" w:space="0" w:color="auto"/>
            <w:left w:val="none" w:sz="0" w:space="0" w:color="auto"/>
            <w:bottom w:val="none" w:sz="0" w:space="0" w:color="auto"/>
            <w:right w:val="none" w:sz="0" w:space="0" w:color="auto"/>
          </w:divBdr>
        </w:div>
        <w:div w:id="2091342612">
          <w:marLeft w:val="480"/>
          <w:marRight w:val="0"/>
          <w:marTop w:val="0"/>
          <w:marBottom w:val="0"/>
          <w:divBdr>
            <w:top w:val="none" w:sz="0" w:space="0" w:color="auto"/>
            <w:left w:val="none" w:sz="0" w:space="0" w:color="auto"/>
            <w:bottom w:val="none" w:sz="0" w:space="0" w:color="auto"/>
            <w:right w:val="none" w:sz="0" w:space="0" w:color="auto"/>
          </w:divBdr>
        </w:div>
        <w:div w:id="677998181">
          <w:marLeft w:val="480"/>
          <w:marRight w:val="0"/>
          <w:marTop w:val="0"/>
          <w:marBottom w:val="0"/>
          <w:divBdr>
            <w:top w:val="none" w:sz="0" w:space="0" w:color="auto"/>
            <w:left w:val="none" w:sz="0" w:space="0" w:color="auto"/>
            <w:bottom w:val="none" w:sz="0" w:space="0" w:color="auto"/>
            <w:right w:val="none" w:sz="0" w:space="0" w:color="auto"/>
          </w:divBdr>
        </w:div>
        <w:div w:id="1421413939">
          <w:marLeft w:val="480"/>
          <w:marRight w:val="0"/>
          <w:marTop w:val="0"/>
          <w:marBottom w:val="0"/>
          <w:divBdr>
            <w:top w:val="none" w:sz="0" w:space="0" w:color="auto"/>
            <w:left w:val="none" w:sz="0" w:space="0" w:color="auto"/>
            <w:bottom w:val="none" w:sz="0" w:space="0" w:color="auto"/>
            <w:right w:val="none" w:sz="0" w:space="0" w:color="auto"/>
          </w:divBdr>
        </w:div>
        <w:div w:id="1344209837">
          <w:marLeft w:val="480"/>
          <w:marRight w:val="0"/>
          <w:marTop w:val="0"/>
          <w:marBottom w:val="0"/>
          <w:divBdr>
            <w:top w:val="none" w:sz="0" w:space="0" w:color="auto"/>
            <w:left w:val="none" w:sz="0" w:space="0" w:color="auto"/>
            <w:bottom w:val="none" w:sz="0" w:space="0" w:color="auto"/>
            <w:right w:val="none" w:sz="0" w:space="0" w:color="auto"/>
          </w:divBdr>
        </w:div>
        <w:div w:id="449134622">
          <w:marLeft w:val="480"/>
          <w:marRight w:val="0"/>
          <w:marTop w:val="0"/>
          <w:marBottom w:val="0"/>
          <w:divBdr>
            <w:top w:val="none" w:sz="0" w:space="0" w:color="auto"/>
            <w:left w:val="none" w:sz="0" w:space="0" w:color="auto"/>
            <w:bottom w:val="none" w:sz="0" w:space="0" w:color="auto"/>
            <w:right w:val="none" w:sz="0" w:space="0" w:color="auto"/>
          </w:divBdr>
        </w:div>
        <w:div w:id="1552692682">
          <w:marLeft w:val="480"/>
          <w:marRight w:val="0"/>
          <w:marTop w:val="0"/>
          <w:marBottom w:val="0"/>
          <w:divBdr>
            <w:top w:val="none" w:sz="0" w:space="0" w:color="auto"/>
            <w:left w:val="none" w:sz="0" w:space="0" w:color="auto"/>
            <w:bottom w:val="none" w:sz="0" w:space="0" w:color="auto"/>
            <w:right w:val="none" w:sz="0" w:space="0" w:color="auto"/>
          </w:divBdr>
        </w:div>
        <w:div w:id="796994216">
          <w:marLeft w:val="480"/>
          <w:marRight w:val="0"/>
          <w:marTop w:val="0"/>
          <w:marBottom w:val="0"/>
          <w:divBdr>
            <w:top w:val="none" w:sz="0" w:space="0" w:color="auto"/>
            <w:left w:val="none" w:sz="0" w:space="0" w:color="auto"/>
            <w:bottom w:val="none" w:sz="0" w:space="0" w:color="auto"/>
            <w:right w:val="none" w:sz="0" w:space="0" w:color="auto"/>
          </w:divBdr>
        </w:div>
        <w:div w:id="1939942555">
          <w:marLeft w:val="480"/>
          <w:marRight w:val="0"/>
          <w:marTop w:val="0"/>
          <w:marBottom w:val="0"/>
          <w:divBdr>
            <w:top w:val="none" w:sz="0" w:space="0" w:color="auto"/>
            <w:left w:val="none" w:sz="0" w:space="0" w:color="auto"/>
            <w:bottom w:val="none" w:sz="0" w:space="0" w:color="auto"/>
            <w:right w:val="none" w:sz="0" w:space="0" w:color="auto"/>
          </w:divBdr>
        </w:div>
        <w:div w:id="1439763968">
          <w:marLeft w:val="480"/>
          <w:marRight w:val="0"/>
          <w:marTop w:val="0"/>
          <w:marBottom w:val="0"/>
          <w:divBdr>
            <w:top w:val="none" w:sz="0" w:space="0" w:color="auto"/>
            <w:left w:val="none" w:sz="0" w:space="0" w:color="auto"/>
            <w:bottom w:val="none" w:sz="0" w:space="0" w:color="auto"/>
            <w:right w:val="none" w:sz="0" w:space="0" w:color="auto"/>
          </w:divBdr>
        </w:div>
        <w:div w:id="418672030">
          <w:marLeft w:val="480"/>
          <w:marRight w:val="0"/>
          <w:marTop w:val="0"/>
          <w:marBottom w:val="0"/>
          <w:divBdr>
            <w:top w:val="none" w:sz="0" w:space="0" w:color="auto"/>
            <w:left w:val="none" w:sz="0" w:space="0" w:color="auto"/>
            <w:bottom w:val="none" w:sz="0" w:space="0" w:color="auto"/>
            <w:right w:val="none" w:sz="0" w:space="0" w:color="auto"/>
          </w:divBdr>
        </w:div>
        <w:div w:id="2009015460">
          <w:marLeft w:val="480"/>
          <w:marRight w:val="0"/>
          <w:marTop w:val="0"/>
          <w:marBottom w:val="0"/>
          <w:divBdr>
            <w:top w:val="none" w:sz="0" w:space="0" w:color="auto"/>
            <w:left w:val="none" w:sz="0" w:space="0" w:color="auto"/>
            <w:bottom w:val="none" w:sz="0" w:space="0" w:color="auto"/>
            <w:right w:val="none" w:sz="0" w:space="0" w:color="auto"/>
          </w:divBdr>
        </w:div>
        <w:div w:id="1123109982">
          <w:marLeft w:val="480"/>
          <w:marRight w:val="0"/>
          <w:marTop w:val="0"/>
          <w:marBottom w:val="0"/>
          <w:divBdr>
            <w:top w:val="none" w:sz="0" w:space="0" w:color="auto"/>
            <w:left w:val="none" w:sz="0" w:space="0" w:color="auto"/>
            <w:bottom w:val="none" w:sz="0" w:space="0" w:color="auto"/>
            <w:right w:val="none" w:sz="0" w:space="0" w:color="auto"/>
          </w:divBdr>
        </w:div>
        <w:div w:id="1214080084">
          <w:marLeft w:val="480"/>
          <w:marRight w:val="0"/>
          <w:marTop w:val="0"/>
          <w:marBottom w:val="0"/>
          <w:divBdr>
            <w:top w:val="none" w:sz="0" w:space="0" w:color="auto"/>
            <w:left w:val="none" w:sz="0" w:space="0" w:color="auto"/>
            <w:bottom w:val="none" w:sz="0" w:space="0" w:color="auto"/>
            <w:right w:val="none" w:sz="0" w:space="0" w:color="auto"/>
          </w:divBdr>
        </w:div>
        <w:div w:id="362631841">
          <w:marLeft w:val="480"/>
          <w:marRight w:val="0"/>
          <w:marTop w:val="0"/>
          <w:marBottom w:val="0"/>
          <w:divBdr>
            <w:top w:val="none" w:sz="0" w:space="0" w:color="auto"/>
            <w:left w:val="none" w:sz="0" w:space="0" w:color="auto"/>
            <w:bottom w:val="none" w:sz="0" w:space="0" w:color="auto"/>
            <w:right w:val="none" w:sz="0" w:space="0" w:color="auto"/>
          </w:divBdr>
        </w:div>
        <w:div w:id="430663441">
          <w:marLeft w:val="480"/>
          <w:marRight w:val="0"/>
          <w:marTop w:val="0"/>
          <w:marBottom w:val="0"/>
          <w:divBdr>
            <w:top w:val="none" w:sz="0" w:space="0" w:color="auto"/>
            <w:left w:val="none" w:sz="0" w:space="0" w:color="auto"/>
            <w:bottom w:val="none" w:sz="0" w:space="0" w:color="auto"/>
            <w:right w:val="none" w:sz="0" w:space="0" w:color="auto"/>
          </w:divBdr>
        </w:div>
        <w:div w:id="485317717">
          <w:marLeft w:val="480"/>
          <w:marRight w:val="0"/>
          <w:marTop w:val="0"/>
          <w:marBottom w:val="0"/>
          <w:divBdr>
            <w:top w:val="none" w:sz="0" w:space="0" w:color="auto"/>
            <w:left w:val="none" w:sz="0" w:space="0" w:color="auto"/>
            <w:bottom w:val="none" w:sz="0" w:space="0" w:color="auto"/>
            <w:right w:val="none" w:sz="0" w:space="0" w:color="auto"/>
          </w:divBdr>
        </w:div>
        <w:div w:id="1035740323">
          <w:marLeft w:val="480"/>
          <w:marRight w:val="0"/>
          <w:marTop w:val="0"/>
          <w:marBottom w:val="0"/>
          <w:divBdr>
            <w:top w:val="none" w:sz="0" w:space="0" w:color="auto"/>
            <w:left w:val="none" w:sz="0" w:space="0" w:color="auto"/>
            <w:bottom w:val="none" w:sz="0" w:space="0" w:color="auto"/>
            <w:right w:val="none" w:sz="0" w:space="0" w:color="auto"/>
          </w:divBdr>
        </w:div>
        <w:div w:id="434904550">
          <w:marLeft w:val="480"/>
          <w:marRight w:val="0"/>
          <w:marTop w:val="0"/>
          <w:marBottom w:val="0"/>
          <w:divBdr>
            <w:top w:val="none" w:sz="0" w:space="0" w:color="auto"/>
            <w:left w:val="none" w:sz="0" w:space="0" w:color="auto"/>
            <w:bottom w:val="none" w:sz="0" w:space="0" w:color="auto"/>
            <w:right w:val="none" w:sz="0" w:space="0" w:color="auto"/>
          </w:divBdr>
        </w:div>
        <w:div w:id="131794635">
          <w:marLeft w:val="480"/>
          <w:marRight w:val="0"/>
          <w:marTop w:val="0"/>
          <w:marBottom w:val="0"/>
          <w:divBdr>
            <w:top w:val="none" w:sz="0" w:space="0" w:color="auto"/>
            <w:left w:val="none" w:sz="0" w:space="0" w:color="auto"/>
            <w:bottom w:val="none" w:sz="0" w:space="0" w:color="auto"/>
            <w:right w:val="none" w:sz="0" w:space="0" w:color="auto"/>
          </w:divBdr>
        </w:div>
        <w:div w:id="443109905">
          <w:marLeft w:val="480"/>
          <w:marRight w:val="0"/>
          <w:marTop w:val="0"/>
          <w:marBottom w:val="0"/>
          <w:divBdr>
            <w:top w:val="none" w:sz="0" w:space="0" w:color="auto"/>
            <w:left w:val="none" w:sz="0" w:space="0" w:color="auto"/>
            <w:bottom w:val="none" w:sz="0" w:space="0" w:color="auto"/>
            <w:right w:val="none" w:sz="0" w:space="0" w:color="auto"/>
          </w:divBdr>
        </w:div>
        <w:div w:id="1778674022">
          <w:marLeft w:val="480"/>
          <w:marRight w:val="0"/>
          <w:marTop w:val="0"/>
          <w:marBottom w:val="0"/>
          <w:divBdr>
            <w:top w:val="none" w:sz="0" w:space="0" w:color="auto"/>
            <w:left w:val="none" w:sz="0" w:space="0" w:color="auto"/>
            <w:bottom w:val="none" w:sz="0" w:space="0" w:color="auto"/>
            <w:right w:val="none" w:sz="0" w:space="0" w:color="auto"/>
          </w:divBdr>
        </w:div>
        <w:div w:id="642084220">
          <w:marLeft w:val="480"/>
          <w:marRight w:val="0"/>
          <w:marTop w:val="0"/>
          <w:marBottom w:val="0"/>
          <w:divBdr>
            <w:top w:val="none" w:sz="0" w:space="0" w:color="auto"/>
            <w:left w:val="none" w:sz="0" w:space="0" w:color="auto"/>
            <w:bottom w:val="none" w:sz="0" w:space="0" w:color="auto"/>
            <w:right w:val="none" w:sz="0" w:space="0" w:color="auto"/>
          </w:divBdr>
        </w:div>
        <w:div w:id="1413429074">
          <w:marLeft w:val="480"/>
          <w:marRight w:val="0"/>
          <w:marTop w:val="0"/>
          <w:marBottom w:val="0"/>
          <w:divBdr>
            <w:top w:val="none" w:sz="0" w:space="0" w:color="auto"/>
            <w:left w:val="none" w:sz="0" w:space="0" w:color="auto"/>
            <w:bottom w:val="none" w:sz="0" w:space="0" w:color="auto"/>
            <w:right w:val="none" w:sz="0" w:space="0" w:color="auto"/>
          </w:divBdr>
        </w:div>
        <w:div w:id="1350910543">
          <w:marLeft w:val="480"/>
          <w:marRight w:val="0"/>
          <w:marTop w:val="0"/>
          <w:marBottom w:val="0"/>
          <w:divBdr>
            <w:top w:val="none" w:sz="0" w:space="0" w:color="auto"/>
            <w:left w:val="none" w:sz="0" w:space="0" w:color="auto"/>
            <w:bottom w:val="none" w:sz="0" w:space="0" w:color="auto"/>
            <w:right w:val="none" w:sz="0" w:space="0" w:color="auto"/>
          </w:divBdr>
        </w:div>
        <w:div w:id="1807356290">
          <w:marLeft w:val="480"/>
          <w:marRight w:val="0"/>
          <w:marTop w:val="0"/>
          <w:marBottom w:val="0"/>
          <w:divBdr>
            <w:top w:val="none" w:sz="0" w:space="0" w:color="auto"/>
            <w:left w:val="none" w:sz="0" w:space="0" w:color="auto"/>
            <w:bottom w:val="none" w:sz="0" w:space="0" w:color="auto"/>
            <w:right w:val="none" w:sz="0" w:space="0" w:color="auto"/>
          </w:divBdr>
        </w:div>
        <w:div w:id="1179781369">
          <w:marLeft w:val="480"/>
          <w:marRight w:val="0"/>
          <w:marTop w:val="0"/>
          <w:marBottom w:val="0"/>
          <w:divBdr>
            <w:top w:val="none" w:sz="0" w:space="0" w:color="auto"/>
            <w:left w:val="none" w:sz="0" w:space="0" w:color="auto"/>
            <w:bottom w:val="none" w:sz="0" w:space="0" w:color="auto"/>
            <w:right w:val="none" w:sz="0" w:space="0" w:color="auto"/>
          </w:divBdr>
        </w:div>
        <w:div w:id="1321883471">
          <w:marLeft w:val="480"/>
          <w:marRight w:val="0"/>
          <w:marTop w:val="0"/>
          <w:marBottom w:val="0"/>
          <w:divBdr>
            <w:top w:val="none" w:sz="0" w:space="0" w:color="auto"/>
            <w:left w:val="none" w:sz="0" w:space="0" w:color="auto"/>
            <w:bottom w:val="none" w:sz="0" w:space="0" w:color="auto"/>
            <w:right w:val="none" w:sz="0" w:space="0" w:color="auto"/>
          </w:divBdr>
        </w:div>
        <w:div w:id="301472133">
          <w:marLeft w:val="480"/>
          <w:marRight w:val="0"/>
          <w:marTop w:val="0"/>
          <w:marBottom w:val="0"/>
          <w:divBdr>
            <w:top w:val="none" w:sz="0" w:space="0" w:color="auto"/>
            <w:left w:val="none" w:sz="0" w:space="0" w:color="auto"/>
            <w:bottom w:val="none" w:sz="0" w:space="0" w:color="auto"/>
            <w:right w:val="none" w:sz="0" w:space="0" w:color="auto"/>
          </w:divBdr>
        </w:div>
        <w:div w:id="291713714">
          <w:marLeft w:val="480"/>
          <w:marRight w:val="0"/>
          <w:marTop w:val="0"/>
          <w:marBottom w:val="0"/>
          <w:divBdr>
            <w:top w:val="none" w:sz="0" w:space="0" w:color="auto"/>
            <w:left w:val="none" w:sz="0" w:space="0" w:color="auto"/>
            <w:bottom w:val="none" w:sz="0" w:space="0" w:color="auto"/>
            <w:right w:val="none" w:sz="0" w:space="0" w:color="auto"/>
          </w:divBdr>
        </w:div>
        <w:div w:id="1692141922">
          <w:marLeft w:val="480"/>
          <w:marRight w:val="0"/>
          <w:marTop w:val="0"/>
          <w:marBottom w:val="0"/>
          <w:divBdr>
            <w:top w:val="none" w:sz="0" w:space="0" w:color="auto"/>
            <w:left w:val="none" w:sz="0" w:space="0" w:color="auto"/>
            <w:bottom w:val="none" w:sz="0" w:space="0" w:color="auto"/>
            <w:right w:val="none" w:sz="0" w:space="0" w:color="auto"/>
          </w:divBdr>
        </w:div>
        <w:div w:id="2130279458">
          <w:marLeft w:val="480"/>
          <w:marRight w:val="0"/>
          <w:marTop w:val="0"/>
          <w:marBottom w:val="0"/>
          <w:divBdr>
            <w:top w:val="none" w:sz="0" w:space="0" w:color="auto"/>
            <w:left w:val="none" w:sz="0" w:space="0" w:color="auto"/>
            <w:bottom w:val="none" w:sz="0" w:space="0" w:color="auto"/>
            <w:right w:val="none" w:sz="0" w:space="0" w:color="auto"/>
          </w:divBdr>
        </w:div>
        <w:div w:id="1228034887">
          <w:marLeft w:val="480"/>
          <w:marRight w:val="0"/>
          <w:marTop w:val="0"/>
          <w:marBottom w:val="0"/>
          <w:divBdr>
            <w:top w:val="none" w:sz="0" w:space="0" w:color="auto"/>
            <w:left w:val="none" w:sz="0" w:space="0" w:color="auto"/>
            <w:bottom w:val="none" w:sz="0" w:space="0" w:color="auto"/>
            <w:right w:val="none" w:sz="0" w:space="0" w:color="auto"/>
          </w:divBdr>
        </w:div>
        <w:div w:id="1486972136">
          <w:marLeft w:val="480"/>
          <w:marRight w:val="0"/>
          <w:marTop w:val="0"/>
          <w:marBottom w:val="0"/>
          <w:divBdr>
            <w:top w:val="none" w:sz="0" w:space="0" w:color="auto"/>
            <w:left w:val="none" w:sz="0" w:space="0" w:color="auto"/>
            <w:bottom w:val="none" w:sz="0" w:space="0" w:color="auto"/>
            <w:right w:val="none" w:sz="0" w:space="0" w:color="auto"/>
          </w:divBdr>
        </w:div>
        <w:div w:id="899098713">
          <w:marLeft w:val="480"/>
          <w:marRight w:val="0"/>
          <w:marTop w:val="0"/>
          <w:marBottom w:val="0"/>
          <w:divBdr>
            <w:top w:val="none" w:sz="0" w:space="0" w:color="auto"/>
            <w:left w:val="none" w:sz="0" w:space="0" w:color="auto"/>
            <w:bottom w:val="none" w:sz="0" w:space="0" w:color="auto"/>
            <w:right w:val="none" w:sz="0" w:space="0" w:color="auto"/>
          </w:divBdr>
        </w:div>
        <w:div w:id="1655526737">
          <w:marLeft w:val="480"/>
          <w:marRight w:val="0"/>
          <w:marTop w:val="0"/>
          <w:marBottom w:val="0"/>
          <w:divBdr>
            <w:top w:val="none" w:sz="0" w:space="0" w:color="auto"/>
            <w:left w:val="none" w:sz="0" w:space="0" w:color="auto"/>
            <w:bottom w:val="none" w:sz="0" w:space="0" w:color="auto"/>
            <w:right w:val="none" w:sz="0" w:space="0" w:color="auto"/>
          </w:divBdr>
        </w:div>
      </w:divsChild>
    </w:div>
    <w:div w:id="938292675">
      <w:bodyDiv w:val="1"/>
      <w:marLeft w:val="0"/>
      <w:marRight w:val="0"/>
      <w:marTop w:val="0"/>
      <w:marBottom w:val="0"/>
      <w:divBdr>
        <w:top w:val="none" w:sz="0" w:space="0" w:color="auto"/>
        <w:left w:val="none" w:sz="0" w:space="0" w:color="auto"/>
        <w:bottom w:val="none" w:sz="0" w:space="0" w:color="auto"/>
        <w:right w:val="none" w:sz="0" w:space="0" w:color="auto"/>
      </w:divBdr>
    </w:div>
    <w:div w:id="938635869">
      <w:bodyDiv w:val="1"/>
      <w:marLeft w:val="0"/>
      <w:marRight w:val="0"/>
      <w:marTop w:val="0"/>
      <w:marBottom w:val="0"/>
      <w:divBdr>
        <w:top w:val="none" w:sz="0" w:space="0" w:color="auto"/>
        <w:left w:val="none" w:sz="0" w:space="0" w:color="auto"/>
        <w:bottom w:val="none" w:sz="0" w:space="0" w:color="auto"/>
        <w:right w:val="none" w:sz="0" w:space="0" w:color="auto"/>
      </w:divBdr>
    </w:div>
    <w:div w:id="943685475">
      <w:bodyDiv w:val="1"/>
      <w:marLeft w:val="0"/>
      <w:marRight w:val="0"/>
      <w:marTop w:val="0"/>
      <w:marBottom w:val="0"/>
      <w:divBdr>
        <w:top w:val="none" w:sz="0" w:space="0" w:color="auto"/>
        <w:left w:val="none" w:sz="0" w:space="0" w:color="auto"/>
        <w:bottom w:val="none" w:sz="0" w:space="0" w:color="auto"/>
        <w:right w:val="none" w:sz="0" w:space="0" w:color="auto"/>
      </w:divBdr>
    </w:div>
    <w:div w:id="946429660">
      <w:bodyDiv w:val="1"/>
      <w:marLeft w:val="0"/>
      <w:marRight w:val="0"/>
      <w:marTop w:val="0"/>
      <w:marBottom w:val="0"/>
      <w:divBdr>
        <w:top w:val="none" w:sz="0" w:space="0" w:color="auto"/>
        <w:left w:val="none" w:sz="0" w:space="0" w:color="auto"/>
        <w:bottom w:val="none" w:sz="0" w:space="0" w:color="auto"/>
        <w:right w:val="none" w:sz="0" w:space="0" w:color="auto"/>
      </w:divBdr>
    </w:div>
    <w:div w:id="946542752">
      <w:bodyDiv w:val="1"/>
      <w:marLeft w:val="0"/>
      <w:marRight w:val="0"/>
      <w:marTop w:val="0"/>
      <w:marBottom w:val="0"/>
      <w:divBdr>
        <w:top w:val="none" w:sz="0" w:space="0" w:color="auto"/>
        <w:left w:val="none" w:sz="0" w:space="0" w:color="auto"/>
        <w:bottom w:val="none" w:sz="0" w:space="0" w:color="auto"/>
        <w:right w:val="none" w:sz="0" w:space="0" w:color="auto"/>
      </w:divBdr>
    </w:div>
    <w:div w:id="947203419">
      <w:bodyDiv w:val="1"/>
      <w:marLeft w:val="0"/>
      <w:marRight w:val="0"/>
      <w:marTop w:val="0"/>
      <w:marBottom w:val="0"/>
      <w:divBdr>
        <w:top w:val="none" w:sz="0" w:space="0" w:color="auto"/>
        <w:left w:val="none" w:sz="0" w:space="0" w:color="auto"/>
        <w:bottom w:val="none" w:sz="0" w:space="0" w:color="auto"/>
        <w:right w:val="none" w:sz="0" w:space="0" w:color="auto"/>
      </w:divBdr>
    </w:div>
    <w:div w:id="948898603">
      <w:bodyDiv w:val="1"/>
      <w:marLeft w:val="0"/>
      <w:marRight w:val="0"/>
      <w:marTop w:val="0"/>
      <w:marBottom w:val="0"/>
      <w:divBdr>
        <w:top w:val="none" w:sz="0" w:space="0" w:color="auto"/>
        <w:left w:val="none" w:sz="0" w:space="0" w:color="auto"/>
        <w:bottom w:val="none" w:sz="0" w:space="0" w:color="auto"/>
        <w:right w:val="none" w:sz="0" w:space="0" w:color="auto"/>
      </w:divBdr>
    </w:div>
    <w:div w:id="949093296">
      <w:bodyDiv w:val="1"/>
      <w:marLeft w:val="0"/>
      <w:marRight w:val="0"/>
      <w:marTop w:val="0"/>
      <w:marBottom w:val="0"/>
      <w:divBdr>
        <w:top w:val="none" w:sz="0" w:space="0" w:color="auto"/>
        <w:left w:val="none" w:sz="0" w:space="0" w:color="auto"/>
        <w:bottom w:val="none" w:sz="0" w:space="0" w:color="auto"/>
        <w:right w:val="none" w:sz="0" w:space="0" w:color="auto"/>
      </w:divBdr>
    </w:div>
    <w:div w:id="949318455">
      <w:bodyDiv w:val="1"/>
      <w:marLeft w:val="0"/>
      <w:marRight w:val="0"/>
      <w:marTop w:val="0"/>
      <w:marBottom w:val="0"/>
      <w:divBdr>
        <w:top w:val="none" w:sz="0" w:space="0" w:color="auto"/>
        <w:left w:val="none" w:sz="0" w:space="0" w:color="auto"/>
        <w:bottom w:val="none" w:sz="0" w:space="0" w:color="auto"/>
        <w:right w:val="none" w:sz="0" w:space="0" w:color="auto"/>
      </w:divBdr>
    </w:div>
    <w:div w:id="949433245">
      <w:bodyDiv w:val="1"/>
      <w:marLeft w:val="0"/>
      <w:marRight w:val="0"/>
      <w:marTop w:val="0"/>
      <w:marBottom w:val="0"/>
      <w:divBdr>
        <w:top w:val="none" w:sz="0" w:space="0" w:color="auto"/>
        <w:left w:val="none" w:sz="0" w:space="0" w:color="auto"/>
        <w:bottom w:val="none" w:sz="0" w:space="0" w:color="auto"/>
        <w:right w:val="none" w:sz="0" w:space="0" w:color="auto"/>
      </w:divBdr>
    </w:div>
    <w:div w:id="951401411">
      <w:bodyDiv w:val="1"/>
      <w:marLeft w:val="0"/>
      <w:marRight w:val="0"/>
      <w:marTop w:val="0"/>
      <w:marBottom w:val="0"/>
      <w:divBdr>
        <w:top w:val="none" w:sz="0" w:space="0" w:color="auto"/>
        <w:left w:val="none" w:sz="0" w:space="0" w:color="auto"/>
        <w:bottom w:val="none" w:sz="0" w:space="0" w:color="auto"/>
        <w:right w:val="none" w:sz="0" w:space="0" w:color="auto"/>
      </w:divBdr>
    </w:div>
    <w:div w:id="952325185">
      <w:bodyDiv w:val="1"/>
      <w:marLeft w:val="0"/>
      <w:marRight w:val="0"/>
      <w:marTop w:val="0"/>
      <w:marBottom w:val="0"/>
      <w:divBdr>
        <w:top w:val="none" w:sz="0" w:space="0" w:color="auto"/>
        <w:left w:val="none" w:sz="0" w:space="0" w:color="auto"/>
        <w:bottom w:val="none" w:sz="0" w:space="0" w:color="auto"/>
        <w:right w:val="none" w:sz="0" w:space="0" w:color="auto"/>
      </w:divBdr>
    </w:div>
    <w:div w:id="953287630">
      <w:bodyDiv w:val="1"/>
      <w:marLeft w:val="0"/>
      <w:marRight w:val="0"/>
      <w:marTop w:val="0"/>
      <w:marBottom w:val="0"/>
      <w:divBdr>
        <w:top w:val="none" w:sz="0" w:space="0" w:color="auto"/>
        <w:left w:val="none" w:sz="0" w:space="0" w:color="auto"/>
        <w:bottom w:val="none" w:sz="0" w:space="0" w:color="auto"/>
        <w:right w:val="none" w:sz="0" w:space="0" w:color="auto"/>
      </w:divBdr>
    </w:div>
    <w:div w:id="956571818">
      <w:bodyDiv w:val="1"/>
      <w:marLeft w:val="0"/>
      <w:marRight w:val="0"/>
      <w:marTop w:val="0"/>
      <w:marBottom w:val="0"/>
      <w:divBdr>
        <w:top w:val="none" w:sz="0" w:space="0" w:color="auto"/>
        <w:left w:val="none" w:sz="0" w:space="0" w:color="auto"/>
        <w:bottom w:val="none" w:sz="0" w:space="0" w:color="auto"/>
        <w:right w:val="none" w:sz="0" w:space="0" w:color="auto"/>
      </w:divBdr>
    </w:div>
    <w:div w:id="957566636">
      <w:bodyDiv w:val="1"/>
      <w:marLeft w:val="0"/>
      <w:marRight w:val="0"/>
      <w:marTop w:val="0"/>
      <w:marBottom w:val="0"/>
      <w:divBdr>
        <w:top w:val="none" w:sz="0" w:space="0" w:color="auto"/>
        <w:left w:val="none" w:sz="0" w:space="0" w:color="auto"/>
        <w:bottom w:val="none" w:sz="0" w:space="0" w:color="auto"/>
        <w:right w:val="none" w:sz="0" w:space="0" w:color="auto"/>
      </w:divBdr>
    </w:div>
    <w:div w:id="958756494">
      <w:bodyDiv w:val="1"/>
      <w:marLeft w:val="0"/>
      <w:marRight w:val="0"/>
      <w:marTop w:val="0"/>
      <w:marBottom w:val="0"/>
      <w:divBdr>
        <w:top w:val="none" w:sz="0" w:space="0" w:color="auto"/>
        <w:left w:val="none" w:sz="0" w:space="0" w:color="auto"/>
        <w:bottom w:val="none" w:sz="0" w:space="0" w:color="auto"/>
        <w:right w:val="none" w:sz="0" w:space="0" w:color="auto"/>
      </w:divBdr>
    </w:div>
    <w:div w:id="958953074">
      <w:bodyDiv w:val="1"/>
      <w:marLeft w:val="0"/>
      <w:marRight w:val="0"/>
      <w:marTop w:val="0"/>
      <w:marBottom w:val="0"/>
      <w:divBdr>
        <w:top w:val="none" w:sz="0" w:space="0" w:color="auto"/>
        <w:left w:val="none" w:sz="0" w:space="0" w:color="auto"/>
        <w:bottom w:val="none" w:sz="0" w:space="0" w:color="auto"/>
        <w:right w:val="none" w:sz="0" w:space="0" w:color="auto"/>
      </w:divBdr>
    </w:div>
    <w:div w:id="959217318">
      <w:bodyDiv w:val="1"/>
      <w:marLeft w:val="0"/>
      <w:marRight w:val="0"/>
      <w:marTop w:val="0"/>
      <w:marBottom w:val="0"/>
      <w:divBdr>
        <w:top w:val="none" w:sz="0" w:space="0" w:color="auto"/>
        <w:left w:val="none" w:sz="0" w:space="0" w:color="auto"/>
        <w:bottom w:val="none" w:sz="0" w:space="0" w:color="auto"/>
        <w:right w:val="none" w:sz="0" w:space="0" w:color="auto"/>
      </w:divBdr>
    </w:div>
    <w:div w:id="964391189">
      <w:bodyDiv w:val="1"/>
      <w:marLeft w:val="0"/>
      <w:marRight w:val="0"/>
      <w:marTop w:val="0"/>
      <w:marBottom w:val="0"/>
      <w:divBdr>
        <w:top w:val="none" w:sz="0" w:space="0" w:color="auto"/>
        <w:left w:val="none" w:sz="0" w:space="0" w:color="auto"/>
        <w:bottom w:val="none" w:sz="0" w:space="0" w:color="auto"/>
        <w:right w:val="none" w:sz="0" w:space="0" w:color="auto"/>
      </w:divBdr>
    </w:div>
    <w:div w:id="964695294">
      <w:bodyDiv w:val="1"/>
      <w:marLeft w:val="0"/>
      <w:marRight w:val="0"/>
      <w:marTop w:val="0"/>
      <w:marBottom w:val="0"/>
      <w:divBdr>
        <w:top w:val="none" w:sz="0" w:space="0" w:color="auto"/>
        <w:left w:val="none" w:sz="0" w:space="0" w:color="auto"/>
        <w:bottom w:val="none" w:sz="0" w:space="0" w:color="auto"/>
        <w:right w:val="none" w:sz="0" w:space="0" w:color="auto"/>
      </w:divBdr>
    </w:div>
    <w:div w:id="965769372">
      <w:bodyDiv w:val="1"/>
      <w:marLeft w:val="0"/>
      <w:marRight w:val="0"/>
      <w:marTop w:val="0"/>
      <w:marBottom w:val="0"/>
      <w:divBdr>
        <w:top w:val="none" w:sz="0" w:space="0" w:color="auto"/>
        <w:left w:val="none" w:sz="0" w:space="0" w:color="auto"/>
        <w:bottom w:val="none" w:sz="0" w:space="0" w:color="auto"/>
        <w:right w:val="none" w:sz="0" w:space="0" w:color="auto"/>
      </w:divBdr>
    </w:div>
    <w:div w:id="966278210">
      <w:bodyDiv w:val="1"/>
      <w:marLeft w:val="0"/>
      <w:marRight w:val="0"/>
      <w:marTop w:val="0"/>
      <w:marBottom w:val="0"/>
      <w:divBdr>
        <w:top w:val="none" w:sz="0" w:space="0" w:color="auto"/>
        <w:left w:val="none" w:sz="0" w:space="0" w:color="auto"/>
        <w:bottom w:val="none" w:sz="0" w:space="0" w:color="auto"/>
        <w:right w:val="none" w:sz="0" w:space="0" w:color="auto"/>
      </w:divBdr>
    </w:div>
    <w:div w:id="966667621">
      <w:bodyDiv w:val="1"/>
      <w:marLeft w:val="0"/>
      <w:marRight w:val="0"/>
      <w:marTop w:val="0"/>
      <w:marBottom w:val="0"/>
      <w:divBdr>
        <w:top w:val="none" w:sz="0" w:space="0" w:color="auto"/>
        <w:left w:val="none" w:sz="0" w:space="0" w:color="auto"/>
        <w:bottom w:val="none" w:sz="0" w:space="0" w:color="auto"/>
        <w:right w:val="none" w:sz="0" w:space="0" w:color="auto"/>
      </w:divBdr>
    </w:div>
    <w:div w:id="967397456">
      <w:bodyDiv w:val="1"/>
      <w:marLeft w:val="0"/>
      <w:marRight w:val="0"/>
      <w:marTop w:val="0"/>
      <w:marBottom w:val="0"/>
      <w:divBdr>
        <w:top w:val="none" w:sz="0" w:space="0" w:color="auto"/>
        <w:left w:val="none" w:sz="0" w:space="0" w:color="auto"/>
        <w:bottom w:val="none" w:sz="0" w:space="0" w:color="auto"/>
        <w:right w:val="none" w:sz="0" w:space="0" w:color="auto"/>
      </w:divBdr>
    </w:div>
    <w:div w:id="968320263">
      <w:bodyDiv w:val="1"/>
      <w:marLeft w:val="0"/>
      <w:marRight w:val="0"/>
      <w:marTop w:val="0"/>
      <w:marBottom w:val="0"/>
      <w:divBdr>
        <w:top w:val="none" w:sz="0" w:space="0" w:color="auto"/>
        <w:left w:val="none" w:sz="0" w:space="0" w:color="auto"/>
        <w:bottom w:val="none" w:sz="0" w:space="0" w:color="auto"/>
        <w:right w:val="none" w:sz="0" w:space="0" w:color="auto"/>
      </w:divBdr>
    </w:div>
    <w:div w:id="968586885">
      <w:bodyDiv w:val="1"/>
      <w:marLeft w:val="0"/>
      <w:marRight w:val="0"/>
      <w:marTop w:val="0"/>
      <w:marBottom w:val="0"/>
      <w:divBdr>
        <w:top w:val="none" w:sz="0" w:space="0" w:color="auto"/>
        <w:left w:val="none" w:sz="0" w:space="0" w:color="auto"/>
        <w:bottom w:val="none" w:sz="0" w:space="0" w:color="auto"/>
        <w:right w:val="none" w:sz="0" w:space="0" w:color="auto"/>
      </w:divBdr>
    </w:div>
    <w:div w:id="971323925">
      <w:bodyDiv w:val="1"/>
      <w:marLeft w:val="0"/>
      <w:marRight w:val="0"/>
      <w:marTop w:val="0"/>
      <w:marBottom w:val="0"/>
      <w:divBdr>
        <w:top w:val="none" w:sz="0" w:space="0" w:color="auto"/>
        <w:left w:val="none" w:sz="0" w:space="0" w:color="auto"/>
        <w:bottom w:val="none" w:sz="0" w:space="0" w:color="auto"/>
        <w:right w:val="none" w:sz="0" w:space="0" w:color="auto"/>
      </w:divBdr>
    </w:div>
    <w:div w:id="971638195">
      <w:bodyDiv w:val="1"/>
      <w:marLeft w:val="0"/>
      <w:marRight w:val="0"/>
      <w:marTop w:val="0"/>
      <w:marBottom w:val="0"/>
      <w:divBdr>
        <w:top w:val="none" w:sz="0" w:space="0" w:color="auto"/>
        <w:left w:val="none" w:sz="0" w:space="0" w:color="auto"/>
        <w:bottom w:val="none" w:sz="0" w:space="0" w:color="auto"/>
        <w:right w:val="none" w:sz="0" w:space="0" w:color="auto"/>
      </w:divBdr>
    </w:div>
    <w:div w:id="972253193">
      <w:bodyDiv w:val="1"/>
      <w:marLeft w:val="0"/>
      <w:marRight w:val="0"/>
      <w:marTop w:val="0"/>
      <w:marBottom w:val="0"/>
      <w:divBdr>
        <w:top w:val="none" w:sz="0" w:space="0" w:color="auto"/>
        <w:left w:val="none" w:sz="0" w:space="0" w:color="auto"/>
        <w:bottom w:val="none" w:sz="0" w:space="0" w:color="auto"/>
        <w:right w:val="none" w:sz="0" w:space="0" w:color="auto"/>
      </w:divBdr>
    </w:div>
    <w:div w:id="972253651">
      <w:bodyDiv w:val="1"/>
      <w:marLeft w:val="0"/>
      <w:marRight w:val="0"/>
      <w:marTop w:val="0"/>
      <w:marBottom w:val="0"/>
      <w:divBdr>
        <w:top w:val="none" w:sz="0" w:space="0" w:color="auto"/>
        <w:left w:val="none" w:sz="0" w:space="0" w:color="auto"/>
        <w:bottom w:val="none" w:sz="0" w:space="0" w:color="auto"/>
        <w:right w:val="none" w:sz="0" w:space="0" w:color="auto"/>
      </w:divBdr>
    </w:div>
    <w:div w:id="972297460">
      <w:bodyDiv w:val="1"/>
      <w:marLeft w:val="0"/>
      <w:marRight w:val="0"/>
      <w:marTop w:val="0"/>
      <w:marBottom w:val="0"/>
      <w:divBdr>
        <w:top w:val="none" w:sz="0" w:space="0" w:color="auto"/>
        <w:left w:val="none" w:sz="0" w:space="0" w:color="auto"/>
        <w:bottom w:val="none" w:sz="0" w:space="0" w:color="auto"/>
        <w:right w:val="none" w:sz="0" w:space="0" w:color="auto"/>
      </w:divBdr>
    </w:div>
    <w:div w:id="973750328">
      <w:bodyDiv w:val="1"/>
      <w:marLeft w:val="0"/>
      <w:marRight w:val="0"/>
      <w:marTop w:val="0"/>
      <w:marBottom w:val="0"/>
      <w:divBdr>
        <w:top w:val="none" w:sz="0" w:space="0" w:color="auto"/>
        <w:left w:val="none" w:sz="0" w:space="0" w:color="auto"/>
        <w:bottom w:val="none" w:sz="0" w:space="0" w:color="auto"/>
        <w:right w:val="none" w:sz="0" w:space="0" w:color="auto"/>
      </w:divBdr>
      <w:divsChild>
        <w:div w:id="196479418">
          <w:marLeft w:val="480"/>
          <w:marRight w:val="0"/>
          <w:marTop w:val="0"/>
          <w:marBottom w:val="0"/>
          <w:divBdr>
            <w:top w:val="none" w:sz="0" w:space="0" w:color="auto"/>
            <w:left w:val="none" w:sz="0" w:space="0" w:color="auto"/>
            <w:bottom w:val="none" w:sz="0" w:space="0" w:color="auto"/>
            <w:right w:val="none" w:sz="0" w:space="0" w:color="auto"/>
          </w:divBdr>
        </w:div>
        <w:div w:id="977606373">
          <w:marLeft w:val="480"/>
          <w:marRight w:val="0"/>
          <w:marTop w:val="0"/>
          <w:marBottom w:val="0"/>
          <w:divBdr>
            <w:top w:val="none" w:sz="0" w:space="0" w:color="auto"/>
            <w:left w:val="none" w:sz="0" w:space="0" w:color="auto"/>
            <w:bottom w:val="none" w:sz="0" w:space="0" w:color="auto"/>
            <w:right w:val="none" w:sz="0" w:space="0" w:color="auto"/>
          </w:divBdr>
        </w:div>
        <w:div w:id="1464957508">
          <w:marLeft w:val="480"/>
          <w:marRight w:val="0"/>
          <w:marTop w:val="0"/>
          <w:marBottom w:val="0"/>
          <w:divBdr>
            <w:top w:val="none" w:sz="0" w:space="0" w:color="auto"/>
            <w:left w:val="none" w:sz="0" w:space="0" w:color="auto"/>
            <w:bottom w:val="none" w:sz="0" w:space="0" w:color="auto"/>
            <w:right w:val="none" w:sz="0" w:space="0" w:color="auto"/>
          </w:divBdr>
        </w:div>
        <w:div w:id="795176956">
          <w:marLeft w:val="480"/>
          <w:marRight w:val="0"/>
          <w:marTop w:val="0"/>
          <w:marBottom w:val="0"/>
          <w:divBdr>
            <w:top w:val="none" w:sz="0" w:space="0" w:color="auto"/>
            <w:left w:val="none" w:sz="0" w:space="0" w:color="auto"/>
            <w:bottom w:val="none" w:sz="0" w:space="0" w:color="auto"/>
            <w:right w:val="none" w:sz="0" w:space="0" w:color="auto"/>
          </w:divBdr>
        </w:div>
        <w:div w:id="985207801">
          <w:marLeft w:val="480"/>
          <w:marRight w:val="0"/>
          <w:marTop w:val="0"/>
          <w:marBottom w:val="0"/>
          <w:divBdr>
            <w:top w:val="none" w:sz="0" w:space="0" w:color="auto"/>
            <w:left w:val="none" w:sz="0" w:space="0" w:color="auto"/>
            <w:bottom w:val="none" w:sz="0" w:space="0" w:color="auto"/>
            <w:right w:val="none" w:sz="0" w:space="0" w:color="auto"/>
          </w:divBdr>
        </w:div>
        <w:div w:id="1227641666">
          <w:marLeft w:val="480"/>
          <w:marRight w:val="0"/>
          <w:marTop w:val="0"/>
          <w:marBottom w:val="0"/>
          <w:divBdr>
            <w:top w:val="none" w:sz="0" w:space="0" w:color="auto"/>
            <w:left w:val="none" w:sz="0" w:space="0" w:color="auto"/>
            <w:bottom w:val="none" w:sz="0" w:space="0" w:color="auto"/>
            <w:right w:val="none" w:sz="0" w:space="0" w:color="auto"/>
          </w:divBdr>
        </w:div>
        <w:div w:id="729304789">
          <w:marLeft w:val="480"/>
          <w:marRight w:val="0"/>
          <w:marTop w:val="0"/>
          <w:marBottom w:val="0"/>
          <w:divBdr>
            <w:top w:val="none" w:sz="0" w:space="0" w:color="auto"/>
            <w:left w:val="none" w:sz="0" w:space="0" w:color="auto"/>
            <w:bottom w:val="none" w:sz="0" w:space="0" w:color="auto"/>
            <w:right w:val="none" w:sz="0" w:space="0" w:color="auto"/>
          </w:divBdr>
        </w:div>
        <w:div w:id="1900238625">
          <w:marLeft w:val="480"/>
          <w:marRight w:val="0"/>
          <w:marTop w:val="0"/>
          <w:marBottom w:val="0"/>
          <w:divBdr>
            <w:top w:val="none" w:sz="0" w:space="0" w:color="auto"/>
            <w:left w:val="none" w:sz="0" w:space="0" w:color="auto"/>
            <w:bottom w:val="none" w:sz="0" w:space="0" w:color="auto"/>
            <w:right w:val="none" w:sz="0" w:space="0" w:color="auto"/>
          </w:divBdr>
        </w:div>
        <w:div w:id="898176137">
          <w:marLeft w:val="480"/>
          <w:marRight w:val="0"/>
          <w:marTop w:val="0"/>
          <w:marBottom w:val="0"/>
          <w:divBdr>
            <w:top w:val="none" w:sz="0" w:space="0" w:color="auto"/>
            <w:left w:val="none" w:sz="0" w:space="0" w:color="auto"/>
            <w:bottom w:val="none" w:sz="0" w:space="0" w:color="auto"/>
            <w:right w:val="none" w:sz="0" w:space="0" w:color="auto"/>
          </w:divBdr>
        </w:div>
        <w:div w:id="1633172397">
          <w:marLeft w:val="480"/>
          <w:marRight w:val="0"/>
          <w:marTop w:val="0"/>
          <w:marBottom w:val="0"/>
          <w:divBdr>
            <w:top w:val="none" w:sz="0" w:space="0" w:color="auto"/>
            <w:left w:val="none" w:sz="0" w:space="0" w:color="auto"/>
            <w:bottom w:val="none" w:sz="0" w:space="0" w:color="auto"/>
            <w:right w:val="none" w:sz="0" w:space="0" w:color="auto"/>
          </w:divBdr>
        </w:div>
        <w:div w:id="1759332008">
          <w:marLeft w:val="480"/>
          <w:marRight w:val="0"/>
          <w:marTop w:val="0"/>
          <w:marBottom w:val="0"/>
          <w:divBdr>
            <w:top w:val="none" w:sz="0" w:space="0" w:color="auto"/>
            <w:left w:val="none" w:sz="0" w:space="0" w:color="auto"/>
            <w:bottom w:val="none" w:sz="0" w:space="0" w:color="auto"/>
            <w:right w:val="none" w:sz="0" w:space="0" w:color="auto"/>
          </w:divBdr>
        </w:div>
        <w:div w:id="1065176736">
          <w:marLeft w:val="480"/>
          <w:marRight w:val="0"/>
          <w:marTop w:val="0"/>
          <w:marBottom w:val="0"/>
          <w:divBdr>
            <w:top w:val="none" w:sz="0" w:space="0" w:color="auto"/>
            <w:left w:val="none" w:sz="0" w:space="0" w:color="auto"/>
            <w:bottom w:val="none" w:sz="0" w:space="0" w:color="auto"/>
            <w:right w:val="none" w:sz="0" w:space="0" w:color="auto"/>
          </w:divBdr>
        </w:div>
        <w:div w:id="2096658252">
          <w:marLeft w:val="480"/>
          <w:marRight w:val="0"/>
          <w:marTop w:val="0"/>
          <w:marBottom w:val="0"/>
          <w:divBdr>
            <w:top w:val="none" w:sz="0" w:space="0" w:color="auto"/>
            <w:left w:val="none" w:sz="0" w:space="0" w:color="auto"/>
            <w:bottom w:val="none" w:sz="0" w:space="0" w:color="auto"/>
            <w:right w:val="none" w:sz="0" w:space="0" w:color="auto"/>
          </w:divBdr>
        </w:div>
        <w:div w:id="1442066414">
          <w:marLeft w:val="480"/>
          <w:marRight w:val="0"/>
          <w:marTop w:val="0"/>
          <w:marBottom w:val="0"/>
          <w:divBdr>
            <w:top w:val="none" w:sz="0" w:space="0" w:color="auto"/>
            <w:left w:val="none" w:sz="0" w:space="0" w:color="auto"/>
            <w:bottom w:val="none" w:sz="0" w:space="0" w:color="auto"/>
            <w:right w:val="none" w:sz="0" w:space="0" w:color="auto"/>
          </w:divBdr>
        </w:div>
        <w:div w:id="1577397610">
          <w:marLeft w:val="480"/>
          <w:marRight w:val="0"/>
          <w:marTop w:val="0"/>
          <w:marBottom w:val="0"/>
          <w:divBdr>
            <w:top w:val="none" w:sz="0" w:space="0" w:color="auto"/>
            <w:left w:val="none" w:sz="0" w:space="0" w:color="auto"/>
            <w:bottom w:val="none" w:sz="0" w:space="0" w:color="auto"/>
            <w:right w:val="none" w:sz="0" w:space="0" w:color="auto"/>
          </w:divBdr>
        </w:div>
        <w:div w:id="1182085542">
          <w:marLeft w:val="480"/>
          <w:marRight w:val="0"/>
          <w:marTop w:val="0"/>
          <w:marBottom w:val="0"/>
          <w:divBdr>
            <w:top w:val="none" w:sz="0" w:space="0" w:color="auto"/>
            <w:left w:val="none" w:sz="0" w:space="0" w:color="auto"/>
            <w:bottom w:val="none" w:sz="0" w:space="0" w:color="auto"/>
            <w:right w:val="none" w:sz="0" w:space="0" w:color="auto"/>
          </w:divBdr>
        </w:div>
        <w:div w:id="1276060501">
          <w:marLeft w:val="480"/>
          <w:marRight w:val="0"/>
          <w:marTop w:val="0"/>
          <w:marBottom w:val="0"/>
          <w:divBdr>
            <w:top w:val="none" w:sz="0" w:space="0" w:color="auto"/>
            <w:left w:val="none" w:sz="0" w:space="0" w:color="auto"/>
            <w:bottom w:val="none" w:sz="0" w:space="0" w:color="auto"/>
            <w:right w:val="none" w:sz="0" w:space="0" w:color="auto"/>
          </w:divBdr>
        </w:div>
        <w:div w:id="2061514908">
          <w:marLeft w:val="480"/>
          <w:marRight w:val="0"/>
          <w:marTop w:val="0"/>
          <w:marBottom w:val="0"/>
          <w:divBdr>
            <w:top w:val="none" w:sz="0" w:space="0" w:color="auto"/>
            <w:left w:val="none" w:sz="0" w:space="0" w:color="auto"/>
            <w:bottom w:val="none" w:sz="0" w:space="0" w:color="auto"/>
            <w:right w:val="none" w:sz="0" w:space="0" w:color="auto"/>
          </w:divBdr>
        </w:div>
        <w:div w:id="1488286611">
          <w:marLeft w:val="480"/>
          <w:marRight w:val="0"/>
          <w:marTop w:val="0"/>
          <w:marBottom w:val="0"/>
          <w:divBdr>
            <w:top w:val="none" w:sz="0" w:space="0" w:color="auto"/>
            <w:left w:val="none" w:sz="0" w:space="0" w:color="auto"/>
            <w:bottom w:val="none" w:sz="0" w:space="0" w:color="auto"/>
            <w:right w:val="none" w:sz="0" w:space="0" w:color="auto"/>
          </w:divBdr>
        </w:div>
        <w:div w:id="155074764">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898856015">
          <w:marLeft w:val="480"/>
          <w:marRight w:val="0"/>
          <w:marTop w:val="0"/>
          <w:marBottom w:val="0"/>
          <w:divBdr>
            <w:top w:val="none" w:sz="0" w:space="0" w:color="auto"/>
            <w:left w:val="none" w:sz="0" w:space="0" w:color="auto"/>
            <w:bottom w:val="none" w:sz="0" w:space="0" w:color="auto"/>
            <w:right w:val="none" w:sz="0" w:space="0" w:color="auto"/>
          </w:divBdr>
        </w:div>
        <w:div w:id="466244294">
          <w:marLeft w:val="480"/>
          <w:marRight w:val="0"/>
          <w:marTop w:val="0"/>
          <w:marBottom w:val="0"/>
          <w:divBdr>
            <w:top w:val="none" w:sz="0" w:space="0" w:color="auto"/>
            <w:left w:val="none" w:sz="0" w:space="0" w:color="auto"/>
            <w:bottom w:val="none" w:sz="0" w:space="0" w:color="auto"/>
            <w:right w:val="none" w:sz="0" w:space="0" w:color="auto"/>
          </w:divBdr>
        </w:div>
        <w:div w:id="612516708">
          <w:marLeft w:val="480"/>
          <w:marRight w:val="0"/>
          <w:marTop w:val="0"/>
          <w:marBottom w:val="0"/>
          <w:divBdr>
            <w:top w:val="none" w:sz="0" w:space="0" w:color="auto"/>
            <w:left w:val="none" w:sz="0" w:space="0" w:color="auto"/>
            <w:bottom w:val="none" w:sz="0" w:space="0" w:color="auto"/>
            <w:right w:val="none" w:sz="0" w:space="0" w:color="auto"/>
          </w:divBdr>
        </w:div>
        <w:div w:id="1760056523">
          <w:marLeft w:val="480"/>
          <w:marRight w:val="0"/>
          <w:marTop w:val="0"/>
          <w:marBottom w:val="0"/>
          <w:divBdr>
            <w:top w:val="none" w:sz="0" w:space="0" w:color="auto"/>
            <w:left w:val="none" w:sz="0" w:space="0" w:color="auto"/>
            <w:bottom w:val="none" w:sz="0" w:space="0" w:color="auto"/>
            <w:right w:val="none" w:sz="0" w:space="0" w:color="auto"/>
          </w:divBdr>
        </w:div>
        <w:div w:id="220990849">
          <w:marLeft w:val="480"/>
          <w:marRight w:val="0"/>
          <w:marTop w:val="0"/>
          <w:marBottom w:val="0"/>
          <w:divBdr>
            <w:top w:val="none" w:sz="0" w:space="0" w:color="auto"/>
            <w:left w:val="none" w:sz="0" w:space="0" w:color="auto"/>
            <w:bottom w:val="none" w:sz="0" w:space="0" w:color="auto"/>
            <w:right w:val="none" w:sz="0" w:space="0" w:color="auto"/>
          </w:divBdr>
        </w:div>
        <w:div w:id="575017591">
          <w:marLeft w:val="480"/>
          <w:marRight w:val="0"/>
          <w:marTop w:val="0"/>
          <w:marBottom w:val="0"/>
          <w:divBdr>
            <w:top w:val="none" w:sz="0" w:space="0" w:color="auto"/>
            <w:left w:val="none" w:sz="0" w:space="0" w:color="auto"/>
            <w:bottom w:val="none" w:sz="0" w:space="0" w:color="auto"/>
            <w:right w:val="none" w:sz="0" w:space="0" w:color="auto"/>
          </w:divBdr>
        </w:div>
        <w:div w:id="1562984822">
          <w:marLeft w:val="480"/>
          <w:marRight w:val="0"/>
          <w:marTop w:val="0"/>
          <w:marBottom w:val="0"/>
          <w:divBdr>
            <w:top w:val="none" w:sz="0" w:space="0" w:color="auto"/>
            <w:left w:val="none" w:sz="0" w:space="0" w:color="auto"/>
            <w:bottom w:val="none" w:sz="0" w:space="0" w:color="auto"/>
            <w:right w:val="none" w:sz="0" w:space="0" w:color="auto"/>
          </w:divBdr>
        </w:div>
        <w:div w:id="1720326045">
          <w:marLeft w:val="480"/>
          <w:marRight w:val="0"/>
          <w:marTop w:val="0"/>
          <w:marBottom w:val="0"/>
          <w:divBdr>
            <w:top w:val="none" w:sz="0" w:space="0" w:color="auto"/>
            <w:left w:val="none" w:sz="0" w:space="0" w:color="auto"/>
            <w:bottom w:val="none" w:sz="0" w:space="0" w:color="auto"/>
            <w:right w:val="none" w:sz="0" w:space="0" w:color="auto"/>
          </w:divBdr>
        </w:div>
        <w:div w:id="1783648117">
          <w:marLeft w:val="480"/>
          <w:marRight w:val="0"/>
          <w:marTop w:val="0"/>
          <w:marBottom w:val="0"/>
          <w:divBdr>
            <w:top w:val="none" w:sz="0" w:space="0" w:color="auto"/>
            <w:left w:val="none" w:sz="0" w:space="0" w:color="auto"/>
            <w:bottom w:val="none" w:sz="0" w:space="0" w:color="auto"/>
            <w:right w:val="none" w:sz="0" w:space="0" w:color="auto"/>
          </w:divBdr>
        </w:div>
        <w:div w:id="1755466443">
          <w:marLeft w:val="480"/>
          <w:marRight w:val="0"/>
          <w:marTop w:val="0"/>
          <w:marBottom w:val="0"/>
          <w:divBdr>
            <w:top w:val="none" w:sz="0" w:space="0" w:color="auto"/>
            <w:left w:val="none" w:sz="0" w:space="0" w:color="auto"/>
            <w:bottom w:val="none" w:sz="0" w:space="0" w:color="auto"/>
            <w:right w:val="none" w:sz="0" w:space="0" w:color="auto"/>
          </w:divBdr>
        </w:div>
        <w:div w:id="1823620975">
          <w:marLeft w:val="480"/>
          <w:marRight w:val="0"/>
          <w:marTop w:val="0"/>
          <w:marBottom w:val="0"/>
          <w:divBdr>
            <w:top w:val="none" w:sz="0" w:space="0" w:color="auto"/>
            <w:left w:val="none" w:sz="0" w:space="0" w:color="auto"/>
            <w:bottom w:val="none" w:sz="0" w:space="0" w:color="auto"/>
            <w:right w:val="none" w:sz="0" w:space="0" w:color="auto"/>
          </w:divBdr>
        </w:div>
        <w:div w:id="548146771">
          <w:marLeft w:val="480"/>
          <w:marRight w:val="0"/>
          <w:marTop w:val="0"/>
          <w:marBottom w:val="0"/>
          <w:divBdr>
            <w:top w:val="none" w:sz="0" w:space="0" w:color="auto"/>
            <w:left w:val="none" w:sz="0" w:space="0" w:color="auto"/>
            <w:bottom w:val="none" w:sz="0" w:space="0" w:color="auto"/>
            <w:right w:val="none" w:sz="0" w:space="0" w:color="auto"/>
          </w:divBdr>
        </w:div>
        <w:div w:id="629046435">
          <w:marLeft w:val="480"/>
          <w:marRight w:val="0"/>
          <w:marTop w:val="0"/>
          <w:marBottom w:val="0"/>
          <w:divBdr>
            <w:top w:val="none" w:sz="0" w:space="0" w:color="auto"/>
            <w:left w:val="none" w:sz="0" w:space="0" w:color="auto"/>
            <w:bottom w:val="none" w:sz="0" w:space="0" w:color="auto"/>
            <w:right w:val="none" w:sz="0" w:space="0" w:color="auto"/>
          </w:divBdr>
        </w:div>
        <w:div w:id="857083823">
          <w:marLeft w:val="480"/>
          <w:marRight w:val="0"/>
          <w:marTop w:val="0"/>
          <w:marBottom w:val="0"/>
          <w:divBdr>
            <w:top w:val="none" w:sz="0" w:space="0" w:color="auto"/>
            <w:left w:val="none" w:sz="0" w:space="0" w:color="auto"/>
            <w:bottom w:val="none" w:sz="0" w:space="0" w:color="auto"/>
            <w:right w:val="none" w:sz="0" w:space="0" w:color="auto"/>
          </w:divBdr>
        </w:div>
        <w:div w:id="1038551405">
          <w:marLeft w:val="480"/>
          <w:marRight w:val="0"/>
          <w:marTop w:val="0"/>
          <w:marBottom w:val="0"/>
          <w:divBdr>
            <w:top w:val="none" w:sz="0" w:space="0" w:color="auto"/>
            <w:left w:val="none" w:sz="0" w:space="0" w:color="auto"/>
            <w:bottom w:val="none" w:sz="0" w:space="0" w:color="auto"/>
            <w:right w:val="none" w:sz="0" w:space="0" w:color="auto"/>
          </w:divBdr>
        </w:div>
        <w:div w:id="716663096">
          <w:marLeft w:val="480"/>
          <w:marRight w:val="0"/>
          <w:marTop w:val="0"/>
          <w:marBottom w:val="0"/>
          <w:divBdr>
            <w:top w:val="none" w:sz="0" w:space="0" w:color="auto"/>
            <w:left w:val="none" w:sz="0" w:space="0" w:color="auto"/>
            <w:bottom w:val="none" w:sz="0" w:space="0" w:color="auto"/>
            <w:right w:val="none" w:sz="0" w:space="0" w:color="auto"/>
          </w:divBdr>
        </w:div>
        <w:div w:id="528950503">
          <w:marLeft w:val="480"/>
          <w:marRight w:val="0"/>
          <w:marTop w:val="0"/>
          <w:marBottom w:val="0"/>
          <w:divBdr>
            <w:top w:val="none" w:sz="0" w:space="0" w:color="auto"/>
            <w:left w:val="none" w:sz="0" w:space="0" w:color="auto"/>
            <w:bottom w:val="none" w:sz="0" w:space="0" w:color="auto"/>
            <w:right w:val="none" w:sz="0" w:space="0" w:color="auto"/>
          </w:divBdr>
        </w:div>
        <w:div w:id="1321350977">
          <w:marLeft w:val="480"/>
          <w:marRight w:val="0"/>
          <w:marTop w:val="0"/>
          <w:marBottom w:val="0"/>
          <w:divBdr>
            <w:top w:val="none" w:sz="0" w:space="0" w:color="auto"/>
            <w:left w:val="none" w:sz="0" w:space="0" w:color="auto"/>
            <w:bottom w:val="none" w:sz="0" w:space="0" w:color="auto"/>
            <w:right w:val="none" w:sz="0" w:space="0" w:color="auto"/>
          </w:divBdr>
        </w:div>
        <w:div w:id="1342319969">
          <w:marLeft w:val="480"/>
          <w:marRight w:val="0"/>
          <w:marTop w:val="0"/>
          <w:marBottom w:val="0"/>
          <w:divBdr>
            <w:top w:val="none" w:sz="0" w:space="0" w:color="auto"/>
            <w:left w:val="none" w:sz="0" w:space="0" w:color="auto"/>
            <w:bottom w:val="none" w:sz="0" w:space="0" w:color="auto"/>
            <w:right w:val="none" w:sz="0" w:space="0" w:color="auto"/>
          </w:divBdr>
        </w:div>
        <w:div w:id="1849634630">
          <w:marLeft w:val="480"/>
          <w:marRight w:val="0"/>
          <w:marTop w:val="0"/>
          <w:marBottom w:val="0"/>
          <w:divBdr>
            <w:top w:val="none" w:sz="0" w:space="0" w:color="auto"/>
            <w:left w:val="none" w:sz="0" w:space="0" w:color="auto"/>
            <w:bottom w:val="none" w:sz="0" w:space="0" w:color="auto"/>
            <w:right w:val="none" w:sz="0" w:space="0" w:color="auto"/>
          </w:divBdr>
        </w:div>
        <w:div w:id="733427669">
          <w:marLeft w:val="480"/>
          <w:marRight w:val="0"/>
          <w:marTop w:val="0"/>
          <w:marBottom w:val="0"/>
          <w:divBdr>
            <w:top w:val="none" w:sz="0" w:space="0" w:color="auto"/>
            <w:left w:val="none" w:sz="0" w:space="0" w:color="auto"/>
            <w:bottom w:val="none" w:sz="0" w:space="0" w:color="auto"/>
            <w:right w:val="none" w:sz="0" w:space="0" w:color="auto"/>
          </w:divBdr>
        </w:div>
        <w:div w:id="1865626658">
          <w:marLeft w:val="480"/>
          <w:marRight w:val="0"/>
          <w:marTop w:val="0"/>
          <w:marBottom w:val="0"/>
          <w:divBdr>
            <w:top w:val="none" w:sz="0" w:space="0" w:color="auto"/>
            <w:left w:val="none" w:sz="0" w:space="0" w:color="auto"/>
            <w:bottom w:val="none" w:sz="0" w:space="0" w:color="auto"/>
            <w:right w:val="none" w:sz="0" w:space="0" w:color="auto"/>
          </w:divBdr>
        </w:div>
        <w:div w:id="600719229">
          <w:marLeft w:val="480"/>
          <w:marRight w:val="0"/>
          <w:marTop w:val="0"/>
          <w:marBottom w:val="0"/>
          <w:divBdr>
            <w:top w:val="none" w:sz="0" w:space="0" w:color="auto"/>
            <w:left w:val="none" w:sz="0" w:space="0" w:color="auto"/>
            <w:bottom w:val="none" w:sz="0" w:space="0" w:color="auto"/>
            <w:right w:val="none" w:sz="0" w:space="0" w:color="auto"/>
          </w:divBdr>
        </w:div>
        <w:div w:id="1234779456">
          <w:marLeft w:val="480"/>
          <w:marRight w:val="0"/>
          <w:marTop w:val="0"/>
          <w:marBottom w:val="0"/>
          <w:divBdr>
            <w:top w:val="none" w:sz="0" w:space="0" w:color="auto"/>
            <w:left w:val="none" w:sz="0" w:space="0" w:color="auto"/>
            <w:bottom w:val="none" w:sz="0" w:space="0" w:color="auto"/>
            <w:right w:val="none" w:sz="0" w:space="0" w:color="auto"/>
          </w:divBdr>
        </w:div>
        <w:div w:id="1296105757">
          <w:marLeft w:val="480"/>
          <w:marRight w:val="0"/>
          <w:marTop w:val="0"/>
          <w:marBottom w:val="0"/>
          <w:divBdr>
            <w:top w:val="none" w:sz="0" w:space="0" w:color="auto"/>
            <w:left w:val="none" w:sz="0" w:space="0" w:color="auto"/>
            <w:bottom w:val="none" w:sz="0" w:space="0" w:color="auto"/>
            <w:right w:val="none" w:sz="0" w:space="0" w:color="auto"/>
          </w:divBdr>
        </w:div>
        <w:div w:id="809637486">
          <w:marLeft w:val="480"/>
          <w:marRight w:val="0"/>
          <w:marTop w:val="0"/>
          <w:marBottom w:val="0"/>
          <w:divBdr>
            <w:top w:val="none" w:sz="0" w:space="0" w:color="auto"/>
            <w:left w:val="none" w:sz="0" w:space="0" w:color="auto"/>
            <w:bottom w:val="none" w:sz="0" w:space="0" w:color="auto"/>
            <w:right w:val="none" w:sz="0" w:space="0" w:color="auto"/>
          </w:divBdr>
        </w:div>
        <w:div w:id="305747913">
          <w:marLeft w:val="480"/>
          <w:marRight w:val="0"/>
          <w:marTop w:val="0"/>
          <w:marBottom w:val="0"/>
          <w:divBdr>
            <w:top w:val="none" w:sz="0" w:space="0" w:color="auto"/>
            <w:left w:val="none" w:sz="0" w:space="0" w:color="auto"/>
            <w:bottom w:val="none" w:sz="0" w:space="0" w:color="auto"/>
            <w:right w:val="none" w:sz="0" w:space="0" w:color="auto"/>
          </w:divBdr>
        </w:div>
        <w:div w:id="1417634489">
          <w:marLeft w:val="480"/>
          <w:marRight w:val="0"/>
          <w:marTop w:val="0"/>
          <w:marBottom w:val="0"/>
          <w:divBdr>
            <w:top w:val="none" w:sz="0" w:space="0" w:color="auto"/>
            <w:left w:val="none" w:sz="0" w:space="0" w:color="auto"/>
            <w:bottom w:val="none" w:sz="0" w:space="0" w:color="auto"/>
            <w:right w:val="none" w:sz="0" w:space="0" w:color="auto"/>
          </w:divBdr>
        </w:div>
        <w:div w:id="164590289">
          <w:marLeft w:val="480"/>
          <w:marRight w:val="0"/>
          <w:marTop w:val="0"/>
          <w:marBottom w:val="0"/>
          <w:divBdr>
            <w:top w:val="none" w:sz="0" w:space="0" w:color="auto"/>
            <w:left w:val="none" w:sz="0" w:space="0" w:color="auto"/>
            <w:bottom w:val="none" w:sz="0" w:space="0" w:color="auto"/>
            <w:right w:val="none" w:sz="0" w:space="0" w:color="auto"/>
          </w:divBdr>
        </w:div>
        <w:div w:id="1817985733">
          <w:marLeft w:val="480"/>
          <w:marRight w:val="0"/>
          <w:marTop w:val="0"/>
          <w:marBottom w:val="0"/>
          <w:divBdr>
            <w:top w:val="none" w:sz="0" w:space="0" w:color="auto"/>
            <w:left w:val="none" w:sz="0" w:space="0" w:color="auto"/>
            <w:bottom w:val="none" w:sz="0" w:space="0" w:color="auto"/>
            <w:right w:val="none" w:sz="0" w:space="0" w:color="auto"/>
          </w:divBdr>
        </w:div>
        <w:div w:id="267474424">
          <w:marLeft w:val="480"/>
          <w:marRight w:val="0"/>
          <w:marTop w:val="0"/>
          <w:marBottom w:val="0"/>
          <w:divBdr>
            <w:top w:val="none" w:sz="0" w:space="0" w:color="auto"/>
            <w:left w:val="none" w:sz="0" w:space="0" w:color="auto"/>
            <w:bottom w:val="none" w:sz="0" w:space="0" w:color="auto"/>
            <w:right w:val="none" w:sz="0" w:space="0" w:color="auto"/>
          </w:divBdr>
        </w:div>
        <w:div w:id="1027291731">
          <w:marLeft w:val="480"/>
          <w:marRight w:val="0"/>
          <w:marTop w:val="0"/>
          <w:marBottom w:val="0"/>
          <w:divBdr>
            <w:top w:val="none" w:sz="0" w:space="0" w:color="auto"/>
            <w:left w:val="none" w:sz="0" w:space="0" w:color="auto"/>
            <w:bottom w:val="none" w:sz="0" w:space="0" w:color="auto"/>
            <w:right w:val="none" w:sz="0" w:space="0" w:color="auto"/>
          </w:divBdr>
        </w:div>
        <w:div w:id="549806337">
          <w:marLeft w:val="480"/>
          <w:marRight w:val="0"/>
          <w:marTop w:val="0"/>
          <w:marBottom w:val="0"/>
          <w:divBdr>
            <w:top w:val="none" w:sz="0" w:space="0" w:color="auto"/>
            <w:left w:val="none" w:sz="0" w:space="0" w:color="auto"/>
            <w:bottom w:val="none" w:sz="0" w:space="0" w:color="auto"/>
            <w:right w:val="none" w:sz="0" w:space="0" w:color="auto"/>
          </w:divBdr>
        </w:div>
        <w:div w:id="341511323">
          <w:marLeft w:val="480"/>
          <w:marRight w:val="0"/>
          <w:marTop w:val="0"/>
          <w:marBottom w:val="0"/>
          <w:divBdr>
            <w:top w:val="none" w:sz="0" w:space="0" w:color="auto"/>
            <w:left w:val="none" w:sz="0" w:space="0" w:color="auto"/>
            <w:bottom w:val="none" w:sz="0" w:space="0" w:color="auto"/>
            <w:right w:val="none" w:sz="0" w:space="0" w:color="auto"/>
          </w:divBdr>
        </w:div>
        <w:div w:id="329335353">
          <w:marLeft w:val="480"/>
          <w:marRight w:val="0"/>
          <w:marTop w:val="0"/>
          <w:marBottom w:val="0"/>
          <w:divBdr>
            <w:top w:val="none" w:sz="0" w:space="0" w:color="auto"/>
            <w:left w:val="none" w:sz="0" w:space="0" w:color="auto"/>
            <w:bottom w:val="none" w:sz="0" w:space="0" w:color="auto"/>
            <w:right w:val="none" w:sz="0" w:space="0" w:color="auto"/>
          </w:divBdr>
        </w:div>
        <w:div w:id="846672186">
          <w:marLeft w:val="480"/>
          <w:marRight w:val="0"/>
          <w:marTop w:val="0"/>
          <w:marBottom w:val="0"/>
          <w:divBdr>
            <w:top w:val="none" w:sz="0" w:space="0" w:color="auto"/>
            <w:left w:val="none" w:sz="0" w:space="0" w:color="auto"/>
            <w:bottom w:val="none" w:sz="0" w:space="0" w:color="auto"/>
            <w:right w:val="none" w:sz="0" w:space="0" w:color="auto"/>
          </w:divBdr>
        </w:div>
        <w:div w:id="607393391">
          <w:marLeft w:val="480"/>
          <w:marRight w:val="0"/>
          <w:marTop w:val="0"/>
          <w:marBottom w:val="0"/>
          <w:divBdr>
            <w:top w:val="none" w:sz="0" w:space="0" w:color="auto"/>
            <w:left w:val="none" w:sz="0" w:space="0" w:color="auto"/>
            <w:bottom w:val="none" w:sz="0" w:space="0" w:color="auto"/>
            <w:right w:val="none" w:sz="0" w:space="0" w:color="auto"/>
          </w:divBdr>
        </w:div>
        <w:div w:id="952519890">
          <w:marLeft w:val="480"/>
          <w:marRight w:val="0"/>
          <w:marTop w:val="0"/>
          <w:marBottom w:val="0"/>
          <w:divBdr>
            <w:top w:val="none" w:sz="0" w:space="0" w:color="auto"/>
            <w:left w:val="none" w:sz="0" w:space="0" w:color="auto"/>
            <w:bottom w:val="none" w:sz="0" w:space="0" w:color="auto"/>
            <w:right w:val="none" w:sz="0" w:space="0" w:color="auto"/>
          </w:divBdr>
        </w:div>
        <w:div w:id="834995102">
          <w:marLeft w:val="480"/>
          <w:marRight w:val="0"/>
          <w:marTop w:val="0"/>
          <w:marBottom w:val="0"/>
          <w:divBdr>
            <w:top w:val="none" w:sz="0" w:space="0" w:color="auto"/>
            <w:left w:val="none" w:sz="0" w:space="0" w:color="auto"/>
            <w:bottom w:val="none" w:sz="0" w:space="0" w:color="auto"/>
            <w:right w:val="none" w:sz="0" w:space="0" w:color="auto"/>
          </w:divBdr>
        </w:div>
        <w:div w:id="1475179642">
          <w:marLeft w:val="480"/>
          <w:marRight w:val="0"/>
          <w:marTop w:val="0"/>
          <w:marBottom w:val="0"/>
          <w:divBdr>
            <w:top w:val="none" w:sz="0" w:space="0" w:color="auto"/>
            <w:left w:val="none" w:sz="0" w:space="0" w:color="auto"/>
            <w:bottom w:val="none" w:sz="0" w:space="0" w:color="auto"/>
            <w:right w:val="none" w:sz="0" w:space="0" w:color="auto"/>
          </w:divBdr>
        </w:div>
        <w:div w:id="609897777">
          <w:marLeft w:val="480"/>
          <w:marRight w:val="0"/>
          <w:marTop w:val="0"/>
          <w:marBottom w:val="0"/>
          <w:divBdr>
            <w:top w:val="none" w:sz="0" w:space="0" w:color="auto"/>
            <w:left w:val="none" w:sz="0" w:space="0" w:color="auto"/>
            <w:bottom w:val="none" w:sz="0" w:space="0" w:color="auto"/>
            <w:right w:val="none" w:sz="0" w:space="0" w:color="auto"/>
          </w:divBdr>
        </w:div>
        <w:div w:id="1937589667">
          <w:marLeft w:val="480"/>
          <w:marRight w:val="0"/>
          <w:marTop w:val="0"/>
          <w:marBottom w:val="0"/>
          <w:divBdr>
            <w:top w:val="none" w:sz="0" w:space="0" w:color="auto"/>
            <w:left w:val="none" w:sz="0" w:space="0" w:color="auto"/>
            <w:bottom w:val="none" w:sz="0" w:space="0" w:color="auto"/>
            <w:right w:val="none" w:sz="0" w:space="0" w:color="auto"/>
          </w:divBdr>
        </w:div>
        <w:div w:id="333456991">
          <w:marLeft w:val="480"/>
          <w:marRight w:val="0"/>
          <w:marTop w:val="0"/>
          <w:marBottom w:val="0"/>
          <w:divBdr>
            <w:top w:val="none" w:sz="0" w:space="0" w:color="auto"/>
            <w:left w:val="none" w:sz="0" w:space="0" w:color="auto"/>
            <w:bottom w:val="none" w:sz="0" w:space="0" w:color="auto"/>
            <w:right w:val="none" w:sz="0" w:space="0" w:color="auto"/>
          </w:divBdr>
        </w:div>
        <w:div w:id="394668318">
          <w:marLeft w:val="480"/>
          <w:marRight w:val="0"/>
          <w:marTop w:val="0"/>
          <w:marBottom w:val="0"/>
          <w:divBdr>
            <w:top w:val="none" w:sz="0" w:space="0" w:color="auto"/>
            <w:left w:val="none" w:sz="0" w:space="0" w:color="auto"/>
            <w:bottom w:val="none" w:sz="0" w:space="0" w:color="auto"/>
            <w:right w:val="none" w:sz="0" w:space="0" w:color="auto"/>
          </w:divBdr>
        </w:div>
        <w:div w:id="125851606">
          <w:marLeft w:val="480"/>
          <w:marRight w:val="0"/>
          <w:marTop w:val="0"/>
          <w:marBottom w:val="0"/>
          <w:divBdr>
            <w:top w:val="none" w:sz="0" w:space="0" w:color="auto"/>
            <w:left w:val="none" w:sz="0" w:space="0" w:color="auto"/>
            <w:bottom w:val="none" w:sz="0" w:space="0" w:color="auto"/>
            <w:right w:val="none" w:sz="0" w:space="0" w:color="auto"/>
          </w:divBdr>
        </w:div>
        <w:div w:id="1050879184">
          <w:marLeft w:val="480"/>
          <w:marRight w:val="0"/>
          <w:marTop w:val="0"/>
          <w:marBottom w:val="0"/>
          <w:divBdr>
            <w:top w:val="none" w:sz="0" w:space="0" w:color="auto"/>
            <w:left w:val="none" w:sz="0" w:space="0" w:color="auto"/>
            <w:bottom w:val="none" w:sz="0" w:space="0" w:color="auto"/>
            <w:right w:val="none" w:sz="0" w:space="0" w:color="auto"/>
          </w:divBdr>
        </w:div>
        <w:div w:id="1250887771">
          <w:marLeft w:val="480"/>
          <w:marRight w:val="0"/>
          <w:marTop w:val="0"/>
          <w:marBottom w:val="0"/>
          <w:divBdr>
            <w:top w:val="none" w:sz="0" w:space="0" w:color="auto"/>
            <w:left w:val="none" w:sz="0" w:space="0" w:color="auto"/>
            <w:bottom w:val="none" w:sz="0" w:space="0" w:color="auto"/>
            <w:right w:val="none" w:sz="0" w:space="0" w:color="auto"/>
          </w:divBdr>
        </w:div>
        <w:div w:id="81343903">
          <w:marLeft w:val="480"/>
          <w:marRight w:val="0"/>
          <w:marTop w:val="0"/>
          <w:marBottom w:val="0"/>
          <w:divBdr>
            <w:top w:val="none" w:sz="0" w:space="0" w:color="auto"/>
            <w:left w:val="none" w:sz="0" w:space="0" w:color="auto"/>
            <w:bottom w:val="none" w:sz="0" w:space="0" w:color="auto"/>
            <w:right w:val="none" w:sz="0" w:space="0" w:color="auto"/>
          </w:divBdr>
        </w:div>
        <w:div w:id="605892992">
          <w:marLeft w:val="480"/>
          <w:marRight w:val="0"/>
          <w:marTop w:val="0"/>
          <w:marBottom w:val="0"/>
          <w:divBdr>
            <w:top w:val="none" w:sz="0" w:space="0" w:color="auto"/>
            <w:left w:val="none" w:sz="0" w:space="0" w:color="auto"/>
            <w:bottom w:val="none" w:sz="0" w:space="0" w:color="auto"/>
            <w:right w:val="none" w:sz="0" w:space="0" w:color="auto"/>
          </w:divBdr>
        </w:div>
        <w:div w:id="110054205">
          <w:marLeft w:val="480"/>
          <w:marRight w:val="0"/>
          <w:marTop w:val="0"/>
          <w:marBottom w:val="0"/>
          <w:divBdr>
            <w:top w:val="none" w:sz="0" w:space="0" w:color="auto"/>
            <w:left w:val="none" w:sz="0" w:space="0" w:color="auto"/>
            <w:bottom w:val="none" w:sz="0" w:space="0" w:color="auto"/>
            <w:right w:val="none" w:sz="0" w:space="0" w:color="auto"/>
          </w:divBdr>
        </w:div>
        <w:div w:id="83964191">
          <w:marLeft w:val="480"/>
          <w:marRight w:val="0"/>
          <w:marTop w:val="0"/>
          <w:marBottom w:val="0"/>
          <w:divBdr>
            <w:top w:val="none" w:sz="0" w:space="0" w:color="auto"/>
            <w:left w:val="none" w:sz="0" w:space="0" w:color="auto"/>
            <w:bottom w:val="none" w:sz="0" w:space="0" w:color="auto"/>
            <w:right w:val="none" w:sz="0" w:space="0" w:color="auto"/>
          </w:divBdr>
        </w:div>
        <w:div w:id="46688030">
          <w:marLeft w:val="480"/>
          <w:marRight w:val="0"/>
          <w:marTop w:val="0"/>
          <w:marBottom w:val="0"/>
          <w:divBdr>
            <w:top w:val="none" w:sz="0" w:space="0" w:color="auto"/>
            <w:left w:val="none" w:sz="0" w:space="0" w:color="auto"/>
            <w:bottom w:val="none" w:sz="0" w:space="0" w:color="auto"/>
            <w:right w:val="none" w:sz="0" w:space="0" w:color="auto"/>
          </w:divBdr>
        </w:div>
        <w:div w:id="406729097">
          <w:marLeft w:val="480"/>
          <w:marRight w:val="0"/>
          <w:marTop w:val="0"/>
          <w:marBottom w:val="0"/>
          <w:divBdr>
            <w:top w:val="none" w:sz="0" w:space="0" w:color="auto"/>
            <w:left w:val="none" w:sz="0" w:space="0" w:color="auto"/>
            <w:bottom w:val="none" w:sz="0" w:space="0" w:color="auto"/>
            <w:right w:val="none" w:sz="0" w:space="0" w:color="auto"/>
          </w:divBdr>
        </w:div>
        <w:div w:id="1627466801">
          <w:marLeft w:val="480"/>
          <w:marRight w:val="0"/>
          <w:marTop w:val="0"/>
          <w:marBottom w:val="0"/>
          <w:divBdr>
            <w:top w:val="none" w:sz="0" w:space="0" w:color="auto"/>
            <w:left w:val="none" w:sz="0" w:space="0" w:color="auto"/>
            <w:bottom w:val="none" w:sz="0" w:space="0" w:color="auto"/>
            <w:right w:val="none" w:sz="0" w:space="0" w:color="auto"/>
          </w:divBdr>
        </w:div>
        <w:div w:id="1620717121">
          <w:marLeft w:val="480"/>
          <w:marRight w:val="0"/>
          <w:marTop w:val="0"/>
          <w:marBottom w:val="0"/>
          <w:divBdr>
            <w:top w:val="none" w:sz="0" w:space="0" w:color="auto"/>
            <w:left w:val="none" w:sz="0" w:space="0" w:color="auto"/>
            <w:bottom w:val="none" w:sz="0" w:space="0" w:color="auto"/>
            <w:right w:val="none" w:sz="0" w:space="0" w:color="auto"/>
          </w:divBdr>
        </w:div>
        <w:div w:id="93138483">
          <w:marLeft w:val="480"/>
          <w:marRight w:val="0"/>
          <w:marTop w:val="0"/>
          <w:marBottom w:val="0"/>
          <w:divBdr>
            <w:top w:val="none" w:sz="0" w:space="0" w:color="auto"/>
            <w:left w:val="none" w:sz="0" w:space="0" w:color="auto"/>
            <w:bottom w:val="none" w:sz="0" w:space="0" w:color="auto"/>
            <w:right w:val="none" w:sz="0" w:space="0" w:color="auto"/>
          </w:divBdr>
        </w:div>
        <w:div w:id="1813985945">
          <w:marLeft w:val="480"/>
          <w:marRight w:val="0"/>
          <w:marTop w:val="0"/>
          <w:marBottom w:val="0"/>
          <w:divBdr>
            <w:top w:val="none" w:sz="0" w:space="0" w:color="auto"/>
            <w:left w:val="none" w:sz="0" w:space="0" w:color="auto"/>
            <w:bottom w:val="none" w:sz="0" w:space="0" w:color="auto"/>
            <w:right w:val="none" w:sz="0" w:space="0" w:color="auto"/>
          </w:divBdr>
        </w:div>
        <w:div w:id="492061702">
          <w:marLeft w:val="480"/>
          <w:marRight w:val="0"/>
          <w:marTop w:val="0"/>
          <w:marBottom w:val="0"/>
          <w:divBdr>
            <w:top w:val="none" w:sz="0" w:space="0" w:color="auto"/>
            <w:left w:val="none" w:sz="0" w:space="0" w:color="auto"/>
            <w:bottom w:val="none" w:sz="0" w:space="0" w:color="auto"/>
            <w:right w:val="none" w:sz="0" w:space="0" w:color="auto"/>
          </w:divBdr>
        </w:div>
        <w:div w:id="1215194358">
          <w:marLeft w:val="480"/>
          <w:marRight w:val="0"/>
          <w:marTop w:val="0"/>
          <w:marBottom w:val="0"/>
          <w:divBdr>
            <w:top w:val="none" w:sz="0" w:space="0" w:color="auto"/>
            <w:left w:val="none" w:sz="0" w:space="0" w:color="auto"/>
            <w:bottom w:val="none" w:sz="0" w:space="0" w:color="auto"/>
            <w:right w:val="none" w:sz="0" w:space="0" w:color="auto"/>
          </w:divBdr>
        </w:div>
        <w:div w:id="1692949812">
          <w:marLeft w:val="480"/>
          <w:marRight w:val="0"/>
          <w:marTop w:val="0"/>
          <w:marBottom w:val="0"/>
          <w:divBdr>
            <w:top w:val="none" w:sz="0" w:space="0" w:color="auto"/>
            <w:left w:val="none" w:sz="0" w:space="0" w:color="auto"/>
            <w:bottom w:val="none" w:sz="0" w:space="0" w:color="auto"/>
            <w:right w:val="none" w:sz="0" w:space="0" w:color="auto"/>
          </w:divBdr>
        </w:div>
        <w:div w:id="925530922">
          <w:marLeft w:val="480"/>
          <w:marRight w:val="0"/>
          <w:marTop w:val="0"/>
          <w:marBottom w:val="0"/>
          <w:divBdr>
            <w:top w:val="none" w:sz="0" w:space="0" w:color="auto"/>
            <w:left w:val="none" w:sz="0" w:space="0" w:color="auto"/>
            <w:bottom w:val="none" w:sz="0" w:space="0" w:color="auto"/>
            <w:right w:val="none" w:sz="0" w:space="0" w:color="auto"/>
          </w:divBdr>
        </w:div>
        <w:div w:id="826868579">
          <w:marLeft w:val="480"/>
          <w:marRight w:val="0"/>
          <w:marTop w:val="0"/>
          <w:marBottom w:val="0"/>
          <w:divBdr>
            <w:top w:val="none" w:sz="0" w:space="0" w:color="auto"/>
            <w:left w:val="none" w:sz="0" w:space="0" w:color="auto"/>
            <w:bottom w:val="none" w:sz="0" w:space="0" w:color="auto"/>
            <w:right w:val="none" w:sz="0" w:space="0" w:color="auto"/>
          </w:divBdr>
        </w:div>
        <w:div w:id="1868987781">
          <w:marLeft w:val="480"/>
          <w:marRight w:val="0"/>
          <w:marTop w:val="0"/>
          <w:marBottom w:val="0"/>
          <w:divBdr>
            <w:top w:val="none" w:sz="0" w:space="0" w:color="auto"/>
            <w:left w:val="none" w:sz="0" w:space="0" w:color="auto"/>
            <w:bottom w:val="none" w:sz="0" w:space="0" w:color="auto"/>
            <w:right w:val="none" w:sz="0" w:space="0" w:color="auto"/>
          </w:divBdr>
        </w:div>
        <w:div w:id="1945992155">
          <w:marLeft w:val="480"/>
          <w:marRight w:val="0"/>
          <w:marTop w:val="0"/>
          <w:marBottom w:val="0"/>
          <w:divBdr>
            <w:top w:val="none" w:sz="0" w:space="0" w:color="auto"/>
            <w:left w:val="none" w:sz="0" w:space="0" w:color="auto"/>
            <w:bottom w:val="none" w:sz="0" w:space="0" w:color="auto"/>
            <w:right w:val="none" w:sz="0" w:space="0" w:color="auto"/>
          </w:divBdr>
        </w:div>
        <w:div w:id="572811550">
          <w:marLeft w:val="480"/>
          <w:marRight w:val="0"/>
          <w:marTop w:val="0"/>
          <w:marBottom w:val="0"/>
          <w:divBdr>
            <w:top w:val="none" w:sz="0" w:space="0" w:color="auto"/>
            <w:left w:val="none" w:sz="0" w:space="0" w:color="auto"/>
            <w:bottom w:val="none" w:sz="0" w:space="0" w:color="auto"/>
            <w:right w:val="none" w:sz="0" w:space="0" w:color="auto"/>
          </w:divBdr>
        </w:div>
        <w:div w:id="1104113832">
          <w:marLeft w:val="480"/>
          <w:marRight w:val="0"/>
          <w:marTop w:val="0"/>
          <w:marBottom w:val="0"/>
          <w:divBdr>
            <w:top w:val="none" w:sz="0" w:space="0" w:color="auto"/>
            <w:left w:val="none" w:sz="0" w:space="0" w:color="auto"/>
            <w:bottom w:val="none" w:sz="0" w:space="0" w:color="auto"/>
            <w:right w:val="none" w:sz="0" w:space="0" w:color="auto"/>
          </w:divBdr>
        </w:div>
        <w:div w:id="2012297095">
          <w:marLeft w:val="480"/>
          <w:marRight w:val="0"/>
          <w:marTop w:val="0"/>
          <w:marBottom w:val="0"/>
          <w:divBdr>
            <w:top w:val="none" w:sz="0" w:space="0" w:color="auto"/>
            <w:left w:val="none" w:sz="0" w:space="0" w:color="auto"/>
            <w:bottom w:val="none" w:sz="0" w:space="0" w:color="auto"/>
            <w:right w:val="none" w:sz="0" w:space="0" w:color="auto"/>
          </w:divBdr>
        </w:div>
        <w:div w:id="1082293673">
          <w:marLeft w:val="480"/>
          <w:marRight w:val="0"/>
          <w:marTop w:val="0"/>
          <w:marBottom w:val="0"/>
          <w:divBdr>
            <w:top w:val="none" w:sz="0" w:space="0" w:color="auto"/>
            <w:left w:val="none" w:sz="0" w:space="0" w:color="auto"/>
            <w:bottom w:val="none" w:sz="0" w:space="0" w:color="auto"/>
            <w:right w:val="none" w:sz="0" w:space="0" w:color="auto"/>
          </w:divBdr>
        </w:div>
        <w:div w:id="2057198216">
          <w:marLeft w:val="480"/>
          <w:marRight w:val="0"/>
          <w:marTop w:val="0"/>
          <w:marBottom w:val="0"/>
          <w:divBdr>
            <w:top w:val="none" w:sz="0" w:space="0" w:color="auto"/>
            <w:left w:val="none" w:sz="0" w:space="0" w:color="auto"/>
            <w:bottom w:val="none" w:sz="0" w:space="0" w:color="auto"/>
            <w:right w:val="none" w:sz="0" w:space="0" w:color="auto"/>
          </w:divBdr>
        </w:div>
        <w:div w:id="855465273">
          <w:marLeft w:val="480"/>
          <w:marRight w:val="0"/>
          <w:marTop w:val="0"/>
          <w:marBottom w:val="0"/>
          <w:divBdr>
            <w:top w:val="none" w:sz="0" w:space="0" w:color="auto"/>
            <w:left w:val="none" w:sz="0" w:space="0" w:color="auto"/>
            <w:bottom w:val="none" w:sz="0" w:space="0" w:color="auto"/>
            <w:right w:val="none" w:sz="0" w:space="0" w:color="auto"/>
          </w:divBdr>
        </w:div>
        <w:div w:id="114178278">
          <w:marLeft w:val="480"/>
          <w:marRight w:val="0"/>
          <w:marTop w:val="0"/>
          <w:marBottom w:val="0"/>
          <w:divBdr>
            <w:top w:val="none" w:sz="0" w:space="0" w:color="auto"/>
            <w:left w:val="none" w:sz="0" w:space="0" w:color="auto"/>
            <w:bottom w:val="none" w:sz="0" w:space="0" w:color="auto"/>
            <w:right w:val="none" w:sz="0" w:space="0" w:color="auto"/>
          </w:divBdr>
        </w:div>
        <w:div w:id="1544172566">
          <w:marLeft w:val="480"/>
          <w:marRight w:val="0"/>
          <w:marTop w:val="0"/>
          <w:marBottom w:val="0"/>
          <w:divBdr>
            <w:top w:val="none" w:sz="0" w:space="0" w:color="auto"/>
            <w:left w:val="none" w:sz="0" w:space="0" w:color="auto"/>
            <w:bottom w:val="none" w:sz="0" w:space="0" w:color="auto"/>
            <w:right w:val="none" w:sz="0" w:space="0" w:color="auto"/>
          </w:divBdr>
        </w:div>
      </w:divsChild>
    </w:div>
    <w:div w:id="974137683">
      <w:bodyDiv w:val="1"/>
      <w:marLeft w:val="0"/>
      <w:marRight w:val="0"/>
      <w:marTop w:val="0"/>
      <w:marBottom w:val="0"/>
      <w:divBdr>
        <w:top w:val="none" w:sz="0" w:space="0" w:color="auto"/>
        <w:left w:val="none" w:sz="0" w:space="0" w:color="auto"/>
        <w:bottom w:val="none" w:sz="0" w:space="0" w:color="auto"/>
        <w:right w:val="none" w:sz="0" w:space="0" w:color="auto"/>
      </w:divBdr>
    </w:div>
    <w:div w:id="974218137">
      <w:bodyDiv w:val="1"/>
      <w:marLeft w:val="0"/>
      <w:marRight w:val="0"/>
      <w:marTop w:val="0"/>
      <w:marBottom w:val="0"/>
      <w:divBdr>
        <w:top w:val="none" w:sz="0" w:space="0" w:color="auto"/>
        <w:left w:val="none" w:sz="0" w:space="0" w:color="auto"/>
        <w:bottom w:val="none" w:sz="0" w:space="0" w:color="auto"/>
        <w:right w:val="none" w:sz="0" w:space="0" w:color="auto"/>
      </w:divBdr>
    </w:div>
    <w:div w:id="974407146">
      <w:bodyDiv w:val="1"/>
      <w:marLeft w:val="0"/>
      <w:marRight w:val="0"/>
      <w:marTop w:val="0"/>
      <w:marBottom w:val="0"/>
      <w:divBdr>
        <w:top w:val="none" w:sz="0" w:space="0" w:color="auto"/>
        <w:left w:val="none" w:sz="0" w:space="0" w:color="auto"/>
        <w:bottom w:val="none" w:sz="0" w:space="0" w:color="auto"/>
        <w:right w:val="none" w:sz="0" w:space="0" w:color="auto"/>
      </w:divBdr>
    </w:div>
    <w:div w:id="974486379">
      <w:bodyDiv w:val="1"/>
      <w:marLeft w:val="0"/>
      <w:marRight w:val="0"/>
      <w:marTop w:val="0"/>
      <w:marBottom w:val="0"/>
      <w:divBdr>
        <w:top w:val="none" w:sz="0" w:space="0" w:color="auto"/>
        <w:left w:val="none" w:sz="0" w:space="0" w:color="auto"/>
        <w:bottom w:val="none" w:sz="0" w:space="0" w:color="auto"/>
        <w:right w:val="none" w:sz="0" w:space="0" w:color="auto"/>
      </w:divBdr>
    </w:div>
    <w:div w:id="975333291">
      <w:bodyDiv w:val="1"/>
      <w:marLeft w:val="0"/>
      <w:marRight w:val="0"/>
      <w:marTop w:val="0"/>
      <w:marBottom w:val="0"/>
      <w:divBdr>
        <w:top w:val="none" w:sz="0" w:space="0" w:color="auto"/>
        <w:left w:val="none" w:sz="0" w:space="0" w:color="auto"/>
        <w:bottom w:val="none" w:sz="0" w:space="0" w:color="auto"/>
        <w:right w:val="none" w:sz="0" w:space="0" w:color="auto"/>
      </w:divBdr>
    </w:div>
    <w:div w:id="977148396">
      <w:bodyDiv w:val="1"/>
      <w:marLeft w:val="0"/>
      <w:marRight w:val="0"/>
      <w:marTop w:val="0"/>
      <w:marBottom w:val="0"/>
      <w:divBdr>
        <w:top w:val="none" w:sz="0" w:space="0" w:color="auto"/>
        <w:left w:val="none" w:sz="0" w:space="0" w:color="auto"/>
        <w:bottom w:val="none" w:sz="0" w:space="0" w:color="auto"/>
        <w:right w:val="none" w:sz="0" w:space="0" w:color="auto"/>
      </w:divBdr>
    </w:div>
    <w:div w:id="978922367">
      <w:bodyDiv w:val="1"/>
      <w:marLeft w:val="0"/>
      <w:marRight w:val="0"/>
      <w:marTop w:val="0"/>
      <w:marBottom w:val="0"/>
      <w:divBdr>
        <w:top w:val="none" w:sz="0" w:space="0" w:color="auto"/>
        <w:left w:val="none" w:sz="0" w:space="0" w:color="auto"/>
        <w:bottom w:val="none" w:sz="0" w:space="0" w:color="auto"/>
        <w:right w:val="none" w:sz="0" w:space="0" w:color="auto"/>
      </w:divBdr>
    </w:div>
    <w:div w:id="979043289">
      <w:bodyDiv w:val="1"/>
      <w:marLeft w:val="0"/>
      <w:marRight w:val="0"/>
      <w:marTop w:val="0"/>
      <w:marBottom w:val="0"/>
      <w:divBdr>
        <w:top w:val="none" w:sz="0" w:space="0" w:color="auto"/>
        <w:left w:val="none" w:sz="0" w:space="0" w:color="auto"/>
        <w:bottom w:val="none" w:sz="0" w:space="0" w:color="auto"/>
        <w:right w:val="none" w:sz="0" w:space="0" w:color="auto"/>
      </w:divBdr>
    </w:div>
    <w:div w:id="979265173">
      <w:bodyDiv w:val="1"/>
      <w:marLeft w:val="0"/>
      <w:marRight w:val="0"/>
      <w:marTop w:val="0"/>
      <w:marBottom w:val="0"/>
      <w:divBdr>
        <w:top w:val="none" w:sz="0" w:space="0" w:color="auto"/>
        <w:left w:val="none" w:sz="0" w:space="0" w:color="auto"/>
        <w:bottom w:val="none" w:sz="0" w:space="0" w:color="auto"/>
        <w:right w:val="none" w:sz="0" w:space="0" w:color="auto"/>
      </w:divBdr>
    </w:div>
    <w:div w:id="980116628">
      <w:bodyDiv w:val="1"/>
      <w:marLeft w:val="0"/>
      <w:marRight w:val="0"/>
      <w:marTop w:val="0"/>
      <w:marBottom w:val="0"/>
      <w:divBdr>
        <w:top w:val="none" w:sz="0" w:space="0" w:color="auto"/>
        <w:left w:val="none" w:sz="0" w:space="0" w:color="auto"/>
        <w:bottom w:val="none" w:sz="0" w:space="0" w:color="auto"/>
        <w:right w:val="none" w:sz="0" w:space="0" w:color="auto"/>
      </w:divBdr>
    </w:div>
    <w:div w:id="980769137">
      <w:bodyDiv w:val="1"/>
      <w:marLeft w:val="0"/>
      <w:marRight w:val="0"/>
      <w:marTop w:val="0"/>
      <w:marBottom w:val="0"/>
      <w:divBdr>
        <w:top w:val="none" w:sz="0" w:space="0" w:color="auto"/>
        <w:left w:val="none" w:sz="0" w:space="0" w:color="auto"/>
        <w:bottom w:val="none" w:sz="0" w:space="0" w:color="auto"/>
        <w:right w:val="none" w:sz="0" w:space="0" w:color="auto"/>
      </w:divBdr>
    </w:div>
    <w:div w:id="981732465">
      <w:bodyDiv w:val="1"/>
      <w:marLeft w:val="0"/>
      <w:marRight w:val="0"/>
      <w:marTop w:val="0"/>
      <w:marBottom w:val="0"/>
      <w:divBdr>
        <w:top w:val="none" w:sz="0" w:space="0" w:color="auto"/>
        <w:left w:val="none" w:sz="0" w:space="0" w:color="auto"/>
        <w:bottom w:val="none" w:sz="0" w:space="0" w:color="auto"/>
        <w:right w:val="none" w:sz="0" w:space="0" w:color="auto"/>
      </w:divBdr>
    </w:div>
    <w:div w:id="983313944">
      <w:bodyDiv w:val="1"/>
      <w:marLeft w:val="0"/>
      <w:marRight w:val="0"/>
      <w:marTop w:val="0"/>
      <w:marBottom w:val="0"/>
      <w:divBdr>
        <w:top w:val="none" w:sz="0" w:space="0" w:color="auto"/>
        <w:left w:val="none" w:sz="0" w:space="0" w:color="auto"/>
        <w:bottom w:val="none" w:sz="0" w:space="0" w:color="auto"/>
        <w:right w:val="none" w:sz="0" w:space="0" w:color="auto"/>
      </w:divBdr>
    </w:div>
    <w:div w:id="984312096">
      <w:bodyDiv w:val="1"/>
      <w:marLeft w:val="0"/>
      <w:marRight w:val="0"/>
      <w:marTop w:val="0"/>
      <w:marBottom w:val="0"/>
      <w:divBdr>
        <w:top w:val="none" w:sz="0" w:space="0" w:color="auto"/>
        <w:left w:val="none" w:sz="0" w:space="0" w:color="auto"/>
        <w:bottom w:val="none" w:sz="0" w:space="0" w:color="auto"/>
        <w:right w:val="none" w:sz="0" w:space="0" w:color="auto"/>
      </w:divBdr>
    </w:div>
    <w:div w:id="985939481">
      <w:bodyDiv w:val="1"/>
      <w:marLeft w:val="0"/>
      <w:marRight w:val="0"/>
      <w:marTop w:val="0"/>
      <w:marBottom w:val="0"/>
      <w:divBdr>
        <w:top w:val="none" w:sz="0" w:space="0" w:color="auto"/>
        <w:left w:val="none" w:sz="0" w:space="0" w:color="auto"/>
        <w:bottom w:val="none" w:sz="0" w:space="0" w:color="auto"/>
        <w:right w:val="none" w:sz="0" w:space="0" w:color="auto"/>
      </w:divBdr>
    </w:div>
    <w:div w:id="986008720">
      <w:bodyDiv w:val="1"/>
      <w:marLeft w:val="0"/>
      <w:marRight w:val="0"/>
      <w:marTop w:val="0"/>
      <w:marBottom w:val="0"/>
      <w:divBdr>
        <w:top w:val="none" w:sz="0" w:space="0" w:color="auto"/>
        <w:left w:val="none" w:sz="0" w:space="0" w:color="auto"/>
        <w:bottom w:val="none" w:sz="0" w:space="0" w:color="auto"/>
        <w:right w:val="none" w:sz="0" w:space="0" w:color="auto"/>
      </w:divBdr>
    </w:div>
    <w:div w:id="986127853">
      <w:bodyDiv w:val="1"/>
      <w:marLeft w:val="0"/>
      <w:marRight w:val="0"/>
      <w:marTop w:val="0"/>
      <w:marBottom w:val="0"/>
      <w:divBdr>
        <w:top w:val="none" w:sz="0" w:space="0" w:color="auto"/>
        <w:left w:val="none" w:sz="0" w:space="0" w:color="auto"/>
        <w:bottom w:val="none" w:sz="0" w:space="0" w:color="auto"/>
        <w:right w:val="none" w:sz="0" w:space="0" w:color="auto"/>
      </w:divBdr>
    </w:div>
    <w:div w:id="987245867">
      <w:bodyDiv w:val="1"/>
      <w:marLeft w:val="0"/>
      <w:marRight w:val="0"/>
      <w:marTop w:val="0"/>
      <w:marBottom w:val="0"/>
      <w:divBdr>
        <w:top w:val="none" w:sz="0" w:space="0" w:color="auto"/>
        <w:left w:val="none" w:sz="0" w:space="0" w:color="auto"/>
        <w:bottom w:val="none" w:sz="0" w:space="0" w:color="auto"/>
        <w:right w:val="none" w:sz="0" w:space="0" w:color="auto"/>
      </w:divBdr>
    </w:div>
    <w:div w:id="987592779">
      <w:bodyDiv w:val="1"/>
      <w:marLeft w:val="0"/>
      <w:marRight w:val="0"/>
      <w:marTop w:val="0"/>
      <w:marBottom w:val="0"/>
      <w:divBdr>
        <w:top w:val="none" w:sz="0" w:space="0" w:color="auto"/>
        <w:left w:val="none" w:sz="0" w:space="0" w:color="auto"/>
        <w:bottom w:val="none" w:sz="0" w:space="0" w:color="auto"/>
        <w:right w:val="none" w:sz="0" w:space="0" w:color="auto"/>
      </w:divBdr>
    </w:div>
    <w:div w:id="987705138">
      <w:bodyDiv w:val="1"/>
      <w:marLeft w:val="0"/>
      <w:marRight w:val="0"/>
      <w:marTop w:val="0"/>
      <w:marBottom w:val="0"/>
      <w:divBdr>
        <w:top w:val="none" w:sz="0" w:space="0" w:color="auto"/>
        <w:left w:val="none" w:sz="0" w:space="0" w:color="auto"/>
        <w:bottom w:val="none" w:sz="0" w:space="0" w:color="auto"/>
        <w:right w:val="none" w:sz="0" w:space="0" w:color="auto"/>
      </w:divBdr>
    </w:div>
    <w:div w:id="991254085">
      <w:bodyDiv w:val="1"/>
      <w:marLeft w:val="0"/>
      <w:marRight w:val="0"/>
      <w:marTop w:val="0"/>
      <w:marBottom w:val="0"/>
      <w:divBdr>
        <w:top w:val="none" w:sz="0" w:space="0" w:color="auto"/>
        <w:left w:val="none" w:sz="0" w:space="0" w:color="auto"/>
        <w:bottom w:val="none" w:sz="0" w:space="0" w:color="auto"/>
        <w:right w:val="none" w:sz="0" w:space="0" w:color="auto"/>
      </w:divBdr>
    </w:div>
    <w:div w:id="992220067">
      <w:bodyDiv w:val="1"/>
      <w:marLeft w:val="0"/>
      <w:marRight w:val="0"/>
      <w:marTop w:val="0"/>
      <w:marBottom w:val="0"/>
      <w:divBdr>
        <w:top w:val="none" w:sz="0" w:space="0" w:color="auto"/>
        <w:left w:val="none" w:sz="0" w:space="0" w:color="auto"/>
        <w:bottom w:val="none" w:sz="0" w:space="0" w:color="auto"/>
        <w:right w:val="none" w:sz="0" w:space="0" w:color="auto"/>
      </w:divBdr>
    </w:div>
    <w:div w:id="993342177">
      <w:bodyDiv w:val="1"/>
      <w:marLeft w:val="0"/>
      <w:marRight w:val="0"/>
      <w:marTop w:val="0"/>
      <w:marBottom w:val="0"/>
      <w:divBdr>
        <w:top w:val="none" w:sz="0" w:space="0" w:color="auto"/>
        <w:left w:val="none" w:sz="0" w:space="0" w:color="auto"/>
        <w:bottom w:val="none" w:sz="0" w:space="0" w:color="auto"/>
        <w:right w:val="none" w:sz="0" w:space="0" w:color="auto"/>
      </w:divBdr>
    </w:div>
    <w:div w:id="994258858">
      <w:bodyDiv w:val="1"/>
      <w:marLeft w:val="0"/>
      <w:marRight w:val="0"/>
      <w:marTop w:val="0"/>
      <w:marBottom w:val="0"/>
      <w:divBdr>
        <w:top w:val="none" w:sz="0" w:space="0" w:color="auto"/>
        <w:left w:val="none" w:sz="0" w:space="0" w:color="auto"/>
        <w:bottom w:val="none" w:sz="0" w:space="0" w:color="auto"/>
        <w:right w:val="none" w:sz="0" w:space="0" w:color="auto"/>
      </w:divBdr>
    </w:div>
    <w:div w:id="994334505">
      <w:bodyDiv w:val="1"/>
      <w:marLeft w:val="0"/>
      <w:marRight w:val="0"/>
      <w:marTop w:val="0"/>
      <w:marBottom w:val="0"/>
      <w:divBdr>
        <w:top w:val="none" w:sz="0" w:space="0" w:color="auto"/>
        <w:left w:val="none" w:sz="0" w:space="0" w:color="auto"/>
        <w:bottom w:val="none" w:sz="0" w:space="0" w:color="auto"/>
        <w:right w:val="none" w:sz="0" w:space="0" w:color="auto"/>
      </w:divBdr>
      <w:divsChild>
        <w:div w:id="871847780">
          <w:marLeft w:val="480"/>
          <w:marRight w:val="0"/>
          <w:marTop w:val="0"/>
          <w:marBottom w:val="0"/>
          <w:divBdr>
            <w:top w:val="none" w:sz="0" w:space="0" w:color="auto"/>
            <w:left w:val="none" w:sz="0" w:space="0" w:color="auto"/>
            <w:bottom w:val="none" w:sz="0" w:space="0" w:color="auto"/>
            <w:right w:val="none" w:sz="0" w:space="0" w:color="auto"/>
          </w:divBdr>
        </w:div>
        <w:div w:id="1102918213">
          <w:marLeft w:val="480"/>
          <w:marRight w:val="0"/>
          <w:marTop w:val="0"/>
          <w:marBottom w:val="0"/>
          <w:divBdr>
            <w:top w:val="none" w:sz="0" w:space="0" w:color="auto"/>
            <w:left w:val="none" w:sz="0" w:space="0" w:color="auto"/>
            <w:bottom w:val="none" w:sz="0" w:space="0" w:color="auto"/>
            <w:right w:val="none" w:sz="0" w:space="0" w:color="auto"/>
          </w:divBdr>
        </w:div>
        <w:div w:id="532570726">
          <w:marLeft w:val="480"/>
          <w:marRight w:val="0"/>
          <w:marTop w:val="0"/>
          <w:marBottom w:val="0"/>
          <w:divBdr>
            <w:top w:val="none" w:sz="0" w:space="0" w:color="auto"/>
            <w:left w:val="none" w:sz="0" w:space="0" w:color="auto"/>
            <w:bottom w:val="none" w:sz="0" w:space="0" w:color="auto"/>
            <w:right w:val="none" w:sz="0" w:space="0" w:color="auto"/>
          </w:divBdr>
        </w:div>
        <w:div w:id="2118675508">
          <w:marLeft w:val="480"/>
          <w:marRight w:val="0"/>
          <w:marTop w:val="0"/>
          <w:marBottom w:val="0"/>
          <w:divBdr>
            <w:top w:val="none" w:sz="0" w:space="0" w:color="auto"/>
            <w:left w:val="none" w:sz="0" w:space="0" w:color="auto"/>
            <w:bottom w:val="none" w:sz="0" w:space="0" w:color="auto"/>
            <w:right w:val="none" w:sz="0" w:space="0" w:color="auto"/>
          </w:divBdr>
        </w:div>
        <w:div w:id="822889300">
          <w:marLeft w:val="480"/>
          <w:marRight w:val="0"/>
          <w:marTop w:val="0"/>
          <w:marBottom w:val="0"/>
          <w:divBdr>
            <w:top w:val="none" w:sz="0" w:space="0" w:color="auto"/>
            <w:left w:val="none" w:sz="0" w:space="0" w:color="auto"/>
            <w:bottom w:val="none" w:sz="0" w:space="0" w:color="auto"/>
            <w:right w:val="none" w:sz="0" w:space="0" w:color="auto"/>
          </w:divBdr>
        </w:div>
        <w:div w:id="1990283320">
          <w:marLeft w:val="480"/>
          <w:marRight w:val="0"/>
          <w:marTop w:val="0"/>
          <w:marBottom w:val="0"/>
          <w:divBdr>
            <w:top w:val="none" w:sz="0" w:space="0" w:color="auto"/>
            <w:left w:val="none" w:sz="0" w:space="0" w:color="auto"/>
            <w:bottom w:val="none" w:sz="0" w:space="0" w:color="auto"/>
            <w:right w:val="none" w:sz="0" w:space="0" w:color="auto"/>
          </w:divBdr>
        </w:div>
        <w:div w:id="601299926">
          <w:marLeft w:val="480"/>
          <w:marRight w:val="0"/>
          <w:marTop w:val="0"/>
          <w:marBottom w:val="0"/>
          <w:divBdr>
            <w:top w:val="none" w:sz="0" w:space="0" w:color="auto"/>
            <w:left w:val="none" w:sz="0" w:space="0" w:color="auto"/>
            <w:bottom w:val="none" w:sz="0" w:space="0" w:color="auto"/>
            <w:right w:val="none" w:sz="0" w:space="0" w:color="auto"/>
          </w:divBdr>
        </w:div>
        <w:div w:id="1888879705">
          <w:marLeft w:val="480"/>
          <w:marRight w:val="0"/>
          <w:marTop w:val="0"/>
          <w:marBottom w:val="0"/>
          <w:divBdr>
            <w:top w:val="none" w:sz="0" w:space="0" w:color="auto"/>
            <w:left w:val="none" w:sz="0" w:space="0" w:color="auto"/>
            <w:bottom w:val="none" w:sz="0" w:space="0" w:color="auto"/>
            <w:right w:val="none" w:sz="0" w:space="0" w:color="auto"/>
          </w:divBdr>
        </w:div>
        <w:div w:id="1165390534">
          <w:marLeft w:val="480"/>
          <w:marRight w:val="0"/>
          <w:marTop w:val="0"/>
          <w:marBottom w:val="0"/>
          <w:divBdr>
            <w:top w:val="none" w:sz="0" w:space="0" w:color="auto"/>
            <w:left w:val="none" w:sz="0" w:space="0" w:color="auto"/>
            <w:bottom w:val="none" w:sz="0" w:space="0" w:color="auto"/>
            <w:right w:val="none" w:sz="0" w:space="0" w:color="auto"/>
          </w:divBdr>
        </w:div>
        <w:div w:id="1061946811">
          <w:marLeft w:val="480"/>
          <w:marRight w:val="0"/>
          <w:marTop w:val="0"/>
          <w:marBottom w:val="0"/>
          <w:divBdr>
            <w:top w:val="none" w:sz="0" w:space="0" w:color="auto"/>
            <w:left w:val="none" w:sz="0" w:space="0" w:color="auto"/>
            <w:bottom w:val="none" w:sz="0" w:space="0" w:color="auto"/>
            <w:right w:val="none" w:sz="0" w:space="0" w:color="auto"/>
          </w:divBdr>
        </w:div>
        <w:div w:id="1891377334">
          <w:marLeft w:val="480"/>
          <w:marRight w:val="0"/>
          <w:marTop w:val="0"/>
          <w:marBottom w:val="0"/>
          <w:divBdr>
            <w:top w:val="none" w:sz="0" w:space="0" w:color="auto"/>
            <w:left w:val="none" w:sz="0" w:space="0" w:color="auto"/>
            <w:bottom w:val="none" w:sz="0" w:space="0" w:color="auto"/>
            <w:right w:val="none" w:sz="0" w:space="0" w:color="auto"/>
          </w:divBdr>
        </w:div>
        <w:div w:id="2131893360">
          <w:marLeft w:val="480"/>
          <w:marRight w:val="0"/>
          <w:marTop w:val="0"/>
          <w:marBottom w:val="0"/>
          <w:divBdr>
            <w:top w:val="none" w:sz="0" w:space="0" w:color="auto"/>
            <w:left w:val="none" w:sz="0" w:space="0" w:color="auto"/>
            <w:bottom w:val="none" w:sz="0" w:space="0" w:color="auto"/>
            <w:right w:val="none" w:sz="0" w:space="0" w:color="auto"/>
          </w:divBdr>
        </w:div>
        <w:div w:id="263804980">
          <w:marLeft w:val="480"/>
          <w:marRight w:val="0"/>
          <w:marTop w:val="0"/>
          <w:marBottom w:val="0"/>
          <w:divBdr>
            <w:top w:val="none" w:sz="0" w:space="0" w:color="auto"/>
            <w:left w:val="none" w:sz="0" w:space="0" w:color="auto"/>
            <w:bottom w:val="none" w:sz="0" w:space="0" w:color="auto"/>
            <w:right w:val="none" w:sz="0" w:space="0" w:color="auto"/>
          </w:divBdr>
        </w:div>
        <w:div w:id="1418018561">
          <w:marLeft w:val="480"/>
          <w:marRight w:val="0"/>
          <w:marTop w:val="0"/>
          <w:marBottom w:val="0"/>
          <w:divBdr>
            <w:top w:val="none" w:sz="0" w:space="0" w:color="auto"/>
            <w:left w:val="none" w:sz="0" w:space="0" w:color="auto"/>
            <w:bottom w:val="none" w:sz="0" w:space="0" w:color="auto"/>
            <w:right w:val="none" w:sz="0" w:space="0" w:color="auto"/>
          </w:divBdr>
        </w:div>
        <w:div w:id="759175530">
          <w:marLeft w:val="480"/>
          <w:marRight w:val="0"/>
          <w:marTop w:val="0"/>
          <w:marBottom w:val="0"/>
          <w:divBdr>
            <w:top w:val="none" w:sz="0" w:space="0" w:color="auto"/>
            <w:left w:val="none" w:sz="0" w:space="0" w:color="auto"/>
            <w:bottom w:val="none" w:sz="0" w:space="0" w:color="auto"/>
            <w:right w:val="none" w:sz="0" w:space="0" w:color="auto"/>
          </w:divBdr>
        </w:div>
        <w:div w:id="1993243883">
          <w:marLeft w:val="480"/>
          <w:marRight w:val="0"/>
          <w:marTop w:val="0"/>
          <w:marBottom w:val="0"/>
          <w:divBdr>
            <w:top w:val="none" w:sz="0" w:space="0" w:color="auto"/>
            <w:left w:val="none" w:sz="0" w:space="0" w:color="auto"/>
            <w:bottom w:val="none" w:sz="0" w:space="0" w:color="auto"/>
            <w:right w:val="none" w:sz="0" w:space="0" w:color="auto"/>
          </w:divBdr>
        </w:div>
        <w:div w:id="1837304402">
          <w:marLeft w:val="480"/>
          <w:marRight w:val="0"/>
          <w:marTop w:val="0"/>
          <w:marBottom w:val="0"/>
          <w:divBdr>
            <w:top w:val="none" w:sz="0" w:space="0" w:color="auto"/>
            <w:left w:val="none" w:sz="0" w:space="0" w:color="auto"/>
            <w:bottom w:val="none" w:sz="0" w:space="0" w:color="auto"/>
            <w:right w:val="none" w:sz="0" w:space="0" w:color="auto"/>
          </w:divBdr>
        </w:div>
        <w:div w:id="2083990215">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54546329">
          <w:marLeft w:val="480"/>
          <w:marRight w:val="0"/>
          <w:marTop w:val="0"/>
          <w:marBottom w:val="0"/>
          <w:divBdr>
            <w:top w:val="none" w:sz="0" w:space="0" w:color="auto"/>
            <w:left w:val="none" w:sz="0" w:space="0" w:color="auto"/>
            <w:bottom w:val="none" w:sz="0" w:space="0" w:color="auto"/>
            <w:right w:val="none" w:sz="0" w:space="0" w:color="auto"/>
          </w:divBdr>
        </w:div>
        <w:div w:id="990252487">
          <w:marLeft w:val="480"/>
          <w:marRight w:val="0"/>
          <w:marTop w:val="0"/>
          <w:marBottom w:val="0"/>
          <w:divBdr>
            <w:top w:val="none" w:sz="0" w:space="0" w:color="auto"/>
            <w:left w:val="none" w:sz="0" w:space="0" w:color="auto"/>
            <w:bottom w:val="none" w:sz="0" w:space="0" w:color="auto"/>
            <w:right w:val="none" w:sz="0" w:space="0" w:color="auto"/>
          </w:divBdr>
        </w:div>
        <w:div w:id="338392859">
          <w:marLeft w:val="480"/>
          <w:marRight w:val="0"/>
          <w:marTop w:val="0"/>
          <w:marBottom w:val="0"/>
          <w:divBdr>
            <w:top w:val="none" w:sz="0" w:space="0" w:color="auto"/>
            <w:left w:val="none" w:sz="0" w:space="0" w:color="auto"/>
            <w:bottom w:val="none" w:sz="0" w:space="0" w:color="auto"/>
            <w:right w:val="none" w:sz="0" w:space="0" w:color="auto"/>
          </w:divBdr>
        </w:div>
        <w:div w:id="2005278048">
          <w:marLeft w:val="480"/>
          <w:marRight w:val="0"/>
          <w:marTop w:val="0"/>
          <w:marBottom w:val="0"/>
          <w:divBdr>
            <w:top w:val="none" w:sz="0" w:space="0" w:color="auto"/>
            <w:left w:val="none" w:sz="0" w:space="0" w:color="auto"/>
            <w:bottom w:val="none" w:sz="0" w:space="0" w:color="auto"/>
            <w:right w:val="none" w:sz="0" w:space="0" w:color="auto"/>
          </w:divBdr>
        </w:div>
        <w:div w:id="1838425077">
          <w:marLeft w:val="480"/>
          <w:marRight w:val="0"/>
          <w:marTop w:val="0"/>
          <w:marBottom w:val="0"/>
          <w:divBdr>
            <w:top w:val="none" w:sz="0" w:space="0" w:color="auto"/>
            <w:left w:val="none" w:sz="0" w:space="0" w:color="auto"/>
            <w:bottom w:val="none" w:sz="0" w:space="0" w:color="auto"/>
            <w:right w:val="none" w:sz="0" w:space="0" w:color="auto"/>
          </w:divBdr>
        </w:div>
        <w:div w:id="2055304532">
          <w:marLeft w:val="480"/>
          <w:marRight w:val="0"/>
          <w:marTop w:val="0"/>
          <w:marBottom w:val="0"/>
          <w:divBdr>
            <w:top w:val="none" w:sz="0" w:space="0" w:color="auto"/>
            <w:left w:val="none" w:sz="0" w:space="0" w:color="auto"/>
            <w:bottom w:val="none" w:sz="0" w:space="0" w:color="auto"/>
            <w:right w:val="none" w:sz="0" w:space="0" w:color="auto"/>
          </w:divBdr>
        </w:div>
        <w:div w:id="933439511">
          <w:marLeft w:val="480"/>
          <w:marRight w:val="0"/>
          <w:marTop w:val="0"/>
          <w:marBottom w:val="0"/>
          <w:divBdr>
            <w:top w:val="none" w:sz="0" w:space="0" w:color="auto"/>
            <w:left w:val="none" w:sz="0" w:space="0" w:color="auto"/>
            <w:bottom w:val="none" w:sz="0" w:space="0" w:color="auto"/>
            <w:right w:val="none" w:sz="0" w:space="0" w:color="auto"/>
          </w:divBdr>
        </w:div>
        <w:div w:id="111023595">
          <w:marLeft w:val="480"/>
          <w:marRight w:val="0"/>
          <w:marTop w:val="0"/>
          <w:marBottom w:val="0"/>
          <w:divBdr>
            <w:top w:val="none" w:sz="0" w:space="0" w:color="auto"/>
            <w:left w:val="none" w:sz="0" w:space="0" w:color="auto"/>
            <w:bottom w:val="none" w:sz="0" w:space="0" w:color="auto"/>
            <w:right w:val="none" w:sz="0" w:space="0" w:color="auto"/>
          </w:divBdr>
        </w:div>
        <w:div w:id="1898007996">
          <w:marLeft w:val="480"/>
          <w:marRight w:val="0"/>
          <w:marTop w:val="0"/>
          <w:marBottom w:val="0"/>
          <w:divBdr>
            <w:top w:val="none" w:sz="0" w:space="0" w:color="auto"/>
            <w:left w:val="none" w:sz="0" w:space="0" w:color="auto"/>
            <w:bottom w:val="none" w:sz="0" w:space="0" w:color="auto"/>
            <w:right w:val="none" w:sz="0" w:space="0" w:color="auto"/>
          </w:divBdr>
        </w:div>
        <w:div w:id="1286276766">
          <w:marLeft w:val="480"/>
          <w:marRight w:val="0"/>
          <w:marTop w:val="0"/>
          <w:marBottom w:val="0"/>
          <w:divBdr>
            <w:top w:val="none" w:sz="0" w:space="0" w:color="auto"/>
            <w:left w:val="none" w:sz="0" w:space="0" w:color="auto"/>
            <w:bottom w:val="none" w:sz="0" w:space="0" w:color="auto"/>
            <w:right w:val="none" w:sz="0" w:space="0" w:color="auto"/>
          </w:divBdr>
        </w:div>
        <w:div w:id="1465347487">
          <w:marLeft w:val="480"/>
          <w:marRight w:val="0"/>
          <w:marTop w:val="0"/>
          <w:marBottom w:val="0"/>
          <w:divBdr>
            <w:top w:val="none" w:sz="0" w:space="0" w:color="auto"/>
            <w:left w:val="none" w:sz="0" w:space="0" w:color="auto"/>
            <w:bottom w:val="none" w:sz="0" w:space="0" w:color="auto"/>
            <w:right w:val="none" w:sz="0" w:space="0" w:color="auto"/>
          </w:divBdr>
        </w:div>
        <w:div w:id="531070162">
          <w:marLeft w:val="480"/>
          <w:marRight w:val="0"/>
          <w:marTop w:val="0"/>
          <w:marBottom w:val="0"/>
          <w:divBdr>
            <w:top w:val="none" w:sz="0" w:space="0" w:color="auto"/>
            <w:left w:val="none" w:sz="0" w:space="0" w:color="auto"/>
            <w:bottom w:val="none" w:sz="0" w:space="0" w:color="auto"/>
            <w:right w:val="none" w:sz="0" w:space="0" w:color="auto"/>
          </w:divBdr>
        </w:div>
        <w:div w:id="1027297357">
          <w:marLeft w:val="480"/>
          <w:marRight w:val="0"/>
          <w:marTop w:val="0"/>
          <w:marBottom w:val="0"/>
          <w:divBdr>
            <w:top w:val="none" w:sz="0" w:space="0" w:color="auto"/>
            <w:left w:val="none" w:sz="0" w:space="0" w:color="auto"/>
            <w:bottom w:val="none" w:sz="0" w:space="0" w:color="auto"/>
            <w:right w:val="none" w:sz="0" w:space="0" w:color="auto"/>
          </w:divBdr>
        </w:div>
        <w:div w:id="919145444">
          <w:marLeft w:val="480"/>
          <w:marRight w:val="0"/>
          <w:marTop w:val="0"/>
          <w:marBottom w:val="0"/>
          <w:divBdr>
            <w:top w:val="none" w:sz="0" w:space="0" w:color="auto"/>
            <w:left w:val="none" w:sz="0" w:space="0" w:color="auto"/>
            <w:bottom w:val="none" w:sz="0" w:space="0" w:color="auto"/>
            <w:right w:val="none" w:sz="0" w:space="0" w:color="auto"/>
          </w:divBdr>
        </w:div>
        <w:div w:id="822551221">
          <w:marLeft w:val="480"/>
          <w:marRight w:val="0"/>
          <w:marTop w:val="0"/>
          <w:marBottom w:val="0"/>
          <w:divBdr>
            <w:top w:val="none" w:sz="0" w:space="0" w:color="auto"/>
            <w:left w:val="none" w:sz="0" w:space="0" w:color="auto"/>
            <w:bottom w:val="none" w:sz="0" w:space="0" w:color="auto"/>
            <w:right w:val="none" w:sz="0" w:space="0" w:color="auto"/>
          </w:divBdr>
        </w:div>
        <w:div w:id="2124111355">
          <w:marLeft w:val="480"/>
          <w:marRight w:val="0"/>
          <w:marTop w:val="0"/>
          <w:marBottom w:val="0"/>
          <w:divBdr>
            <w:top w:val="none" w:sz="0" w:space="0" w:color="auto"/>
            <w:left w:val="none" w:sz="0" w:space="0" w:color="auto"/>
            <w:bottom w:val="none" w:sz="0" w:space="0" w:color="auto"/>
            <w:right w:val="none" w:sz="0" w:space="0" w:color="auto"/>
          </w:divBdr>
        </w:div>
        <w:div w:id="388697866">
          <w:marLeft w:val="480"/>
          <w:marRight w:val="0"/>
          <w:marTop w:val="0"/>
          <w:marBottom w:val="0"/>
          <w:divBdr>
            <w:top w:val="none" w:sz="0" w:space="0" w:color="auto"/>
            <w:left w:val="none" w:sz="0" w:space="0" w:color="auto"/>
            <w:bottom w:val="none" w:sz="0" w:space="0" w:color="auto"/>
            <w:right w:val="none" w:sz="0" w:space="0" w:color="auto"/>
          </w:divBdr>
        </w:div>
        <w:div w:id="1815902164">
          <w:marLeft w:val="480"/>
          <w:marRight w:val="0"/>
          <w:marTop w:val="0"/>
          <w:marBottom w:val="0"/>
          <w:divBdr>
            <w:top w:val="none" w:sz="0" w:space="0" w:color="auto"/>
            <w:left w:val="none" w:sz="0" w:space="0" w:color="auto"/>
            <w:bottom w:val="none" w:sz="0" w:space="0" w:color="auto"/>
            <w:right w:val="none" w:sz="0" w:space="0" w:color="auto"/>
          </w:divBdr>
        </w:div>
        <w:div w:id="606547756">
          <w:marLeft w:val="480"/>
          <w:marRight w:val="0"/>
          <w:marTop w:val="0"/>
          <w:marBottom w:val="0"/>
          <w:divBdr>
            <w:top w:val="none" w:sz="0" w:space="0" w:color="auto"/>
            <w:left w:val="none" w:sz="0" w:space="0" w:color="auto"/>
            <w:bottom w:val="none" w:sz="0" w:space="0" w:color="auto"/>
            <w:right w:val="none" w:sz="0" w:space="0" w:color="auto"/>
          </w:divBdr>
        </w:div>
        <w:div w:id="1271819663">
          <w:marLeft w:val="480"/>
          <w:marRight w:val="0"/>
          <w:marTop w:val="0"/>
          <w:marBottom w:val="0"/>
          <w:divBdr>
            <w:top w:val="none" w:sz="0" w:space="0" w:color="auto"/>
            <w:left w:val="none" w:sz="0" w:space="0" w:color="auto"/>
            <w:bottom w:val="none" w:sz="0" w:space="0" w:color="auto"/>
            <w:right w:val="none" w:sz="0" w:space="0" w:color="auto"/>
          </w:divBdr>
        </w:div>
        <w:div w:id="617445243">
          <w:marLeft w:val="480"/>
          <w:marRight w:val="0"/>
          <w:marTop w:val="0"/>
          <w:marBottom w:val="0"/>
          <w:divBdr>
            <w:top w:val="none" w:sz="0" w:space="0" w:color="auto"/>
            <w:left w:val="none" w:sz="0" w:space="0" w:color="auto"/>
            <w:bottom w:val="none" w:sz="0" w:space="0" w:color="auto"/>
            <w:right w:val="none" w:sz="0" w:space="0" w:color="auto"/>
          </w:divBdr>
        </w:div>
        <w:div w:id="1301963370">
          <w:marLeft w:val="480"/>
          <w:marRight w:val="0"/>
          <w:marTop w:val="0"/>
          <w:marBottom w:val="0"/>
          <w:divBdr>
            <w:top w:val="none" w:sz="0" w:space="0" w:color="auto"/>
            <w:left w:val="none" w:sz="0" w:space="0" w:color="auto"/>
            <w:bottom w:val="none" w:sz="0" w:space="0" w:color="auto"/>
            <w:right w:val="none" w:sz="0" w:space="0" w:color="auto"/>
          </w:divBdr>
        </w:div>
        <w:div w:id="781845582">
          <w:marLeft w:val="480"/>
          <w:marRight w:val="0"/>
          <w:marTop w:val="0"/>
          <w:marBottom w:val="0"/>
          <w:divBdr>
            <w:top w:val="none" w:sz="0" w:space="0" w:color="auto"/>
            <w:left w:val="none" w:sz="0" w:space="0" w:color="auto"/>
            <w:bottom w:val="none" w:sz="0" w:space="0" w:color="auto"/>
            <w:right w:val="none" w:sz="0" w:space="0" w:color="auto"/>
          </w:divBdr>
        </w:div>
        <w:div w:id="859390502">
          <w:marLeft w:val="480"/>
          <w:marRight w:val="0"/>
          <w:marTop w:val="0"/>
          <w:marBottom w:val="0"/>
          <w:divBdr>
            <w:top w:val="none" w:sz="0" w:space="0" w:color="auto"/>
            <w:left w:val="none" w:sz="0" w:space="0" w:color="auto"/>
            <w:bottom w:val="none" w:sz="0" w:space="0" w:color="auto"/>
            <w:right w:val="none" w:sz="0" w:space="0" w:color="auto"/>
          </w:divBdr>
        </w:div>
        <w:div w:id="1365600170">
          <w:marLeft w:val="480"/>
          <w:marRight w:val="0"/>
          <w:marTop w:val="0"/>
          <w:marBottom w:val="0"/>
          <w:divBdr>
            <w:top w:val="none" w:sz="0" w:space="0" w:color="auto"/>
            <w:left w:val="none" w:sz="0" w:space="0" w:color="auto"/>
            <w:bottom w:val="none" w:sz="0" w:space="0" w:color="auto"/>
            <w:right w:val="none" w:sz="0" w:space="0" w:color="auto"/>
          </w:divBdr>
        </w:div>
        <w:div w:id="486896690">
          <w:marLeft w:val="480"/>
          <w:marRight w:val="0"/>
          <w:marTop w:val="0"/>
          <w:marBottom w:val="0"/>
          <w:divBdr>
            <w:top w:val="none" w:sz="0" w:space="0" w:color="auto"/>
            <w:left w:val="none" w:sz="0" w:space="0" w:color="auto"/>
            <w:bottom w:val="none" w:sz="0" w:space="0" w:color="auto"/>
            <w:right w:val="none" w:sz="0" w:space="0" w:color="auto"/>
          </w:divBdr>
        </w:div>
        <w:div w:id="1194461877">
          <w:marLeft w:val="480"/>
          <w:marRight w:val="0"/>
          <w:marTop w:val="0"/>
          <w:marBottom w:val="0"/>
          <w:divBdr>
            <w:top w:val="none" w:sz="0" w:space="0" w:color="auto"/>
            <w:left w:val="none" w:sz="0" w:space="0" w:color="auto"/>
            <w:bottom w:val="none" w:sz="0" w:space="0" w:color="auto"/>
            <w:right w:val="none" w:sz="0" w:space="0" w:color="auto"/>
          </w:divBdr>
        </w:div>
        <w:div w:id="970481055">
          <w:marLeft w:val="480"/>
          <w:marRight w:val="0"/>
          <w:marTop w:val="0"/>
          <w:marBottom w:val="0"/>
          <w:divBdr>
            <w:top w:val="none" w:sz="0" w:space="0" w:color="auto"/>
            <w:left w:val="none" w:sz="0" w:space="0" w:color="auto"/>
            <w:bottom w:val="none" w:sz="0" w:space="0" w:color="auto"/>
            <w:right w:val="none" w:sz="0" w:space="0" w:color="auto"/>
          </w:divBdr>
        </w:div>
        <w:div w:id="792748037">
          <w:marLeft w:val="480"/>
          <w:marRight w:val="0"/>
          <w:marTop w:val="0"/>
          <w:marBottom w:val="0"/>
          <w:divBdr>
            <w:top w:val="none" w:sz="0" w:space="0" w:color="auto"/>
            <w:left w:val="none" w:sz="0" w:space="0" w:color="auto"/>
            <w:bottom w:val="none" w:sz="0" w:space="0" w:color="auto"/>
            <w:right w:val="none" w:sz="0" w:space="0" w:color="auto"/>
          </w:divBdr>
        </w:div>
        <w:div w:id="1095398887">
          <w:marLeft w:val="480"/>
          <w:marRight w:val="0"/>
          <w:marTop w:val="0"/>
          <w:marBottom w:val="0"/>
          <w:divBdr>
            <w:top w:val="none" w:sz="0" w:space="0" w:color="auto"/>
            <w:left w:val="none" w:sz="0" w:space="0" w:color="auto"/>
            <w:bottom w:val="none" w:sz="0" w:space="0" w:color="auto"/>
            <w:right w:val="none" w:sz="0" w:space="0" w:color="auto"/>
          </w:divBdr>
        </w:div>
        <w:div w:id="1260993226">
          <w:marLeft w:val="480"/>
          <w:marRight w:val="0"/>
          <w:marTop w:val="0"/>
          <w:marBottom w:val="0"/>
          <w:divBdr>
            <w:top w:val="none" w:sz="0" w:space="0" w:color="auto"/>
            <w:left w:val="none" w:sz="0" w:space="0" w:color="auto"/>
            <w:bottom w:val="none" w:sz="0" w:space="0" w:color="auto"/>
            <w:right w:val="none" w:sz="0" w:space="0" w:color="auto"/>
          </w:divBdr>
        </w:div>
        <w:div w:id="1720393742">
          <w:marLeft w:val="480"/>
          <w:marRight w:val="0"/>
          <w:marTop w:val="0"/>
          <w:marBottom w:val="0"/>
          <w:divBdr>
            <w:top w:val="none" w:sz="0" w:space="0" w:color="auto"/>
            <w:left w:val="none" w:sz="0" w:space="0" w:color="auto"/>
            <w:bottom w:val="none" w:sz="0" w:space="0" w:color="auto"/>
            <w:right w:val="none" w:sz="0" w:space="0" w:color="auto"/>
          </w:divBdr>
        </w:div>
        <w:div w:id="1163886332">
          <w:marLeft w:val="480"/>
          <w:marRight w:val="0"/>
          <w:marTop w:val="0"/>
          <w:marBottom w:val="0"/>
          <w:divBdr>
            <w:top w:val="none" w:sz="0" w:space="0" w:color="auto"/>
            <w:left w:val="none" w:sz="0" w:space="0" w:color="auto"/>
            <w:bottom w:val="none" w:sz="0" w:space="0" w:color="auto"/>
            <w:right w:val="none" w:sz="0" w:space="0" w:color="auto"/>
          </w:divBdr>
        </w:div>
        <w:div w:id="769349669">
          <w:marLeft w:val="480"/>
          <w:marRight w:val="0"/>
          <w:marTop w:val="0"/>
          <w:marBottom w:val="0"/>
          <w:divBdr>
            <w:top w:val="none" w:sz="0" w:space="0" w:color="auto"/>
            <w:left w:val="none" w:sz="0" w:space="0" w:color="auto"/>
            <w:bottom w:val="none" w:sz="0" w:space="0" w:color="auto"/>
            <w:right w:val="none" w:sz="0" w:space="0" w:color="auto"/>
          </w:divBdr>
        </w:div>
        <w:div w:id="701789493">
          <w:marLeft w:val="480"/>
          <w:marRight w:val="0"/>
          <w:marTop w:val="0"/>
          <w:marBottom w:val="0"/>
          <w:divBdr>
            <w:top w:val="none" w:sz="0" w:space="0" w:color="auto"/>
            <w:left w:val="none" w:sz="0" w:space="0" w:color="auto"/>
            <w:bottom w:val="none" w:sz="0" w:space="0" w:color="auto"/>
            <w:right w:val="none" w:sz="0" w:space="0" w:color="auto"/>
          </w:divBdr>
        </w:div>
        <w:div w:id="373506517">
          <w:marLeft w:val="480"/>
          <w:marRight w:val="0"/>
          <w:marTop w:val="0"/>
          <w:marBottom w:val="0"/>
          <w:divBdr>
            <w:top w:val="none" w:sz="0" w:space="0" w:color="auto"/>
            <w:left w:val="none" w:sz="0" w:space="0" w:color="auto"/>
            <w:bottom w:val="none" w:sz="0" w:space="0" w:color="auto"/>
            <w:right w:val="none" w:sz="0" w:space="0" w:color="auto"/>
          </w:divBdr>
        </w:div>
        <w:div w:id="537160433">
          <w:marLeft w:val="480"/>
          <w:marRight w:val="0"/>
          <w:marTop w:val="0"/>
          <w:marBottom w:val="0"/>
          <w:divBdr>
            <w:top w:val="none" w:sz="0" w:space="0" w:color="auto"/>
            <w:left w:val="none" w:sz="0" w:space="0" w:color="auto"/>
            <w:bottom w:val="none" w:sz="0" w:space="0" w:color="auto"/>
            <w:right w:val="none" w:sz="0" w:space="0" w:color="auto"/>
          </w:divBdr>
        </w:div>
        <w:div w:id="1142892249">
          <w:marLeft w:val="480"/>
          <w:marRight w:val="0"/>
          <w:marTop w:val="0"/>
          <w:marBottom w:val="0"/>
          <w:divBdr>
            <w:top w:val="none" w:sz="0" w:space="0" w:color="auto"/>
            <w:left w:val="none" w:sz="0" w:space="0" w:color="auto"/>
            <w:bottom w:val="none" w:sz="0" w:space="0" w:color="auto"/>
            <w:right w:val="none" w:sz="0" w:space="0" w:color="auto"/>
          </w:divBdr>
        </w:div>
        <w:div w:id="1820075175">
          <w:marLeft w:val="480"/>
          <w:marRight w:val="0"/>
          <w:marTop w:val="0"/>
          <w:marBottom w:val="0"/>
          <w:divBdr>
            <w:top w:val="none" w:sz="0" w:space="0" w:color="auto"/>
            <w:left w:val="none" w:sz="0" w:space="0" w:color="auto"/>
            <w:bottom w:val="none" w:sz="0" w:space="0" w:color="auto"/>
            <w:right w:val="none" w:sz="0" w:space="0" w:color="auto"/>
          </w:divBdr>
        </w:div>
        <w:div w:id="643629771">
          <w:marLeft w:val="480"/>
          <w:marRight w:val="0"/>
          <w:marTop w:val="0"/>
          <w:marBottom w:val="0"/>
          <w:divBdr>
            <w:top w:val="none" w:sz="0" w:space="0" w:color="auto"/>
            <w:left w:val="none" w:sz="0" w:space="0" w:color="auto"/>
            <w:bottom w:val="none" w:sz="0" w:space="0" w:color="auto"/>
            <w:right w:val="none" w:sz="0" w:space="0" w:color="auto"/>
          </w:divBdr>
        </w:div>
        <w:div w:id="998771326">
          <w:marLeft w:val="480"/>
          <w:marRight w:val="0"/>
          <w:marTop w:val="0"/>
          <w:marBottom w:val="0"/>
          <w:divBdr>
            <w:top w:val="none" w:sz="0" w:space="0" w:color="auto"/>
            <w:left w:val="none" w:sz="0" w:space="0" w:color="auto"/>
            <w:bottom w:val="none" w:sz="0" w:space="0" w:color="auto"/>
            <w:right w:val="none" w:sz="0" w:space="0" w:color="auto"/>
          </w:divBdr>
        </w:div>
        <w:div w:id="425925303">
          <w:marLeft w:val="480"/>
          <w:marRight w:val="0"/>
          <w:marTop w:val="0"/>
          <w:marBottom w:val="0"/>
          <w:divBdr>
            <w:top w:val="none" w:sz="0" w:space="0" w:color="auto"/>
            <w:left w:val="none" w:sz="0" w:space="0" w:color="auto"/>
            <w:bottom w:val="none" w:sz="0" w:space="0" w:color="auto"/>
            <w:right w:val="none" w:sz="0" w:space="0" w:color="auto"/>
          </w:divBdr>
        </w:div>
        <w:div w:id="1808551081">
          <w:marLeft w:val="480"/>
          <w:marRight w:val="0"/>
          <w:marTop w:val="0"/>
          <w:marBottom w:val="0"/>
          <w:divBdr>
            <w:top w:val="none" w:sz="0" w:space="0" w:color="auto"/>
            <w:left w:val="none" w:sz="0" w:space="0" w:color="auto"/>
            <w:bottom w:val="none" w:sz="0" w:space="0" w:color="auto"/>
            <w:right w:val="none" w:sz="0" w:space="0" w:color="auto"/>
          </w:divBdr>
        </w:div>
        <w:div w:id="455487015">
          <w:marLeft w:val="480"/>
          <w:marRight w:val="0"/>
          <w:marTop w:val="0"/>
          <w:marBottom w:val="0"/>
          <w:divBdr>
            <w:top w:val="none" w:sz="0" w:space="0" w:color="auto"/>
            <w:left w:val="none" w:sz="0" w:space="0" w:color="auto"/>
            <w:bottom w:val="none" w:sz="0" w:space="0" w:color="auto"/>
            <w:right w:val="none" w:sz="0" w:space="0" w:color="auto"/>
          </w:divBdr>
        </w:div>
        <w:div w:id="809713645">
          <w:marLeft w:val="480"/>
          <w:marRight w:val="0"/>
          <w:marTop w:val="0"/>
          <w:marBottom w:val="0"/>
          <w:divBdr>
            <w:top w:val="none" w:sz="0" w:space="0" w:color="auto"/>
            <w:left w:val="none" w:sz="0" w:space="0" w:color="auto"/>
            <w:bottom w:val="none" w:sz="0" w:space="0" w:color="auto"/>
            <w:right w:val="none" w:sz="0" w:space="0" w:color="auto"/>
          </w:divBdr>
        </w:div>
        <w:div w:id="183792443">
          <w:marLeft w:val="480"/>
          <w:marRight w:val="0"/>
          <w:marTop w:val="0"/>
          <w:marBottom w:val="0"/>
          <w:divBdr>
            <w:top w:val="none" w:sz="0" w:space="0" w:color="auto"/>
            <w:left w:val="none" w:sz="0" w:space="0" w:color="auto"/>
            <w:bottom w:val="none" w:sz="0" w:space="0" w:color="auto"/>
            <w:right w:val="none" w:sz="0" w:space="0" w:color="auto"/>
          </w:divBdr>
        </w:div>
        <w:div w:id="1466659274">
          <w:marLeft w:val="480"/>
          <w:marRight w:val="0"/>
          <w:marTop w:val="0"/>
          <w:marBottom w:val="0"/>
          <w:divBdr>
            <w:top w:val="none" w:sz="0" w:space="0" w:color="auto"/>
            <w:left w:val="none" w:sz="0" w:space="0" w:color="auto"/>
            <w:bottom w:val="none" w:sz="0" w:space="0" w:color="auto"/>
            <w:right w:val="none" w:sz="0" w:space="0" w:color="auto"/>
          </w:divBdr>
        </w:div>
        <w:div w:id="1850440426">
          <w:marLeft w:val="480"/>
          <w:marRight w:val="0"/>
          <w:marTop w:val="0"/>
          <w:marBottom w:val="0"/>
          <w:divBdr>
            <w:top w:val="none" w:sz="0" w:space="0" w:color="auto"/>
            <w:left w:val="none" w:sz="0" w:space="0" w:color="auto"/>
            <w:bottom w:val="none" w:sz="0" w:space="0" w:color="auto"/>
            <w:right w:val="none" w:sz="0" w:space="0" w:color="auto"/>
          </w:divBdr>
        </w:div>
        <w:div w:id="2122645564">
          <w:marLeft w:val="480"/>
          <w:marRight w:val="0"/>
          <w:marTop w:val="0"/>
          <w:marBottom w:val="0"/>
          <w:divBdr>
            <w:top w:val="none" w:sz="0" w:space="0" w:color="auto"/>
            <w:left w:val="none" w:sz="0" w:space="0" w:color="auto"/>
            <w:bottom w:val="none" w:sz="0" w:space="0" w:color="auto"/>
            <w:right w:val="none" w:sz="0" w:space="0" w:color="auto"/>
          </w:divBdr>
        </w:div>
        <w:div w:id="2079788908">
          <w:marLeft w:val="480"/>
          <w:marRight w:val="0"/>
          <w:marTop w:val="0"/>
          <w:marBottom w:val="0"/>
          <w:divBdr>
            <w:top w:val="none" w:sz="0" w:space="0" w:color="auto"/>
            <w:left w:val="none" w:sz="0" w:space="0" w:color="auto"/>
            <w:bottom w:val="none" w:sz="0" w:space="0" w:color="auto"/>
            <w:right w:val="none" w:sz="0" w:space="0" w:color="auto"/>
          </w:divBdr>
        </w:div>
        <w:div w:id="493451090">
          <w:marLeft w:val="480"/>
          <w:marRight w:val="0"/>
          <w:marTop w:val="0"/>
          <w:marBottom w:val="0"/>
          <w:divBdr>
            <w:top w:val="none" w:sz="0" w:space="0" w:color="auto"/>
            <w:left w:val="none" w:sz="0" w:space="0" w:color="auto"/>
            <w:bottom w:val="none" w:sz="0" w:space="0" w:color="auto"/>
            <w:right w:val="none" w:sz="0" w:space="0" w:color="auto"/>
          </w:divBdr>
        </w:div>
        <w:div w:id="498274719">
          <w:marLeft w:val="480"/>
          <w:marRight w:val="0"/>
          <w:marTop w:val="0"/>
          <w:marBottom w:val="0"/>
          <w:divBdr>
            <w:top w:val="none" w:sz="0" w:space="0" w:color="auto"/>
            <w:left w:val="none" w:sz="0" w:space="0" w:color="auto"/>
            <w:bottom w:val="none" w:sz="0" w:space="0" w:color="auto"/>
            <w:right w:val="none" w:sz="0" w:space="0" w:color="auto"/>
          </w:divBdr>
        </w:div>
        <w:div w:id="2140681471">
          <w:marLeft w:val="480"/>
          <w:marRight w:val="0"/>
          <w:marTop w:val="0"/>
          <w:marBottom w:val="0"/>
          <w:divBdr>
            <w:top w:val="none" w:sz="0" w:space="0" w:color="auto"/>
            <w:left w:val="none" w:sz="0" w:space="0" w:color="auto"/>
            <w:bottom w:val="none" w:sz="0" w:space="0" w:color="auto"/>
            <w:right w:val="none" w:sz="0" w:space="0" w:color="auto"/>
          </w:divBdr>
        </w:div>
        <w:div w:id="1017006047">
          <w:marLeft w:val="480"/>
          <w:marRight w:val="0"/>
          <w:marTop w:val="0"/>
          <w:marBottom w:val="0"/>
          <w:divBdr>
            <w:top w:val="none" w:sz="0" w:space="0" w:color="auto"/>
            <w:left w:val="none" w:sz="0" w:space="0" w:color="auto"/>
            <w:bottom w:val="none" w:sz="0" w:space="0" w:color="auto"/>
            <w:right w:val="none" w:sz="0" w:space="0" w:color="auto"/>
          </w:divBdr>
        </w:div>
        <w:div w:id="1445996402">
          <w:marLeft w:val="480"/>
          <w:marRight w:val="0"/>
          <w:marTop w:val="0"/>
          <w:marBottom w:val="0"/>
          <w:divBdr>
            <w:top w:val="none" w:sz="0" w:space="0" w:color="auto"/>
            <w:left w:val="none" w:sz="0" w:space="0" w:color="auto"/>
            <w:bottom w:val="none" w:sz="0" w:space="0" w:color="auto"/>
            <w:right w:val="none" w:sz="0" w:space="0" w:color="auto"/>
          </w:divBdr>
        </w:div>
        <w:div w:id="1730227742">
          <w:marLeft w:val="480"/>
          <w:marRight w:val="0"/>
          <w:marTop w:val="0"/>
          <w:marBottom w:val="0"/>
          <w:divBdr>
            <w:top w:val="none" w:sz="0" w:space="0" w:color="auto"/>
            <w:left w:val="none" w:sz="0" w:space="0" w:color="auto"/>
            <w:bottom w:val="none" w:sz="0" w:space="0" w:color="auto"/>
            <w:right w:val="none" w:sz="0" w:space="0" w:color="auto"/>
          </w:divBdr>
        </w:div>
        <w:div w:id="1088893429">
          <w:marLeft w:val="480"/>
          <w:marRight w:val="0"/>
          <w:marTop w:val="0"/>
          <w:marBottom w:val="0"/>
          <w:divBdr>
            <w:top w:val="none" w:sz="0" w:space="0" w:color="auto"/>
            <w:left w:val="none" w:sz="0" w:space="0" w:color="auto"/>
            <w:bottom w:val="none" w:sz="0" w:space="0" w:color="auto"/>
            <w:right w:val="none" w:sz="0" w:space="0" w:color="auto"/>
          </w:divBdr>
        </w:div>
        <w:div w:id="252589809">
          <w:marLeft w:val="480"/>
          <w:marRight w:val="0"/>
          <w:marTop w:val="0"/>
          <w:marBottom w:val="0"/>
          <w:divBdr>
            <w:top w:val="none" w:sz="0" w:space="0" w:color="auto"/>
            <w:left w:val="none" w:sz="0" w:space="0" w:color="auto"/>
            <w:bottom w:val="none" w:sz="0" w:space="0" w:color="auto"/>
            <w:right w:val="none" w:sz="0" w:space="0" w:color="auto"/>
          </w:divBdr>
        </w:div>
        <w:div w:id="1664353532">
          <w:marLeft w:val="480"/>
          <w:marRight w:val="0"/>
          <w:marTop w:val="0"/>
          <w:marBottom w:val="0"/>
          <w:divBdr>
            <w:top w:val="none" w:sz="0" w:space="0" w:color="auto"/>
            <w:left w:val="none" w:sz="0" w:space="0" w:color="auto"/>
            <w:bottom w:val="none" w:sz="0" w:space="0" w:color="auto"/>
            <w:right w:val="none" w:sz="0" w:space="0" w:color="auto"/>
          </w:divBdr>
        </w:div>
        <w:div w:id="903371586">
          <w:marLeft w:val="480"/>
          <w:marRight w:val="0"/>
          <w:marTop w:val="0"/>
          <w:marBottom w:val="0"/>
          <w:divBdr>
            <w:top w:val="none" w:sz="0" w:space="0" w:color="auto"/>
            <w:left w:val="none" w:sz="0" w:space="0" w:color="auto"/>
            <w:bottom w:val="none" w:sz="0" w:space="0" w:color="auto"/>
            <w:right w:val="none" w:sz="0" w:space="0" w:color="auto"/>
          </w:divBdr>
        </w:div>
        <w:div w:id="519398535">
          <w:marLeft w:val="480"/>
          <w:marRight w:val="0"/>
          <w:marTop w:val="0"/>
          <w:marBottom w:val="0"/>
          <w:divBdr>
            <w:top w:val="none" w:sz="0" w:space="0" w:color="auto"/>
            <w:left w:val="none" w:sz="0" w:space="0" w:color="auto"/>
            <w:bottom w:val="none" w:sz="0" w:space="0" w:color="auto"/>
            <w:right w:val="none" w:sz="0" w:space="0" w:color="auto"/>
          </w:divBdr>
        </w:div>
        <w:div w:id="801651419">
          <w:marLeft w:val="480"/>
          <w:marRight w:val="0"/>
          <w:marTop w:val="0"/>
          <w:marBottom w:val="0"/>
          <w:divBdr>
            <w:top w:val="none" w:sz="0" w:space="0" w:color="auto"/>
            <w:left w:val="none" w:sz="0" w:space="0" w:color="auto"/>
            <w:bottom w:val="none" w:sz="0" w:space="0" w:color="auto"/>
            <w:right w:val="none" w:sz="0" w:space="0" w:color="auto"/>
          </w:divBdr>
        </w:div>
        <w:div w:id="238713136">
          <w:marLeft w:val="480"/>
          <w:marRight w:val="0"/>
          <w:marTop w:val="0"/>
          <w:marBottom w:val="0"/>
          <w:divBdr>
            <w:top w:val="none" w:sz="0" w:space="0" w:color="auto"/>
            <w:left w:val="none" w:sz="0" w:space="0" w:color="auto"/>
            <w:bottom w:val="none" w:sz="0" w:space="0" w:color="auto"/>
            <w:right w:val="none" w:sz="0" w:space="0" w:color="auto"/>
          </w:divBdr>
        </w:div>
        <w:div w:id="1449928379">
          <w:marLeft w:val="480"/>
          <w:marRight w:val="0"/>
          <w:marTop w:val="0"/>
          <w:marBottom w:val="0"/>
          <w:divBdr>
            <w:top w:val="none" w:sz="0" w:space="0" w:color="auto"/>
            <w:left w:val="none" w:sz="0" w:space="0" w:color="auto"/>
            <w:bottom w:val="none" w:sz="0" w:space="0" w:color="auto"/>
            <w:right w:val="none" w:sz="0" w:space="0" w:color="auto"/>
          </w:divBdr>
        </w:div>
        <w:div w:id="1787652754">
          <w:marLeft w:val="480"/>
          <w:marRight w:val="0"/>
          <w:marTop w:val="0"/>
          <w:marBottom w:val="0"/>
          <w:divBdr>
            <w:top w:val="none" w:sz="0" w:space="0" w:color="auto"/>
            <w:left w:val="none" w:sz="0" w:space="0" w:color="auto"/>
            <w:bottom w:val="none" w:sz="0" w:space="0" w:color="auto"/>
            <w:right w:val="none" w:sz="0" w:space="0" w:color="auto"/>
          </w:divBdr>
        </w:div>
        <w:div w:id="2115126908">
          <w:marLeft w:val="480"/>
          <w:marRight w:val="0"/>
          <w:marTop w:val="0"/>
          <w:marBottom w:val="0"/>
          <w:divBdr>
            <w:top w:val="none" w:sz="0" w:space="0" w:color="auto"/>
            <w:left w:val="none" w:sz="0" w:space="0" w:color="auto"/>
            <w:bottom w:val="none" w:sz="0" w:space="0" w:color="auto"/>
            <w:right w:val="none" w:sz="0" w:space="0" w:color="auto"/>
          </w:divBdr>
        </w:div>
        <w:div w:id="555165343">
          <w:marLeft w:val="480"/>
          <w:marRight w:val="0"/>
          <w:marTop w:val="0"/>
          <w:marBottom w:val="0"/>
          <w:divBdr>
            <w:top w:val="none" w:sz="0" w:space="0" w:color="auto"/>
            <w:left w:val="none" w:sz="0" w:space="0" w:color="auto"/>
            <w:bottom w:val="none" w:sz="0" w:space="0" w:color="auto"/>
            <w:right w:val="none" w:sz="0" w:space="0" w:color="auto"/>
          </w:divBdr>
        </w:div>
        <w:div w:id="1008023819">
          <w:marLeft w:val="480"/>
          <w:marRight w:val="0"/>
          <w:marTop w:val="0"/>
          <w:marBottom w:val="0"/>
          <w:divBdr>
            <w:top w:val="none" w:sz="0" w:space="0" w:color="auto"/>
            <w:left w:val="none" w:sz="0" w:space="0" w:color="auto"/>
            <w:bottom w:val="none" w:sz="0" w:space="0" w:color="auto"/>
            <w:right w:val="none" w:sz="0" w:space="0" w:color="auto"/>
          </w:divBdr>
        </w:div>
        <w:div w:id="1901944227">
          <w:marLeft w:val="480"/>
          <w:marRight w:val="0"/>
          <w:marTop w:val="0"/>
          <w:marBottom w:val="0"/>
          <w:divBdr>
            <w:top w:val="none" w:sz="0" w:space="0" w:color="auto"/>
            <w:left w:val="none" w:sz="0" w:space="0" w:color="auto"/>
            <w:bottom w:val="none" w:sz="0" w:space="0" w:color="auto"/>
            <w:right w:val="none" w:sz="0" w:space="0" w:color="auto"/>
          </w:divBdr>
        </w:div>
        <w:div w:id="1486166759">
          <w:marLeft w:val="480"/>
          <w:marRight w:val="0"/>
          <w:marTop w:val="0"/>
          <w:marBottom w:val="0"/>
          <w:divBdr>
            <w:top w:val="none" w:sz="0" w:space="0" w:color="auto"/>
            <w:left w:val="none" w:sz="0" w:space="0" w:color="auto"/>
            <w:bottom w:val="none" w:sz="0" w:space="0" w:color="auto"/>
            <w:right w:val="none" w:sz="0" w:space="0" w:color="auto"/>
          </w:divBdr>
        </w:div>
        <w:div w:id="396972343">
          <w:marLeft w:val="480"/>
          <w:marRight w:val="0"/>
          <w:marTop w:val="0"/>
          <w:marBottom w:val="0"/>
          <w:divBdr>
            <w:top w:val="none" w:sz="0" w:space="0" w:color="auto"/>
            <w:left w:val="none" w:sz="0" w:space="0" w:color="auto"/>
            <w:bottom w:val="none" w:sz="0" w:space="0" w:color="auto"/>
            <w:right w:val="none" w:sz="0" w:space="0" w:color="auto"/>
          </w:divBdr>
        </w:div>
        <w:div w:id="1566255854">
          <w:marLeft w:val="480"/>
          <w:marRight w:val="0"/>
          <w:marTop w:val="0"/>
          <w:marBottom w:val="0"/>
          <w:divBdr>
            <w:top w:val="none" w:sz="0" w:space="0" w:color="auto"/>
            <w:left w:val="none" w:sz="0" w:space="0" w:color="auto"/>
            <w:bottom w:val="none" w:sz="0" w:space="0" w:color="auto"/>
            <w:right w:val="none" w:sz="0" w:space="0" w:color="auto"/>
          </w:divBdr>
        </w:div>
        <w:div w:id="2005275690">
          <w:marLeft w:val="480"/>
          <w:marRight w:val="0"/>
          <w:marTop w:val="0"/>
          <w:marBottom w:val="0"/>
          <w:divBdr>
            <w:top w:val="none" w:sz="0" w:space="0" w:color="auto"/>
            <w:left w:val="none" w:sz="0" w:space="0" w:color="auto"/>
            <w:bottom w:val="none" w:sz="0" w:space="0" w:color="auto"/>
            <w:right w:val="none" w:sz="0" w:space="0" w:color="auto"/>
          </w:divBdr>
        </w:div>
        <w:div w:id="386493194">
          <w:marLeft w:val="480"/>
          <w:marRight w:val="0"/>
          <w:marTop w:val="0"/>
          <w:marBottom w:val="0"/>
          <w:divBdr>
            <w:top w:val="none" w:sz="0" w:space="0" w:color="auto"/>
            <w:left w:val="none" w:sz="0" w:space="0" w:color="auto"/>
            <w:bottom w:val="none" w:sz="0" w:space="0" w:color="auto"/>
            <w:right w:val="none" w:sz="0" w:space="0" w:color="auto"/>
          </w:divBdr>
        </w:div>
        <w:div w:id="168569239">
          <w:marLeft w:val="480"/>
          <w:marRight w:val="0"/>
          <w:marTop w:val="0"/>
          <w:marBottom w:val="0"/>
          <w:divBdr>
            <w:top w:val="none" w:sz="0" w:space="0" w:color="auto"/>
            <w:left w:val="none" w:sz="0" w:space="0" w:color="auto"/>
            <w:bottom w:val="none" w:sz="0" w:space="0" w:color="auto"/>
            <w:right w:val="none" w:sz="0" w:space="0" w:color="auto"/>
          </w:divBdr>
        </w:div>
        <w:div w:id="372538051">
          <w:marLeft w:val="480"/>
          <w:marRight w:val="0"/>
          <w:marTop w:val="0"/>
          <w:marBottom w:val="0"/>
          <w:divBdr>
            <w:top w:val="none" w:sz="0" w:space="0" w:color="auto"/>
            <w:left w:val="none" w:sz="0" w:space="0" w:color="auto"/>
            <w:bottom w:val="none" w:sz="0" w:space="0" w:color="auto"/>
            <w:right w:val="none" w:sz="0" w:space="0" w:color="auto"/>
          </w:divBdr>
        </w:div>
        <w:div w:id="1078599283">
          <w:marLeft w:val="480"/>
          <w:marRight w:val="0"/>
          <w:marTop w:val="0"/>
          <w:marBottom w:val="0"/>
          <w:divBdr>
            <w:top w:val="none" w:sz="0" w:space="0" w:color="auto"/>
            <w:left w:val="none" w:sz="0" w:space="0" w:color="auto"/>
            <w:bottom w:val="none" w:sz="0" w:space="0" w:color="auto"/>
            <w:right w:val="none" w:sz="0" w:space="0" w:color="auto"/>
          </w:divBdr>
        </w:div>
      </w:divsChild>
    </w:div>
    <w:div w:id="997196309">
      <w:bodyDiv w:val="1"/>
      <w:marLeft w:val="0"/>
      <w:marRight w:val="0"/>
      <w:marTop w:val="0"/>
      <w:marBottom w:val="0"/>
      <w:divBdr>
        <w:top w:val="none" w:sz="0" w:space="0" w:color="auto"/>
        <w:left w:val="none" w:sz="0" w:space="0" w:color="auto"/>
        <w:bottom w:val="none" w:sz="0" w:space="0" w:color="auto"/>
        <w:right w:val="none" w:sz="0" w:space="0" w:color="auto"/>
      </w:divBdr>
    </w:div>
    <w:div w:id="1000086858">
      <w:bodyDiv w:val="1"/>
      <w:marLeft w:val="0"/>
      <w:marRight w:val="0"/>
      <w:marTop w:val="0"/>
      <w:marBottom w:val="0"/>
      <w:divBdr>
        <w:top w:val="none" w:sz="0" w:space="0" w:color="auto"/>
        <w:left w:val="none" w:sz="0" w:space="0" w:color="auto"/>
        <w:bottom w:val="none" w:sz="0" w:space="0" w:color="auto"/>
        <w:right w:val="none" w:sz="0" w:space="0" w:color="auto"/>
      </w:divBdr>
    </w:div>
    <w:div w:id="1000816059">
      <w:bodyDiv w:val="1"/>
      <w:marLeft w:val="0"/>
      <w:marRight w:val="0"/>
      <w:marTop w:val="0"/>
      <w:marBottom w:val="0"/>
      <w:divBdr>
        <w:top w:val="none" w:sz="0" w:space="0" w:color="auto"/>
        <w:left w:val="none" w:sz="0" w:space="0" w:color="auto"/>
        <w:bottom w:val="none" w:sz="0" w:space="0" w:color="auto"/>
        <w:right w:val="none" w:sz="0" w:space="0" w:color="auto"/>
      </w:divBdr>
    </w:div>
    <w:div w:id="1001202318">
      <w:bodyDiv w:val="1"/>
      <w:marLeft w:val="0"/>
      <w:marRight w:val="0"/>
      <w:marTop w:val="0"/>
      <w:marBottom w:val="0"/>
      <w:divBdr>
        <w:top w:val="none" w:sz="0" w:space="0" w:color="auto"/>
        <w:left w:val="none" w:sz="0" w:space="0" w:color="auto"/>
        <w:bottom w:val="none" w:sz="0" w:space="0" w:color="auto"/>
        <w:right w:val="none" w:sz="0" w:space="0" w:color="auto"/>
      </w:divBdr>
    </w:div>
    <w:div w:id="1003169882">
      <w:bodyDiv w:val="1"/>
      <w:marLeft w:val="0"/>
      <w:marRight w:val="0"/>
      <w:marTop w:val="0"/>
      <w:marBottom w:val="0"/>
      <w:divBdr>
        <w:top w:val="none" w:sz="0" w:space="0" w:color="auto"/>
        <w:left w:val="none" w:sz="0" w:space="0" w:color="auto"/>
        <w:bottom w:val="none" w:sz="0" w:space="0" w:color="auto"/>
        <w:right w:val="none" w:sz="0" w:space="0" w:color="auto"/>
      </w:divBdr>
    </w:div>
    <w:div w:id="1004628738">
      <w:bodyDiv w:val="1"/>
      <w:marLeft w:val="0"/>
      <w:marRight w:val="0"/>
      <w:marTop w:val="0"/>
      <w:marBottom w:val="0"/>
      <w:divBdr>
        <w:top w:val="none" w:sz="0" w:space="0" w:color="auto"/>
        <w:left w:val="none" w:sz="0" w:space="0" w:color="auto"/>
        <w:bottom w:val="none" w:sz="0" w:space="0" w:color="auto"/>
        <w:right w:val="none" w:sz="0" w:space="0" w:color="auto"/>
      </w:divBdr>
    </w:div>
    <w:div w:id="1006906969">
      <w:bodyDiv w:val="1"/>
      <w:marLeft w:val="0"/>
      <w:marRight w:val="0"/>
      <w:marTop w:val="0"/>
      <w:marBottom w:val="0"/>
      <w:divBdr>
        <w:top w:val="none" w:sz="0" w:space="0" w:color="auto"/>
        <w:left w:val="none" w:sz="0" w:space="0" w:color="auto"/>
        <w:bottom w:val="none" w:sz="0" w:space="0" w:color="auto"/>
        <w:right w:val="none" w:sz="0" w:space="0" w:color="auto"/>
      </w:divBdr>
    </w:div>
    <w:div w:id="1007827778">
      <w:bodyDiv w:val="1"/>
      <w:marLeft w:val="0"/>
      <w:marRight w:val="0"/>
      <w:marTop w:val="0"/>
      <w:marBottom w:val="0"/>
      <w:divBdr>
        <w:top w:val="none" w:sz="0" w:space="0" w:color="auto"/>
        <w:left w:val="none" w:sz="0" w:space="0" w:color="auto"/>
        <w:bottom w:val="none" w:sz="0" w:space="0" w:color="auto"/>
        <w:right w:val="none" w:sz="0" w:space="0" w:color="auto"/>
      </w:divBdr>
    </w:div>
    <w:div w:id="1009872541">
      <w:bodyDiv w:val="1"/>
      <w:marLeft w:val="0"/>
      <w:marRight w:val="0"/>
      <w:marTop w:val="0"/>
      <w:marBottom w:val="0"/>
      <w:divBdr>
        <w:top w:val="none" w:sz="0" w:space="0" w:color="auto"/>
        <w:left w:val="none" w:sz="0" w:space="0" w:color="auto"/>
        <w:bottom w:val="none" w:sz="0" w:space="0" w:color="auto"/>
        <w:right w:val="none" w:sz="0" w:space="0" w:color="auto"/>
      </w:divBdr>
    </w:div>
    <w:div w:id="1010063195">
      <w:bodyDiv w:val="1"/>
      <w:marLeft w:val="0"/>
      <w:marRight w:val="0"/>
      <w:marTop w:val="0"/>
      <w:marBottom w:val="0"/>
      <w:divBdr>
        <w:top w:val="none" w:sz="0" w:space="0" w:color="auto"/>
        <w:left w:val="none" w:sz="0" w:space="0" w:color="auto"/>
        <w:bottom w:val="none" w:sz="0" w:space="0" w:color="auto"/>
        <w:right w:val="none" w:sz="0" w:space="0" w:color="auto"/>
      </w:divBdr>
    </w:div>
    <w:div w:id="1011570101">
      <w:bodyDiv w:val="1"/>
      <w:marLeft w:val="0"/>
      <w:marRight w:val="0"/>
      <w:marTop w:val="0"/>
      <w:marBottom w:val="0"/>
      <w:divBdr>
        <w:top w:val="none" w:sz="0" w:space="0" w:color="auto"/>
        <w:left w:val="none" w:sz="0" w:space="0" w:color="auto"/>
        <w:bottom w:val="none" w:sz="0" w:space="0" w:color="auto"/>
        <w:right w:val="none" w:sz="0" w:space="0" w:color="auto"/>
      </w:divBdr>
    </w:div>
    <w:div w:id="1011881842">
      <w:bodyDiv w:val="1"/>
      <w:marLeft w:val="0"/>
      <w:marRight w:val="0"/>
      <w:marTop w:val="0"/>
      <w:marBottom w:val="0"/>
      <w:divBdr>
        <w:top w:val="none" w:sz="0" w:space="0" w:color="auto"/>
        <w:left w:val="none" w:sz="0" w:space="0" w:color="auto"/>
        <w:bottom w:val="none" w:sz="0" w:space="0" w:color="auto"/>
        <w:right w:val="none" w:sz="0" w:space="0" w:color="auto"/>
      </w:divBdr>
    </w:div>
    <w:div w:id="1012335641">
      <w:bodyDiv w:val="1"/>
      <w:marLeft w:val="0"/>
      <w:marRight w:val="0"/>
      <w:marTop w:val="0"/>
      <w:marBottom w:val="0"/>
      <w:divBdr>
        <w:top w:val="none" w:sz="0" w:space="0" w:color="auto"/>
        <w:left w:val="none" w:sz="0" w:space="0" w:color="auto"/>
        <w:bottom w:val="none" w:sz="0" w:space="0" w:color="auto"/>
        <w:right w:val="none" w:sz="0" w:space="0" w:color="auto"/>
      </w:divBdr>
    </w:div>
    <w:div w:id="1012489749">
      <w:bodyDiv w:val="1"/>
      <w:marLeft w:val="0"/>
      <w:marRight w:val="0"/>
      <w:marTop w:val="0"/>
      <w:marBottom w:val="0"/>
      <w:divBdr>
        <w:top w:val="none" w:sz="0" w:space="0" w:color="auto"/>
        <w:left w:val="none" w:sz="0" w:space="0" w:color="auto"/>
        <w:bottom w:val="none" w:sz="0" w:space="0" w:color="auto"/>
        <w:right w:val="none" w:sz="0" w:space="0" w:color="auto"/>
      </w:divBdr>
    </w:div>
    <w:div w:id="1015763872">
      <w:bodyDiv w:val="1"/>
      <w:marLeft w:val="0"/>
      <w:marRight w:val="0"/>
      <w:marTop w:val="0"/>
      <w:marBottom w:val="0"/>
      <w:divBdr>
        <w:top w:val="none" w:sz="0" w:space="0" w:color="auto"/>
        <w:left w:val="none" w:sz="0" w:space="0" w:color="auto"/>
        <w:bottom w:val="none" w:sz="0" w:space="0" w:color="auto"/>
        <w:right w:val="none" w:sz="0" w:space="0" w:color="auto"/>
      </w:divBdr>
    </w:div>
    <w:div w:id="1017656816">
      <w:bodyDiv w:val="1"/>
      <w:marLeft w:val="0"/>
      <w:marRight w:val="0"/>
      <w:marTop w:val="0"/>
      <w:marBottom w:val="0"/>
      <w:divBdr>
        <w:top w:val="none" w:sz="0" w:space="0" w:color="auto"/>
        <w:left w:val="none" w:sz="0" w:space="0" w:color="auto"/>
        <w:bottom w:val="none" w:sz="0" w:space="0" w:color="auto"/>
        <w:right w:val="none" w:sz="0" w:space="0" w:color="auto"/>
      </w:divBdr>
    </w:div>
    <w:div w:id="1017922326">
      <w:bodyDiv w:val="1"/>
      <w:marLeft w:val="0"/>
      <w:marRight w:val="0"/>
      <w:marTop w:val="0"/>
      <w:marBottom w:val="0"/>
      <w:divBdr>
        <w:top w:val="none" w:sz="0" w:space="0" w:color="auto"/>
        <w:left w:val="none" w:sz="0" w:space="0" w:color="auto"/>
        <w:bottom w:val="none" w:sz="0" w:space="0" w:color="auto"/>
        <w:right w:val="none" w:sz="0" w:space="0" w:color="auto"/>
      </w:divBdr>
      <w:divsChild>
        <w:div w:id="406192309">
          <w:marLeft w:val="480"/>
          <w:marRight w:val="0"/>
          <w:marTop w:val="0"/>
          <w:marBottom w:val="0"/>
          <w:divBdr>
            <w:top w:val="none" w:sz="0" w:space="0" w:color="auto"/>
            <w:left w:val="none" w:sz="0" w:space="0" w:color="auto"/>
            <w:bottom w:val="none" w:sz="0" w:space="0" w:color="auto"/>
            <w:right w:val="none" w:sz="0" w:space="0" w:color="auto"/>
          </w:divBdr>
        </w:div>
        <w:div w:id="536427793">
          <w:marLeft w:val="480"/>
          <w:marRight w:val="0"/>
          <w:marTop w:val="0"/>
          <w:marBottom w:val="0"/>
          <w:divBdr>
            <w:top w:val="none" w:sz="0" w:space="0" w:color="auto"/>
            <w:left w:val="none" w:sz="0" w:space="0" w:color="auto"/>
            <w:bottom w:val="none" w:sz="0" w:space="0" w:color="auto"/>
            <w:right w:val="none" w:sz="0" w:space="0" w:color="auto"/>
          </w:divBdr>
        </w:div>
        <w:div w:id="1069037288">
          <w:marLeft w:val="480"/>
          <w:marRight w:val="0"/>
          <w:marTop w:val="0"/>
          <w:marBottom w:val="0"/>
          <w:divBdr>
            <w:top w:val="none" w:sz="0" w:space="0" w:color="auto"/>
            <w:left w:val="none" w:sz="0" w:space="0" w:color="auto"/>
            <w:bottom w:val="none" w:sz="0" w:space="0" w:color="auto"/>
            <w:right w:val="none" w:sz="0" w:space="0" w:color="auto"/>
          </w:divBdr>
        </w:div>
        <w:div w:id="1955667713">
          <w:marLeft w:val="480"/>
          <w:marRight w:val="0"/>
          <w:marTop w:val="0"/>
          <w:marBottom w:val="0"/>
          <w:divBdr>
            <w:top w:val="none" w:sz="0" w:space="0" w:color="auto"/>
            <w:left w:val="none" w:sz="0" w:space="0" w:color="auto"/>
            <w:bottom w:val="none" w:sz="0" w:space="0" w:color="auto"/>
            <w:right w:val="none" w:sz="0" w:space="0" w:color="auto"/>
          </w:divBdr>
        </w:div>
        <w:div w:id="2105178006">
          <w:marLeft w:val="480"/>
          <w:marRight w:val="0"/>
          <w:marTop w:val="0"/>
          <w:marBottom w:val="0"/>
          <w:divBdr>
            <w:top w:val="none" w:sz="0" w:space="0" w:color="auto"/>
            <w:left w:val="none" w:sz="0" w:space="0" w:color="auto"/>
            <w:bottom w:val="none" w:sz="0" w:space="0" w:color="auto"/>
            <w:right w:val="none" w:sz="0" w:space="0" w:color="auto"/>
          </w:divBdr>
        </w:div>
        <w:div w:id="1696344435">
          <w:marLeft w:val="480"/>
          <w:marRight w:val="0"/>
          <w:marTop w:val="0"/>
          <w:marBottom w:val="0"/>
          <w:divBdr>
            <w:top w:val="none" w:sz="0" w:space="0" w:color="auto"/>
            <w:left w:val="none" w:sz="0" w:space="0" w:color="auto"/>
            <w:bottom w:val="none" w:sz="0" w:space="0" w:color="auto"/>
            <w:right w:val="none" w:sz="0" w:space="0" w:color="auto"/>
          </w:divBdr>
        </w:div>
        <w:div w:id="1198734764">
          <w:marLeft w:val="480"/>
          <w:marRight w:val="0"/>
          <w:marTop w:val="0"/>
          <w:marBottom w:val="0"/>
          <w:divBdr>
            <w:top w:val="none" w:sz="0" w:space="0" w:color="auto"/>
            <w:left w:val="none" w:sz="0" w:space="0" w:color="auto"/>
            <w:bottom w:val="none" w:sz="0" w:space="0" w:color="auto"/>
            <w:right w:val="none" w:sz="0" w:space="0" w:color="auto"/>
          </w:divBdr>
        </w:div>
        <w:div w:id="2098361079">
          <w:marLeft w:val="480"/>
          <w:marRight w:val="0"/>
          <w:marTop w:val="0"/>
          <w:marBottom w:val="0"/>
          <w:divBdr>
            <w:top w:val="none" w:sz="0" w:space="0" w:color="auto"/>
            <w:left w:val="none" w:sz="0" w:space="0" w:color="auto"/>
            <w:bottom w:val="none" w:sz="0" w:space="0" w:color="auto"/>
            <w:right w:val="none" w:sz="0" w:space="0" w:color="auto"/>
          </w:divBdr>
        </w:div>
        <w:div w:id="325793554">
          <w:marLeft w:val="480"/>
          <w:marRight w:val="0"/>
          <w:marTop w:val="0"/>
          <w:marBottom w:val="0"/>
          <w:divBdr>
            <w:top w:val="none" w:sz="0" w:space="0" w:color="auto"/>
            <w:left w:val="none" w:sz="0" w:space="0" w:color="auto"/>
            <w:bottom w:val="none" w:sz="0" w:space="0" w:color="auto"/>
            <w:right w:val="none" w:sz="0" w:space="0" w:color="auto"/>
          </w:divBdr>
        </w:div>
        <w:div w:id="1373339609">
          <w:marLeft w:val="480"/>
          <w:marRight w:val="0"/>
          <w:marTop w:val="0"/>
          <w:marBottom w:val="0"/>
          <w:divBdr>
            <w:top w:val="none" w:sz="0" w:space="0" w:color="auto"/>
            <w:left w:val="none" w:sz="0" w:space="0" w:color="auto"/>
            <w:bottom w:val="none" w:sz="0" w:space="0" w:color="auto"/>
            <w:right w:val="none" w:sz="0" w:space="0" w:color="auto"/>
          </w:divBdr>
        </w:div>
        <w:div w:id="1415930033">
          <w:marLeft w:val="480"/>
          <w:marRight w:val="0"/>
          <w:marTop w:val="0"/>
          <w:marBottom w:val="0"/>
          <w:divBdr>
            <w:top w:val="none" w:sz="0" w:space="0" w:color="auto"/>
            <w:left w:val="none" w:sz="0" w:space="0" w:color="auto"/>
            <w:bottom w:val="none" w:sz="0" w:space="0" w:color="auto"/>
            <w:right w:val="none" w:sz="0" w:space="0" w:color="auto"/>
          </w:divBdr>
        </w:div>
        <w:div w:id="2143376710">
          <w:marLeft w:val="480"/>
          <w:marRight w:val="0"/>
          <w:marTop w:val="0"/>
          <w:marBottom w:val="0"/>
          <w:divBdr>
            <w:top w:val="none" w:sz="0" w:space="0" w:color="auto"/>
            <w:left w:val="none" w:sz="0" w:space="0" w:color="auto"/>
            <w:bottom w:val="none" w:sz="0" w:space="0" w:color="auto"/>
            <w:right w:val="none" w:sz="0" w:space="0" w:color="auto"/>
          </w:divBdr>
        </w:div>
        <w:div w:id="1864588413">
          <w:marLeft w:val="480"/>
          <w:marRight w:val="0"/>
          <w:marTop w:val="0"/>
          <w:marBottom w:val="0"/>
          <w:divBdr>
            <w:top w:val="none" w:sz="0" w:space="0" w:color="auto"/>
            <w:left w:val="none" w:sz="0" w:space="0" w:color="auto"/>
            <w:bottom w:val="none" w:sz="0" w:space="0" w:color="auto"/>
            <w:right w:val="none" w:sz="0" w:space="0" w:color="auto"/>
          </w:divBdr>
        </w:div>
        <w:div w:id="1534152193">
          <w:marLeft w:val="480"/>
          <w:marRight w:val="0"/>
          <w:marTop w:val="0"/>
          <w:marBottom w:val="0"/>
          <w:divBdr>
            <w:top w:val="none" w:sz="0" w:space="0" w:color="auto"/>
            <w:left w:val="none" w:sz="0" w:space="0" w:color="auto"/>
            <w:bottom w:val="none" w:sz="0" w:space="0" w:color="auto"/>
            <w:right w:val="none" w:sz="0" w:space="0" w:color="auto"/>
          </w:divBdr>
        </w:div>
        <w:div w:id="388113731">
          <w:marLeft w:val="480"/>
          <w:marRight w:val="0"/>
          <w:marTop w:val="0"/>
          <w:marBottom w:val="0"/>
          <w:divBdr>
            <w:top w:val="none" w:sz="0" w:space="0" w:color="auto"/>
            <w:left w:val="none" w:sz="0" w:space="0" w:color="auto"/>
            <w:bottom w:val="none" w:sz="0" w:space="0" w:color="auto"/>
            <w:right w:val="none" w:sz="0" w:space="0" w:color="auto"/>
          </w:divBdr>
        </w:div>
        <w:div w:id="443888509">
          <w:marLeft w:val="480"/>
          <w:marRight w:val="0"/>
          <w:marTop w:val="0"/>
          <w:marBottom w:val="0"/>
          <w:divBdr>
            <w:top w:val="none" w:sz="0" w:space="0" w:color="auto"/>
            <w:left w:val="none" w:sz="0" w:space="0" w:color="auto"/>
            <w:bottom w:val="none" w:sz="0" w:space="0" w:color="auto"/>
            <w:right w:val="none" w:sz="0" w:space="0" w:color="auto"/>
          </w:divBdr>
        </w:div>
        <w:div w:id="1249459536">
          <w:marLeft w:val="480"/>
          <w:marRight w:val="0"/>
          <w:marTop w:val="0"/>
          <w:marBottom w:val="0"/>
          <w:divBdr>
            <w:top w:val="none" w:sz="0" w:space="0" w:color="auto"/>
            <w:left w:val="none" w:sz="0" w:space="0" w:color="auto"/>
            <w:bottom w:val="none" w:sz="0" w:space="0" w:color="auto"/>
            <w:right w:val="none" w:sz="0" w:space="0" w:color="auto"/>
          </w:divBdr>
        </w:div>
        <w:div w:id="1132745044">
          <w:marLeft w:val="480"/>
          <w:marRight w:val="0"/>
          <w:marTop w:val="0"/>
          <w:marBottom w:val="0"/>
          <w:divBdr>
            <w:top w:val="none" w:sz="0" w:space="0" w:color="auto"/>
            <w:left w:val="none" w:sz="0" w:space="0" w:color="auto"/>
            <w:bottom w:val="none" w:sz="0" w:space="0" w:color="auto"/>
            <w:right w:val="none" w:sz="0" w:space="0" w:color="auto"/>
          </w:divBdr>
        </w:div>
        <w:div w:id="883713329">
          <w:marLeft w:val="480"/>
          <w:marRight w:val="0"/>
          <w:marTop w:val="0"/>
          <w:marBottom w:val="0"/>
          <w:divBdr>
            <w:top w:val="none" w:sz="0" w:space="0" w:color="auto"/>
            <w:left w:val="none" w:sz="0" w:space="0" w:color="auto"/>
            <w:bottom w:val="none" w:sz="0" w:space="0" w:color="auto"/>
            <w:right w:val="none" w:sz="0" w:space="0" w:color="auto"/>
          </w:divBdr>
        </w:div>
        <w:div w:id="621500207">
          <w:marLeft w:val="480"/>
          <w:marRight w:val="0"/>
          <w:marTop w:val="0"/>
          <w:marBottom w:val="0"/>
          <w:divBdr>
            <w:top w:val="none" w:sz="0" w:space="0" w:color="auto"/>
            <w:left w:val="none" w:sz="0" w:space="0" w:color="auto"/>
            <w:bottom w:val="none" w:sz="0" w:space="0" w:color="auto"/>
            <w:right w:val="none" w:sz="0" w:space="0" w:color="auto"/>
          </w:divBdr>
        </w:div>
        <w:div w:id="1422992230">
          <w:marLeft w:val="480"/>
          <w:marRight w:val="0"/>
          <w:marTop w:val="0"/>
          <w:marBottom w:val="0"/>
          <w:divBdr>
            <w:top w:val="none" w:sz="0" w:space="0" w:color="auto"/>
            <w:left w:val="none" w:sz="0" w:space="0" w:color="auto"/>
            <w:bottom w:val="none" w:sz="0" w:space="0" w:color="auto"/>
            <w:right w:val="none" w:sz="0" w:space="0" w:color="auto"/>
          </w:divBdr>
        </w:div>
        <w:div w:id="37710518">
          <w:marLeft w:val="480"/>
          <w:marRight w:val="0"/>
          <w:marTop w:val="0"/>
          <w:marBottom w:val="0"/>
          <w:divBdr>
            <w:top w:val="none" w:sz="0" w:space="0" w:color="auto"/>
            <w:left w:val="none" w:sz="0" w:space="0" w:color="auto"/>
            <w:bottom w:val="none" w:sz="0" w:space="0" w:color="auto"/>
            <w:right w:val="none" w:sz="0" w:space="0" w:color="auto"/>
          </w:divBdr>
        </w:div>
        <w:div w:id="2109419833">
          <w:marLeft w:val="480"/>
          <w:marRight w:val="0"/>
          <w:marTop w:val="0"/>
          <w:marBottom w:val="0"/>
          <w:divBdr>
            <w:top w:val="none" w:sz="0" w:space="0" w:color="auto"/>
            <w:left w:val="none" w:sz="0" w:space="0" w:color="auto"/>
            <w:bottom w:val="none" w:sz="0" w:space="0" w:color="auto"/>
            <w:right w:val="none" w:sz="0" w:space="0" w:color="auto"/>
          </w:divBdr>
        </w:div>
        <w:div w:id="1551501473">
          <w:marLeft w:val="480"/>
          <w:marRight w:val="0"/>
          <w:marTop w:val="0"/>
          <w:marBottom w:val="0"/>
          <w:divBdr>
            <w:top w:val="none" w:sz="0" w:space="0" w:color="auto"/>
            <w:left w:val="none" w:sz="0" w:space="0" w:color="auto"/>
            <w:bottom w:val="none" w:sz="0" w:space="0" w:color="auto"/>
            <w:right w:val="none" w:sz="0" w:space="0" w:color="auto"/>
          </w:divBdr>
        </w:div>
        <w:div w:id="26176226">
          <w:marLeft w:val="480"/>
          <w:marRight w:val="0"/>
          <w:marTop w:val="0"/>
          <w:marBottom w:val="0"/>
          <w:divBdr>
            <w:top w:val="none" w:sz="0" w:space="0" w:color="auto"/>
            <w:left w:val="none" w:sz="0" w:space="0" w:color="auto"/>
            <w:bottom w:val="none" w:sz="0" w:space="0" w:color="auto"/>
            <w:right w:val="none" w:sz="0" w:space="0" w:color="auto"/>
          </w:divBdr>
        </w:div>
        <w:div w:id="289629576">
          <w:marLeft w:val="480"/>
          <w:marRight w:val="0"/>
          <w:marTop w:val="0"/>
          <w:marBottom w:val="0"/>
          <w:divBdr>
            <w:top w:val="none" w:sz="0" w:space="0" w:color="auto"/>
            <w:left w:val="none" w:sz="0" w:space="0" w:color="auto"/>
            <w:bottom w:val="none" w:sz="0" w:space="0" w:color="auto"/>
            <w:right w:val="none" w:sz="0" w:space="0" w:color="auto"/>
          </w:divBdr>
        </w:div>
        <w:div w:id="867910393">
          <w:marLeft w:val="480"/>
          <w:marRight w:val="0"/>
          <w:marTop w:val="0"/>
          <w:marBottom w:val="0"/>
          <w:divBdr>
            <w:top w:val="none" w:sz="0" w:space="0" w:color="auto"/>
            <w:left w:val="none" w:sz="0" w:space="0" w:color="auto"/>
            <w:bottom w:val="none" w:sz="0" w:space="0" w:color="auto"/>
            <w:right w:val="none" w:sz="0" w:space="0" w:color="auto"/>
          </w:divBdr>
        </w:div>
        <w:div w:id="1590431028">
          <w:marLeft w:val="480"/>
          <w:marRight w:val="0"/>
          <w:marTop w:val="0"/>
          <w:marBottom w:val="0"/>
          <w:divBdr>
            <w:top w:val="none" w:sz="0" w:space="0" w:color="auto"/>
            <w:left w:val="none" w:sz="0" w:space="0" w:color="auto"/>
            <w:bottom w:val="none" w:sz="0" w:space="0" w:color="auto"/>
            <w:right w:val="none" w:sz="0" w:space="0" w:color="auto"/>
          </w:divBdr>
        </w:div>
        <w:div w:id="124275082">
          <w:marLeft w:val="480"/>
          <w:marRight w:val="0"/>
          <w:marTop w:val="0"/>
          <w:marBottom w:val="0"/>
          <w:divBdr>
            <w:top w:val="none" w:sz="0" w:space="0" w:color="auto"/>
            <w:left w:val="none" w:sz="0" w:space="0" w:color="auto"/>
            <w:bottom w:val="none" w:sz="0" w:space="0" w:color="auto"/>
            <w:right w:val="none" w:sz="0" w:space="0" w:color="auto"/>
          </w:divBdr>
        </w:div>
        <w:div w:id="1307126062">
          <w:marLeft w:val="480"/>
          <w:marRight w:val="0"/>
          <w:marTop w:val="0"/>
          <w:marBottom w:val="0"/>
          <w:divBdr>
            <w:top w:val="none" w:sz="0" w:space="0" w:color="auto"/>
            <w:left w:val="none" w:sz="0" w:space="0" w:color="auto"/>
            <w:bottom w:val="none" w:sz="0" w:space="0" w:color="auto"/>
            <w:right w:val="none" w:sz="0" w:space="0" w:color="auto"/>
          </w:divBdr>
        </w:div>
        <w:div w:id="1784494674">
          <w:marLeft w:val="480"/>
          <w:marRight w:val="0"/>
          <w:marTop w:val="0"/>
          <w:marBottom w:val="0"/>
          <w:divBdr>
            <w:top w:val="none" w:sz="0" w:space="0" w:color="auto"/>
            <w:left w:val="none" w:sz="0" w:space="0" w:color="auto"/>
            <w:bottom w:val="none" w:sz="0" w:space="0" w:color="auto"/>
            <w:right w:val="none" w:sz="0" w:space="0" w:color="auto"/>
          </w:divBdr>
        </w:div>
        <w:div w:id="1906338161">
          <w:marLeft w:val="480"/>
          <w:marRight w:val="0"/>
          <w:marTop w:val="0"/>
          <w:marBottom w:val="0"/>
          <w:divBdr>
            <w:top w:val="none" w:sz="0" w:space="0" w:color="auto"/>
            <w:left w:val="none" w:sz="0" w:space="0" w:color="auto"/>
            <w:bottom w:val="none" w:sz="0" w:space="0" w:color="auto"/>
            <w:right w:val="none" w:sz="0" w:space="0" w:color="auto"/>
          </w:divBdr>
        </w:div>
        <w:div w:id="1263345392">
          <w:marLeft w:val="480"/>
          <w:marRight w:val="0"/>
          <w:marTop w:val="0"/>
          <w:marBottom w:val="0"/>
          <w:divBdr>
            <w:top w:val="none" w:sz="0" w:space="0" w:color="auto"/>
            <w:left w:val="none" w:sz="0" w:space="0" w:color="auto"/>
            <w:bottom w:val="none" w:sz="0" w:space="0" w:color="auto"/>
            <w:right w:val="none" w:sz="0" w:space="0" w:color="auto"/>
          </w:divBdr>
        </w:div>
        <w:div w:id="1857688892">
          <w:marLeft w:val="480"/>
          <w:marRight w:val="0"/>
          <w:marTop w:val="0"/>
          <w:marBottom w:val="0"/>
          <w:divBdr>
            <w:top w:val="none" w:sz="0" w:space="0" w:color="auto"/>
            <w:left w:val="none" w:sz="0" w:space="0" w:color="auto"/>
            <w:bottom w:val="none" w:sz="0" w:space="0" w:color="auto"/>
            <w:right w:val="none" w:sz="0" w:space="0" w:color="auto"/>
          </w:divBdr>
        </w:div>
        <w:div w:id="497035245">
          <w:marLeft w:val="480"/>
          <w:marRight w:val="0"/>
          <w:marTop w:val="0"/>
          <w:marBottom w:val="0"/>
          <w:divBdr>
            <w:top w:val="none" w:sz="0" w:space="0" w:color="auto"/>
            <w:left w:val="none" w:sz="0" w:space="0" w:color="auto"/>
            <w:bottom w:val="none" w:sz="0" w:space="0" w:color="auto"/>
            <w:right w:val="none" w:sz="0" w:space="0" w:color="auto"/>
          </w:divBdr>
        </w:div>
        <w:div w:id="916016707">
          <w:marLeft w:val="480"/>
          <w:marRight w:val="0"/>
          <w:marTop w:val="0"/>
          <w:marBottom w:val="0"/>
          <w:divBdr>
            <w:top w:val="none" w:sz="0" w:space="0" w:color="auto"/>
            <w:left w:val="none" w:sz="0" w:space="0" w:color="auto"/>
            <w:bottom w:val="none" w:sz="0" w:space="0" w:color="auto"/>
            <w:right w:val="none" w:sz="0" w:space="0" w:color="auto"/>
          </w:divBdr>
        </w:div>
        <w:div w:id="42678928">
          <w:marLeft w:val="480"/>
          <w:marRight w:val="0"/>
          <w:marTop w:val="0"/>
          <w:marBottom w:val="0"/>
          <w:divBdr>
            <w:top w:val="none" w:sz="0" w:space="0" w:color="auto"/>
            <w:left w:val="none" w:sz="0" w:space="0" w:color="auto"/>
            <w:bottom w:val="none" w:sz="0" w:space="0" w:color="auto"/>
            <w:right w:val="none" w:sz="0" w:space="0" w:color="auto"/>
          </w:divBdr>
        </w:div>
        <w:div w:id="1128668707">
          <w:marLeft w:val="480"/>
          <w:marRight w:val="0"/>
          <w:marTop w:val="0"/>
          <w:marBottom w:val="0"/>
          <w:divBdr>
            <w:top w:val="none" w:sz="0" w:space="0" w:color="auto"/>
            <w:left w:val="none" w:sz="0" w:space="0" w:color="auto"/>
            <w:bottom w:val="none" w:sz="0" w:space="0" w:color="auto"/>
            <w:right w:val="none" w:sz="0" w:space="0" w:color="auto"/>
          </w:divBdr>
        </w:div>
        <w:div w:id="968052015">
          <w:marLeft w:val="480"/>
          <w:marRight w:val="0"/>
          <w:marTop w:val="0"/>
          <w:marBottom w:val="0"/>
          <w:divBdr>
            <w:top w:val="none" w:sz="0" w:space="0" w:color="auto"/>
            <w:left w:val="none" w:sz="0" w:space="0" w:color="auto"/>
            <w:bottom w:val="none" w:sz="0" w:space="0" w:color="auto"/>
            <w:right w:val="none" w:sz="0" w:space="0" w:color="auto"/>
          </w:divBdr>
        </w:div>
        <w:div w:id="724375487">
          <w:marLeft w:val="480"/>
          <w:marRight w:val="0"/>
          <w:marTop w:val="0"/>
          <w:marBottom w:val="0"/>
          <w:divBdr>
            <w:top w:val="none" w:sz="0" w:space="0" w:color="auto"/>
            <w:left w:val="none" w:sz="0" w:space="0" w:color="auto"/>
            <w:bottom w:val="none" w:sz="0" w:space="0" w:color="auto"/>
            <w:right w:val="none" w:sz="0" w:space="0" w:color="auto"/>
          </w:divBdr>
        </w:div>
        <w:div w:id="2109349821">
          <w:marLeft w:val="480"/>
          <w:marRight w:val="0"/>
          <w:marTop w:val="0"/>
          <w:marBottom w:val="0"/>
          <w:divBdr>
            <w:top w:val="none" w:sz="0" w:space="0" w:color="auto"/>
            <w:left w:val="none" w:sz="0" w:space="0" w:color="auto"/>
            <w:bottom w:val="none" w:sz="0" w:space="0" w:color="auto"/>
            <w:right w:val="none" w:sz="0" w:space="0" w:color="auto"/>
          </w:divBdr>
        </w:div>
        <w:div w:id="382676971">
          <w:marLeft w:val="480"/>
          <w:marRight w:val="0"/>
          <w:marTop w:val="0"/>
          <w:marBottom w:val="0"/>
          <w:divBdr>
            <w:top w:val="none" w:sz="0" w:space="0" w:color="auto"/>
            <w:left w:val="none" w:sz="0" w:space="0" w:color="auto"/>
            <w:bottom w:val="none" w:sz="0" w:space="0" w:color="auto"/>
            <w:right w:val="none" w:sz="0" w:space="0" w:color="auto"/>
          </w:divBdr>
        </w:div>
        <w:div w:id="1793478815">
          <w:marLeft w:val="480"/>
          <w:marRight w:val="0"/>
          <w:marTop w:val="0"/>
          <w:marBottom w:val="0"/>
          <w:divBdr>
            <w:top w:val="none" w:sz="0" w:space="0" w:color="auto"/>
            <w:left w:val="none" w:sz="0" w:space="0" w:color="auto"/>
            <w:bottom w:val="none" w:sz="0" w:space="0" w:color="auto"/>
            <w:right w:val="none" w:sz="0" w:space="0" w:color="auto"/>
          </w:divBdr>
        </w:div>
        <w:div w:id="23336978">
          <w:marLeft w:val="480"/>
          <w:marRight w:val="0"/>
          <w:marTop w:val="0"/>
          <w:marBottom w:val="0"/>
          <w:divBdr>
            <w:top w:val="none" w:sz="0" w:space="0" w:color="auto"/>
            <w:left w:val="none" w:sz="0" w:space="0" w:color="auto"/>
            <w:bottom w:val="none" w:sz="0" w:space="0" w:color="auto"/>
            <w:right w:val="none" w:sz="0" w:space="0" w:color="auto"/>
          </w:divBdr>
        </w:div>
        <w:div w:id="1823039920">
          <w:marLeft w:val="480"/>
          <w:marRight w:val="0"/>
          <w:marTop w:val="0"/>
          <w:marBottom w:val="0"/>
          <w:divBdr>
            <w:top w:val="none" w:sz="0" w:space="0" w:color="auto"/>
            <w:left w:val="none" w:sz="0" w:space="0" w:color="auto"/>
            <w:bottom w:val="none" w:sz="0" w:space="0" w:color="auto"/>
            <w:right w:val="none" w:sz="0" w:space="0" w:color="auto"/>
          </w:divBdr>
        </w:div>
        <w:div w:id="1405495415">
          <w:marLeft w:val="480"/>
          <w:marRight w:val="0"/>
          <w:marTop w:val="0"/>
          <w:marBottom w:val="0"/>
          <w:divBdr>
            <w:top w:val="none" w:sz="0" w:space="0" w:color="auto"/>
            <w:left w:val="none" w:sz="0" w:space="0" w:color="auto"/>
            <w:bottom w:val="none" w:sz="0" w:space="0" w:color="auto"/>
            <w:right w:val="none" w:sz="0" w:space="0" w:color="auto"/>
          </w:divBdr>
        </w:div>
        <w:div w:id="1681347808">
          <w:marLeft w:val="480"/>
          <w:marRight w:val="0"/>
          <w:marTop w:val="0"/>
          <w:marBottom w:val="0"/>
          <w:divBdr>
            <w:top w:val="none" w:sz="0" w:space="0" w:color="auto"/>
            <w:left w:val="none" w:sz="0" w:space="0" w:color="auto"/>
            <w:bottom w:val="none" w:sz="0" w:space="0" w:color="auto"/>
            <w:right w:val="none" w:sz="0" w:space="0" w:color="auto"/>
          </w:divBdr>
        </w:div>
        <w:div w:id="1139424004">
          <w:marLeft w:val="480"/>
          <w:marRight w:val="0"/>
          <w:marTop w:val="0"/>
          <w:marBottom w:val="0"/>
          <w:divBdr>
            <w:top w:val="none" w:sz="0" w:space="0" w:color="auto"/>
            <w:left w:val="none" w:sz="0" w:space="0" w:color="auto"/>
            <w:bottom w:val="none" w:sz="0" w:space="0" w:color="auto"/>
            <w:right w:val="none" w:sz="0" w:space="0" w:color="auto"/>
          </w:divBdr>
        </w:div>
        <w:div w:id="662977294">
          <w:marLeft w:val="480"/>
          <w:marRight w:val="0"/>
          <w:marTop w:val="0"/>
          <w:marBottom w:val="0"/>
          <w:divBdr>
            <w:top w:val="none" w:sz="0" w:space="0" w:color="auto"/>
            <w:left w:val="none" w:sz="0" w:space="0" w:color="auto"/>
            <w:bottom w:val="none" w:sz="0" w:space="0" w:color="auto"/>
            <w:right w:val="none" w:sz="0" w:space="0" w:color="auto"/>
          </w:divBdr>
        </w:div>
        <w:div w:id="421413749">
          <w:marLeft w:val="480"/>
          <w:marRight w:val="0"/>
          <w:marTop w:val="0"/>
          <w:marBottom w:val="0"/>
          <w:divBdr>
            <w:top w:val="none" w:sz="0" w:space="0" w:color="auto"/>
            <w:left w:val="none" w:sz="0" w:space="0" w:color="auto"/>
            <w:bottom w:val="none" w:sz="0" w:space="0" w:color="auto"/>
            <w:right w:val="none" w:sz="0" w:space="0" w:color="auto"/>
          </w:divBdr>
        </w:div>
        <w:div w:id="145557493">
          <w:marLeft w:val="480"/>
          <w:marRight w:val="0"/>
          <w:marTop w:val="0"/>
          <w:marBottom w:val="0"/>
          <w:divBdr>
            <w:top w:val="none" w:sz="0" w:space="0" w:color="auto"/>
            <w:left w:val="none" w:sz="0" w:space="0" w:color="auto"/>
            <w:bottom w:val="none" w:sz="0" w:space="0" w:color="auto"/>
            <w:right w:val="none" w:sz="0" w:space="0" w:color="auto"/>
          </w:divBdr>
        </w:div>
        <w:div w:id="1115446047">
          <w:marLeft w:val="480"/>
          <w:marRight w:val="0"/>
          <w:marTop w:val="0"/>
          <w:marBottom w:val="0"/>
          <w:divBdr>
            <w:top w:val="none" w:sz="0" w:space="0" w:color="auto"/>
            <w:left w:val="none" w:sz="0" w:space="0" w:color="auto"/>
            <w:bottom w:val="none" w:sz="0" w:space="0" w:color="auto"/>
            <w:right w:val="none" w:sz="0" w:space="0" w:color="auto"/>
          </w:divBdr>
        </w:div>
        <w:div w:id="1734347773">
          <w:marLeft w:val="480"/>
          <w:marRight w:val="0"/>
          <w:marTop w:val="0"/>
          <w:marBottom w:val="0"/>
          <w:divBdr>
            <w:top w:val="none" w:sz="0" w:space="0" w:color="auto"/>
            <w:left w:val="none" w:sz="0" w:space="0" w:color="auto"/>
            <w:bottom w:val="none" w:sz="0" w:space="0" w:color="auto"/>
            <w:right w:val="none" w:sz="0" w:space="0" w:color="auto"/>
          </w:divBdr>
        </w:div>
        <w:div w:id="1991396869">
          <w:marLeft w:val="480"/>
          <w:marRight w:val="0"/>
          <w:marTop w:val="0"/>
          <w:marBottom w:val="0"/>
          <w:divBdr>
            <w:top w:val="none" w:sz="0" w:space="0" w:color="auto"/>
            <w:left w:val="none" w:sz="0" w:space="0" w:color="auto"/>
            <w:bottom w:val="none" w:sz="0" w:space="0" w:color="auto"/>
            <w:right w:val="none" w:sz="0" w:space="0" w:color="auto"/>
          </w:divBdr>
        </w:div>
        <w:div w:id="677974281">
          <w:marLeft w:val="480"/>
          <w:marRight w:val="0"/>
          <w:marTop w:val="0"/>
          <w:marBottom w:val="0"/>
          <w:divBdr>
            <w:top w:val="none" w:sz="0" w:space="0" w:color="auto"/>
            <w:left w:val="none" w:sz="0" w:space="0" w:color="auto"/>
            <w:bottom w:val="none" w:sz="0" w:space="0" w:color="auto"/>
            <w:right w:val="none" w:sz="0" w:space="0" w:color="auto"/>
          </w:divBdr>
        </w:div>
        <w:div w:id="12270843">
          <w:marLeft w:val="480"/>
          <w:marRight w:val="0"/>
          <w:marTop w:val="0"/>
          <w:marBottom w:val="0"/>
          <w:divBdr>
            <w:top w:val="none" w:sz="0" w:space="0" w:color="auto"/>
            <w:left w:val="none" w:sz="0" w:space="0" w:color="auto"/>
            <w:bottom w:val="none" w:sz="0" w:space="0" w:color="auto"/>
            <w:right w:val="none" w:sz="0" w:space="0" w:color="auto"/>
          </w:divBdr>
        </w:div>
        <w:div w:id="123933818">
          <w:marLeft w:val="480"/>
          <w:marRight w:val="0"/>
          <w:marTop w:val="0"/>
          <w:marBottom w:val="0"/>
          <w:divBdr>
            <w:top w:val="none" w:sz="0" w:space="0" w:color="auto"/>
            <w:left w:val="none" w:sz="0" w:space="0" w:color="auto"/>
            <w:bottom w:val="none" w:sz="0" w:space="0" w:color="auto"/>
            <w:right w:val="none" w:sz="0" w:space="0" w:color="auto"/>
          </w:divBdr>
        </w:div>
        <w:div w:id="132143084">
          <w:marLeft w:val="480"/>
          <w:marRight w:val="0"/>
          <w:marTop w:val="0"/>
          <w:marBottom w:val="0"/>
          <w:divBdr>
            <w:top w:val="none" w:sz="0" w:space="0" w:color="auto"/>
            <w:left w:val="none" w:sz="0" w:space="0" w:color="auto"/>
            <w:bottom w:val="none" w:sz="0" w:space="0" w:color="auto"/>
            <w:right w:val="none" w:sz="0" w:space="0" w:color="auto"/>
          </w:divBdr>
        </w:div>
        <w:div w:id="638268642">
          <w:marLeft w:val="480"/>
          <w:marRight w:val="0"/>
          <w:marTop w:val="0"/>
          <w:marBottom w:val="0"/>
          <w:divBdr>
            <w:top w:val="none" w:sz="0" w:space="0" w:color="auto"/>
            <w:left w:val="none" w:sz="0" w:space="0" w:color="auto"/>
            <w:bottom w:val="none" w:sz="0" w:space="0" w:color="auto"/>
            <w:right w:val="none" w:sz="0" w:space="0" w:color="auto"/>
          </w:divBdr>
        </w:div>
        <w:div w:id="1552186150">
          <w:marLeft w:val="480"/>
          <w:marRight w:val="0"/>
          <w:marTop w:val="0"/>
          <w:marBottom w:val="0"/>
          <w:divBdr>
            <w:top w:val="none" w:sz="0" w:space="0" w:color="auto"/>
            <w:left w:val="none" w:sz="0" w:space="0" w:color="auto"/>
            <w:bottom w:val="none" w:sz="0" w:space="0" w:color="auto"/>
            <w:right w:val="none" w:sz="0" w:space="0" w:color="auto"/>
          </w:divBdr>
        </w:div>
        <w:div w:id="2135170606">
          <w:marLeft w:val="480"/>
          <w:marRight w:val="0"/>
          <w:marTop w:val="0"/>
          <w:marBottom w:val="0"/>
          <w:divBdr>
            <w:top w:val="none" w:sz="0" w:space="0" w:color="auto"/>
            <w:left w:val="none" w:sz="0" w:space="0" w:color="auto"/>
            <w:bottom w:val="none" w:sz="0" w:space="0" w:color="auto"/>
            <w:right w:val="none" w:sz="0" w:space="0" w:color="auto"/>
          </w:divBdr>
        </w:div>
        <w:div w:id="1424257703">
          <w:marLeft w:val="480"/>
          <w:marRight w:val="0"/>
          <w:marTop w:val="0"/>
          <w:marBottom w:val="0"/>
          <w:divBdr>
            <w:top w:val="none" w:sz="0" w:space="0" w:color="auto"/>
            <w:left w:val="none" w:sz="0" w:space="0" w:color="auto"/>
            <w:bottom w:val="none" w:sz="0" w:space="0" w:color="auto"/>
            <w:right w:val="none" w:sz="0" w:space="0" w:color="auto"/>
          </w:divBdr>
        </w:div>
        <w:div w:id="744962411">
          <w:marLeft w:val="480"/>
          <w:marRight w:val="0"/>
          <w:marTop w:val="0"/>
          <w:marBottom w:val="0"/>
          <w:divBdr>
            <w:top w:val="none" w:sz="0" w:space="0" w:color="auto"/>
            <w:left w:val="none" w:sz="0" w:space="0" w:color="auto"/>
            <w:bottom w:val="none" w:sz="0" w:space="0" w:color="auto"/>
            <w:right w:val="none" w:sz="0" w:space="0" w:color="auto"/>
          </w:divBdr>
        </w:div>
        <w:div w:id="1600018261">
          <w:marLeft w:val="480"/>
          <w:marRight w:val="0"/>
          <w:marTop w:val="0"/>
          <w:marBottom w:val="0"/>
          <w:divBdr>
            <w:top w:val="none" w:sz="0" w:space="0" w:color="auto"/>
            <w:left w:val="none" w:sz="0" w:space="0" w:color="auto"/>
            <w:bottom w:val="none" w:sz="0" w:space="0" w:color="auto"/>
            <w:right w:val="none" w:sz="0" w:space="0" w:color="auto"/>
          </w:divBdr>
        </w:div>
        <w:div w:id="112096291">
          <w:marLeft w:val="480"/>
          <w:marRight w:val="0"/>
          <w:marTop w:val="0"/>
          <w:marBottom w:val="0"/>
          <w:divBdr>
            <w:top w:val="none" w:sz="0" w:space="0" w:color="auto"/>
            <w:left w:val="none" w:sz="0" w:space="0" w:color="auto"/>
            <w:bottom w:val="none" w:sz="0" w:space="0" w:color="auto"/>
            <w:right w:val="none" w:sz="0" w:space="0" w:color="auto"/>
          </w:divBdr>
        </w:div>
        <w:div w:id="2130124620">
          <w:marLeft w:val="480"/>
          <w:marRight w:val="0"/>
          <w:marTop w:val="0"/>
          <w:marBottom w:val="0"/>
          <w:divBdr>
            <w:top w:val="none" w:sz="0" w:space="0" w:color="auto"/>
            <w:left w:val="none" w:sz="0" w:space="0" w:color="auto"/>
            <w:bottom w:val="none" w:sz="0" w:space="0" w:color="auto"/>
            <w:right w:val="none" w:sz="0" w:space="0" w:color="auto"/>
          </w:divBdr>
        </w:div>
        <w:div w:id="1085228151">
          <w:marLeft w:val="480"/>
          <w:marRight w:val="0"/>
          <w:marTop w:val="0"/>
          <w:marBottom w:val="0"/>
          <w:divBdr>
            <w:top w:val="none" w:sz="0" w:space="0" w:color="auto"/>
            <w:left w:val="none" w:sz="0" w:space="0" w:color="auto"/>
            <w:bottom w:val="none" w:sz="0" w:space="0" w:color="auto"/>
            <w:right w:val="none" w:sz="0" w:space="0" w:color="auto"/>
          </w:divBdr>
        </w:div>
        <w:div w:id="904293814">
          <w:marLeft w:val="480"/>
          <w:marRight w:val="0"/>
          <w:marTop w:val="0"/>
          <w:marBottom w:val="0"/>
          <w:divBdr>
            <w:top w:val="none" w:sz="0" w:space="0" w:color="auto"/>
            <w:left w:val="none" w:sz="0" w:space="0" w:color="auto"/>
            <w:bottom w:val="none" w:sz="0" w:space="0" w:color="auto"/>
            <w:right w:val="none" w:sz="0" w:space="0" w:color="auto"/>
          </w:divBdr>
        </w:div>
        <w:div w:id="191386061">
          <w:marLeft w:val="480"/>
          <w:marRight w:val="0"/>
          <w:marTop w:val="0"/>
          <w:marBottom w:val="0"/>
          <w:divBdr>
            <w:top w:val="none" w:sz="0" w:space="0" w:color="auto"/>
            <w:left w:val="none" w:sz="0" w:space="0" w:color="auto"/>
            <w:bottom w:val="none" w:sz="0" w:space="0" w:color="auto"/>
            <w:right w:val="none" w:sz="0" w:space="0" w:color="auto"/>
          </w:divBdr>
        </w:div>
        <w:div w:id="1254632258">
          <w:marLeft w:val="480"/>
          <w:marRight w:val="0"/>
          <w:marTop w:val="0"/>
          <w:marBottom w:val="0"/>
          <w:divBdr>
            <w:top w:val="none" w:sz="0" w:space="0" w:color="auto"/>
            <w:left w:val="none" w:sz="0" w:space="0" w:color="auto"/>
            <w:bottom w:val="none" w:sz="0" w:space="0" w:color="auto"/>
            <w:right w:val="none" w:sz="0" w:space="0" w:color="auto"/>
          </w:divBdr>
        </w:div>
        <w:div w:id="416825823">
          <w:marLeft w:val="480"/>
          <w:marRight w:val="0"/>
          <w:marTop w:val="0"/>
          <w:marBottom w:val="0"/>
          <w:divBdr>
            <w:top w:val="none" w:sz="0" w:space="0" w:color="auto"/>
            <w:left w:val="none" w:sz="0" w:space="0" w:color="auto"/>
            <w:bottom w:val="none" w:sz="0" w:space="0" w:color="auto"/>
            <w:right w:val="none" w:sz="0" w:space="0" w:color="auto"/>
          </w:divBdr>
        </w:div>
        <w:div w:id="683475660">
          <w:marLeft w:val="480"/>
          <w:marRight w:val="0"/>
          <w:marTop w:val="0"/>
          <w:marBottom w:val="0"/>
          <w:divBdr>
            <w:top w:val="none" w:sz="0" w:space="0" w:color="auto"/>
            <w:left w:val="none" w:sz="0" w:space="0" w:color="auto"/>
            <w:bottom w:val="none" w:sz="0" w:space="0" w:color="auto"/>
            <w:right w:val="none" w:sz="0" w:space="0" w:color="auto"/>
          </w:divBdr>
        </w:div>
        <w:div w:id="1587768836">
          <w:marLeft w:val="480"/>
          <w:marRight w:val="0"/>
          <w:marTop w:val="0"/>
          <w:marBottom w:val="0"/>
          <w:divBdr>
            <w:top w:val="none" w:sz="0" w:space="0" w:color="auto"/>
            <w:left w:val="none" w:sz="0" w:space="0" w:color="auto"/>
            <w:bottom w:val="none" w:sz="0" w:space="0" w:color="auto"/>
            <w:right w:val="none" w:sz="0" w:space="0" w:color="auto"/>
          </w:divBdr>
        </w:div>
        <w:div w:id="868488720">
          <w:marLeft w:val="480"/>
          <w:marRight w:val="0"/>
          <w:marTop w:val="0"/>
          <w:marBottom w:val="0"/>
          <w:divBdr>
            <w:top w:val="none" w:sz="0" w:space="0" w:color="auto"/>
            <w:left w:val="none" w:sz="0" w:space="0" w:color="auto"/>
            <w:bottom w:val="none" w:sz="0" w:space="0" w:color="auto"/>
            <w:right w:val="none" w:sz="0" w:space="0" w:color="auto"/>
          </w:divBdr>
        </w:div>
        <w:div w:id="40174665">
          <w:marLeft w:val="480"/>
          <w:marRight w:val="0"/>
          <w:marTop w:val="0"/>
          <w:marBottom w:val="0"/>
          <w:divBdr>
            <w:top w:val="none" w:sz="0" w:space="0" w:color="auto"/>
            <w:left w:val="none" w:sz="0" w:space="0" w:color="auto"/>
            <w:bottom w:val="none" w:sz="0" w:space="0" w:color="auto"/>
            <w:right w:val="none" w:sz="0" w:space="0" w:color="auto"/>
          </w:divBdr>
        </w:div>
        <w:div w:id="1898123424">
          <w:marLeft w:val="480"/>
          <w:marRight w:val="0"/>
          <w:marTop w:val="0"/>
          <w:marBottom w:val="0"/>
          <w:divBdr>
            <w:top w:val="none" w:sz="0" w:space="0" w:color="auto"/>
            <w:left w:val="none" w:sz="0" w:space="0" w:color="auto"/>
            <w:bottom w:val="none" w:sz="0" w:space="0" w:color="auto"/>
            <w:right w:val="none" w:sz="0" w:space="0" w:color="auto"/>
          </w:divBdr>
        </w:div>
        <w:div w:id="1695568683">
          <w:marLeft w:val="480"/>
          <w:marRight w:val="0"/>
          <w:marTop w:val="0"/>
          <w:marBottom w:val="0"/>
          <w:divBdr>
            <w:top w:val="none" w:sz="0" w:space="0" w:color="auto"/>
            <w:left w:val="none" w:sz="0" w:space="0" w:color="auto"/>
            <w:bottom w:val="none" w:sz="0" w:space="0" w:color="auto"/>
            <w:right w:val="none" w:sz="0" w:space="0" w:color="auto"/>
          </w:divBdr>
        </w:div>
        <w:div w:id="814302314">
          <w:marLeft w:val="480"/>
          <w:marRight w:val="0"/>
          <w:marTop w:val="0"/>
          <w:marBottom w:val="0"/>
          <w:divBdr>
            <w:top w:val="none" w:sz="0" w:space="0" w:color="auto"/>
            <w:left w:val="none" w:sz="0" w:space="0" w:color="auto"/>
            <w:bottom w:val="none" w:sz="0" w:space="0" w:color="auto"/>
            <w:right w:val="none" w:sz="0" w:space="0" w:color="auto"/>
          </w:divBdr>
        </w:div>
        <w:div w:id="738672735">
          <w:marLeft w:val="480"/>
          <w:marRight w:val="0"/>
          <w:marTop w:val="0"/>
          <w:marBottom w:val="0"/>
          <w:divBdr>
            <w:top w:val="none" w:sz="0" w:space="0" w:color="auto"/>
            <w:left w:val="none" w:sz="0" w:space="0" w:color="auto"/>
            <w:bottom w:val="none" w:sz="0" w:space="0" w:color="auto"/>
            <w:right w:val="none" w:sz="0" w:space="0" w:color="auto"/>
          </w:divBdr>
        </w:div>
        <w:div w:id="123430953">
          <w:marLeft w:val="480"/>
          <w:marRight w:val="0"/>
          <w:marTop w:val="0"/>
          <w:marBottom w:val="0"/>
          <w:divBdr>
            <w:top w:val="none" w:sz="0" w:space="0" w:color="auto"/>
            <w:left w:val="none" w:sz="0" w:space="0" w:color="auto"/>
            <w:bottom w:val="none" w:sz="0" w:space="0" w:color="auto"/>
            <w:right w:val="none" w:sz="0" w:space="0" w:color="auto"/>
          </w:divBdr>
        </w:div>
        <w:div w:id="371657372">
          <w:marLeft w:val="480"/>
          <w:marRight w:val="0"/>
          <w:marTop w:val="0"/>
          <w:marBottom w:val="0"/>
          <w:divBdr>
            <w:top w:val="none" w:sz="0" w:space="0" w:color="auto"/>
            <w:left w:val="none" w:sz="0" w:space="0" w:color="auto"/>
            <w:bottom w:val="none" w:sz="0" w:space="0" w:color="auto"/>
            <w:right w:val="none" w:sz="0" w:space="0" w:color="auto"/>
          </w:divBdr>
        </w:div>
        <w:div w:id="354231334">
          <w:marLeft w:val="480"/>
          <w:marRight w:val="0"/>
          <w:marTop w:val="0"/>
          <w:marBottom w:val="0"/>
          <w:divBdr>
            <w:top w:val="none" w:sz="0" w:space="0" w:color="auto"/>
            <w:left w:val="none" w:sz="0" w:space="0" w:color="auto"/>
            <w:bottom w:val="none" w:sz="0" w:space="0" w:color="auto"/>
            <w:right w:val="none" w:sz="0" w:space="0" w:color="auto"/>
          </w:divBdr>
        </w:div>
        <w:div w:id="1307277924">
          <w:marLeft w:val="480"/>
          <w:marRight w:val="0"/>
          <w:marTop w:val="0"/>
          <w:marBottom w:val="0"/>
          <w:divBdr>
            <w:top w:val="none" w:sz="0" w:space="0" w:color="auto"/>
            <w:left w:val="none" w:sz="0" w:space="0" w:color="auto"/>
            <w:bottom w:val="none" w:sz="0" w:space="0" w:color="auto"/>
            <w:right w:val="none" w:sz="0" w:space="0" w:color="auto"/>
          </w:divBdr>
        </w:div>
        <w:div w:id="2009211146">
          <w:marLeft w:val="480"/>
          <w:marRight w:val="0"/>
          <w:marTop w:val="0"/>
          <w:marBottom w:val="0"/>
          <w:divBdr>
            <w:top w:val="none" w:sz="0" w:space="0" w:color="auto"/>
            <w:left w:val="none" w:sz="0" w:space="0" w:color="auto"/>
            <w:bottom w:val="none" w:sz="0" w:space="0" w:color="auto"/>
            <w:right w:val="none" w:sz="0" w:space="0" w:color="auto"/>
          </w:divBdr>
        </w:div>
        <w:div w:id="192619296">
          <w:marLeft w:val="480"/>
          <w:marRight w:val="0"/>
          <w:marTop w:val="0"/>
          <w:marBottom w:val="0"/>
          <w:divBdr>
            <w:top w:val="none" w:sz="0" w:space="0" w:color="auto"/>
            <w:left w:val="none" w:sz="0" w:space="0" w:color="auto"/>
            <w:bottom w:val="none" w:sz="0" w:space="0" w:color="auto"/>
            <w:right w:val="none" w:sz="0" w:space="0" w:color="auto"/>
          </w:divBdr>
        </w:div>
        <w:div w:id="134222327">
          <w:marLeft w:val="480"/>
          <w:marRight w:val="0"/>
          <w:marTop w:val="0"/>
          <w:marBottom w:val="0"/>
          <w:divBdr>
            <w:top w:val="none" w:sz="0" w:space="0" w:color="auto"/>
            <w:left w:val="none" w:sz="0" w:space="0" w:color="auto"/>
            <w:bottom w:val="none" w:sz="0" w:space="0" w:color="auto"/>
            <w:right w:val="none" w:sz="0" w:space="0" w:color="auto"/>
          </w:divBdr>
        </w:div>
        <w:div w:id="782261355">
          <w:marLeft w:val="480"/>
          <w:marRight w:val="0"/>
          <w:marTop w:val="0"/>
          <w:marBottom w:val="0"/>
          <w:divBdr>
            <w:top w:val="none" w:sz="0" w:space="0" w:color="auto"/>
            <w:left w:val="none" w:sz="0" w:space="0" w:color="auto"/>
            <w:bottom w:val="none" w:sz="0" w:space="0" w:color="auto"/>
            <w:right w:val="none" w:sz="0" w:space="0" w:color="auto"/>
          </w:divBdr>
        </w:div>
        <w:div w:id="374044959">
          <w:marLeft w:val="480"/>
          <w:marRight w:val="0"/>
          <w:marTop w:val="0"/>
          <w:marBottom w:val="0"/>
          <w:divBdr>
            <w:top w:val="none" w:sz="0" w:space="0" w:color="auto"/>
            <w:left w:val="none" w:sz="0" w:space="0" w:color="auto"/>
            <w:bottom w:val="none" w:sz="0" w:space="0" w:color="auto"/>
            <w:right w:val="none" w:sz="0" w:space="0" w:color="auto"/>
          </w:divBdr>
        </w:div>
        <w:div w:id="1021663925">
          <w:marLeft w:val="480"/>
          <w:marRight w:val="0"/>
          <w:marTop w:val="0"/>
          <w:marBottom w:val="0"/>
          <w:divBdr>
            <w:top w:val="none" w:sz="0" w:space="0" w:color="auto"/>
            <w:left w:val="none" w:sz="0" w:space="0" w:color="auto"/>
            <w:bottom w:val="none" w:sz="0" w:space="0" w:color="auto"/>
            <w:right w:val="none" w:sz="0" w:space="0" w:color="auto"/>
          </w:divBdr>
        </w:div>
        <w:div w:id="1764649611">
          <w:marLeft w:val="480"/>
          <w:marRight w:val="0"/>
          <w:marTop w:val="0"/>
          <w:marBottom w:val="0"/>
          <w:divBdr>
            <w:top w:val="none" w:sz="0" w:space="0" w:color="auto"/>
            <w:left w:val="none" w:sz="0" w:space="0" w:color="auto"/>
            <w:bottom w:val="none" w:sz="0" w:space="0" w:color="auto"/>
            <w:right w:val="none" w:sz="0" w:space="0" w:color="auto"/>
          </w:divBdr>
        </w:div>
        <w:div w:id="2112159865">
          <w:marLeft w:val="480"/>
          <w:marRight w:val="0"/>
          <w:marTop w:val="0"/>
          <w:marBottom w:val="0"/>
          <w:divBdr>
            <w:top w:val="none" w:sz="0" w:space="0" w:color="auto"/>
            <w:left w:val="none" w:sz="0" w:space="0" w:color="auto"/>
            <w:bottom w:val="none" w:sz="0" w:space="0" w:color="auto"/>
            <w:right w:val="none" w:sz="0" w:space="0" w:color="auto"/>
          </w:divBdr>
        </w:div>
        <w:div w:id="812254253">
          <w:marLeft w:val="480"/>
          <w:marRight w:val="0"/>
          <w:marTop w:val="0"/>
          <w:marBottom w:val="0"/>
          <w:divBdr>
            <w:top w:val="none" w:sz="0" w:space="0" w:color="auto"/>
            <w:left w:val="none" w:sz="0" w:space="0" w:color="auto"/>
            <w:bottom w:val="none" w:sz="0" w:space="0" w:color="auto"/>
            <w:right w:val="none" w:sz="0" w:space="0" w:color="auto"/>
          </w:divBdr>
        </w:div>
        <w:div w:id="1108157878">
          <w:marLeft w:val="480"/>
          <w:marRight w:val="0"/>
          <w:marTop w:val="0"/>
          <w:marBottom w:val="0"/>
          <w:divBdr>
            <w:top w:val="none" w:sz="0" w:space="0" w:color="auto"/>
            <w:left w:val="none" w:sz="0" w:space="0" w:color="auto"/>
            <w:bottom w:val="none" w:sz="0" w:space="0" w:color="auto"/>
            <w:right w:val="none" w:sz="0" w:space="0" w:color="auto"/>
          </w:divBdr>
        </w:div>
        <w:div w:id="1278677845">
          <w:marLeft w:val="480"/>
          <w:marRight w:val="0"/>
          <w:marTop w:val="0"/>
          <w:marBottom w:val="0"/>
          <w:divBdr>
            <w:top w:val="none" w:sz="0" w:space="0" w:color="auto"/>
            <w:left w:val="none" w:sz="0" w:space="0" w:color="auto"/>
            <w:bottom w:val="none" w:sz="0" w:space="0" w:color="auto"/>
            <w:right w:val="none" w:sz="0" w:space="0" w:color="auto"/>
          </w:divBdr>
        </w:div>
        <w:div w:id="1082416225">
          <w:marLeft w:val="480"/>
          <w:marRight w:val="0"/>
          <w:marTop w:val="0"/>
          <w:marBottom w:val="0"/>
          <w:divBdr>
            <w:top w:val="none" w:sz="0" w:space="0" w:color="auto"/>
            <w:left w:val="none" w:sz="0" w:space="0" w:color="auto"/>
            <w:bottom w:val="none" w:sz="0" w:space="0" w:color="auto"/>
            <w:right w:val="none" w:sz="0" w:space="0" w:color="auto"/>
          </w:divBdr>
        </w:div>
        <w:div w:id="532231168">
          <w:marLeft w:val="480"/>
          <w:marRight w:val="0"/>
          <w:marTop w:val="0"/>
          <w:marBottom w:val="0"/>
          <w:divBdr>
            <w:top w:val="none" w:sz="0" w:space="0" w:color="auto"/>
            <w:left w:val="none" w:sz="0" w:space="0" w:color="auto"/>
            <w:bottom w:val="none" w:sz="0" w:space="0" w:color="auto"/>
            <w:right w:val="none" w:sz="0" w:space="0" w:color="auto"/>
          </w:divBdr>
        </w:div>
        <w:div w:id="1994598391">
          <w:marLeft w:val="480"/>
          <w:marRight w:val="0"/>
          <w:marTop w:val="0"/>
          <w:marBottom w:val="0"/>
          <w:divBdr>
            <w:top w:val="none" w:sz="0" w:space="0" w:color="auto"/>
            <w:left w:val="none" w:sz="0" w:space="0" w:color="auto"/>
            <w:bottom w:val="none" w:sz="0" w:space="0" w:color="auto"/>
            <w:right w:val="none" w:sz="0" w:space="0" w:color="auto"/>
          </w:divBdr>
        </w:div>
      </w:divsChild>
    </w:div>
    <w:div w:id="1021905049">
      <w:bodyDiv w:val="1"/>
      <w:marLeft w:val="0"/>
      <w:marRight w:val="0"/>
      <w:marTop w:val="0"/>
      <w:marBottom w:val="0"/>
      <w:divBdr>
        <w:top w:val="none" w:sz="0" w:space="0" w:color="auto"/>
        <w:left w:val="none" w:sz="0" w:space="0" w:color="auto"/>
        <w:bottom w:val="none" w:sz="0" w:space="0" w:color="auto"/>
        <w:right w:val="none" w:sz="0" w:space="0" w:color="auto"/>
      </w:divBdr>
    </w:div>
    <w:div w:id="1022515899">
      <w:bodyDiv w:val="1"/>
      <w:marLeft w:val="0"/>
      <w:marRight w:val="0"/>
      <w:marTop w:val="0"/>
      <w:marBottom w:val="0"/>
      <w:divBdr>
        <w:top w:val="none" w:sz="0" w:space="0" w:color="auto"/>
        <w:left w:val="none" w:sz="0" w:space="0" w:color="auto"/>
        <w:bottom w:val="none" w:sz="0" w:space="0" w:color="auto"/>
        <w:right w:val="none" w:sz="0" w:space="0" w:color="auto"/>
      </w:divBdr>
    </w:div>
    <w:div w:id="1023634244">
      <w:bodyDiv w:val="1"/>
      <w:marLeft w:val="0"/>
      <w:marRight w:val="0"/>
      <w:marTop w:val="0"/>
      <w:marBottom w:val="0"/>
      <w:divBdr>
        <w:top w:val="none" w:sz="0" w:space="0" w:color="auto"/>
        <w:left w:val="none" w:sz="0" w:space="0" w:color="auto"/>
        <w:bottom w:val="none" w:sz="0" w:space="0" w:color="auto"/>
        <w:right w:val="none" w:sz="0" w:space="0" w:color="auto"/>
      </w:divBdr>
    </w:div>
    <w:div w:id="1026522547">
      <w:bodyDiv w:val="1"/>
      <w:marLeft w:val="0"/>
      <w:marRight w:val="0"/>
      <w:marTop w:val="0"/>
      <w:marBottom w:val="0"/>
      <w:divBdr>
        <w:top w:val="none" w:sz="0" w:space="0" w:color="auto"/>
        <w:left w:val="none" w:sz="0" w:space="0" w:color="auto"/>
        <w:bottom w:val="none" w:sz="0" w:space="0" w:color="auto"/>
        <w:right w:val="none" w:sz="0" w:space="0" w:color="auto"/>
      </w:divBdr>
    </w:div>
    <w:div w:id="1026565086">
      <w:bodyDiv w:val="1"/>
      <w:marLeft w:val="0"/>
      <w:marRight w:val="0"/>
      <w:marTop w:val="0"/>
      <w:marBottom w:val="0"/>
      <w:divBdr>
        <w:top w:val="none" w:sz="0" w:space="0" w:color="auto"/>
        <w:left w:val="none" w:sz="0" w:space="0" w:color="auto"/>
        <w:bottom w:val="none" w:sz="0" w:space="0" w:color="auto"/>
        <w:right w:val="none" w:sz="0" w:space="0" w:color="auto"/>
      </w:divBdr>
    </w:div>
    <w:div w:id="1026980980">
      <w:bodyDiv w:val="1"/>
      <w:marLeft w:val="0"/>
      <w:marRight w:val="0"/>
      <w:marTop w:val="0"/>
      <w:marBottom w:val="0"/>
      <w:divBdr>
        <w:top w:val="none" w:sz="0" w:space="0" w:color="auto"/>
        <w:left w:val="none" w:sz="0" w:space="0" w:color="auto"/>
        <w:bottom w:val="none" w:sz="0" w:space="0" w:color="auto"/>
        <w:right w:val="none" w:sz="0" w:space="0" w:color="auto"/>
      </w:divBdr>
    </w:div>
    <w:div w:id="1031881259">
      <w:bodyDiv w:val="1"/>
      <w:marLeft w:val="0"/>
      <w:marRight w:val="0"/>
      <w:marTop w:val="0"/>
      <w:marBottom w:val="0"/>
      <w:divBdr>
        <w:top w:val="none" w:sz="0" w:space="0" w:color="auto"/>
        <w:left w:val="none" w:sz="0" w:space="0" w:color="auto"/>
        <w:bottom w:val="none" w:sz="0" w:space="0" w:color="auto"/>
        <w:right w:val="none" w:sz="0" w:space="0" w:color="auto"/>
      </w:divBdr>
    </w:div>
    <w:div w:id="1033338562">
      <w:bodyDiv w:val="1"/>
      <w:marLeft w:val="0"/>
      <w:marRight w:val="0"/>
      <w:marTop w:val="0"/>
      <w:marBottom w:val="0"/>
      <w:divBdr>
        <w:top w:val="none" w:sz="0" w:space="0" w:color="auto"/>
        <w:left w:val="none" w:sz="0" w:space="0" w:color="auto"/>
        <w:bottom w:val="none" w:sz="0" w:space="0" w:color="auto"/>
        <w:right w:val="none" w:sz="0" w:space="0" w:color="auto"/>
      </w:divBdr>
    </w:div>
    <w:div w:id="1033384445">
      <w:bodyDiv w:val="1"/>
      <w:marLeft w:val="0"/>
      <w:marRight w:val="0"/>
      <w:marTop w:val="0"/>
      <w:marBottom w:val="0"/>
      <w:divBdr>
        <w:top w:val="none" w:sz="0" w:space="0" w:color="auto"/>
        <w:left w:val="none" w:sz="0" w:space="0" w:color="auto"/>
        <w:bottom w:val="none" w:sz="0" w:space="0" w:color="auto"/>
        <w:right w:val="none" w:sz="0" w:space="0" w:color="auto"/>
      </w:divBdr>
    </w:div>
    <w:div w:id="1033699439">
      <w:bodyDiv w:val="1"/>
      <w:marLeft w:val="0"/>
      <w:marRight w:val="0"/>
      <w:marTop w:val="0"/>
      <w:marBottom w:val="0"/>
      <w:divBdr>
        <w:top w:val="none" w:sz="0" w:space="0" w:color="auto"/>
        <w:left w:val="none" w:sz="0" w:space="0" w:color="auto"/>
        <w:bottom w:val="none" w:sz="0" w:space="0" w:color="auto"/>
        <w:right w:val="none" w:sz="0" w:space="0" w:color="auto"/>
      </w:divBdr>
    </w:div>
    <w:div w:id="1034186267">
      <w:bodyDiv w:val="1"/>
      <w:marLeft w:val="0"/>
      <w:marRight w:val="0"/>
      <w:marTop w:val="0"/>
      <w:marBottom w:val="0"/>
      <w:divBdr>
        <w:top w:val="none" w:sz="0" w:space="0" w:color="auto"/>
        <w:left w:val="none" w:sz="0" w:space="0" w:color="auto"/>
        <w:bottom w:val="none" w:sz="0" w:space="0" w:color="auto"/>
        <w:right w:val="none" w:sz="0" w:space="0" w:color="auto"/>
      </w:divBdr>
    </w:div>
    <w:div w:id="1035933818">
      <w:bodyDiv w:val="1"/>
      <w:marLeft w:val="0"/>
      <w:marRight w:val="0"/>
      <w:marTop w:val="0"/>
      <w:marBottom w:val="0"/>
      <w:divBdr>
        <w:top w:val="none" w:sz="0" w:space="0" w:color="auto"/>
        <w:left w:val="none" w:sz="0" w:space="0" w:color="auto"/>
        <w:bottom w:val="none" w:sz="0" w:space="0" w:color="auto"/>
        <w:right w:val="none" w:sz="0" w:space="0" w:color="auto"/>
      </w:divBdr>
    </w:div>
    <w:div w:id="1041979601">
      <w:bodyDiv w:val="1"/>
      <w:marLeft w:val="0"/>
      <w:marRight w:val="0"/>
      <w:marTop w:val="0"/>
      <w:marBottom w:val="0"/>
      <w:divBdr>
        <w:top w:val="none" w:sz="0" w:space="0" w:color="auto"/>
        <w:left w:val="none" w:sz="0" w:space="0" w:color="auto"/>
        <w:bottom w:val="none" w:sz="0" w:space="0" w:color="auto"/>
        <w:right w:val="none" w:sz="0" w:space="0" w:color="auto"/>
      </w:divBdr>
    </w:div>
    <w:div w:id="1042747194">
      <w:bodyDiv w:val="1"/>
      <w:marLeft w:val="0"/>
      <w:marRight w:val="0"/>
      <w:marTop w:val="0"/>
      <w:marBottom w:val="0"/>
      <w:divBdr>
        <w:top w:val="none" w:sz="0" w:space="0" w:color="auto"/>
        <w:left w:val="none" w:sz="0" w:space="0" w:color="auto"/>
        <w:bottom w:val="none" w:sz="0" w:space="0" w:color="auto"/>
        <w:right w:val="none" w:sz="0" w:space="0" w:color="auto"/>
      </w:divBdr>
    </w:div>
    <w:div w:id="1044718388">
      <w:bodyDiv w:val="1"/>
      <w:marLeft w:val="0"/>
      <w:marRight w:val="0"/>
      <w:marTop w:val="0"/>
      <w:marBottom w:val="0"/>
      <w:divBdr>
        <w:top w:val="none" w:sz="0" w:space="0" w:color="auto"/>
        <w:left w:val="none" w:sz="0" w:space="0" w:color="auto"/>
        <w:bottom w:val="none" w:sz="0" w:space="0" w:color="auto"/>
        <w:right w:val="none" w:sz="0" w:space="0" w:color="auto"/>
      </w:divBdr>
    </w:div>
    <w:div w:id="1048989543">
      <w:bodyDiv w:val="1"/>
      <w:marLeft w:val="0"/>
      <w:marRight w:val="0"/>
      <w:marTop w:val="0"/>
      <w:marBottom w:val="0"/>
      <w:divBdr>
        <w:top w:val="none" w:sz="0" w:space="0" w:color="auto"/>
        <w:left w:val="none" w:sz="0" w:space="0" w:color="auto"/>
        <w:bottom w:val="none" w:sz="0" w:space="0" w:color="auto"/>
        <w:right w:val="none" w:sz="0" w:space="0" w:color="auto"/>
      </w:divBdr>
    </w:div>
    <w:div w:id="1049497545">
      <w:bodyDiv w:val="1"/>
      <w:marLeft w:val="0"/>
      <w:marRight w:val="0"/>
      <w:marTop w:val="0"/>
      <w:marBottom w:val="0"/>
      <w:divBdr>
        <w:top w:val="none" w:sz="0" w:space="0" w:color="auto"/>
        <w:left w:val="none" w:sz="0" w:space="0" w:color="auto"/>
        <w:bottom w:val="none" w:sz="0" w:space="0" w:color="auto"/>
        <w:right w:val="none" w:sz="0" w:space="0" w:color="auto"/>
      </w:divBdr>
    </w:div>
    <w:div w:id="1050222969">
      <w:bodyDiv w:val="1"/>
      <w:marLeft w:val="0"/>
      <w:marRight w:val="0"/>
      <w:marTop w:val="0"/>
      <w:marBottom w:val="0"/>
      <w:divBdr>
        <w:top w:val="none" w:sz="0" w:space="0" w:color="auto"/>
        <w:left w:val="none" w:sz="0" w:space="0" w:color="auto"/>
        <w:bottom w:val="none" w:sz="0" w:space="0" w:color="auto"/>
        <w:right w:val="none" w:sz="0" w:space="0" w:color="auto"/>
      </w:divBdr>
    </w:div>
    <w:div w:id="1051265423">
      <w:bodyDiv w:val="1"/>
      <w:marLeft w:val="0"/>
      <w:marRight w:val="0"/>
      <w:marTop w:val="0"/>
      <w:marBottom w:val="0"/>
      <w:divBdr>
        <w:top w:val="none" w:sz="0" w:space="0" w:color="auto"/>
        <w:left w:val="none" w:sz="0" w:space="0" w:color="auto"/>
        <w:bottom w:val="none" w:sz="0" w:space="0" w:color="auto"/>
        <w:right w:val="none" w:sz="0" w:space="0" w:color="auto"/>
      </w:divBdr>
    </w:div>
    <w:div w:id="1051346553">
      <w:bodyDiv w:val="1"/>
      <w:marLeft w:val="0"/>
      <w:marRight w:val="0"/>
      <w:marTop w:val="0"/>
      <w:marBottom w:val="0"/>
      <w:divBdr>
        <w:top w:val="none" w:sz="0" w:space="0" w:color="auto"/>
        <w:left w:val="none" w:sz="0" w:space="0" w:color="auto"/>
        <w:bottom w:val="none" w:sz="0" w:space="0" w:color="auto"/>
        <w:right w:val="none" w:sz="0" w:space="0" w:color="auto"/>
      </w:divBdr>
    </w:div>
    <w:div w:id="1053965730">
      <w:bodyDiv w:val="1"/>
      <w:marLeft w:val="0"/>
      <w:marRight w:val="0"/>
      <w:marTop w:val="0"/>
      <w:marBottom w:val="0"/>
      <w:divBdr>
        <w:top w:val="none" w:sz="0" w:space="0" w:color="auto"/>
        <w:left w:val="none" w:sz="0" w:space="0" w:color="auto"/>
        <w:bottom w:val="none" w:sz="0" w:space="0" w:color="auto"/>
        <w:right w:val="none" w:sz="0" w:space="0" w:color="auto"/>
      </w:divBdr>
    </w:div>
    <w:div w:id="1054431223">
      <w:bodyDiv w:val="1"/>
      <w:marLeft w:val="0"/>
      <w:marRight w:val="0"/>
      <w:marTop w:val="0"/>
      <w:marBottom w:val="0"/>
      <w:divBdr>
        <w:top w:val="none" w:sz="0" w:space="0" w:color="auto"/>
        <w:left w:val="none" w:sz="0" w:space="0" w:color="auto"/>
        <w:bottom w:val="none" w:sz="0" w:space="0" w:color="auto"/>
        <w:right w:val="none" w:sz="0" w:space="0" w:color="auto"/>
      </w:divBdr>
    </w:div>
    <w:div w:id="1054814321">
      <w:bodyDiv w:val="1"/>
      <w:marLeft w:val="0"/>
      <w:marRight w:val="0"/>
      <w:marTop w:val="0"/>
      <w:marBottom w:val="0"/>
      <w:divBdr>
        <w:top w:val="none" w:sz="0" w:space="0" w:color="auto"/>
        <w:left w:val="none" w:sz="0" w:space="0" w:color="auto"/>
        <w:bottom w:val="none" w:sz="0" w:space="0" w:color="auto"/>
        <w:right w:val="none" w:sz="0" w:space="0" w:color="auto"/>
      </w:divBdr>
    </w:div>
    <w:div w:id="1055158851">
      <w:bodyDiv w:val="1"/>
      <w:marLeft w:val="0"/>
      <w:marRight w:val="0"/>
      <w:marTop w:val="0"/>
      <w:marBottom w:val="0"/>
      <w:divBdr>
        <w:top w:val="none" w:sz="0" w:space="0" w:color="auto"/>
        <w:left w:val="none" w:sz="0" w:space="0" w:color="auto"/>
        <w:bottom w:val="none" w:sz="0" w:space="0" w:color="auto"/>
        <w:right w:val="none" w:sz="0" w:space="0" w:color="auto"/>
      </w:divBdr>
    </w:div>
    <w:div w:id="1055350881">
      <w:bodyDiv w:val="1"/>
      <w:marLeft w:val="0"/>
      <w:marRight w:val="0"/>
      <w:marTop w:val="0"/>
      <w:marBottom w:val="0"/>
      <w:divBdr>
        <w:top w:val="none" w:sz="0" w:space="0" w:color="auto"/>
        <w:left w:val="none" w:sz="0" w:space="0" w:color="auto"/>
        <w:bottom w:val="none" w:sz="0" w:space="0" w:color="auto"/>
        <w:right w:val="none" w:sz="0" w:space="0" w:color="auto"/>
      </w:divBdr>
    </w:div>
    <w:div w:id="1056049146">
      <w:bodyDiv w:val="1"/>
      <w:marLeft w:val="0"/>
      <w:marRight w:val="0"/>
      <w:marTop w:val="0"/>
      <w:marBottom w:val="0"/>
      <w:divBdr>
        <w:top w:val="none" w:sz="0" w:space="0" w:color="auto"/>
        <w:left w:val="none" w:sz="0" w:space="0" w:color="auto"/>
        <w:bottom w:val="none" w:sz="0" w:space="0" w:color="auto"/>
        <w:right w:val="none" w:sz="0" w:space="0" w:color="auto"/>
      </w:divBdr>
    </w:div>
    <w:div w:id="1056858956">
      <w:bodyDiv w:val="1"/>
      <w:marLeft w:val="0"/>
      <w:marRight w:val="0"/>
      <w:marTop w:val="0"/>
      <w:marBottom w:val="0"/>
      <w:divBdr>
        <w:top w:val="none" w:sz="0" w:space="0" w:color="auto"/>
        <w:left w:val="none" w:sz="0" w:space="0" w:color="auto"/>
        <w:bottom w:val="none" w:sz="0" w:space="0" w:color="auto"/>
        <w:right w:val="none" w:sz="0" w:space="0" w:color="auto"/>
      </w:divBdr>
    </w:div>
    <w:div w:id="1057510068">
      <w:bodyDiv w:val="1"/>
      <w:marLeft w:val="0"/>
      <w:marRight w:val="0"/>
      <w:marTop w:val="0"/>
      <w:marBottom w:val="0"/>
      <w:divBdr>
        <w:top w:val="none" w:sz="0" w:space="0" w:color="auto"/>
        <w:left w:val="none" w:sz="0" w:space="0" w:color="auto"/>
        <w:bottom w:val="none" w:sz="0" w:space="0" w:color="auto"/>
        <w:right w:val="none" w:sz="0" w:space="0" w:color="auto"/>
      </w:divBdr>
    </w:div>
    <w:div w:id="1057976091">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0248861">
      <w:bodyDiv w:val="1"/>
      <w:marLeft w:val="0"/>
      <w:marRight w:val="0"/>
      <w:marTop w:val="0"/>
      <w:marBottom w:val="0"/>
      <w:divBdr>
        <w:top w:val="none" w:sz="0" w:space="0" w:color="auto"/>
        <w:left w:val="none" w:sz="0" w:space="0" w:color="auto"/>
        <w:bottom w:val="none" w:sz="0" w:space="0" w:color="auto"/>
        <w:right w:val="none" w:sz="0" w:space="0" w:color="auto"/>
      </w:divBdr>
    </w:div>
    <w:div w:id="1061518746">
      <w:bodyDiv w:val="1"/>
      <w:marLeft w:val="0"/>
      <w:marRight w:val="0"/>
      <w:marTop w:val="0"/>
      <w:marBottom w:val="0"/>
      <w:divBdr>
        <w:top w:val="none" w:sz="0" w:space="0" w:color="auto"/>
        <w:left w:val="none" w:sz="0" w:space="0" w:color="auto"/>
        <w:bottom w:val="none" w:sz="0" w:space="0" w:color="auto"/>
        <w:right w:val="none" w:sz="0" w:space="0" w:color="auto"/>
      </w:divBdr>
    </w:div>
    <w:div w:id="1061562368">
      <w:bodyDiv w:val="1"/>
      <w:marLeft w:val="0"/>
      <w:marRight w:val="0"/>
      <w:marTop w:val="0"/>
      <w:marBottom w:val="0"/>
      <w:divBdr>
        <w:top w:val="none" w:sz="0" w:space="0" w:color="auto"/>
        <w:left w:val="none" w:sz="0" w:space="0" w:color="auto"/>
        <w:bottom w:val="none" w:sz="0" w:space="0" w:color="auto"/>
        <w:right w:val="none" w:sz="0" w:space="0" w:color="auto"/>
      </w:divBdr>
    </w:div>
    <w:div w:id="1062564043">
      <w:bodyDiv w:val="1"/>
      <w:marLeft w:val="0"/>
      <w:marRight w:val="0"/>
      <w:marTop w:val="0"/>
      <w:marBottom w:val="0"/>
      <w:divBdr>
        <w:top w:val="none" w:sz="0" w:space="0" w:color="auto"/>
        <w:left w:val="none" w:sz="0" w:space="0" w:color="auto"/>
        <w:bottom w:val="none" w:sz="0" w:space="0" w:color="auto"/>
        <w:right w:val="none" w:sz="0" w:space="0" w:color="auto"/>
      </w:divBdr>
    </w:div>
    <w:div w:id="1065493691">
      <w:bodyDiv w:val="1"/>
      <w:marLeft w:val="0"/>
      <w:marRight w:val="0"/>
      <w:marTop w:val="0"/>
      <w:marBottom w:val="0"/>
      <w:divBdr>
        <w:top w:val="none" w:sz="0" w:space="0" w:color="auto"/>
        <w:left w:val="none" w:sz="0" w:space="0" w:color="auto"/>
        <w:bottom w:val="none" w:sz="0" w:space="0" w:color="auto"/>
        <w:right w:val="none" w:sz="0" w:space="0" w:color="auto"/>
      </w:divBdr>
      <w:divsChild>
        <w:div w:id="1556623370">
          <w:marLeft w:val="480"/>
          <w:marRight w:val="0"/>
          <w:marTop w:val="0"/>
          <w:marBottom w:val="0"/>
          <w:divBdr>
            <w:top w:val="none" w:sz="0" w:space="0" w:color="auto"/>
            <w:left w:val="none" w:sz="0" w:space="0" w:color="auto"/>
            <w:bottom w:val="none" w:sz="0" w:space="0" w:color="auto"/>
            <w:right w:val="none" w:sz="0" w:space="0" w:color="auto"/>
          </w:divBdr>
        </w:div>
        <w:div w:id="2128162551">
          <w:marLeft w:val="480"/>
          <w:marRight w:val="0"/>
          <w:marTop w:val="0"/>
          <w:marBottom w:val="0"/>
          <w:divBdr>
            <w:top w:val="none" w:sz="0" w:space="0" w:color="auto"/>
            <w:left w:val="none" w:sz="0" w:space="0" w:color="auto"/>
            <w:bottom w:val="none" w:sz="0" w:space="0" w:color="auto"/>
            <w:right w:val="none" w:sz="0" w:space="0" w:color="auto"/>
          </w:divBdr>
        </w:div>
        <w:div w:id="1561163565">
          <w:marLeft w:val="480"/>
          <w:marRight w:val="0"/>
          <w:marTop w:val="0"/>
          <w:marBottom w:val="0"/>
          <w:divBdr>
            <w:top w:val="none" w:sz="0" w:space="0" w:color="auto"/>
            <w:left w:val="none" w:sz="0" w:space="0" w:color="auto"/>
            <w:bottom w:val="none" w:sz="0" w:space="0" w:color="auto"/>
            <w:right w:val="none" w:sz="0" w:space="0" w:color="auto"/>
          </w:divBdr>
        </w:div>
        <w:div w:id="324824608">
          <w:marLeft w:val="480"/>
          <w:marRight w:val="0"/>
          <w:marTop w:val="0"/>
          <w:marBottom w:val="0"/>
          <w:divBdr>
            <w:top w:val="none" w:sz="0" w:space="0" w:color="auto"/>
            <w:left w:val="none" w:sz="0" w:space="0" w:color="auto"/>
            <w:bottom w:val="none" w:sz="0" w:space="0" w:color="auto"/>
            <w:right w:val="none" w:sz="0" w:space="0" w:color="auto"/>
          </w:divBdr>
        </w:div>
        <w:div w:id="1985231832">
          <w:marLeft w:val="480"/>
          <w:marRight w:val="0"/>
          <w:marTop w:val="0"/>
          <w:marBottom w:val="0"/>
          <w:divBdr>
            <w:top w:val="none" w:sz="0" w:space="0" w:color="auto"/>
            <w:left w:val="none" w:sz="0" w:space="0" w:color="auto"/>
            <w:bottom w:val="none" w:sz="0" w:space="0" w:color="auto"/>
            <w:right w:val="none" w:sz="0" w:space="0" w:color="auto"/>
          </w:divBdr>
        </w:div>
        <w:div w:id="1518696500">
          <w:marLeft w:val="480"/>
          <w:marRight w:val="0"/>
          <w:marTop w:val="0"/>
          <w:marBottom w:val="0"/>
          <w:divBdr>
            <w:top w:val="none" w:sz="0" w:space="0" w:color="auto"/>
            <w:left w:val="none" w:sz="0" w:space="0" w:color="auto"/>
            <w:bottom w:val="none" w:sz="0" w:space="0" w:color="auto"/>
            <w:right w:val="none" w:sz="0" w:space="0" w:color="auto"/>
          </w:divBdr>
        </w:div>
        <w:div w:id="507914729">
          <w:marLeft w:val="480"/>
          <w:marRight w:val="0"/>
          <w:marTop w:val="0"/>
          <w:marBottom w:val="0"/>
          <w:divBdr>
            <w:top w:val="none" w:sz="0" w:space="0" w:color="auto"/>
            <w:left w:val="none" w:sz="0" w:space="0" w:color="auto"/>
            <w:bottom w:val="none" w:sz="0" w:space="0" w:color="auto"/>
            <w:right w:val="none" w:sz="0" w:space="0" w:color="auto"/>
          </w:divBdr>
        </w:div>
        <w:div w:id="1369143073">
          <w:marLeft w:val="480"/>
          <w:marRight w:val="0"/>
          <w:marTop w:val="0"/>
          <w:marBottom w:val="0"/>
          <w:divBdr>
            <w:top w:val="none" w:sz="0" w:space="0" w:color="auto"/>
            <w:left w:val="none" w:sz="0" w:space="0" w:color="auto"/>
            <w:bottom w:val="none" w:sz="0" w:space="0" w:color="auto"/>
            <w:right w:val="none" w:sz="0" w:space="0" w:color="auto"/>
          </w:divBdr>
        </w:div>
        <w:div w:id="1325470773">
          <w:marLeft w:val="480"/>
          <w:marRight w:val="0"/>
          <w:marTop w:val="0"/>
          <w:marBottom w:val="0"/>
          <w:divBdr>
            <w:top w:val="none" w:sz="0" w:space="0" w:color="auto"/>
            <w:left w:val="none" w:sz="0" w:space="0" w:color="auto"/>
            <w:bottom w:val="none" w:sz="0" w:space="0" w:color="auto"/>
            <w:right w:val="none" w:sz="0" w:space="0" w:color="auto"/>
          </w:divBdr>
        </w:div>
        <w:div w:id="934367211">
          <w:marLeft w:val="480"/>
          <w:marRight w:val="0"/>
          <w:marTop w:val="0"/>
          <w:marBottom w:val="0"/>
          <w:divBdr>
            <w:top w:val="none" w:sz="0" w:space="0" w:color="auto"/>
            <w:left w:val="none" w:sz="0" w:space="0" w:color="auto"/>
            <w:bottom w:val="none" w:sz="0" w:space="0" w:color="auto"/>
            <w:right w:val="none" w:sz="0" w:space="0" w:color="auto"/>
          </w:divBdr>
        </w:div>
        <w:div w:id="35854691">
          <w:marLeft w:val="480"/>
          <w:marRight w:val="0"/>
          <w:marTop w:val="0"/>
          <w:marBottom w:val="0"/>
          <w:divBdr>
            <w:top w:val="none" w:sz="0" w:space="0" w:color="auto"/>
            <w:left w:val="none" w:sz="0" w:space="0" w:color="auto"/>
            <w:bottom w:val="none" w:sz="0" w:space="0" w:color="auto"/>
            <w:right w:val="none" w:sz="0" w:space="0" w:color="auto"/>
          </w:divBdr>
        </w:div>
        <w:div w:id="2117747277">
          <w:marLeft w:val="480"/>
          <w:marRight w:val="0"/>
          <w:marTop w:val="0"/>
          <w:marBottom w:val="0"/>
          <w:divBdr>
            <w:top w:val="none" w:sz="0" w:space="0" w:color="auto"/>
            <w:left w:val="none" w:sz="0" w:space="0" w:color="auto"/>
            <w:bottom w:val="none" w:sz="0" w:space="0" w:color="auto"/>
            <w:right w:val="none" w:sz="0" w:space="0" w:color="auto"/>
          </w:divBdr>
        </w:div>
        <w:div w:id="388385533">
          <w:marLeft w:val="480"/>
          <w:marRight w:val="0"/>
          <w:marTop w:val="0"/>
          <w:marBottom w:val="0"/>
          <w:divBdr>
            <w:top w:val="none" w:sz="0" w:space="0" w:color="auto"/>
            <w:left w:val="none" w:sz="0" w:space="0" w:color="auto"/>
            <w:bottom w:val="none" w:sz="0" w:space="0" w:color="auto"/>
            <w:right w:val="none" w:sz="0" w:space="0" w:color="auto"/>
          </w:divBdr>
        </w:div>
        <w:div w:id="1816675225">
          <w:marLeft w:val="480"/>
          <w:marRight w:val="0"/>
          <w:marTop w:val="0"/>
          <w:marBottom w:val="0"/>
          <w:divBdr>
            <w:top w:val="none" w:sz="0" w:space="0" w:color="auto"/>
            <w:left w:val="none" w:sz="0" w:space="0" w:color="auto"/>
            <w:bottom w:val="none" w:sz="0" w:space="0" w:color="auto"/>
            <w:right w:val="none" w:sz="0" w:space="0" w:color="auto"/>
          </w:divBdr>
        </w:div>
        <w:div w:id="1932615195">
          <w:marLeft w:val="480"/>
          <w:marRight w:val="0"/>
          <w:marTop w:val="0"/>
          <w:marBottom w:val="0"/>
          <w:divBdr>
            <w:top w:val="none" w:sz="0" w:space="0" w:color="auto"/>
            <w:left w:val="none" w:sz="0" w:space="0" w:color="auto"/>
            <w:bottom w:val="none" w:sz="0" w:space="0" w:color="auto"/>
            <w:right w:val="none" w:sz="0" w:space="0" w:color="auto"/>
          </w:divBdr>
        </w:div>
        <w:div w:id="1240023226">
          <w:marLeft w:val="480"/>
          <w:marRight w:val="0"/>
          <w:marTop w:val="0"/>
          <w:marBottom w:val="0"/>
          <w:divBdr>
            <w:top w:val="none" w:sz="0" w:space="0" w:color="auto"/>
            <w:left w:val="none" w:sz="0" w:space="0" w:color="auto"/>
            <w:bottom w:val="none" w:sz="0" w:space="0" w:color="auto"/>
            <w:right w:val="none" w:sz="0" w:space="0" w:color="auto"/>
          </w:divBdr>
        </w:div>
        <w:div w:id="860169054">
          <w:marLeft w:val="480"/>
          <w:marRight w:val="0"/>
          <w:marTop w:val="0"/>
          <w:marBottom w:val="0"/>
          <w:divBdr>
            <w:top w:val="none" w:sz="0" w:space="0" w:color="auto"/>
            <w:left w:val="none" w:sz="0" w:space="0" w:color="auto"/>
            <w:bottom w:val="none" w:sz="0" w:space="0" w:color="auto"/>
            <w:right w:val="none" w:sz="0" w:space="0" w:color="auto"/>
          </w:divBdr>
        </w:div>
        <w:div w:id="1288125790">
          <w:marLeft w:val="480"/>
          <w:marRight w:val="0"/>
          <w:marTop w:val="0"/>
          <w:marBottom w:val="0"/>
          <w:divBdr>
            <w:top w:val="none" w:sz="0" w:space="0" w:color="auto"/>
            <w:left w:val="none" w:sz="0" w:space="0" w:color="auto"/>
            <w:bottom w:val="none" w:sz="0" w:space="0" w:color="auto"/>
            <w:right w:val="none" w:sz="0" w:space="0" w:color="auto"/>
          </w:divBdr>
        </w:div>
        <w:div w:id="1358460327">
          <w:marLeft w:val="480"/>
          <w:marRight w:val="0"/>
          <w:marTop w:val="0"/>
          <w:marBottom w:val="0"/>
          <w:divBdr>
            <w:top w:val="none" w:sz="0" w:space="0" w:color="auto"/>
            <w:left w:val="none" w:sz="0" w:space="0" w:color="auto"/>
            <w:bottom w:val="none" w:sz="0" w:space="0" w:color="auto"/>
            <w:right w:val="none" w:sz="0" w:space="0" w:color="auto"/>
          </w:divBdr>
        </w:div>
        <w:div w:id="857424311">
          <w:marLeft w:val="480"/>
          <w:marRight w:val="0"/>
          <w:marTop w:val="0"/>
          <w:marBottom w:val="0"/>
          <w:divBdr>
            <w:top w:val="none" w:sz="0" w:space="0" w:color="auto"/>
            <w:left w:val="none" w:sz="0" w:space="0" w:color="auto"/>
            <w:bottom w:val="none" w:sz="0" w:space="0" w:color="auto"/>
            <w:right w:val="none" w:sz="0" w:space="0" w:color="auto"/>
          </w:divBdr>
        </w:div>
        <w:div w:id="400180647">
          <w:marLeft w:val="480"/>
          <w:marRight w:val="0"/>
          <w:marTop w:val="0"/>
          <w:marBottom w:val="0"/>
          <w:divBdr>
            <w:top w:val="none" w:sz="0" w:space="0" w:color="auto"/>
            <w:left w:val="none" w:sz="0" w:space="0" w:color="auto"/>
            <w:bottom w:val="none" w:sz="0" w:space="0" w:color="auto"/>
            <w:right w:val="none" w:sz="0" w:space="0" w:color="auto"/>
          </w:divBdr>
        </w:div>
        <w:div w:id="967200275">
          <w:marLeft w:val="480"/>
          <w:marRight w:val="0"/>
          <w:marTop w:val="0"/>
          <w:marBottom w:val="0"/>
          <w:divBdr>
            <w:top w:val="none" w:sz="0" w:space="0" w:color="auto"/>
            <w:left w:val="none" w:sz="0" w:space="0" w:color="auto"/>
            <w:bottom w:val="none" w:sz="0" w:space="0" w:color="auto"/>
            <w:right w:val="none" w:sz="0" w:space="0" w:color="auto"/>
          </w:divBdr>
        </w:div>
        <w:div w:id="1070231904">
          <w:marLeft w:val="480"/>
          <w:marRight w:val="0"/>
          <w:marTop w:val="0"/>
          <w:marBottom w:val="0"/>
          <w:divBdr>
            <w:top w:val="none" w:sz="0" w:space="0" w:color="auto"/>
            <w:left w:val="none" w:sz="0" w:space="0" w:color="auto"/>
            <w:bottom w:val="none" w:sz="0" w:space="0" w:color="auto"/>
            <w:right w:val="none" w:sz="0" w:space="0" w:color="auto"/>
          </w:divBdr>
        </w:div>
        <w:div w:id="640623199">
          <w:marLeft w:val="480"/>
          <w:marRight w:val="0"/>
          <w:marTop w:val="0"/>
          <w:marBottom w:val="0"/>
          <w:divBdr>
            <w:top w:val="none" w:sz="0" w:space="0" w:color="auto"/>
            <w:left w:val="none" w:sz="0" w:space="0" w:color="auto"/>
            <w:bottom w:val="none" w:sz="0" w:space="0" w:color="auto"/>
            <w:right w:val="none" w:sz="0" w:space="0" w:color="auto"/>
          </w:divBdr>
        </w:div>
        <w:div w:id="453060160">
          <w:marLeft w:val="480"/>
          <w:marRight w:val="0"/>
          <w:marTop w:val="0"/>
          <w:marBottom w:val="0"/>
          <w:divBdr>
            <w:top w:val="none" w:sz="0" w:space="0" w:color="auto"/>
            <w:left w:val="none" w:sz="0" w:space="0" w:color="auto"/>
            <w:bottom w:val="none" w:sz="0" w:space="0" w:color="auto"/>
            <w:right w:val="none" w:sz="0" w:space="0" w:color="auto"/>
          </w:divBdr>
        </w:div>
        <w:div w:id="2074231090">
          <w:marLeft w:val="480"/>
          <w:marRight w:val="0"/>
          <w:marTop w:val="0"/>
          <w:marBottom w:val="0"/>
          <w:divBdr>
            <w:top w:val="none" w:sz="0" w:space="0" w:color="auto"/>
            <w:left w:val="none" w:sz="0" w:space="0" w:color="auto"/>
            <w:bottom w:val="none" w:sz="0" w:space="0" w:color="auto"/>
            <w:right w:val="none" w:sz="0" w:space="0" w:color="auto"/>
          </w:divBdr>
        </w:div>
        <w:div w:id="1153792547">
          <w:marLeft w:val="480"/>
          <w:marRight w:val="0"/>
          <w:marTop w:val="0"/>
          <w:marBottom w:val="0"/>
          <w:divBdr>
            <w:top w:val="none" w:sz="0" w:space="0" w:color="auto"/>
            <w:left w:val="none" w:sz="0" w:space="0" w:color="auto"/>
            <w:bottom w:val="none" w:sz="0" w:space="0" w:color="auto"/>
            <w:right w:val="none" w:sz="0" w:space="0" w:color="auto"/>
          </w:divBdr>
        </w:div>
        <w:div w:id="1291672762">
          <w:marLeft w:val="480"/>
          <w:marRight w:val="0"/>
          <w:marTop w:val="0"/>
          <w:marBottom w:val="0"/>
          <w:divBdr>
            <w:top w:val="none" w:sz="0" w:space="0" w:color="auto"/>
            <w:left w:val="none" w:sz="0" w:space="0" w:color="auto"/>
            <w:bottom w:val="none" w:sz="0" w:space="0" w:color="auto"/>
            <w:right w:val="none" w:sz="0" w:space="0" w:color="auto"/>
          </w:divBdr>
        </w:div>
        <w:div w:id="1775780986">
          <w:marLeft w:val="480"/>
          <w:marRight w:val="0"/>
          <w:marTop w:val="0"/>
          <w:marBottom w:val="0"/>
          <w:divBdr>
            <w:top w:val="none" w:sz="0" w:space="0" w:color="auto"/>
            <w:left w:val="none" w:sz="0" w:space="0" w:color="auto"/>
            <w:bottom w:val="none" w:sz="0" w:space="0" w:color="auto"/>
            <w:right w:val="none" w:sz="0" w:space="0" w:color="auto"/>
          </w:divBdr>
        </w:div>
        <w:div w:id="285310429">
          <w:marLeft w:val="480"/>
          <w:marRight w:val="0"/>
          <w:marTop w:val="0"/>
          <w:marBottom w:val="0"/>
          <w:divBdr>
            <w:top w:val="none" w:sz="0" w:space="0" w:color="auto"/>
            <w:left w:val="none" w:sz="0" w:space="0" w:color="auto"/>
            <w:bottom w:val="none" w:sz="0" w:space="0" w:color="auto"/>
            <w:right w:val="none" w:sz="0" w:space="0" w:color="auto"/>
          </w:divBdr>
        </w:div>
        <w:div w:id="1164904154">
          <w:marLeft w:val="480"/>
          <w:marRight w:val="0"/>
          <w:marTop w:val="0"/>
          <w:marBottom w:val="0"/>
          <w:divBdr>
            <w:top w:val="none" w:sz="0" w:space="0" w:color="auto"/>
            <w:left w:val="none" w:sz="0" w:space="0" w:color="auto"/>
            <w:bottom w:val="none" w:sz="0" w:space="0" w:color="auto"/>
            <w:right w:val="none" w:sz="0" w:space="0" w:color="auto"/>
          </w:divBdr>
        </w:div>
        <w:div w:id="1550678322">
          <w:marLeft w:val="480"/>
          <w:marRight w:val="0"/>
          <w:marTop w:val="0"/>
          <w:marBottom w:val="0"/>
          <w:divBdr>
            <w:top w:val="none" w:sz="0" w:space="0" w:color="auto"/>
            <w:left w:val="none" w:sz="0" w:space="0" w:color="auto"/>
            <w:bottom w:val="none" w:sz="0" w:space="0" w:color="auto"/>
            <w:right w:val="none" w:sz="0" w:space="0" w:color="auto"/>
          </w:divBdr>
        </w:div>
        <w:div w:id="607195744">
          <w:marLeft w:val="480"/>
          <w:marRight w:val="0"/>
          <w:marTop w:val="0"/>
          <w:marBottom w:val="0"/>
          <w:divBdr>
            <w:top w:val="none" w:sz="0" w:space="0" w:color="auto"/>
            <w:left w:val="none" w:sz="0" w:space="0" w:color="auto"/>
            <w:bottom w:val="none" w:sz="0" w:space="0" w:color="auto"/>
            <w:right w:val="none" w:sz="0" w:space="0" w:color="auto"/>
          </w:divBdr>
        </w:div>
        <w:div w:id="1971326437">
          <w:marLeft w:val="480"/>
          <w:marRight w:val="0"/>
          <w:marTop w:val="0"/>
          <w:marBottom w:val="0"/>
          <w:divBdr>
            <w:top w:val="none" w:sz="0" w:space="0" w:color="auto"/>
            <w:left w:val="none" w:sz="0" w:space="0" w:color="auto"/>
            <w:bottom w:val="none" w:sz="0" w:space="0" w:color="auto"/>
            <w:right w:val="none" w:sz="0" w:space="0" w:color="auto"/>
          </w:divBdr>
        </w:div>
        <w:div w:id="449709497">
          <w:marLeft w:val="480"/>
          <w:marRight w:val="0"/>
          <w:marTop w:val="0"/>
          <w:marBottom w:val="0"/>
          <w:divBdr>
            <w:top w:val="none" w:sz="0" w:space="0" w:color="auto"/>
            <w:left w:val="none" w:sz="0" w:space="0" w:color="auto"/>
            <w:bottom w:val="none" w:sz="0" w:space="0" w:color="auto"/>
            <w:right w:val="none" w:sz="0" w:space="0" w:color="auto"/>
          </w:divBdr>
        </w:div>
        <w:div w:id="341933059">
          <w:marLeft w:val="480"/>
          <w:marRight w:val="0"/>
          <w:marTop w:val="0"/>
          <w:marBottom w:val="0"/>
          <w:divBdr>
            <w:top w:val="none" w:sz="0" w:space="0" w:color="auto"/>
            <w:left w:val="none" w:sz="0" w:space="0" w:color="auto"/>
            <w:bottom w:val="none" w:sz="0" w:space="0" w:color="auto"/>
            <w:right w:val="none" w:sz="0" w:space="0" w:color="auto"/>
          </w:divBdr>
        </w:div>
        <w:div w:id="921992974">
          <w:marLeft w:val="480"/>
          <w:marRight w:val="0"/>
          <w:marTop w:val="0"/>
          <w:marBottom w:val="0"/>
          <w:divBdr>
            <w:top w:val="none" w:sz="0" w:space="0" w:color="auto"/>
            <w:left w:val="none" w:sz="0" w:space="0" w:color="auto"/>
            <w:bottom w:val="none" w:sz="0" w:space="0" w:color="auto"/>
            <w:right w:val="none" w:sz="0" w:space="0" w:color="auto"/>
          </w:divBdr>
        </w:div>
        <w:div w:id="1475292525">
          <w:marLeft w:val="480"/>
          <w:marRight w:val="0"/>
          <w:marTop w:val="0"/>
          <w:marBottom w:val="0"/>
          <w:divBdr>
            <w:top w:val="none" w:sz="0" w:space="0" w:color="auto"/>
            <w:left w:val="none" w:sz="0" w:space="0" w:color="auto"/>
            <w:bottom w:val="none" w:sz="0" w:space="0" w:color="auto"/>
            <w:right w:val="none" w:sz="0" w:space="0" w:color="auto"/>
          </w:divBdr>
        </w:div>
        <w:div w:id="1010571608">
          <w:marLeft w:val="480"/>
          <w:marRight w:val="0"/>
          <w:marTop w:val="0"/>
          <w:marBottom w:val="0"/>
          <w:divBdr>
            <w:top w:val="none" w:sz="0" w:space="0" w:color="auto"/>
            <w:left w:val="none" w:sz="0" w:space="0" w:color="auto"/>
            <w:bottom w:val="none" w:sz="0" w:space="0" w:color="auto"/>
            <w:right w:val="none" w:sz="0" w:space="0" w:color="auto"/>
          </w:divBdr>
        </w:div>
        <w:div w:id="1574848440">
          <w:marLeft w:val="480"/>
          <w:marRight w:val="0"/>
          <w:marTop w:val="0"/>
          <w:marBottom w:val="0"/>
          <w:divBdr>
            <w:top w:val="none" w:sz="0" w:space="0" w:color="auto"/>
            <w:left w:val="none" w:sz="0" w:space="0" w:color="auto"/>
            <w:bottom w:val="none" w:sz="0" w:space="0" w:color="auto"/>
            <w:right w:val="none" w:sz="0" w:space="0" w:color="auto"/>
          </w:divBdr>
        </w:div>
        <w:div w:id="1780878861">
          <w:marLeft w:val="480"/>
          <w:marRight w:val="0"/>
          <w:marTop w:val="0"/>
          <w:marBottom w:val="0"/>
          <w:divBdr>
            <w:top w:val="none" w:sz="0" w:space="0" w:color="auto"/>
            <w:left w:val="none" w:sz="0" w:space="0" w:color="auto"/>
            <w:bottom w:val="none" w:sz="0" w:space="0" w:color="auto"/>
            <w:right w:val="none" w:sz="0" w:space="0" w:color="auto"/>
          </w:divBdr>
        </w:div>
        <w:div w:id="295795904">
          <w:marLeft w:val="480"/>
          <w:marRight w:val="0"/>
          <w:marTop w:val="0"/>
          <w:marBottom w:val="0"/>
          <w:divBdr>
            <w:top w:val="none" w:sz="0" w:space="0" w:color="auto"/>
            <w:left w:val="none" w:sz="0" w:space="0" w:color="auto"/>
            <w:bottom w:val="none" w:sz="0" w:space="0" w:color="auto"/>
            <w:right w:val="none" w:sz="0" w:space="0" w:color="auto"/>
          </w:divBdr>
        </w:div>
        <w:div w:id="209926820">
          <w:marLeft w:val="480"/>
          <w:marRight w:val="0"/>
          <w:marTop w:val="0"/>
          <w:marBottom w:val="0"/>
          <w:divBdr>
            <w:top w:val="none" w:sz="0" w:space="0" w:color="auto"/>
            <w:left w:val="none" w:sz="0" w:space="0" w:color="auto"/>
            <w:bottom w:val="none" w:sz="0" w:space="0" w:color="auto"/>
            <w:right w:val="none" w:sz="0" w:space="0" w:color="auto"/>
          </w:divBdr>
        </w:div>
        <w:div w:id="1134982504">
          <w:marLeft w:val="480"/>
          <w:marRight w:val="0"/>
          <w:marTop w:val="0"/>
          <w:marBottom w:val="0"/>
          <w:divBdr>
            <w:top w:val="none" w:sz="0" w:space="0" w:color="auto"/>
            <w:left w:val="none" w:sz="0" w:space="0" w:color="auto"/>
            <w:bottom w:val="none" w:sz="0" w:space="0" w:color="auto"/>
            <w:right w:val="none" w:sz="0" w:space="0" w:color="auto"/>
          </w:divBdr>
        </w:div>
        <w:div w:id="814488467">
          <w:marLeft w:val="480"/>
          <w:marRight w:val="0"/>
          <w:marTop w:val="0"/>
          <w:marBottom w:val="0"/>
          <w:divBdr>
            <w:top w:val="none" w:sz="0" w:space="0" w:color="auto"/>
            <w:left w:val="none" w:sz="0" w:space="0" w:color="auto"/>
            <w:bottom w:val="none" w:sz="0" w:space="0" w:color="auto"/>
            <w:right w:val="none" w:sz="0" w:space="0" w:color="auto"/>
          </w:divBdr>
        </w:div>
        <w:div w:id="1495147075">
          <w:marLeft w:val="480"/>
          <w:marRight w:val="0"/>
          <w:marTop w:val="0"/>
          <w:marBottom w:val="0"/>
          <w:divBdr>
            <w:top w:val="none" w:sz="0" w:space="0" w:color="auto"/>
            <w:left w:val="none" w:sz="0" w:space="0" w:color="auto"/>
            <w:bottom w:val="none" w:sz="0" w:space="0" w:color="auto"/>
            <w:right w:val="none" w:sz="0" w:space="0" w:color="auto"/>
          </w:divBdr>
        </w:div>
        <w:div w:id="2060014792">
          <w:marLeft w:val="480"/>
          <w:marRight w:val="0"/>
          <w:marTop w:val="0"/>
          <w:marBottom w:val="0"/>
          <w:divBdr>
            <w:top w:val="none" w:sz="0" w:space="0" w:color="auto"/>
            <w:left w:val="none" w:sz="0" w:space="0" w:color="auto"/>
            <w:bottom w:val="none" w:sz="0" w:space="0" w:color="auto"/>
            <w:right w:val="none" w:sz="0" w:space="0" w:color="auto"/>
          </w:divBdr>
        </w:div>
        <w:div w:id="182138246">
          <w:marLeft w:val="480"/>
          <w:marRight w:val="0"/>
          <w:marTop w:val="0"/>
          <w:marBottom w:val="0"/>
          <w:divBdr>
            <w:top w:val="none" w:sz="0" w:space="0" w:color="auto"/>
            <w:left w:val="none" w:sz="0" w:space="0" w:color="auto"/>
            <w:bottom w:val="none" w:sz="0" w:space="0" w:color="auto"/>
            <w:right w:val="none" w:sz="0" w:space="0" w:color="auto"/>
          </w:divBdr>
        </w:div>
        <w:div w:id="2140101180">
          <w:marLeft w:val="480"/>
          <w:marRight w:val="0"/>
          <w:marTop w:val="0"/>
          <w:marBottom w:val="0"/>
          <w:divBdr>
            <w:top w:val="none" w:sz="0" w:space="0" w:color="auto"/>
            <w:left w:val="none" w:sz="0" w:space="0" w:color="auto"/>
            <w:bottom w:val="none" w:sz="0" w:space="0" w:color="auto"/>
            <w:right w:val="none" w:sz="0" w:space="0" w:color="auto"/>
          </w:divBdr>
        </w:div>
        <w:div w:id="1515998345">
          <w:marLeft w:val="480"/>
          <w:marRight w:val="0"/>
          <w:marTop w:val="0"/>
          <w:marBottom w:val="0"/>
          <w:divBdr>
            <w:top w:val="none" w:sz="0" w:space="0" w:color="auto"/>
            <w:left w:val="none" w:sz="0" w:space="0" w:color="auto"/>
            <w:bottom w:val="none" w:sz="0" w:space="0" w:color="auto"/>
            <w:right w:val="none" w:sz="0" w:space="0" w:color="auto"/>
          </w:divBdr>
        </w:div>
        <w:div w:id="895051688">
          <w:marLeft w:val="480"/>
          <w:marRight w:val="0"/>
          <w:marTop w:val="0"/>
          <w:marBottom w:val="0"/>
          <w:divBdr>
            <w:top w:val="none" w:sz="0" w:space="0" w:color="auto"/>
            <w:left w:val="none" w:sz="0" w:space="0" w:color="auto"/>
            <w:bottom w:val="none" w:sz="0" w:space="0" w:color="auto"/>
            <w:right w:val="none" w:sz="0" w:space="0" w:color="auto"/>
          </w:divBdr>
        </w:div>
        <w:div w:id="859978249">
          <w:marLeft w:val="480"/>
          <w:marRight w:val="0"/>
          <w:marTop w:val="0"/>
          <w:marBottom w:val="0"/>
          <w:divBdr>
            <w:top w:val="none" w:sz="0" w:space="0" w:color="auto"/>
            <w:left w:val="none" w:sz="0" w:space="0" w:color="auto"/>
            <w:bottom w:val="none" w:sz="0" w:space="0" w:color="auto"/>
            <w:right w:val="none" w:sz="0" w:space="0" w:color="auto"/>
          </w:divBdr>
        </w:div>
        <w:div w:id="1998142541">
          <w:marLeft w:val="480"/>
          <w:marRight w:val="0"/>
          <w:marTop w:val="0"/>
          <w:marBottom w:val="0"/>
          <w:divBdr>
            <w:top w:val="none" w:sz="0" w:space="0" w:color="auto"/>
            <w:left w:val="none" w:sz="0" w:space="0" w:color="auto"/>
            <w:bottom w:val="none" w:sz="0" w:space="0" w:color="auto"/>
            <w:right w:val="none" w:sz="0" w:space="0" w:color="auto"/>
          </w:divBdr>
        </w:div>
        <w:div w:id="1770277867">
          <w:marLeft w:val="480"/>
          <w:marRight w:val="0"/>
          <w:marTop w:val="0"/>
          <w:marBottom w:val="0"/>
          <w:divBdr>
            <w:top w:val="none" w:sz="0" w:space="0" w:color="auto"/>
            <w:left w:val="none" w:sz="0" w:space="0" w:color="auto"/>
            <w:bottom w:val="none" w:sz="0" w:space="0" w:color="auto"/>
            <w:right w:val="none" w:sz="0" w:space="0" w:color="auto"/>
          </w:divBdr>
        </w:div>
        <w:div w:id="562761078">
          <w:marLeft w:val="480"/>
          <w:marRight w:val="0"/>
          <w:marTop w:val="0"/>
          <w:marBottom w:val="0"/>
          <w:divBdr>
            <w:top w:val="none" w:sz="0" w:space="0" w:color="auto"/>
            <w:left w:val="none" w:sz="0" w:space="0" w:color="auto"/>
            <w:bottom w:val="none" w:sz="0" w:space="0" w:color="auto"/>
            <w:right w:val="none" w:sz="0" w:space="0" w:color="auto"/>
          </w:divBdr>
        </w:div>
        <w:div w:id="1681160342">
          <w:marLeft w:val="480"/>
          <w:marRight w:val="0"/>
          <w:marTop w:val="0"/>
          <w:marBottom w:val="0"/>
          <w:divBdr>
            <w:top w:val="none" w:sz="0" w:space="0" w:color="auto"/>
            <w:left w:val="none" w:sz="0" w:space="0" w:color="auto"/>
            <w:bottom w:val="none" w:sz="0" w:space="0" w:color="auto"/>
            <w:right w:val="none" w:sz="0" w:space="0" w:color="auto"/>
          </w:divBdr>
        </w:div>
        <w:div w:id="954289890">
          <w:marLeft w:val="480"/>
          <w:marRight w:val="0"/>
          <w:marTop w:val="0"/>
          <w:marBottom w:val="0"/>
          <w:divBdr>
            <w:top w:val="none" w:sz="0" w:space="0" w:color="auto"/>
            <w:left w:val="none" w:sz="0" w:space="0" w:color="auto"/>
            <w:bottom w:val="none" w:sz="0" w:space="0" w:color="auto"/>
            <w:right w:val="none" w:sz="0" w:space="0" w:color="auto"/>
          </w:divBdr>
        </w:div>
        <w:div w:id="1264144512">
          <w:marLeft w:val="480"/>
          <w:marRight w:val="0"/>
          <w:marTop w:val="0"/>
          <w:marBottom w:val="0"/>
          <w:divBdr>
            <w:top w:val="none" w:sz="0" w:space="0" w:color="auto"/>
            <w:left w:val="none" w:sz="0" w:space="0" w:color="auto"/>
            <w:bottom w:val="none" w:sz="0" w:space="0" w:color="auto"/>
            <w:right w:val="none" w:sz="0" w:space="0" w:color="auto"/>
          </w:divBdr>
        </w:div>
        <w:div w:id="1606842364">
          <w:marLeft w:val="480"/>
          <w:marRight w:val="0"/>
          <w:marTop w:val="0"/>
          <w:marBottom w:val="0"/>
          <w:divBdr>
            <w:top w:val="none" w:sz="0" w:space="0" w:color="auto"/>
            <w:left w:val="none" w:sz="0" w:space="0" w:color="auto"/>
            <w:bottom w:val="none" w:sz="0" w:space="0" w:color="auto"/>
            <w:right w:val="none" w:sz="0" w:space="0" w:color="auto"/>
          </w:divBdr>
        </w:div>
        <w:div w:id="852575307">
          <w:marLeft w:val="480"/>
          <w:marRight w:val="0"/>
          <w:marTop w:val="0"/>
          <w:marBottom w:val="0"/>
          <w:divBdr>
            <w:top w:val="none" w:sz="0" w:space="0" w:color="auto"/>
            <w:left w:val="none" w:sz="0" w:space="0" w:color="auto"/>
            <w:bottom w:val="none" w:sz="0" w:space="0" w:color="auto"/>
            <w:right w:val="none" w:sz="0" w:space="0" w:color="auto"/>
          </w:divBdr>
        </w:div>
        <w:div w:id="156893721">
          <w:marLeft w:val="480"/>
          <w:marRight w:val="0"/>
          <w:marTop w:val="0"/>
          <w:marBottom w:val="0"/>
          <w:divBdr>
            <w:top w:val="none" w:sz="0" w:space="0" w:color="auto"/>
            <w:left w:val="none" w:sz="0" w:space="0" w:color="auto"/>
            <w:bottom w:val="none" w:sz="0" w:space="0" w:color="auto"/>
            <w:right w:val="none" w:sz="0" w:space="0" w:color="auto"/>
          </w:divBdr>
        </w:div>
        <w:div w:id="2136293678">
          <w:marLeft w:val="480"/>
          <w:marRight w:val="0"/>
          <w:marTop w:val="0"/>
          <w:marBottom w:val="0"/>
          <w:divBdr>
            <w:top w:val="none" w:sz="0" w:space="0" w:color="auto"/>
            <w:left w:val="none" w:sz="0" w:space="0" w:color="auto"/>
            <w:bottom w:val="none" w:sz="0" w:space="0" w:color="auto"/>
            <w:right w:val="none" w:sz="0" w:space="0" w:color="auto"/>
          </w:divBdr>
        </w:div>
        <w:div w:id="644896475">
          <w:marLeft w:val="480"/>
          <w:marRight w:val="0"/>
          <w:marTop w:val="0"/>
          <w:marBottom w:val="0"/>
          <w:divBdr>
            <w:top w:val="none" w:sz="0" w:space="0" w:color="auto"/>
            <w:left w:val="none" w:sz="0" w:space="0" w:color="auto"/>
            <w:bottom w:val="none" w:sz="0" w:space="0" w:color="auto"/>
            <w:right w:val="none" w:sz="0" w:space="0" w:color="auto"/>
          </w:divBdr>
        </w:div>
        <w:div w:id="652107161">
          <w:marLeft w:val="480"/>
          <w:marRight w:val="0"/>
          <w:marTop w:val="0"/>
          <w:marBottom w:val="0"/>
          <w:divBdr>
            <w:top w:val="none" w:sz="0" w:space="0" w:color="auto"/>
            <w:left w:val="none" w:sz="0" w:space="0" w:color="auto"/>
            <w:bottom w:val="none" w:sz="0" w:space="0" w:color="auto"/>
            <w:right w:val="none" w:sz="0" w:space="0" w:color="auto"/>
          </w:divBdr>
        </w:div>
        <w:div w:id="1344669945">
          <w:marLeft w:val="480"/>
          <w:marRight w:val="0"/>
          <w:marTop w:val="0"/>
          <w:marBottom w:val="0"/>
          <w:divBdr>
            <w:top w:val="none" w:sz="0" w:space="0" w:color="auto"/>
            <w:left w:val="none" w:sz="0" w:space="0" w:color="auto"/>
            <w:bottom w:val="none" w:sz="0" w:space="0" w:color="auto"/>
            <w:right w:val="none" w:sz="0" w:space="0" w:color="auto"/>
          </w:divBdr>
        </w:div>
        <w:div w:id="922374564">
          <w:marLeft w:val="480"/>
          <w:marRight w:val="0"/>
          <w:marTop w:val="0"/>
          <w:marBottom w:val="0"/>
          <w:divBdr>
            <w:top w:val="none" w:sz="0" w:space="0" w:color="auto"/>
            <w:left w:val="none" w:sz="0" w:space="0" w:color="auto"/>
            <w:bottom w:val="none" w:sz="0" w:space="0" w:color="auto"/>
            <w:right w:val="none" w:sz="0" w:space="0" w:color="auto"/>
          </w:divBdr>
        </w:div>
        <w:div w:id="632951822">
          <w:marLeft w:val="480"/>
          <w:marRight w:val="0"/>
          <w:marTop w:val="0"/>
          <w:marBottom w:val="0"/>
          <w:divBdr>
            <w:top w:val="none" w:sz="0" w:space="0" w:color="auto"/>
            <w:left w:val="none" w:sz="0" w:space="0" w:color="auto"/>
            <w:bottom w:val="none" w:sz="0" w:space="0" w:color="auto"/>
            <w:right w:val="none" w:sz="0" w:space="0" w:color="auto"/>
          </w:divBdr>
        </w:div>
        <w:div w:id="1594582078">
          <w:marLeft w:val="480"/>
          <w:marRight w:val="0"/>
          <w:marTop w:val="0"/>
          <w:marBottom w:val="0"/>
          <w:divBdr>
            <w:top w:val="none" w:sz="0" w:space="0" w:color="auto"/>
            <w:left w:val="none" w:sz="0" w:space="0" w:color="auto"/>
            <w:bottom w:val="none" w:sz="0" w:space="0" w:color="auto"/>
            <w:right w:val="none" w:sz="0" w:space="0" w:color="auto"/>
          </w:divBdr>
        </w:div>
        <w:div w:id="939098032">
          <w:marLeft w:val="480"/>
          <w:marRight w:val="0"/>
          <w:marTop w:val="0"/>
          <w:marBottom w:val="0"/>
          <w:divBdr>
            <w:top w:val="none" w:sz="0" w:space="0" w:color="auto"/>
            <w:left w:val="none" w:sz="0" w:space="0" w:color="auto"/>
            <w:bottom w:val="none" w:sz="0" w:space="0" w:color="auto"/>
            <w:right w:val="none" w:sz="0" w:space="0" w:color="auto"/>
          </w:divBdr>
        </w:div>
        <w:div w:id="1074620473">
          <w:marLeft w:val="480"/>
          <w:marRight w:val="0"/>
          <w:marTop w:val="0"/>
          <w:marBottom w:val="0"/>
          <w:divBdr>
            <w:top w:val="none" w:sz="0" w:space="0" w:color="auto"/>
            <w:left w:val="none" w:sz="0" w:space="0" w:color="auto"/>
            <w:bottom w:val="none" w:sz="0" w:space="0" w:color="auto"/>
            <w:right w:val="none" w:sz="0" w:space="0" w:color="auto"/>
          </w:divBdr>
        </w:div>
        <w:div w:id="1998415684">
          <w:marLeft w:val="480"/>
          <w:marRight w:val="0"/>
          <w:marTop w:val="0"/>
          <w:marBottom w:val="0"/>
          <w:divBdr>
            <w:top w:val="none" w:sz="0" w:space="0" w:color="auto"/>
            <w:left w:val="none" w:sz="0" w:space="0" w:color="auto"/>
            <w:bottom w:val="none" w:sz="0" w:space="0" w:color="auto"/>
            <w:right w:val="none" w:sz="0" w:space="0" w:color="auto"/>
          </w:divBdr>
        </w:div>
        <w:div w:id="872889656">
          <w:marLeft w:val="480"/>
          <w:marRight w:val="0"/>
          <w:marTop w:val="0"/>
          <w:marBottom w:val="0"/>
          <w:divBdr>
            <w:top w:val="none" w:sz="0" w:space="0" w:color="auto"/>
            <w:left w:val="none" w:sz="0" w:space="0" w:color="auto"/>
            <w:bottom w:val="none" w:sz="0" w:space="0" w:color="auto"/>
            <w:right w:val="none" w:sz="0" w:space="0" w:color="auto"/>
          </w:divBdr>
        </w:div>
        <w:div w:id="918946696">
          <w:marLeft w:val="480"/>
          <w:marRight w:val="0"/>
          <w:marTop w:val="0"/>
          <w:marBottom w:val="0"/>
          <w:divBdr>
            <w:top w:val="none" w:sz="0" w:space="0" w:color="auto"/>
            <w:left w:val="none" w:sz="0" w:space="0" w:color="auto"/>
            <w:bottom w:val="none" w:sz="0" w:space="0" w:color="auto"/>
            <w:right w:val="none" w:sz="0" w:space="0" w:color="auto"/>
          </w:divBdr>
        </w:div>
        <w:div w:id="229656246">
          <w:marLeft w:val="480"/>
          <w:marRight w:val="0"/>
          <w:marTop w:val="0"/>
          <w:marBottom w:val="0"/>
          <w:divBdr>
            <w:top w:val="none" w:sz="0" w:space="0" w:color="auto"/>
            <w:left w:val="none" w:sz="0" w:space="0" w:color="auto"/>
            <w:bottom w:val="none" w:sz="0" w:space="0" w:color="auto"/>
            <w:right w:val="none" w:sz="0" w:space="0" w:color="auto"/>
          </w:divBdr>
        </w:div>
        <w:div w:id="1209561904">
          <w:marLeft w:val="480"/>
          <w:marRight w:val="0"/>
          <w:marTop w:val="0"/>
          <w:marBottom w:val="0"/>
          <w:divBdr>
            <w:top w:val="none" w:sz="0" w:space="0" w:color="auto"/>
            <w:left w:val="none" w:sz="0" w:space="0" w:color="auto"/>
            <w:bottom w:val="none" w:sz="0" w:space="0" w:color="auto"/>
            <w:right w:val="none" w:sz="0" w:space="0" w:color="auto"/>
          </w:divBdr>
        </w:div>
        <w:div w:id="865409715">
          <w:marLeft w:val="480"/>
          <w:marRight w:val="0"/>
          <w:marTop w:val="0"/>
          <w:marBottom w:val="0"/>
          <w:divBdr>
            <w:top w:val="none" w:sz="0" w:space="0" w:color="auto"/>
            <w:left w:val="none" w:sz="0" w:space="0" w:color="auto"/>
            <w:bottom w:val="none" w:sz="0" w:space="0" w:color="auto"/>
            <w:right w:val="none" w:sz="0" w:space="0" w:color="auto"/>
          </w:divBdr>
        </w:div>
        <w:div w:id="1253199838">
          <w:marLeft w:val="480"/>
          <w:marRight w:val="0"/>
          <w:marTop w:val="0"/>
          <w:marBottom w:val="0"/>
          <w:divBdr>
            <w:top w:val="none" w:sz="0" w:space="0" w:color="auto"/>
            <w:left w:val="none" w:sz="0" w:space="0" w:color="auto"/>
            <w:bottom w:val="none" w:sz="0" w:space="0" w:color="auto"/>
            <w:right w:val="none" w:sz="0" w:space="0" w:color="auto"/>
          </w:divBdr>
        </w:div>
        <w:div w:id="551619795">
          <w:marLeft w:val="480"/>
          <w:marRight w:val="0"/>
          <w:marTop w:val="0"/>
          <w:marBottom w:val="0"/>
          <w:divBdr>
            <w:top w:val="none" w:sz="0" w:space="0" w:color="auto"/>
            <w:left w:val="none" w:sz="0" w:space="0" w:color="auto"/>
            <w:bottom w:val="none" w:sz="0" w:space="0" w:color="auto"/>
            <w:right w:val="none" w:sz="0" w:space="0" w:color="auto"/>
          </w:divBdr>
        </w:div>
        <w:div w:id="1998995604">
          <w:marLeft w:val="480"/>
          <w:marRight w:val="0"/>
          <w:marTop w:val="0"/>
          <w:marBottom w:val="0"/>
          <w:divBdr>
            <w:top w:val="none" w:sz="0" w:space="0" w:color="auto"/>
            <w:left w:val="none" w:sz="0" w:space="0" w:color="auto"/>
            <w:bottom w:val="none" w:sz="0" w:space="0" w:color="auto"/>
            <w:right w:val="none" w:sz="0" w:space="0" w:color="auto"/>
          </w:divBdr>
        </w:div>
        <w:div w:id="2083788903">
          <w:marLeft w:val="480"/>
          <w:marRight w:val="0"/>
          <w:marTop w:val="0"/>
          <w:marBottom w:val="0"/>
          <w:divBdr>
            <w:top w:val="none" w:sz="0" w:space="0" w:color="auto"/>
            <w:left w:val="none" w:sz="0" w:space="0" w:color="auto"/>
            <w:bottom w:val="none" w:sz="0" w:space="0" w:color="auto"/>
            <w:right w:val="none" w:sz="0" w:space="0" w:color="auto"/>
          </w:divBdr>
        </w:div>
        <w:div w:id="871460671">
          <w:marLeft w:val="480"/>
          <w:marRight w:val="0"/>
          <w:marTop w:val="0"/>
          <w:marBottom w:val="0"/>
          <w:divBdr>
            <w:top w:val="none" w:sz="0" w:space="0" w:color="auto"/>
            <w:left w:val="none" w:sz="0" w:space="0" w:color="auto"/>
            <w:bottom w:val="none" w:sz="0" w:space="0" w:color="auto"/>
            <w:right w:val="none" w:sz="0" w:space="0" w:color="auto"/>
          </w:divBdr>
        </w:div>
        <w:div w:id="1879662080">
          <w:marLeft w:val="480"/>
          <w:marRight w:val="0"/>
          <w:marTop w:val="0"/>
          <w:marBottom w:val="0"/>
          <w:divBdr>
            <w:top w:val="none" w:sz="0" w:space="0" w:color="auto"/>
            <w:left w:val="none" w:sz="0" w:space="0" w:color="auto"/>
            <w:bottom w:val="none" w:sz="0" w:space="0" w:color="auto"/>
            <w:right w:val="none" w:sz="0" w:space="0" w:color="auto"/>
          </w:divBdr>
        </w:div>
        <w:div w:id="1147086117">
          <w:marLeft w:val="480"/>
          <w:marRight w:val="0"/>
          <w:marTop w:val="0"/>
          <w:marBottom w:val="0"/>
          <w:divBdr>
            <w:top w:val="none" w:sz="0" w:space="0" w:color="auto"/>
            <w:left w:val="none" w:sz="0" w:space="0" w:color="auto"/>
            <w:bottom w:val="none" w:sz="0" w:space="0" w:color="auto"/>
            <w:right w:val="none" w:sz="0" w:space="0" w:color="auto"/>
          </w:divBdr>
        </w:div>
        <w:div w:id="468740766">
          <w:marLeft w:val="480"/>
          <w:marRight w:val="0"/>
          <w:marTop w:val="0"/>
          <w:marBottom w:val="0"/>
          <w:divBdr>
            <w:top w:val="none" w:sz="0" w:space="0" w:color="auto"/>
            <w:left w:val="none" w:sz="0" w:space="0" w:color="auto"/>
            <w:bottom w:val="none" w:sz="0" w:space="0" w:color="auto"/>
            <w:right w:val="none" w:sz="0" w:space="0" w:color="auto"/>
          </w:divBdr>
        </w:div>
        <w:div w:id="1576083001">
          <w:marLeft w:val="480"/>
          <w:marRight w:val="0"/>
          <w:marTop w:val="0"/>
          <w:marBottom w:val="0"/>
          <w:divBdr>
            <w:top w:val="none" w:sz="0" w:space="0" w:color="auto"/>
            <w:left w:val="none" w:sz="0" w:space="0" w:color="auto"/>
            <w:bottom w:val="none" w:sz="0" w:space="0" w:color="auto"/>
            <w:right w:val="none" w:sz="0" w:space="0" w:color="auto"/>
          </w:divBdr>
        </w:div>
        <w:div w:id="106238952">
          <w:marLeft w:val="480"/>
          <w:marRight w:val="0"/>
          <w:marTop w:val="0"/>
          <w:marBottom w:val="0"/>
          <w:divBdr>
            <w:top w:val="none" w:sz="0" w:space="0" w:color="auto"/>
            <w:left w:val="none" w:sz="0" w:space="0" w:color="auto"/>
            <w:bottom w:val="none" w:sz="0" w:space="0" w:color="auto"/>
            <w:right w:val="none" w:sz="0" w:space="0" w:color="auto"/>
          </w:divBdr>
        </w:div>
        <w:div w:id="788429640">
          <w:marLeft w:val="480"/>
          <w:marRight w:val="0"/>
          <w:marTop w:val="0"/>
          <w:marBottom w:val="0"/>
          <w:divBdr>
            <w:top w:val="none" w:sz="0" w:space="0" w:color="auto"/>
            <w:left w:val="none" w:sz="0" w:space="0" w:color="auto"/>
            <w:bottom w:val="none" w:sz="0" w:space="0" w:color="auto"/>
            <w:right w:val="none" w:sz="0" w:space="0" w:color="auto"/>
          </w:divBdr>
        </w:div>
        <w:div w:id="349991571">
          <w:marLeft w:val="480"/>
          <w:marRight w:val="0"/>
          <w:marTop w:val="0"/>
          <w:marBottom w:val="0"/>
          <w:divBdr>
            <w:top w:val="none" w:sz="0" w:space="0" w:color="auto"/>
            <w:left w:val="none" w:sz="0" w:space="0" w:color="auto"/>
            <w:bottom w:val="none" w:sz="0" w:space="0" w:color="auto"/>
            <w:right w:val="none" w:sz="0" w:space="0" w:color="auto"/>
          </w:divBdr>
        </w:div>
        <w:div w:id="614407031">
          <w:marLeft w:val="480"/>
          <w:marRight w:val="0"/>
          <w:marTop w:val="0"/>
          <w:marBottom w:val="0"/>
          <w:divBdr>
            <w:top w:val="none" w:sz="0" w:space="0" w:color="auto"/>
            <w:left w:val="none" w:sz="0" w:space="0" w:color="auto"/>
            <w:bottom w:val="none" w:sz="0" w:space="0" w:color="auto"/>
            <w:right w:val="none" w:sz="0" w:space="0" w:color="auto"/>
          </w:divBdr>
        </w:div>
        <w:div w:id="673218035">
          <w:marLeft w:val="480"/>
          <w:marRight w:val="0"/>
          <w:marTop w:val="0"/>
          <w:marBottom w:val="0"/>
          <w:divBdr>
            <w:top w:val="none" w:sz="0" w:space="0" w:color="auto"/>
            <w:left w:val="none" w:sz="0" w:space="0" w:color="auto"/>
            <w:bottom w:val="none" w:sz="0" w:space="0" w:color="auto"/>
            <w:right w:val="none" w:sz="0" w:space="0" w:color="auto"/>
          </w:divBdr>
        </w:div>
        <w:div w:id="186724233">
          <w:marLeft w:val="480"/>
          <w:marRight w:val="0"/>
          <w:marTop w:val="0"/>
          <w:marBottom w:val="0"/>
          <w:divBdr>
            <w:top w:val="none" w:sz="0" w:space="0" w:color="auto"/>
            <w:left w:val="none" w:sz="0" w:space="0" w:color="auto"/>
            <w:bottom w:val="none" w:sz="0" w:space="0" w:color="auto"/>
            <w:right w:val="none" w:sz="0" w:space="0" w:color="auto"/>
          </w:divBdr>
        </w:div>
        <w:div w:id="984897356">
          <w:marLeft w:val="480"/>
          <w:marRight w:val="0"/>
          <w:marTop w:val="0"/>
          <w:marBottom w:val="0"/>
          <w:divBdr>
            <w:top w:val="none" w:sz="0" w:space="0" w:color="auto"/>
            <w:left w:val="none" w:sz="0" w:space="0" w:color="auto"/>
            <w:bottom w:val="none" w:sz="0" w:space="0" w:color="auto"/>
            <w:right w:val="none" w:sz="0" w:space="0" w:color="auto"/>
          </w:divBdr>
        </w:div>
        <w:div w:id="781648171">
          <w:marLeft w:val="480"/>
          <w:marRight w:val="0"/>
          <w:marTop w:val="0"/>
          <w:marBottom w:val="0"/>
          <w:divBdr>
            <w:top w:val="none" w:sz="0" w:space="0" w:color="auto"/>
            <w:left w:val="none" w:sz="0" w:space="0" w:color="auto"/>
            <w:bottom w:val="none" w:sz="0" w:space="0" w:color="auto"/>
            <w:right w:val="none" w:sz="0" w:space="0" w:color="auto"/>
          </w:divBdr>
        </w:div>
        <w:div w:id="1398547590">
          <w:marLeft w:val="480"/>
          <w:marRight w:val="0"/>
          <w:marTop w:val="0"/>
          <w:marBottom w:val="0"/>
          <w:divBdr>
            <w:top w:val="none" w:sz="0" w:space="0" w:color="auto"/>
            <w:left w:val="none" w:sz="0" w:space="0" w:color="auto"/>
            <w:bottom w:val="none" w:sz="0" w:space="0" w:color="auto"/>
            <w:right w:val="none" w:sz="0" w:space="0" w:color="auto"/>
          </w:divBdr>
        </w:div>
        <w:div w:id="812022090">
          <w:marLeft w:val="480"/>
          <w:marRight w:val="0"/>
          <w:marTop w:val="0"/>
          <w:marBottom w:val="0"/>
          <w:divBdr>
            <w:top w:val="none" w:sz="0" w:space="0" w:color="auto"/>
            <w:left w:val="none" w:sz="0" w:space="0" w:color="auto"/>
            <w:bottom w:val="none" w:sz="0" w:space="0" w:color="auto"/>
            <w:right w:val="none" w:sz="0" w:space="0" w:color="auto"/>
          </w:divBdr>
        </w:div>
      </w:divsChild>
    </w:div>
    <w:div w:id="1068381429">
      <w:bodyDiv w:val="1"/>
      <w:marLeft w:val="0"/>
      <w:marRight w:val="0"/>
      <w:marTop w:val="0"/>
      <w:marBottom w:val="0"/>
      <w:divBdr>
        <w:top w:val="none" w:sz="0" w:space="0" w:color="auto"/>
        <w:left w:val="none" w:sz="0" w:space="0" w:color="auto"/>
        <w:bottom w:val="none" w:sz="0" w:space="0" w:color="auto"/>
        <w:right w:val="none" w:sz="0" w:space="0" w:color="auto"/>
      </w:divBdr>
    </w:div>
    <w:div w:id="1069351916">
      <w:bodyDiv w:val="1"/>
      <w:marLeft w:val="0"/>
      <w:marRight w:val="0"/>
      <w:marTop w:val="0"/>
      <w:marBottom w:val="0"/>
      <w:divBdr>
        <w:top w:val="none" w:sz="0" w:space="0" w:color="auto"/>
        <w:left w:val="none" w:sz="0" w:space="0" w:color="auto"/>
        <w:bottom w:val="none" w:sz="0" w:space="0" w:color="auto"/>
        <w:right w:val="none" w:sz="0" w:space="0" w:color="auto"/>
      </w:divBdr>
    </w:div>
    <w:div w:id="1069767722">
      <w:bodyDiv w:val="1"/>
      <w:marLeft w:val="0"/>
      <w:marRight w:val="0"/>
      <w:marTop w:val="0"/>
      <w:marBottom w:val="0"/>
      <w:divBdr>
        <w:top w:val="none" w:sz="0" w:space="0" w:color="auto"/>
        <w:left w:val="none" w:sz="0" w:space="0" w:color="auto"/>
        <w:bottom w:val="none" w:sz="0" w:space="0" w:color="auto"/>
        <w:right w:val="none" w:sz="0" w:space="0" w:color="auto"/>
      </w:divBdr>
    </w:div>
    <w:div w:id="1070155171">
      <w:bodyDiv w:val="1"/>
      <w:marLeft w:val="0"/>
      <w:marRight w:val="0"/>
      <w:marTop w:val="0"/>
      <w:marBottom w:val="0"/>
      <w:divBdr>
        <w:top w:val="none" w:sz="0" w:space="0" w:color="auto"/>
        <w:left w:val="none" w:sz="0" w:space="0" w:color="auto"/>
        <w:bottom w:val="none" w:sz="0" w:space="0" w:color="auto"/>
        <w:right w:val="none" w:sz="0" w:space="0" w:color="auto"/>
      </w:divBdr>
    </w:div>
    <w:div w:id="1072122073">
      <w:bodyDiv w:val="1"/>
      <w:marLeft w:val="0"/>
      <w:marRight w:val="0"/>
      <w:marTop w:val="0"/>
      <w:marBottom w:val="0"/>
      <w:divBdr>
        <w:top w:val="none" w:sz="0" w:space="0" w:color="auto"/>
        <w:left w:val="none" w:sz="0" w:space="0" w:color="auto"/>
        <w:bottom w:val="none" w:sz="0" w:space="0" w:color="auto"/>
        <w:right w:val="none" w:sz="0" w:space="0" w:color="auto"/>
      </w:divBdr>
    </w:div>
    <w:div w:id="1073892300">
      <w:bodyDiv w:val="1"/>
      <w:marLeft w:val="0"/>
      <w:marRight w:val="0"/>
      <w:marTop w:val="0"/>
      <w:marBottom w:val="0"/>
      <w:divBdr>
        <w:top w:val="none" w:sz="0" w:space="0" w:color="auto"/>
        <w:left w:val="none" w:sz="0" w:space="0" w:color="auto"/>
        <w:bottom w:val="none" w:sz="0" w:space="0" w:color="auto"/>
        <w:right w:val="none" w:sz="0" w:space="0" w:color="auto"/>
      </w:divBdr>
    </w:div>
    <w:div w:id="1074668752">
      <w:bodyDiv w:val="1"/>
      <w:marLeft w:val="0"/>
      <w:marRight w:val="0"/>
      <w:marTop w:val="0"/>
      <w:marBottom w:val="0"/>
      <w:divBdr>
        <w:top w:val="none" w:sz="0" w:space="0" w:color="auto"/>
        <w:left w:val="none" w:sz="0" w:space="0" w:color="auto"/>
        <w:bottom w:val="none" w:sz="0" w:space="0" w:color="auto"/>
        <w:right w:val="none" w:sz="0" w:space="0" w:color="auto"/>
      </w:divBdr>
    </w:div>
    <w:div w:id="1074737970">
      <w:bodyDiv w:val="1"/>
      <w:marLeft w:val="0"/>
      <w:marRight w:val="0"/>
      <w:marTop w:val="0"/>
      <w:marBottom w:val="0"/>
      <w:divBdr>
        <w:top w:val="none" w:sz="0" w:space="0" w:color="auto"/>
        <w:left w:val="none" w:sz="0" w:space="0" w:color="auto"/>
        <w:bottom w:val="none" w:sz="0" w:space="0" w:color="auto"/>
        <w:right w:val="none" w:sz="0" w:space="0" w:color="auto"/>
      </w:divBdr>
    </w:div>
    <w:div w:id="1075279270">
      <w:bodyDiv w:val="1"/>
      <w:marLeft w:val="0"/>
      <w:marRight w:val="0"/>
      <w:marTop w:val="0"/>
      <w:marBottom w:val="0"/>
      <w:divBdr>
        <w:top w:val="none" w:sz="0" w:space="0" w:color="auto"/>
        <w:left w:val="none" w:sz="0" w:space="0" w:color="auto"/>
        <w:bottom w:val="none" w:sz="0" w:space="0" w:color="auto"/>
        <w:right w:val="none" w:sz="0" w:space="0" w:color="auto"/>
      </w:divBdr>
    </w:div>
    <w:div w:id="1076512409">
      <w:bodyDiv w:val="1"/>
      <w:marLeft w:val="0"/>
      <w:marRight w:val="0"/>
      <w:marTop w:val="0"/>
      <w:marBottom w:val="0"/>
      <w:divBdr>
        <w:top w:val="none" w:sz="0" w:space="0" w:color="auto"/>
        <w:left w:val="none" w:sz="0" w:space="0" w:color="auto"/>
        <w:bottom w:val="none" w:sz="0" w:space="0" w:color="auto"/>
        <w:right w:val="none" w:sz="0" w:space="0" w:color="auto"/>
      </w:divBdr>
    </w:div>
    <w:div w:id="1078092258">
      <w:bodyDiv w:val="1"/>
      <w:marLeft w:val="0"/>
      <w:marRight w:val="0"/>
      <w:marTop w:val="0"/>
      <w:marBottom w:val="0"/>
      <w:divBdr>
        <w:top w:val="none" w:sz="0" w:space="0" w:color="auto"/>
        <w:left w:val="none" w:sz="0" w:space="0" w:color="auto"/>
        <w:bottom w:val="none" w:sz="0" w:space="0" w:color="auto"/>
        <w:right w:val="none" w:sz="0" w:space="0" w:color="auto"/>
      </w:divBdr>
    </w:div>
    <w:div w:id="1078555031">
      <w:bodyDiv w:val="1"/>
      <w:marLeft w:val="0"/>
      <w:marRight w:val="0"/>
      <w:marTop w:val="0"/>
      <w:marBottom w:val="0"/>
      <w:divBdr>
        <w:top w:val="none" w:sz="0" w:space="0" w:color="auto"/>
        <w:left w:val="none" w:sz="0" w:space="0" w:color="auto"/>
        <w:bottom w:val="none" w:sz="0" w:space="0" w:color="auto"/>
        <w:right w:val="none" w:sz="0" w:space="0" w:color="auto"/>
      </w:divBdr>
    </w:div>
    <w:div w:id="1079408102">
      <w:bodyDiv w:val="1"/>
      <w:marLeft w:val="0"/>
      <w:marRight w:val="0"/>
      <w:marTop w:val="0"/>
      <w:marBottom w:val="0"/>
      <w:divBdr>
        <w:top w:val="none" w:sz="0" w:space="0" w:color="auto"/>
        <w:left w:val="none" w:sz="0" w:space="0" w:color="auto"/>
        <w:bottom w:val="none" w:sz="0" w:space="0" w:color="auto"/>
        <w:right w:val="none" w:sz="0" w:space="0" w:color="auto"/>
      </w:divBdr>
    </w:div>
    <w:div w:id="1080634644">
      <w:bodyDiv w:val="1"/>
      <w:marLeft w:val="0"/>
      <w:marRight w:val="0"/>
      <w:marTop w:val="0"/>
      <w:marBottom w:val="0"/>
      <w:divBdr>
        <w:top w:val="none" w:sz="0" w:space="0" w:color="auto"/>
        <w:left w:val="none" w:sz="0" w:space="0" w:color="auto"/>
        <w:bottom w:val="none" w:sz="0" w:space="0" w:color="auto"/>
        <w:right w:val="none" w:sz="0" w:space="0" w:color="auto"/>
      </w:divBdr>
    </w:div>
    <w:div w:id="1080639891">
      <w:bodyDiv w:val="1"/>
      <w:marLeft w:val="0"/>
      <w:marRight w:val="0"/>
      <w:marTop w:val="0"/>
      <w:marBottom w:val="0"/>
      <w:divBdr>
        <w:top w:val="none" w:sz="0" w:space="0" w:color="auto"/>
        <w:left w:val="none" w:sz="0" w:space="0" w:color="auto"/>
        <w:bottom w:val="none" w:sz="0" w:space="0" w:color="auto"/>
        <w:right w:val="none" w:sz="0" w:space="0" w:color="auto"/>
      </w:divBdr>
    </w:div>
    <w:div w:id="1081176338">
      <w:bodyDiv w:val="1"/>
      <w:marLeft w:val="0"/>
      <w:marRight w:val="0"/>
      <w:marTop w:val="0"/>
      <w:marBottom w:val="0"/>
      <w:divBdr>
        <w:top w:val="none" w:sz="0" w:space="0" w:color="auto"/>
        <w:left w:val="none" w:sz="0" w:space="0" w:color="auto"/>
        <w:bottom w:val="none" w:sz="0" w:space="0" w:color="auto"/>
        <w:right w:val="none" w:sz="0" w:space="0" w:color="auto"/>
      </w:divBdr>
    </w:div>
    <w:div w:id="1081298473">
      <w:bodyDiv w:val="1"/>
      <w:marLeft w:val="0"/>
      <w:marRight w:val="0"/>
      <w:marTop w:val="0"/>
      <w:marBottom w:val="0"/>
      <w:divBdr>
        <w:top w:val="none" w:sz="0" w:space="0" w:color="auto"/>
        <w:left w:val="none" w:sz="0" w:space="0" w:color="auto"/>
        <w:bottom w:val="none" w:sz="0" w:space="0" w:color="auto"/>
        <w:right w:val="none" w:sz="0" w:space="0" w:color="auto"/>
      </w:divBdr>
    </w:div>
    <w:div w:id="1085147057">
      <w:bodyDiv w:val="1"/>
      <w:marLeft w:val="0"/>
      <w:marRight w:val="0"/>
      <w:marTop w:val="0"/>
      <w:marBottom w:val="0"/>
      <w:divBdr>
        <w:top w:val="none" w:sz="0" w:space="0" w:color="auto"/>
        <w:left w:val="none" w:sz="0" w:space="0" w:color="auto"/>
        <w:bottom w:val="none" w:sz="0" w:space="0" w:color="auto"/>
        <w:right w:val="none" w:sz="0" w:space="0" w:color="auto"/>
      </w:divBdr>
    </w:div>
    <w:div w:id="1085959142">
      <w:bodyDiv w:val="1"/>
      <w:marLeft w:val="0"/>
      <w:marRight w:val="0"/>
      <w:marTop w:val="0"/>
      <w:marBottom w:val="0"/>
      <w:divBdr>
        <w:top w:val="none" w:sz="0" w:space="0" w:color="auto"/>
        <w:left w:val="none" w:sz="0" w:space="0" w:color="auto"/>
        <w:bottom w:val="none" w:sz="0" w:space="0" w:color="auto"/>
        <w:right w:val="none" w:sz="0" w:space="0" w:color="auto"/>
      </w:divBdr>
    </w:div>
    <w:div w:id="1086609596">
      <w:bodyDiv w:val="1"/>
      <w:marLeft w:val="0"/>
      <w:marRight w:val="0"/>
      <w:marTop w:val="0"/>
      <w:marBottom w:val="0"/>
      <w:divBdr>
        <w:top w:val="none" w:sz="0" w:space="0" w:color="auto"/>
        <w:left w:val="none" w:sz="0" w:space="0" w:color="auto"/>
        <w:bottom w:val="none" w:sz="0" w:space="0" w:color="auto"/>
        <w:right w:val="none" w:sz="0" w:space="0" w:color="auto"/>
      </w:divBdr>
    </w:div>
    <w:div w:id="1092433249">
      <w:bodyDiv w:val="1"/>
      <w:marLeft w:val="0"/>
      <w:marRight w:val="0"/>
      <w:marTop w:val="0"/>
      <w:marBottom w:val="0"/>
      <w:divBdr>
        <w:top w:val="none" w:sz="0" w:space="0" w:color="auto"/>
        <w:left w:val="none" w:sz="0" w:space="0" w:color="auto"/>
        <w:bottom w:val="none" w:sz="0" w:space="0" w:color="auto"/>
        <w:right w:val="none" w:sz="0" w:space="0" w:color="auto"/>
      </w:divBdr>
    </w:div>
    <w:div w:id="1092435818">
      <w:bodyDiv w:val="1"/>
      <w:marLeft w:val="0"/>
      <w:marRight w:val="0"/>
      <w:marTop w:val="0"/>
      <w:marBottom w:val="0"/>
      <w:divBdr>
        <w:top w:val="none" w:sz="0" w:space="0" w:color="auto"/>
        <w:left w:val="none" w:sz="0" w:space="0" w:color="auto"/>
        <w:bottom w:val="none" w:sz="0" w:space="0" w:color="auto"/>
        <w:right w:val="none" w:sz="0" w:space="0" w:color="auto"/>
      </w:divBdr>
    </w:div>
    <w:div w:id="1093282670">
      <w:bodyDiv w:val="1"/>
      <w:marLeft w:val="0"/>
      <w:marRight w:val="0"/>
      <w:marTop w:val="0"/>
      <w:marBottom w:val="0"/>
      <w:divBdr>
        <w:top w:val="none" w:sz="0" w:space="0" w:color="auto"/>
        <w:left w:val="none" w:sz="0" w:space="0" w:color="auto"/>
        <w:bottom w:val="none" w:sz="0" w:space="0" w:color="auto"/>
        <w:right w:val="none" w:sz="0" w:space="0" w:color="auto"/>
      </w:divBdr>
    </w:div>
    <w:div w:id="1093670380">
      <w:bodyDiv w:val="1"/>
      <w:marLeft w:val="0"/>
      <w:marRight w:val="0"/>
      <w:marTop w:val="0"/>
      <w:marBottom w:val="0"/>
      <w:divBdr>
        <w:top w:val="none" w:sz="0" w:space="0" w:color="auto"/>
        <w:left w:val="none" w:sz="0" w:space="0" w:color="auto"/>
        <w:bottom w:val="none" w:sz="0" w:space="0" w:color="auto"/>
        <w:right w:val="none" w:sz="0" w:space="0" w:color="auto"/>
      </w:divBdr>
    </w:div>
    <w:div w:id="1095859294">
      <w:bodyDiv w:val="1"/>
      <w:marLeft w:val="0"/>
      <w:marRight w:val="0"/>
      <w:marTop w:val="0"/>
      <w:marBottom w:val="0"/>
      <w:divBdr>
        <w:top w:val="none" w:sz="0" w:space="0" w:color="auto"/>
        <w:left w:val="none" w:sz="0" w:space="0" w:color="auto"/>
        <w:bottom w:val="none" w:sz="0" w:space="0" w:color="auto"/>
        <w:right w:val="none" w:sz="0" w:space="0" w:color="auto"/>
      </w:divBdr>
      <w:divsChild>
        <w:div w:id="91634067">
          <w:marLeft w:val="480"/>
          <w:marRight w:val="0"/>
          <w:marTop w:val="0"/>
          <w:marBottom w:val="0"/>
          <w:divBdr>
            <w:top w:val="none" w:sz="0" w:space="0" w:color="auto"/>
            <w:left w:val="none" w:sz="0" w:space="0" w:color="auto"/>
            <w:bottom w:val="none" w:sz="0" w:space="0" w:color="auto"/>
            <w:right w:val="none" w:sz="0" w:space="0" w:color="auto"/>
          </w:divBdr>
        </w:div>
        <w:div w:id="1340424071">
          <w:marLeft w:val="480"/>
          <w:marRight w:val="0"/>
          <w:marTop w:val="0"/>
          <w:marBottom w:val="0"/>
          <w:divBdr>
            <w:top w:val="none" w:sz="0" w:space="0" w:color="auto"/>
            <w:left w:val="none" w:sz="0" w:space="0" w:color="auto"/>
            <w:bottom w:val="none" w:sz="0" w:space="0" w:color="auto"/>
            <w:right w:val="none" w:sz="0" w:space="0" w:color="auto"/>
          </w:divBdr>
        </w:div>
        <w:div w:id="1013343330">
          <w:marLeft w:val="480"/>
          <w:marRight w:val="0"/>
          <w:marTop w:val="0"/>
          <w:marBottom w:val="0"/>
          <w:divBdr>
            <w:top w:val="none" w:sz="0" w:space="0" w:color="auto"/>
            <w:left w:val="none" w:sz="0" w:space="0" w:color="auto"/>
            <w:bottom w:val="none" w:sz="0" w:space="0" w:color="auto"/>
            <w:right w:val="none" w:sz="0" w:space="0" w:color="auto"/>
          </w:divBdr>
        </w:div>
        <w:div w:id="478112408">
          <w:marLeft w:val="480"/>
          <w:marRight w:val="0"/>
          <w:marTop w:val="0"/>
          <w:marBottom w:val="0"/>
          <w:divBdr>
            <w:top w:val="none" w:sz="0" w:space="0" w:color="auto"/>
            <w:left w:val="none" w:sz="0" w:space="0" w:color="auto"/>
            <w:bottom w:val="none" w:sz="0" w:space="0" w:color="auto"/>
            <w:right w:val="none" w:sz="0" w:space="0" w:color="auto"/>
          </w:divBdr>
        </w:div>
        <w:div w:id="20131564">
          <w:marLeft w:val="480"/>
          <w:marRight w:val="0"/>
          <w:marTop w:val="0"/>
          <w:marBottom w:val="0"/>
          <w:divBdr>
            <w:top w:val="none" w:sz="0" w:space="0" w:color="auto"/>
            <w:left w:val="none" w:sz="0" w:space="0" w:color="auto"/>
            <w:bottom w:val="none" w:sz="0" w:space="0" w:color="auto"/>
            <w:right w:val="none" w:sz="0" w:space="0" w:color="auto"/>
          </w:divBdr>
        </w:div>
        <w:div w:id="425347982">
          <w:marLeft w:val="480"/>
          <w:marRight w:val="0"/>
          <w:marTop w:val="0"/>
          <w:marBottom w:val="0"/>
          <w:divBdr>
            <w:top w:val="none" w:sz="0" w:space="0" w:color="auto"/>
            <w:left w:val="none" w:sz="0" w:space="0" w:color="auto"/>
            <w:bottom w:val="none" w:sz="0" w:space="0" w:color="auto"/>
            <w:right w:val="none" w:sz="0" w:space="0" w:color="auto"/>
          </w:divBdr>
        </w:div>
        <w:div w:id="521238595">
          <w:marLeft w:val="480"/>
          <w:marRight w:val="0"/>
          <w:marTop w:val="0"/>
          <w:marBottom w:val="0"/>
          <w:divBdr>
            <w:top w:val="none" w:sz="0" w:space="0" w:color="auto"/>
            <w:left w:val="none" w:sz="0" w:space="0" w:color="auto"/>
            <w:bottom w:val="none" w:sz="0" w:space="0" w:color="auto"/>
            <w:right w:val="none" w:sz="0" w:space="0" w:color="auto"/>
          </w:divBdr>
        </w:div>
        <w:div w:id="1431242972">
          <w:marLeft w:val="480"/>
          <w:marRight w:val="0"/>
          <w:marTop w:val="0"/>
          <w:marBottom w:val="0"/>
          <w:divBdr>
            <w:top w:val="none" w:sz="0" w:space="0" w:color="auto"/>
            <w:left w:val="none" w:sz="0" w:space="0" w:color="auto"/>
            <w:bottom w:val="none" w:sz="0" w:space="0" w:color="auto"/>
            <w:right w:val="none" w:sz="0" w:space="0" w:color="auto"/>
          </w:divBdr>
        </w:div>
        <w:div w:id="1683045990">
          <w:marLeft w:val="480"/>
          <w:marRight w:val="0"/>
          <w:marTop w:val="0"/>
          <w:marBottom w:val="0"/>
          <w:divBdr>
            <w:top w:val="none" w:sz="0" w:space="0" w:color="auto"/>
            <w:left w:val="none" w:sz="0" w:space="0" w:color="auto"/>
            <w:bottom w:val="none" w:sz="0" w:space="0" w:color="auto"/>
            <w:right w:val="none" w:sz="0" w:space="0" w:color="auto"/>
          </w:divBdr>
        </w:div>
        <w:div w:id="1802380416">
          <w:marLeft w:val="480"/>
          <w:marRight w:val="0"/>
          <w:marTop w:val="0"/>
          <w:marBottom w:val="0"/>
          <w:divBdr>
            <w:top w:val="none" w:sz="0" w:space="0" w:color="auto"/>
            <w:left w:val="none" w:sz="0" w:space="0" w:color="auto"/>
            <w:bottom w:val="none" w:sz="0" w:space="0" w:color="auto"/>
            <w:right w:val="none" w:sz="0" w:space="0" w:color="auto"/>
          </w:divBdr>
        </w:div>
        <w:div w:id="1430394456">
          <w:marLeft w:val="480"/>
          <w:marRight w:val="0"/>
          <w:marTop w:val="0"/>
          <w:marBottom w:val="0"/>
          <w:divBdr>
            <w:top w:val="none" w:sz="0" w:space="0" w:color="auto"/>
            <w:left w:val="none" w:sz="0" w:space="0" w:color="auto"/>
            <w:bottom w:val="none" w:sz="0" w:space="0" w:color="auto"/>
            <w:right w:val="none" w:sz="0" w:space="0" w:color="auto"/>
          </w:divBdr>
        </w:div>
        <w:div w:id="875703200">
          <w:marLeft w:val="480"/>
          <w:marRight w:val="0"/>
          <w:marTop w:val="0"/>
          <w:marBottom w:val="0"/>
          <w:divBdr>
            <w:top w:val="none" w:sz="0" w:space="0" w:color="auto"/>
            <w:left w:val="none" w:sz="0" w:space="0" w:color="auto"/>
            <w:bottom w:val="none" w:sz="0" w:space="0" w:color="auto"/>
            <w:right w:val="none" w:sz="0" w:space="0" w:color="auto"/>
          </w:divBdr>
        </w:div>
        <w:div w:id="589512436">
          <w:marLeft w:val="480"/>
          <w:marRight w:val="0"/>
          <w:marTop w:val="0"/>
          <w:marBottom w:val="0"/>
          <w:divBdr>
            <w:top w:val="none" w:sz="0" w:space="0" w:color="auto"/>
            <w:left w:val="none" w:sz="0" w:space="0" w:color="auto"/>
            <w:bottom w:val="none" w:sz="0" w:space="0" w:color="auto"/>
            <w:right w:val="none" w:sz="0" w:space="0" w:color="auto"/>
          </w:divBdr>
        </w:div>
        <w:div w:id="721948234">
          <w:marLeft w:val="480"/>
          <w:marRight w:val="0"/>
          <w:marTop w:val="0"/>
          <w:marBottom w:val="0"/>
          <w:divBdr>
            <w:top w:val="none" w:sz="0" w:space="0" w:color="auto"/>
            <w:left w:val="none" w:sz="0" w:space="0" w:color="auto"/>
            <w:bottom w:val="none" w:sz="0" w:space="0" w:color="auto"/>
            <w:right w:val="none" w:sz="0" w:space="0" w:color="auto"/>
          </w:divBdr>
        </w:div>
        <w:div w:id="682515378">
          <w:marLeft w:val="480"/>
          <w:marRight w:val="0"/>
          <w:marTop w:val="0"/>
          <w:marBottom w:val="0"/>
          <w:divBdr>
            <w:top w:val="none" w:sz="0" w:space="0" w:color="auto"/>
            <w:left w:val="none" w:sz="0" w:space="0" w:color="auto"/>
            <w:bottom w:val="none" w:sz="0" w:space="0" w:color="auto"/>
            <w:right w:val="none" w:sz="0" w:space="0" w:color="auto"/>
          </w:divBdr>
        </w:div>
        <w:div w:id="1851984853">
          <w:marLeft w:val="480"/>
          <w:marRight w:val="0"/>
          <w:marTop w:val="0"/>
          <w:marBottom w:val="0"/>
          <w:divBdr>
            <w:top w:val="none" w:sz="0" w:space="0" w:color="auto"/>
            <w:left w:val="none" w:sz="0" w:space="0" w:color="auto"/>
            <w:bottom w:val="none" w:sz="0" w:space="0" w:color="auto"/>
            <w:right w:val="none" w:sz="0" w:space="0" w:color="auto"/>
          </w:divBdr>
        </w:div>
        <w:div w:id="1707557145">
          <w:marLeft w:val="480"/>
          <w:marRight w:val="0"/>
          <w:marTop w:val="0"/>
          <w:marBottom w:val="0"/>
          <w:divBdr>
            <w:top w:val="none" w:sz="0" w:space="0" w:color="auto"/>
            <w:left w:val="none" w:sz="0" w:space="0" w:color="auto"/>
            <w:bottom w:val="none" w:sz="0" w:space="0" w:color="auto"/>
            <w:right w:val="none" w:sz="0" w:space="0" w:color="auto"/>
          </w:divBdr>
        </w:div>
        <w:div w:id="37433016">
          <w:marLeft w:val="480"/>
          <w:marRight w:val="0"/>
          <w:marTop w:val="0"/>
          <w:marBottom w:val="0"/>
          <w:divBdr>
            <w:top w:val="none" w:sz="0" w:space="0" w:color="auto"/>
            <w:left w:val="none" w:sz="0" w:space="0" w:color="auto"/>
            <w:bottom w:val="none" w:sz="0" w:space="0" w:color="auto"/>
            <w:right w:val="none" w:sz="0" w:space="0" w:color="auto"/>
          </w:divBdr>
        </w:div>
        <w:div w:id="1810852798">
          <w:marLeft w:val="480"/>
          <w:marRight w:val="0"/>
          <w:marTop w:val="0"/>
          <w:marBottom w:val="0"/>
          <w:divBdr>
            <w:top w:val="none" w:sz="0" w:space="0" w:color="auto"/>
            <w:left w:val="none" w:sz="0" w:space="0" w:color="auto"/>
            <w:bottom w:val="none" w:sz="0" w:space="0" w:color="auto"/>
            <w:right w:val="none" w:sz="0" w:space="0" w:color="auto"/>
          </w:divBdr>
        </w:div>
        <w:div w:id="2011442153">
          <w:marLeft w:val="480"/>
          <w:marRight w:val="0"/>
          <w:marTop w:val="0"/>
          <w:marBottom w:val="0"/>
          <w:divBdr>
            <w:top w:val="none" w:sz="0" w:space="0" w:color="auto"/>
            <w:left w:val="none" w:sz="0" w:space="0" w:color="auto"/>
            <w:bottom w:val="none" w:sz="0" w:space="0" w:color="auto"/>
            <w:right w:val="none" w:sz="0" w:space="0" w:color="auto"/>
          </w:divBdr>
        </w:div>
        <w:div w:id="792555989">
          <w:marLeft w:val="480"/>
          <w:marRight w:val="0"/>
          <w:marTop w:val="0"/>
          <w:marBottom w:val="0"/>
          <w:divBdr>
            <w:top w:val="none" w:sz="0" w:space="0" w:color="auto"/>
            <w:left w:val="none" w:sz="0" w:space="0" w:color="auto"/>
            <w:bottom w:val="none" w:sz="0" w:space="0" w:color="auto"/>
            <w:right w:val="none" w:sz="0" w:space="0" w:color="auto"/>
          </w:divBdr>
        </w:div>
        <w:div w:id="634070774">
          <w:marLeft w:val="480"/>
          <w:marRight w:val="0"/>
          <w:marTop w:val="0"/>
          <w:marBottom w:val="0"/>
          <w:divBdr>
            <w:top w:val="none" w:sz="0" w:space="0" w:color="auto"/>
            <w:left w:val="none" w:sz="0" w:space="0" w:color="auto"/>
            <w:bottom w:val="none" w:sz="0" w:space="0" w:color="auto"/>
            <w:right w:val="none" w:sz="0" w:space="0" w:color="auto"/>
          </w:divBdr>
        </w:div>
        <w:div w:id="1237546850">
          <w:marLeft w:val="480"/>
          <w:marRight w:val="0"/>
          <w:marTop w:val="0"/>
          <w:marBottom w:val="0"/>
          <w:divBdr>
            <w:top w:val="none" w:sz="0" w:space="0" w:color="auto"/>
            <w:left w:val="none" w:sz="0" w:space="0" w:color="auto"/>
            <w:bottom w:val="none" w:sz="0" w:space="0" w:color="auto"/>
            <w:right w:val="none" w:sz="0" w:space="0" w:color="auto"/>
          </w:divBdr>
        </w:div>
        <w:div w:id="361247168">
          <w:marLeft w:val="480"/>
          <w:marRight w:val="0"/>
          <w:marTop w:val="0"/>
          <w:marBottom w:val="0"/>
          <w:divBdr>
            <w:top w:val="none" w:sz="0" w:space="0" w:color="auto"/>
            <w:left w:val="none" w:sz="0" w:space="0" w:color="auto"/>
            <w:bottom w:val="none" w:sz="0" w:space="0" w:color="auto"/>
            <w:right w:val="none" w:sz="0" w:space="0" w:color="auto"/>
          </w:divBdr>
        </w:div>
        <w:div w:id="706564533">
          <w:marLeft w:val="480"/>
          <w:marRight w:val="0"/>
          <w:marTop w:val="0"/>
          <w:marBottom w:val="0"/>
          <w:divBdr>
            <w:top w:val="none" w:sz="0" w:space="0" w:color="auto"/>
            <w:left w:val="none" w:sz="0" w:space="0" w:color="auto"/>
            <w:bottom w:val="none" w:sz="0" w:space="0" w:color="auto"/>
            <w:right w:val="none" w:sz="0" w:space="0" w:color="auto"/>
          </w:divBdr>
        </w:div>
        <w:div w:id="546991011">
          <w:marLeft w:val="480"/>
          <w:marRight w:val="0"/>
          <w:marTop w:val="0"/>
          <w:marBottom w:val="0"/>
          <w:divBdr>
            <w:top w:val="none" w:sz="0" w:space="0" w:color="auto"/>
            <w:left w:val="none" w:sz="0" w:space="0" w:color="auto"/>
            <w:bottom w:val="none" w:sz="0" w:space="0" w:color="auto"/>
            <w:right w:val="none" w:sz="0" w:space="0" w:color="auto"/>
          </w:divBdr>
        </w:div>
        <w:div w:id="1690377588">
          <w:marLeft w:val="480"/>
          <w:marRight w:val="0"/>
          <w:marTop w:val="0"/>
          <w:marBottom w:val="0"/>
          <w:divBdr>
            <w:top w:val="none" w:sz="0" w:space="0" w:color="auto"/>
            <w:left w:val="none" w:sz="0" w:space="0" w:color="auto"/>
            <w:bottom w:val="none" w:sz="0" w:space="0" w:color="auto"/>
            <w:right w:val="none" w:sz="0" w:space="0" w:color="auto"/>
          </w:divBdr>
        </w:div>
        <w:div w:id="149566632">
          <w:marLeft w:val="480"/>
          <w:marRight w:val="0"/>
          <w:marTop w:val="0"/>
          <w:marBottom w:val="0"/>
          <w:divBdr>
            <w:top w:val="none" w:sz="0" w:space="0" w:color="auto"/>
            <w:left w:val="none" w:sz="0" w:space="0" w:color="auto"/>
            <w:bottom w:val="none" w:sz="0" w:space="0" w:color="auto"/>
            <w:right w:val="none" w:sz="0" w:space="0" w:color="auto"/>
          </w:divBdr>
        </w:div>
        <w:div w:id="902062456">
          <w:marLeft w:val="480"/>
          <w:marRight w:val="0"/>
          <w:marTop w:val="0"/>
          <w:marBottom w:val="0"/>
          <w:divBdr>
            <w:top w:val="none" w:sz="0" w:space="0" w:color="auto"/>
            <w:left w:val="none" w:sz="0" w:space="0" w:color="auto"/>
            <w:bottom w:val="none" w:sz="0" w:space="0" w:color="auto"/>
            <w:right w:val="none" w:sz="0" w:space="0" w:color="auto"/>
          </w:divBdr>
        </w:div>
        <w:div w:id="1420100947">
          <w:marLeft w:val="480"/>
          <w:marRight w:val="0"/>
          <w:marTop w:val="0"/>
          <w:marBottom w:val="0"/>
          <w:divBdr>
            <w:top w:val="none" w:sz="0" w:space="0" w:color="auto"/>
            <w:left w:val="none" w:sz="0" w:space="0" w:color="auto"/>
            <w:bottom w:val="none" w:sz="0" w:space="0" w:color="auto"/>
            <w:right w:val="none" w:sz="0" w:space="0" w:color="auto"/>
          </w:divBdr>
        </w:div>
        <w:div w:id="1153374344">
          <w:marLeft w:val="480"/>
          <w:marRight w:val="0"/>
          <w:marTop w:val="0"/>
          <w:marBottom w:val="0"/>
          <w:divBdr>
            <w:top w:val="none" w:sz="0" w:space="0" w:color="auto"/>
            <w:left w:val="none" w:sz="0" w:space="0" w:color="auto"/>
            <w:bottom w:val="none" w:sz="0" w:space="0" w:color="auto"/>
            <w:right w:val="none" w:sz="0" w:space="0" w:color="auto"/>
          </w:divBdr>
        </w:div>
        <w:div w:id="684333765">
          <w:marLeft w:val="480"/>
          <w:marRight w:val="0"/>
          <w:marTop w:val="0"/>
          <w:marBottom w:val="0"/>
          <w:divBdr>
            <w:top w:val="none" w:sz="0" w:space="0" w:color="auto"/>
            <w:left w:val="none" w:sz="0" w:space="0" w:color="auto"/>
            <w:bottom w:val="none" w:sz="0" w:space="0" w:color="auto"/>
            <w:right w:val="none" w:sz="0" w:space="0" w:color="auto"/>
          </w:divBdr>
        </w:div>
        <w:div w:id="325981945">
          <w:marLeft w:val="480"/>
          <w:marRight w:val="0"/>
          <w:marTop w:val="0"/>
          <w:marBottom w:val="0"/>
          <w:divBdr>
            <w:top w:val="none" w:sz="0" w:space="0" w:color="auto"/>
            <w:left w:val="none" w:sz="0" w:space="0" w:color="auto"/>
            <w:bottom w:val="none" w:sz="0" w:space="0" w:color="auto"/>
            <w:right w:val="none" w:sz="0" w:space="0" w:color="auto"/>
          </w:divBdr>
        </w:div>
        <w:div w:id="1356813277">
          <w:marLeft w:val="480"/>
          <w:marRight w:val="0"/>
          <w:marTop w:val="0"/>
          <w:marBottom w:val="0"/>
          <w:divBdr>
            <w:top w:val="none" w:sz="0" w:space="0" w:color="auto"/>
            <w:left w:val="none" w:sz="0" w:space="0" w:color="auto"/>
            <w:bottom w:val="none" w:sz="0" w:space="0" w:color="auto"/>
            <w:right w:val="none" w:sz="0" w:space="0" w:color="auto"/>
          </w:divBdr>
        </w:div>
        <w:div w:id="1815632958">
          <w:marLeft w:val="480"/>
          <w:marRight w:val="0"/>
          <w:marTop w:val="0"/>
          <w:marBottom w:val="0"/>
          <w:divBdr>
            <w:top w:val="none" w:sz="0" w:space="0" w:color="auto"/>
            <w:left w:val="none" w:sz="0" w:space="0" w:color="auto"/>
            <w:bottom w:val="none" w:sz="0" w:space="0" w:color="auto"/>
            <w:right w:val="none" w:sz="0" w:space="0" w:color="auto"/>
          </w:divBdr>
        </w:div>
        <w:div w:id="1389303517">
          <w:marLeft w:val="480"/>
          <w:marRight w:val="0"/>
          <w:marTop w:val="0"/>
          <w:marBottom w:val="0"/>
          <w:divBdr>
            <w:top w:val="none" w:sz="0" w:space="0" w:color="auto"/>
            <w:left w:val="none" w:sz="0" w:space="0" w:color="auto"/>
            <w:bottom w:val="none" w:sz="0" w:space="0" w:color="auto"/>
            <w:right w:val="none" w:sz="0" w:space="0" w:color="auto"/>
          </w:divBdr>
        </w:div>
        <w:div w:id="407851441">
          <w:marLeft w:val="480"/>
          <w:marRight w:val="0"/>
          <w:marTop w:val="0"/>
          <w:marBottom w:val="0"/>
          <w:divBdr>
            <w:top w:val="none" w:sz="0" w:space="0" w:color="auto"/>
            <w:left w:val="none" w:sz="0" w:space="0" w:color="auto"/>
            <w:bottom w:val="none" w:sz="0" w:space="0" w:color="auto"/>
            <w:right w:val="none" w:sz="0" w:space="0" w:color="auto"/>
          </w:divBdr>
        </w:div>
        <w:div w:id="335153528">
          <w:marLeft w:val="480"/>
          <w:marRight w:val="0"/>
          <w:marTop w:val="0"/>
          <w:marBottom w:val="0"/>
          <w:divBdr>
            <w:top w:val="none" w:sz="0" w:space="0" w:color="auto"/>
            <w:left w:val="none" w:sz="0" w:space="0" w:color="auto"/>
            <w:bottom w:val="none" w:sz="0" w:space="0" w:color="auto"/>
            <w:right w:val="none" w:sz="0" w:space="0" w:color="auto"/>
          </w:divBdr>
        </w:div>
        <w:div w:id="1494296169">
          <w:marLeft w:val="480"/>
          <w:marRight w:val="0"/>
          <w:marTop w:val="0"/>
          <w:marBottom w:val="0"/>
          <w:divBdr>
            <w:top w:val="none" w:sz="0" w:space="0" w:color="auto"/>
            <w:left w:val="none" w:sz="0" w:space="0" w:color="auto"/>
            <w:bottom w:val="none" w:sz="0" w:space="0" w:color="auto"/>
            <w:right w:val="none" w:sz="0" w:space="0" w:color="auto"/>
          </w:divBdr>
        </w:div>
        <w:div w:id="702444751">
          <w:marLeft w:val="480"/>
          <w:marRight w:val="0"/>
          <w:marTop w:val="0"/>
          <w:marBottom w:val="0"/>
          <w:divBdr>
            <w:top w:val="none" w:sz="0" w:space="0" w:color="auto"/>
            <w:left w:val="none" w:sz="0" w:space="0" w:color="auto"/>
            <w:bottom w:val="none" w:sz="0" w:space="0" w:color="auto"/>
            <w:right w:val="none" w:sz="0" w:space="0" w:color="auto"/>
          </w:divBdr>
        </w:div>
        <w:div w:id="1246718728">
          <w:marLeft w:val="480"/>
          <w:marRight w:val="0"/>
          <w:marTop w:val="0"/>
          <w:marBottom w:val="0"/>
          <w:divBdr>
            <w:top w:val="none" w:sz="0" w:space="0" w:color="auto"/>
            <w:left w:val="none" w:sz="0" w:space="0" w:color="auto"/>
            <w:bottom w:val="none" w:sz="0" w:space="0" w:color="auto"/>
            <w:right w:val="none" w:sz="0" w:space="0" w:color="auto"/>
          </w:divBdr>
        </w:div>
        <w:div w:id="945314158">
          <w:marLeft w:val="480"/>
          <w:marRight w:val="0"/>
          <w:marTop w:val="0"/>
          <w:marBottom w:val="0"/>
          <w:divBdr>
            <w:top w:val="none" w:sz="0" w:space="0" w:color="auto"/>
            <w:left w:val="none" w:sz="0" w:space="0" w:color="auto"/>
            <w:bottom w:val="none" w:sz="0" w:space="0" w:color="auto"/>
            <w:right w:val="none" w:sz="0" w:space="0" w:color="auto"/>
          </w:divBdr>
        </w:div>
        <w:div w:id="1659923162">
          <w:marLeft w:val="480"/>
          <w:marRight w:val="0"/>
          <w:marTop w:val="0"/>
          <w:marBottom w:val="0"/>
          <w:divBdr>
            <w:top w:val="none" w:sz="0" w:space="0" w:color="auto"/>
            <w:left w:val="none" w:sz="0" w:space="0" w:color="auto"/>
            <w:bottom w:val="none" w:sz="0" w:space="0" w:color="auto"/>
            <w:right w:val="none" w:sz="0" w:space="0" w:color="auto"/>
          </w:divBdr>
        </w:div>
        <w:div w:id="1152864346">
          <w:marLeft w:val="480"/>
          <w:marRight w:val="0"/>
          <w:marTop w:val="0"/>
          <w:marBottom w:val="0"/>
          <w:divBdr>
            <w:top w:val="none" w:sz="0" w:space="0" w:color="auto"/>
            <w:left w:val="none" w:sz="0" w:space="0" w:color="auto"/>
            <w:bottom w:val="none" w:sz="0" w:space="0" w:color="auto"/>
            <w:right w:val="none" w:sz="0" w:space="0" w:color="auto"/>
          </w:divBdr>
        </w:div>
        <w:div w:id="892619641">
          <w:marLeft w:val="480"/>
          <w:marRight w:val="0"/>
          <w:marTop w:val="0"/>
          <w:marBottom w:val="0"/>
          <w:divBdr>
            <w:top w:val="none" w:sz="0" w:space="0" w:color="auto"/>
            <w:left w:val="none" w:sz="0" w:space="0" w:color="auto"/>
            <w:bottom w:val="none" w:sz="0" w:space="0" w:color="auto"/>
            <w:right w:val="none" w:sz="0" w:space="0" w:color="auto"/>
          </w:divBdr>
        </w:div>
        <w:div w:id="2106490093">
          <w:marLeft w:val="480"/>
          <w:marRight w:val="0"/>
          <w:marTop w:val="0"/>
          <w:marBottom w:val="0"/>
          <w:divBdr>
            <w:top w:val="none" w:sz="0" w:space="0" w:color="auto"/>
            <w:left w:val="none" w:sz="0" w:space="0" w:color="auto"/>
            <w:bottom w:val="none" w:sz="0" w:space="0" w:color="auto"/>
            <w:right w:val="none" w:sz="0" w:space="0" w:color="auto"/>
          </w:divBdr>
        </w:div>
        <w:div w:id="1223365613">
          <w:marLeft w:val="480"/>
          <w:marRight w:val="0"/>
          <w:marTop w:val="0"/>
          <w:marBottom w:val="0"/>
          <w:divBdr>
            <w:top w:val="none" w:sz="0" w:space="0" w:color="auto"/>
            <w:left w:val="none" w:sz="0" w:space="0" w:color="auto"/>
            <w:bottom w:val="none" w:sz="0" w:space="0" w:color="auto"/>
            <w:right w:val="none" w:sz="0" w:space="0" w:color="auto"/>
          </w:divBdr>
        </w:div>
        <w:div w:id="203175308">
          <w:marLeft w:val="480"/>
          <w:marRight w:val="0"/>
          <w:marTop w:val="0"/>
          <w:marBottom w:val="0"/>
          <w:divBdr>
            <w:top w:val="none" w:sz="0" w:space="0" w:color="auto"/>
            <w:left w:val="none" w:sz="0" w:space="0" w:color="auto"/>
            <w:bottom w:val="none" w:sz="0" w:space="0" w:color="auto"/>
            <w:right w:val="none" w:sz="0" w:space="0" w:color="auto"/>
          </w:divBdr>
        </w:div>
        <w:div w:id="1338730135">
          <w:marLeft w:val="480"/>
          <w:marRight w:val="0"/>
          <w:marTop w:val="0"/>
          <w:marBottom w:val="0"/>
          <w:divBdr>
            <w:top w:val="none" w:sz="0" w:space="0" w:color="auto"/>
            <w:left w:val="none" w:sz="0" w:space="0" w:color="auto"/>
            <w:bottom w:val="none" w:sz="0" w:space="0" w:color="auto"/>
            <w:right w:val="none" w:sz="0" w:space="0" w:color="auto"/>
          </w:divBdr>
        </w:div>
        <w:div w:id="1713571979">
          <w:marLeft w:val="480"/>
          <w:marRight w:val="0"/>
          <w:marTop w:val="0"/>
          <w:marBottom w:val="0"/>
          <w:divBdr>
            <w:top w:val="none" w:sz="0" w:space="0" w:color="auto"/>
            <w:left w:val="none" w:sz="0" w:space="0" w:color="auto"/>
            <w:bottom w:val="none" w:sz="0" w:space="0" w:color="auto"/>
            <w:right w:val="none" w:sz="0" w:space="0" w:color="auto"/>
          </w:divBdr>
        </w:div>
        <w:div w:id="1143812151">
          <w:marLeft w:val="480"/>
          <w:marRight w:val="0"/>
          <w:marTop w:val="0"/>
          <w:marBottom w:val="0"/>
          <w:divBdr>
            <w:top w:val="none" w:sz="0" w:space="0" w:color="auto"/>
            <w:left w:val="none" w:sz="0" w:space="0" w:color="auto"/>
            <w:bottom w:val="none" w:sz="0" w:space="0" w:color="auto"/>
            <w:right w:val="none" w:sz="0" w:space="0" w:color="auto"/>
          </w:divBdr>
        </w:div>
        <w:div w:id="1310289170">
          <w:marLeft w:val="480"/>
          <w:marRight w:val="0"/>
          <w:marTop w:val="0"/>
          <w:marBottom w:val="0"/>
          <w:divBdr>
            <w:top w:val="none" w:sz="0" w:space="0" w:color="auto"/>
            <w:left w:val="none" w:sz="0" w:space="0" w:color="auto"/>
            <w:bottom w:val="none" w:sz="0" w:space="0" w:color="auto"/>
            <w:right w:val="none" w:sz="0" w:space="0" w:color="auto"/>
          </w:divBdr>
        </w:div>
        <w:div w:id="1644115630">
          <w:marLeft w:val="480"/>
          <w:marRight w:val="0"/>
          <w:marTop w:val="0"/>
          <w:marBottom w:val="0"/>
          <w:divBdr>
            <w:top w:val="none" w:sz="0" w:space="0" w:color="auto"/>
            <w:left w:val="none" w:sz="0" w:space="0" w:color="auto"/>
            <w:bottom w:val="none" w:sz="0" w:space="0" w:color="auto"/>
            <w:right w:val="none" w:sz="0" w:space="0" w:color="auto"/>
          </w:divBdr>
        </w:div>
        <w:div w:id="1253053533">
          <w:marLeft w:val="480"/>
          <w:marRight w:val="0"/>
          <w:marTop w:val="0"/>
          <w:marBottom w:val="0"/>
          <w:divBdr>
            <w:top w:val="none" w:sz="0" w:space="0" w:color="auto"/>
            <w:left w:val="none" w:sz="0" w:space="0" w:color="auto"/>
            <w:bottom w:val="none" w:sz="0" w:space="0" w:color="auto"/>
            <w:right w:val="none" w:sz="0" w:space="0" w:color="auto"/>
          </w:divBdr>
        </w:div>
        <w:div w:id="1208420245">
          <w:marLeft w:val="480"/>
          <w:marRight w:val="0"/>
          <w:marTop w:val="0"/>
          <w:marBottom w:val="0"/>
          <w:divBdr>
            <w:top w:val="none" w:sz="0" w:space="0" w:color="auto"/>
            <w:left w:val="none" w:sz="0" w:space="0" w:color="auto"/>
            <w:bottom w:val="none" w:sz="0" w:space="0" w:color="auto"/>
            <w:right w:val="none" w:sz="0" w:space="0" w:color="auto"/>
          </w:divBdr>
        </w:div>
        <w:div w:id="1650012549">
          <w:marLeft w:val="480"/>
          <w:marRight w:val="0"/>
          <w:marTop w:val="0"/>
          <w:marBottom w:val="0"/>
          <w:divBdr>
            <w:top w:val="none" w:sz="0" w:space="0" w:color="auto"/>
            <w:left w:val="none" w:sz="0" w:space="0" w:color="auto"/>
            <w:bottom w:val="none" w:sz="0" w:space="0" w:color="auto"/>
            <w:right w:val="none" w:sz="0" w:space="0" w:color="auto"/>
          </w:divBdr>
        </w:div>
        <w:div w:id="1332828955">
          <w:marLeft w:val="480"/>
          <w:marRight w:val="0"/>
          <w:marTop w:val="0"/>
          <w:marBottom w:val="0"/>
          <w:divBdr>
            <w:top w:val="none" w:sz="0" w:space="0" w:color="auto"/>
            <w:left w:val="none" w:sz="0" w:space="0" w:color="auto"/>
            <w:bottom w:val="none" w:sz="0" w:space="0" w:color="auto"/>
            <w:right w:val="none" w:sz="0" w:space="0" w:color="auto"/>
          </w:divBdr>
        </w:div>
        <w:div w:id="792676056">
          <w:marLeft w:val="480"/>
          <w:marRight w:val="0"/>
          <w:marTop w:val="0"/>
          <w:marBottom w:val="0"/>
          <w:divBdr>
            <w:top w:val="none" w:sz="0" w:space="0" w:color="auto"/>
            <w:left w:val="none" w:sz="0" w:space="0" w:color="auto"/>
            <w:bottom w:val="none" w:sz="0" w:space="0" w:color="auto"/>
            <w:right w:val="none" w:sz="0" w:space="0" w:color="auto"/>
          </w:divBdr>
        </w:div>
        <w:div w:id="1770539002">
          <w:marLeft w:val="480"/>
          <w:marRight w:val="0"/>
          <w:marTop w:val="0"/>
          <w:marBottom w:val="0"/>
          <w:divBdr>
            <w:top w:val="none" w:sz="0" w:space="0" w:color="auto"/>
            <w:left w:val="none" w:sz="0" w:space="0" w:color="auto"/>
            <w:bottom w:val="none" w:sz="0" w:space="0" w:color="auto"/>
            <w:right w:val="none" w:sz="0" w:space="0" w:color="auto"/>
          </w:divBdr>
        </w:div>
        <w:div w:id="1472669470">
          <w:marLeft w:val="480"/>
          <w:marRight w:val="0"/>
          <w:marTop w:val="0"/>
          <w:marBottom w:val="0"/>
          <w:divBdr>
            <w:top w:val="none" w:sz="0" w:space="0" w:color="auto"/>
            <w:left w:val="none" w:sz="0" w:space="0" w:color="auto"/>
            <w:bottom w:val="none" w:sz="0" w:space="0" w:color="auto"/>
            <w:right w:val="none" w:sz="0" w:space="0" w:color="auto"/>
          </w:divBdr>
        </w:div>
        <w:div w:id="867986169">
          <w:marLeft w:val="480"/>
          <w:marRight w:val="0"/>
          <w:marTop w:val="0"/>
          <w:marBottom w:val="0"/>
          <w:divBdr>
            <w:top w:val="none" w:sz="0" w:space="0" w:color="auto"/>
            <w:left w:val="none" w:sz="0" w:space="0" w:color="auto"/>
            <w:bottom w:val="none" w:sz="0" w:space="0" w:color="auto"/>
            <w:right w:val="none" w:sz="0" w:space="0" w:color="auto"/>
          </w:divBdr>
        </w:div>
        <w:div w:id="1940990754">
          <w:marLeft w:val="480"/>
          <w:marRight w:val="0"/>
          <w:marTop w:val="0"/>
          <w:marBottom w:val="0"/>
          <w:divBdr>
            <w:top w:val="none" w:sz="0" w:space="0" w:color="auto"/>
            <w:left w:val="none" w:sz="0" w:space="0" w:color="auto"/>
            <w:bottom w:val="none" w:sz="0" w:space="0" w:color="auto"/>
            <w:right w:val="none" w:sz="0" w:space="0" w:color="auto"/>
          </w:divBdr>
        </w:div>
        <w:div w:id="1049958216">
          <w:marLeft w:val="480"/>
          <w:marRight w:val="0"/>
          <w:marTop w:val="0"/>
          <w:marBottom w:val="0"/>
          <w:divBdr>
            <w:top w:val="none" w:sz="0" w:space="0" w:color="auto"/>
            <w:left w:val="none" w:sz="0" w:space="0" w:color="auto"/>
            <w:bottom w:val="none" w:sz="0" w:space="0" w:color="auto"/>
            <w:right w:val="none" w:sz="0" w:space="0" w:color="auto"/>
          </w:divBdr>
        </w:div>
        <w:div w:id="613100434">
          <w:marLeft w:val="480"/>
          <w:marRight w:val="0"/>
          <w:marTop w:val="0"/>
          <w:marBottom w:val="0"/>
          <w:divBdr>
            <w:top w:val="none" w:sz="0" w:space="0" w:color="auto"/>
            <w:left w:val="none" w:sz="0" w:space="0" w:color="auto"/>
            <w:bottom w:val="none" w:sz="0" w:space="0" w:color="auto"/>
            <w:right w:val="none" w:sz="0" w:space="0" w:color="auto"/>
          </w:divBdr>
        </w:div>
        <w:div w:id="171994894">
          <w:marLeft w:val="480"/>
          <w:marRight w:val="0"/>
          <w:marTop w:val="0"/>
          <w:marBottom w:val="0"/>
          <w:divBdr>
            <w:top w:val="none" w:sz="0" w:space="0" w:color="auto"/>
            <w:left w:val="none" w:sz="0" w:space="0" w:color="auto"/>
            <w:bottom w:val="none" w:sz="0" w:space="0" w:color="auto"/>
            <w:right w:val="none" w:sz="0" w:space="0" w:color="auto"/>
          </w:divBdr>
        </w:div>
        <w:div w:id="232353707">
          <w:marLeft w:val="480"/>
          <w:marRight w:val="0"/>
          <w:marTop w:val="0"/>
          <w:marBottom w:val="0"/>
          <w:divBdr>
            <w:top w:val="none" w:sz="0" w:space="0" w:color="auto"/>
            <w:left w:val="none" w:sz="0" w:space="0" w:color="auto"/>
            <w:bottom w:val="none" w:sz="0" w:space="0" w:color="auto"/>
            <w:right w:val="none" w:sz="0" w:space="0" w:color="auto"/>
          </w:divBdr>
        </w:div>
        <w:div w:id="287979923">
          <w:marLeft w:val="480"/>
          <w:marRight w:val="0"/>
          <w:marTop w:val="0"/>
          <w:marBottom w:val="0"/>
          <w:divBdr>
            <w:top w:val="none" w:sz="0" w:space="0" w:color="auto"/>
            <w:left w:val="none" w:sz="0" w:space="0" w:color="auto"/>
            <w:bottom w:val="none" w:sz="0" w:space="0" w:color="auto"/>
            <w:right w:val="none" w:sz="0" w:space="0" w:color="auto"/>
          </w:divBdr>
        </w:div>
        <w:div w:id="1244416310">
          <w:marLeft w:val="480"/>
          <w:marRight w:val="0"/>
          <w:marTop w:val="0"/>
          <w:marBottom w:val="0"/>
          <w:divBdr>
            <w:top w:val="none" w:sz="0" w:space="0" w:color="auto"/>
            <w:left w:val="none" w:sz="0" w:space="0" w:color="auto"/>
            <w:bottom w:val="none" w:sz="0" w:space="0" w:color="auto"/>
            <w:right w:val="none" w:sz="0" w:space="0" w:color="auto"/>
          </w:divBdr>
        </w:div>
        <w:div w:id="1110585534">
          <w:marLeft w:val="480"/>
          <w:marRight w:val="0"/>
          <w:marTop w:val="0"/>
          <w:marBottom w:val="0"/>
          <w:divBdr>
            <w:top w:val="none" w:sz="0" w:space="0" w:color="auto"/>
            <w:left w:val="none" w:sz="0" w:space="0" w:color="auto"/>
            <w:bottom w:val="none" w:sz="0" w:space="0" w:color="auto"/>
            <w:right w:val="none" w:sz="0" w:space="0" w:color="auto"/>
          </w:divBdr>
        </w:div>
        <w:div w:id="134026563">
          <w:marLeft w:val="480"/>
          <w:marRight w:val="0"/>
          <w:marTop w:val="0"/>
          <w:marBottom w:val="0"/>
          <w:divBdr>
            <w:top w:val="none" w:sz="0" w:space="0" w:color="auto"/>
            <w:left w:val="none" w:sz="0" w:space="0" w:color="auto"/>
            <w:bottom w:val="none" w:sz="0" w:space="0" w:color="auto"/>
            <w:right w:val="none" w:sz="0" w:space="0" w:color="auto"/>
          </w:divBdr>
        </w:div>
        <w:div w:id="1214459887">
          <w:marLeft w:val="480"/>
          <w:marRight w:val="0"/>
          <w:marTop w:val="0"/>
          <w:marBottom w:val="0"/>
          <w:divBdr>
            <w:top w:val="none" w:sz="0" w:space="0" w:color="auto"/>
            <w:left w:val="none" w:sz="0" w:space="0" w:color="auto"/>
            <w:bottom w:val="none" w:sz="0" w:space="0" w:color="auto"/>
            <w:right w:val="none" w:sz="0" w:space="0" w:color="auto"/>
          </w:divBdr>
        </w:div>
        <w:div w:id="1789542732">
          <w:marLeft w:val="480"/>
          <w:marRight w:val="0"/>
          <w:marTop w:val="0"/>
          <w:marBottom w:val="0"/>
          <w:divBdr>
            <w:top w:val="none" w:sz="0" w:space="0" w:color="auto"/>
            <w:left w:val="none" w:sz="0" w:space="0" w:color="auto"/>
            <w:bottom w:val="none" w:sz="0" w:space="0" w:color="auto"/>
            <w:right w:val="none" w:sz="0" w:space="0" w:color="auto"/>
          </w:divBdr>
        </w:div>
        <w:div w:id="223413550">
          <w:marLeft w:val="480"/>
          <w:marRight w:val="0"/>
          <w:marTop w:val="0"/>
          <w:marBottom w:val="0"/>
          <w:divBdr>
            <w:top w:val="none" w:sz="0" w:space="0" w:color="auto"/>
            <w:left w:val="none" w:sz="0" w:space="0" w:color="auto"/>
            <w:bottom w:val="none" w:sz="0" w:space="0" w:color="auto"/>
            <w:right w:val="none" w:sz="0" w:space="0" w:color="auto"/>
          </w:divBdr>
        </w:div>
        <w:div w:id="856963714">
          <w:marLeft w:val="480"/>
          <w:marRight w:val="0"/>
          <w:marTop w:val="0"/>
          <w:marBottom w:val="0"/>
          <w:divBdr>
            <w:top w:val="none" w:sz="0" w:space="0" w:color="auto"/>
            <w:left w:val="none" w:sz="0" w:space="0" w:color="auto"/>
            <w:bottom w:val="none" w:sz="0" w:space="0" w:color="auto"/>
            <w:right w:val="none" w:sz="0" w:space="0" w:color="auto"/>
          </w:divBdr>
        </w:div>
        <w:div w:id="960693937">
          <w:marLeft w:val="480"/>
          <w:marRight w:val="0"/>
          <w:marTop w:val="0"/>
          <w:marBottom w:val="0"/>
          <w:divBdr>
            <w:top w:val="none" w:sz="0" w:space="0" w:color="auto"/>
            <w:left w:val="none" w:sz="0" w:space="0" w:color="auto"/>
            <w:bottom w:val="none" w:sz="0" w:space="0" w:color="auto"/>
            <w:right w:val="none" w:sz="0" w:space="0" w:color="auto"/>
          </w:divBdr>
        </w:div>
        <w:div w:id="1245726540">
          <w:marLeft w:val="480"/>
          <w:marRight w:val="0"/>
          <w:marTop w:val="0"/>
          <w:marBottom w:val="0"/>
          <w:divBdr>
            <w:top w:val="none" w:sz="0" w:space="0" w:color="auto"/>
            <w:left w:val="none" w:sz="0" w:space="0" w:color="auto"/>
            <w:bottom w:val="none" w:sz="0" w:space="0" w:color="auto"/>
            <w:right w:val="none" w:sz="0" w:space="0" w:color="auto"/>
          </w:divBdr>
        </w:div>
        <w:div w:id="1295870807">
          <w:marLeft w:val="480"/>
          <w:marRight w:val="0"/>
          <w:marTop w:val="0"/>
          <w:marBottom w:val="0"/>
          <w:divBdr>
            <w:top w:val="none" w:sz="0" w:space="0" w:color="auto"/>
            <w:left w:val="none" w:sz="0" w:space="0" w:color="auto"/>
            <w:bottom w:val="none" w:sz="0" w:space="0" w:color="auto"/>
            <w:right w:val="none" w:sz="0" w:space="0" w:color="auto"/>
          </w:divBdr>
        </w:div>
        <w:div w:id="496263405">
          <w:marLeft w:val="480"/>
          <w:marRight w:val="0"/>
          <w:marTop w:val="0"/>
          <w:marBottom w:val="0"/>
          <w:divBdr>
            <w:top w:val="none" w:sz="0" w:space="0" w:color="auto"/>
            <w:left w:val="none" w:sz="0" w:space="0" w:color="auto"/>
            <w:bottom w:val="none" w:sz="0" w:space="0" w:color="auto"/>
            <w:right w:val="none" w:sz="0" w:space="0" w:color="auto"/>
          </w:divBdr>
        </w:div>
        <w:div w:id="213320765">
          <w:marLeft w:val="480"/>
          <w:marRight w:val="0"/>
          <w:marTop w:val="0"/>
          <w:marBottom w:val="0"/>
          <w:divBdr>
            <w:top w:val="none" w:sz="0" w:space="0" w:color="auto"/>
            <w:left w:val="none" w:sz="0" w:space="0" w:color="auto"/>
            <w:bottom w:val="none" w:sz="0" w:space="0" w:color="auto"/>
            <w:right w:val="none" w:sz="0" w:space="0" w:color="auto"/>
          </w:divBdr>
        </w:div>
        <w:div w:id="463158761">
          <w:marLeft w:val="480"/>
          <w:marRight w:val="0"/>
          <w:marTop w:val="0"/>
          <w:marBottom w:val="0"/>
          <w:divBdr>
            <w:top w:val="none" w:sz="0" w:space="0" w:color="auto"/>
            <w:left w:val="none" w:sz="0" w:space="0" w:color="auto"/>
            <w:bottom w:val="none" w:sz="0" w:space="0" w:color="auto"/>
            <w:right w:val="none" w:sz="0" w:space="0" w:color="auto"/>
          </w:divBdr>
        </w:div>
        <w:div w:id="801390655">
          <w:marLeft w:val="480"/>
          <w:marRight w:val="0"/>
          <w:marTop w:val="0"/>
          <w:marBottom w:val="0"/>
          <w:divBdr>
            <w:top w:val="none" w:sz="0" w:space="0" w:color="auto"/>
            <w:left w:val="none" w:sz="0" w:space="0" w:color="auto"/>
            <w:bottom w:val="none" w:sz="0" w:space="0" w:color="auto"/>
            <w:right w:val="none" w:sz="0" w:space="0" w:color="auto"/>
          </w:divBdr>
        </w:div>
        <w:div w:id="965769557">
          <w:marLeft w:val="480"/>
          <w:marRight w:val="0"/>
          <w:marTop w:val="0"/>
          <w:marBottom w:val="0"/>
          <w:divBdr>
            <w:top w:val="none" w:sz="0" w:space="0" w:color="auto"/>
            <w:left w:val="none" w:sz="0" w:space="0" w:color="auto"/>
            <w:bottom w:val="none" w:sz="0" w:space="0" w:color="auto"/>
            <w:right w:val="none" w:sz="0" w:space="0" w:color="auto"/>
          </w:divBdr>
        </w:div>
        <w:div w:id="1693725946">
          <w:marLeft w:val="480"/>
          <w:marRight w:val="0"/>
          <w:marTop w:val="0"/>
          <w:marBottom w:val="0"/>
          <w:divBdr>
            <w:top w:val="none" w:sz="0" w:space="0" w:color="auto"/>
            <w:left w:val="none" w:sz="0" w:space="0" w:color="auto"/>
            <w:bottom w:val="none" w:sz="0" w:space="0" w:color="auto"/>
            <w:right w:val="none" w:sz="0" w:space="0" w:color="auto"/>
          </w:divBdr>
        </w:div>
        <w:div w:id="1958104224">
          <w:marLeft w:val="480"/>
          <w:marRight w:val="0"/>
          <w:marTop w:val="0"/>
          <w:marBottom w:val="0"/>
          <w:divBdr>
            <w:top w:val="none" w:sz="0" w:space="0" w:color="auto"/>
            <w:left w:val="none" w:sz="0" w:space="0" w:color="auto"/>
            <w:bottom w:val="none" w:sz="0" w:space="0" w:color="auto"/>
            <w:right w:val="none" w:sz="0" w:space="0" w:color="auto"/>
          </w:divBdr>
        </w:div>
        <w:div w:id="917402105">
          <w:marLeft w:val="480"/>
          <w:marRight w:val="0"/>
          <w:marTop w:val="0"/>
          <w:marBottom w:val="0"/>
          <w:divBdr>
            <w:top w:val="none" w:sz="0" w:space="0" w:color="auto"/>
            <w:left w:val="none" w:sz="0" w:space="0" w:color="auto"/>
            <w:bottom w:val="none" w:sz="0" w:space="0" w:color="auto"/>
            <w:right w:val="none" w:sz="0" w:space="0" w:color="auto"/>
          </w:divBdr>
        </w:div>
        <w:div w:id="349725215">
          <w:marLeft w:val="480"/>
          <w:marRight w:val="0"/>
          <w:marTop w:val="0"/>
          <w:marBottom w:val="0"/>
          <w:divBdr>
            <w:top w:val="none" w:sz="0" w:space="0" w:color="auto"/>
            <w:left w:val="none" w:sz="0" w:space="0" w:color="auto"/>
            <w:bottom w:val="none" w:sz="0" w:space="0" w:color="auto"/>
            <w:right w:val="none" w:sz="0" w:space="0" w:color="auto"/>
          </w:divBdr>
        </w:div>
        <w:div w:id="1577201451">
          <w:marLeft w:val="480"/>
          <w:marRight w:val="0"/>
          <w:marTop w:val="0"/>
          <w:marBottom w:val="0"/>
          <w:divBdr>
            <w:top w:val="none" w:sz="0" w:space="0" w:color="auto"/>
            <w:left w:val="none" w:sz="0" w:space="0" w:color="auto"/>
            <w:bottom w:val="none" w:sz="0" w:space="0" w:color="auto"/>
            <w:right w:val="none" w:sz="0" w:space="0" w:color="auto"/>
          </w:divBdr>
        </w:div>
        <w:div w:id="495342009">
          <w:marLeft w:val="480"/>
          <w:marRight w:val="0"/>
          <w:marTop w:val="0"/>
          <w:marBottom w:val="0"/>
          <w:divBdr>
            <w:top w:val="none" w:sz="0" w:space="0" w:color="auto"/>
            <w:left w:val="none" w:sz="0" w:space="0" w:color="auto"/>
            <w:bottom w:val="none" w:sz="0" w:space="0" w:color="auto"/>
            <w:right w:val="none" w:sz="0" w:space="0" w:color="auto"/>
          </w:divBdr>
        </w:div>
        <w:div w:id="1198350038">
          <w:marLeft w:val="480"/>
          <w:marRight w:val="0"/>
          <w:marTop w:val="0"/>
          <w:marBottom w:val="0"/>
          <w:divBdr>
            <w:top w:val="none" w:sz="0" w:space="0" w:color="auto"/>
            <w:left w:val="none" w:sz="0" w:space="0" w:color="auto"/>
            <w:bottom w:val="none" w:sz="0" w:space="0" w:color="auto"/>
            <w:right w:val="none" w:sz="0" w:space="0" w:color="auto"/>
          </w:divBdr>
        </w:div>
        <w:div w:id="1265503437">
          <w:marLeft w:val="480"/>
          <w:marRight w:val="0"/>
          <w:marTop w:val="0"/>
          <w:marBottom w:val="0"/>
          <w:divBdr>
            <w:top w:val="none" w:sz="0" w:space="0" w:color="auto"/>
            <w:left w:val="none" w:sz="0" w:space="0" w:color="auto"/>
            <w:bottom w:val="none" w:sz="0" w:space="0" w:color="auto"/>
            <w:right w:val="none" w:sz="0" w:space="0" w:color="auto"/>
          </w:divBdr>
        </w:div>
        <w:div w:id="491023536">
          <w:marLeft w:val="480"/>
          <w:marRight w:val="0"/>
          <w:marTop w:val="0"/>
          <w:marBottom w:val="0"/>
          <w:divBdr>
            <w:top w:val="none" w:sz="0" w:space="0" w:color="auto"/>
            <w:left w:val="none" w:sz="0" w:space="0" w:color="auto"/>
            <w:bottom w:val="none" w:sz="0" w:space="0" w:color="auto"/>
            <w:right w:val="none" w:sz="0" w:space="0" w:color="auto"/>
          </w:divBdr>
        </w:div>
        <w:div w:id="1220558371">
          <w:marLeft w:val="480"/>
          <w:marRight w:val="0"/>
          <w:marTop w:val="0"/>
          <w:marBottom w:val="0"/>
          <w:divBdr>
            <w:top w:val="none" w:sz="0" w:space="0" w:color="auto"/>
            <w:left w:val="none" w:sz="0" w:space="0" w:color="auto"/>
            <w:bottom w:val="none" w:sz="0" w:space="0" w:color="auto"/>
            <w:right w:val="none" w:sz="0" w:space="0" w:color="auto"/>
          </w:divBdr>
        </w:div>
        <w:div w:id="1276867350">
          <w:marLeft w:val="480"/>
          <w:marRight w:val="0"/>
          <w:marTop w:val="0"/>
          <w:marBottom w:val="0"/>
          <w:divBdr>
            <w:top w:val="none" w:sz="0" w:space="0" w:color="auto"/>
            <w:left w:val="none" w:sz="0" w:space="0" w:color="auto"/>
            <w:bottom w:val="none" w:sz="0" w:space="0" w:color="auto"/>
            <w:right w:val="none" w:sz="0" w:space="0" w:color="auto"/>
          </w:divBdr>
        </w:div>
      </w:divsChild>
    </w:div>
    <w:div w:id="1097210641">
      <w:bodyDiv w:val="1"/>
      <w:marLeft w:val="0"/>
      <w:marRight w:val="0"/>
      <w:marTop w:val="0"/>
      <w:marBottom w:val="0"/>
      <w:divBdr>
        <w:top w:val="none" w:sz="0" w:space="0" w:color="auto"/>
        <w:left w:val="none" w:sz="0" w:space="0" w:color="auto"/>
        <w:bottom w:val="none" w:sz="0" w:space="0" w:color="auto"/>
        <w:right w:val="none" w:sz="0" w:space="0" w:color="auto"/>
      </w:divBdr>
    </w:div>
    <w:div w:id="1098138982">
      <w:bodyDiv w:val="1"/>
      <w:marLeft w:val="0"/>
      <w:marRight w:val="0"/>
      <w:marTop w:val="0"/>
      <w:marBottom w:val="0"/>
      <w:divBdr>
        <w:top w:val="none" w:sz="0" w:space="0" w:color="auto"/>
        <w:left w:val="none" w:sz="0" w:space="0" w:color="auto"/>
        <w:bottom w:val="none" w:sz="0" w:space="0" w:color="auto"/>
        <w:right w:val="none" w:sz="0" w:space="0" w:color="auto"/>
      </w:divBdr>
    </w:div>
    <w:div w:id="1099567487">
      <w:bodyDiv w:val="1"/>
      <w:marLeft w:val="0"/>
      <w:marRight w:val="0"/>
      <w:marTop w:val="0"/>
      <w:marBottom w:val="0"/>
      <w:divBdr>
        <w:top w:val="none" w:sz="0" w:space="0" w:color="auto"/>
        <w:left w:val="none" w:sz="0" w:space="0" w:color="auto"/>
        <w:bottom w:val="none" w:sz="0" w:space="0" w:color="auto"/>
        <w:right w:val="none" w:sz="0" w:space="0" w:color="auto"/>
      </w:divBdr>
    </w:div>
    <w:div w:id="1099838520">
      <w:bodyDiv w:val="1"/>
      <w:marLeft w:val="0"/>
      <w:marRight w:val="0"/>
      <w:marTop w:val="0"/>
      <w:marBottom w:val="0"/>
      <w:divBdr>
        <w:top w:val="none" w:sz="0" w:space="0" w:color="auto"/>
        <w:left w:val="none" w:sz="0" w:space="0" w:color="auto"/>
        <w:bottom w:val="none" w:sz="0" w:space="0" w:color="auto"/>
        <w:right w:val="none" w:sz="0" w:space="0" w:color="auto"/>
      </w:divBdr>
    </w:div>
    <w:div w:id="1101923310">
      <w:bodyDiv w:val="1"/>
      <w:marLeft w:val="0"/>
      <w:marRight w:val="0"/>
      <w:marTop w:val="0"/>
      <w:marBottom w:val="0"/>
      <w:divBdr>
        <w:top w:val="none" w:sz="0" w:space="0" w:color="auto"/>
        <w:left w:val="none" w:sz="0" w:space="0" w:color="auto"/>
        <w:bottom w:val="none" w:sz="0" w:space="0" w:color="auto"/>
        <w:right w:val="none" w:sz="0" w:space="0" w:color="auto"/>
      </w:divBdr>
    </w:div>
    <w:div w:id="1102602235">
      <w:bodyDiv w:val="1"/>
      <w:marLeft w:val="0"/>
      <w:marRight w:val="0"/>
      <w:marTop w:val="0"/>
      <w:marBottom w:val="0"/>
      <w:divBdr>
        <w:top w:val="none" w:sz="0" w:space="0" w:color="auto"/>
        <w:left w:val="none" w:sz="0" w:space="0" w:color="auto"/>
        <w:bottom w:val="none" w:sz="0" w:space="0" w:color="auto"/>
        <w:right w:val="none" w:sz="0" w:space="0" w:color="auto"/>
      </w:divBdr>
    </w:div>
    <w:div w:id="1102602423">
      <w:bodyDiv w:val="1"/>
      <w:marLeft w:val="0"/>
      <w:marRight w:val="0"/>
      <w:marTop w:val="0"/>
      <w:marBottom w:val="0"/>
      <w:divBdr>
        <w:top w:val="none" w:sz="0" w:space="0" w:color="auto"/>
        <w:left w:val="none" w:sz="0" w:space="0" w:color="auto"/>
        <w:bottom w:val="none" w:sz="0" w:space="0" w:color="auto"/>
        <w:right w:val="none" w:sz="0" w:space="0" w:color="auto"/>
      </w:divBdr>
      <w:divsChild>
        <w:div w:id="143745658">
          <w:marLeft w:val="480"/>
          <w:marRight w:val="0"/>
          <w:marTop w:val="0"/>
          <w:marBottom w:val="0"/>
          <w:divBdr>
            <w:top w:val="none" w:sz="0" w:space="0" w:color="auto"/>
            <w:left w:val="none" w:sz="0" w:space="0" w:color="auto"/>
            <w:bottom w:val="none" w:sz="0" w:space="0" w:color="auto"/>
            <w:right w:val="none" w:sz="0" w:space="0" w:color="auto"/>
          </w:divBdr>
        </w:div>
        <w:div w:id="323321365">
          <w:marLeft w:val="480"/>
          <w:marRight w:val="0"/>
          <w:marTop w:val="0"/>
          <w:marBottom w:val="0"/>
          <w:divBdr>
            <w:top w:val="none" w:sz="0" w:space="0" w:color="auto"/>
            <w:left w:val="none" w:sz="0" w:space="0" w:color="auto"/>
            <w:bottom w:val="none" w:sz="0" w:space="0" w:color="auto"/>
            <w:right w:val="none" w:sz="0" w:space="0" w:color="auto"/>
          </w:divBdr>
        </w:div>
        <w:div w:id="205411707">
          <w:marLeft w:val="480"/>
          <w:marRight w:val="0"/>
          <w:marTop w:val="0"/>
          <w:marBottom w:val="0"/>
          <w:divBdr>
            <w:top w:val="none" w:sz="0" w:space="0" w:color="auto"/>
            <w:left w:val="none" w:sz="0" w:space="0" w:color="auto"/>
            <w:bottom w:val="none" w:sz="0" w:space="0" w:color="auto"/>
            <w:right w:val="none" w:sz="0" w:space="0" w:color="auto"/>
          </w:divBdr>
        </w:div>
        <w:div w:id="1645815583">
          <w:marLeft w:val="480"/>
          <w:marRight w:val="0"/>
          <w:marTop w:val="0"/>
          <w:marBottom w:val="0"/>
          <w:divBdr>
            <w:top w:val="none" w:sz="0" w:space="0" w:color="auto"/>
            <w:left w:val="none" w:sz="0" w:space="0" w:color="auto"/>
            <w:bottom w:val="none" w:sz="0" w:space="0" w:color="auto"/>
            <w:right w:val="none" w:sz="0" w:space="0" w:color="auto"/>
          </w:divBdr>
        </w:div>
        <w:div w:id="1877236639">
          <w:marLeft w:val="480"/>
          <w:marRight w:val="0"/>
          <w:marTop w:val="0"/>
          <w:marBottom w:val="0"/>
          <w:divBdr>
            <w:top w:val="none" w:sz="0" w:space="0" w:color="auto"/>
            <w:left w:val="none" w:sz="0" w:space="0" w:color="auto"/>
            <w:bottom w:val="none" w:sz="0" w:space="0" w:color="auto"/>
            <w:right w:val="none" w:sz="0" w:space="0" w:color="auto"/>
          </w:divBdr>
        </w:div>
        <w:div w:id="39596972">
          <w:marLeft w:val="480"/>
          <w:marRight w:val="0"/>
          <w:marTop w:val="0"/>
          <w:marBottom w:val="0"/>
          <w:divBdr>
            <w:top w:val="none" w:sz="0" w:space="0" w:color="auto"/>
            <w:left w:val="none" w:sz="0" w:space="0" w:color="auto"/>
            <w:bottom w:val="none" w:sz="0" w:space="0" w:color="auto"/>
            <w:right w:val="none" w:sz="0" w:space="0" w:color="auto"/>
          </w:divBdr>
        </w:div>
        <w:div w:id="1496722467">
          <w:marLeft w:val="480"/>
          <w:marRight w:val="0"/>
          <w:marTop w:val="0"/>
          <w:marBottom w:val="0"/>
          <w:divBdr>
            <w:top w:val="none" w:sz="0" w:space="0" w:color="auto"/>
            <w:left w:val="none" w:sz="0" w:space="0" w:color="auto"/>
            <w:bottom w:val="none" w:sz="0" w:space="0" w:color="auto"/>
            <w:right w:val="none" w:sz="0" w:space="0" w:color="auto"/>
          </w:divBdr>
        </w:div>
        <w:div w:id="1369138478">
          <w:marLeft w:val="480"/>
          <w:marRight w:val="0"/>
          <w:marTop w:val="0"/>
          <w:marBottom w:val="0"/>
          <w:divBdr>
            <w:top w:val="none" w:sz="0" w:space="0" w:color="auto"/>
            <w:left w:val="none" w:sz="0" w:space="0" w:color="auto"/>
            <w:bottom w:val="none" w:sz="0" w:space="0" w:color="auto"/>
            <w:right w:val="none" w:sz="0" w:space="0" w:color="auto"/>
          </w:divBdr>
        </w:div>
        <w:div w:id="725570739">
          <w:marLeft w:val="480"/>
          <w:marRight w:val="0"/>
          <w:marTop w:val="0"/>
          <w:marBottom w:val="0"/>
          <w:divBdr>
            <w:top w:val="none" w:sz="0" w:space="0" w:color="auto"/>
            <w:left w:val="none" w:sz="0" w:space="0" w:color="auto"/>
            <w:bottom w:val="none" w:sz="0" w:space="0" w:color="auto"/>
            <w:right w:val="none" w:sz="0" w:space="0" w:color="auto"/>
          </w:divBdr>
        </w:div>
        <w:div w:id="2051832805">
          <w:marLeft w:val="480"/>
          <w:marRight w:val="0"/>
          <w:marTop w:val="0"/>
          <w:marBottom w:val="0"/>
          <w:divBdr>
            <w:top w:val="none" w:sz="0" w:space="0" w:color="auto"/>
            <w:left w:val="none" w:sz="0" w:space="0" w:color="auto"/>
            <w:bottom w:val="none" w:sz="0" w:space="0" w:color="auto"/>
            <w:right w:val="none" w:sz="0" w:space="0" w:color="auto"/>
          </w:divBdr>
        </w:div>
        <w:div w:id="649139951">
          <w:marLeft w:val="480"/>
          <w:marRight w:val="0"/>
          <w:marTop w:val="0"/>
          <w:marBottom w:val="0"/>
          <w:divBdr>
            <w:top w:val="none" w:sz="0" w:space="0" w:color="auto"/>
            <w:left w:val="none" w:sz="0" w:space="0" w:color="auto"/>
            <w:bottom w:val="none" w:sz="0" w:space="0" w:color="auto"/>
            <w:right w:val="none" w:sz="0" w:space="0" w:color="auto"/>
          </w:divBdr>
        </w:div>
        <w:div w:id="1576815010">
          <w:marLeft w:val="480"/>
          <w:marRight w:val="0"/>
          <w:marTop w:val="0"/>
          <w:marBottom w:val="0"/>
          <w:divBdr>
            <w:top w:val="none" w:sz="0" w:space="0" w:color="auto"/>
            <w:left w:val="none" w:sz="0" w:space="0" w:color="auto"/>
            <w:bottom w:val="none" w:sz="0" w:space="0" w:color="auto"/>
            <w:right w:val="none" w:sz="0" w:space="0" w:color="auto"/>
          </w:divBdr>
        </w:div>
        <w:div w:id="1653215660">
          <w:marLeft w:val="480"/>
          <w:marRight w:val="0"/>
          <w:marTop w:val="0"/>
          <w:marBottom w:val="0"/>
          <w:divBdr>
            <w:top w:val="none" w:sz="0" w:space="0" w:color="auto"/>
            <w:left w:val="none" w:sz="0" w:space="0" w:color="auto"/>
            <w:bottom w:val="none" w:sz="0" w:space="0" w:color="auto"/>
            <w:right w:val="none" w:sz="0" w:space="0" w:color="auto"/>
          </w:divBdr>
        </w:div>
        <w:div w:id="297338620">
          <w:marLeft w:val="480"/>
          <w:marRight w:val="0"/>
          <w:marTop w:val="0"/>
          <w:marBottom w:val="0"/>
          <w:divBdr>
            <w:top w:val="none" w:sz="0" w:space="0" w:color="auto"/>
            <w:left w:val="none" w:sz="0" w:space="0" w:color="auto"/>
            <w:bottom w:val="none" w:sz="0" w:space="0" w:color="auto"/>
            <w:right w:val="none" w:sz="0" w:space="0" w:color="auto"/>
          </w:divBdr>
        </w:div>
        <w:div w:id="1919972187">
          <w:marLeft w:val="480"/>
          <w:marRight w:val="0"/>
          <w:marTop w:val="0"/>
          <w:marBottom w:val="0"/>
          <w:divBdr>
            <w:top w:val="none" w:sz="0" w:space="0" w:color="auto"/>
            <w:left w:val="none" w:sz="0" w:space="0" w:color="auto"/>
            <w:bottom w:val="none" w:sz="0" w:space="0" w:color="auto"/>
            <w:right w:val="none" w:sz="0" w:space="0" w:color="auto"/>
          </w:divBdr>
        </w:div>
        <w:div w:id="108936372">
          <w:marLeft w:val="480"/>
          <w:marRight w:val="0"/>
          <w:marTop w:val="0"/>
          <w:marBottom w:val="0"/>
          <w:divBdr>
            <w:top w:val="none" w:sz="0" w:space="0" w:color="auto"/>
            <w:left w:val="none" w:sz="0" w:space="0" w:color="auto"/>
            <w:bottom w:val="none" w:sz="0" w:space="0" w:color="auto"/>
            <w:right w:val="none" w:sz="0" w:space="0" w:color="auto"/>
          </w:divBdr>
        </w:div>
        <w:div w:id="1332559958">
          <w:marLeft w:val="480"/>
          <w:marRight w:val="0"/>
          <w:marTop w:val="0"/>
          <w:marBottom w:val="0"/>
          <w:divBdr>
            <w:top w:val="none" w:sz="0" w:space="0" w:color="auto"/>
            <w:left w:val="none" w:sz="0" w:space="0" w:color="auto"/>
            <w:bottom w:val="none" w:sz="0" w:space="0" w:color="auto"/>
            <w:right w:val="none" w:sz="0" w:space="0" w:color="auto"/>
          </w:divBdr>
        </w:div>
        <w:div w:id="808784104">
          <w:marLeft w:val="480"/>
          <w:marRight w:val="0"/>
          <w:marTop w:val="0"/>
          <w:marBottom w:val="0"/>
          <w:divBdr>
            <w:top w:val="none" w:sz="0" w:space="0" w:color="auto"/>
            <w:left w:val="none" w:sz="0" w:space="0" w:color="auto"/>
            <w:bottom w:val="none" w:sz="0" w:space="0" w:color="auto"/>
            <w:right w:val="none" w:sz="0" w:space="0" w:color="auto"/>
          </w:divBdr>
        </w:div>
        <w:div w:id="311524554">
          <w:marLeft w:val="480"/>
          <w:marRight w:val="0"/>
          <w:marTop w:val="0"/>
          <w:marBottom w:val="0"/>
          <w:divBdr>
            <w:top w:val="none" w:sz="0" w:space="0" w:color="auto"/>
            <w:left w:val="none" w:sz="0" w:space="0" w:color="auto"/>
            <w:bottom w:val="none" w:sz="0" w:space="0" w:color="auto"/>
            <w:right w:val="none" w:sz="0" w:space="0" w:color="auto"/>
          </w:divBdr>
        </w:div>
        <w:div w:id="257249333">
          <w:marLeft w:val="480"/>
          <w:marRight w:val="0"/>
          <w:marTop w:val="0"/>
          <w:marBottom w:val="0"/>
          <w:divBdr>
            <w:top w:val="none" w:sz="0" w:space="0" w:color="auto"/>
            <w:left w:val="none" w:sz="0" w:space="0" w:color="auto"/>
            <w:bottom w:val="none" w:sz="0" w:space="0" w:color="auto"/>
            <w:right w:val="none" w:sz="0" w:space="0" w:color="auto"/>
          </w:divBdr>
        </w:div>
        <w:div w:id="770127970">
          <w:marLeft w:val="480"/>
          <w:marRight w:val="0"/>
          <w:marTop w:val="0"/>
          <w:marBottom w:val="0"/>
          <w:divBdr>
            <w:top w:val="none" w:sz="0" w:space="0" w:color="auto"/>
            <w:left w:val="none" w:sz="0" w:space="0" w:color="auto"/>
            <w:bottom w:val="none" w:sz="0" w:space="0" w:color="auto"/>
            <w:right w:val="none" w:sz="0" w:space="0" w:color="auto"/>
          </w:divBdr>
        </w:div>
        <w:div w:id="517432118">
          <w:marLeft w:val="480"/>
          <w:marRight w:val="0"/>
          <w:marTop w:val="0"/>
          <w:marBottom w:val="0"/>
          <w:divBdr>
            <w:top w:val="none" w:sz="0" w:space="0" w:color="auto"/>
            <w:left w:val="none" w:sz="0" w:space="0" w:color="auto"/>
            <w:bottom w:val="none" w:sz="0" w:space="0" w:color="auto"/>
            <w:right w:val="none" w:sz="0" w:space="0" w:color="auto"/>
          </w:divBdr>
        </w:div>
        <w:div w:id="1128429669">
          <w:marLeft w:val="480"/>
          <w:marRight w:val="0"/>
          <w:marTop w:val="0"/>
          <w:marBottom w:val="0"/>
          <w:divBdr>
            <w:top w:val="none" w:sz="0" w:space="0" w:color="auto"/>
            <w:left w:val="none" w:sz="0" w:space="0" w:color="auto"/>
            <w:bottom w:val="none" w:sz="0" w:space="0" w:color="auto"/>
            <w:right w:val="none" w:sz="0" w:space="0" w:color="auto"/>
          </w:divBdr>
        </w:div>
        <w:div w:id="1564830160">
          <w:marLeft w:val="480"/>
          <w:marRight w:val="0"/>
          <w:marTop w:val="0"/>
          <w:marBottom w:val="0"/>
          <w:divBdr>
            <w:top w:val="none" w:sz="0" w:space="0" w:color="auto"/>
            <w:left w:val="none" w:sz="0" w:space="0" w:color="auto"/>
            <w:bottom w:val="none" w:sz="0" w:space="0" w:color="auto"/>
            <w:right w:val="none" w:sz="0" w:space="0" w:color="auto"/>
          </w:divBdr>
        </w:div>
        <w:div w:id="2058967906">
          <w:marLeft w:val="480"/>
          <w:marRight w:val="0"/>
          <w:marTop w:val="0"/>
          <w:marBottom w:val="0"/>
          <w:divBdr>
            <w:top w:val="none" w:sz="0" w:space="0" w:color="auto"/>
            <w:left w:val="none" w:sz="0" w:space="0" w:color="auto"/>
            <w:bottom w:val="none" w:sz="0" w:space="0" w:color="auto"/>
            <w:right w:val="none" w:sz="0" w:space="0" w:color="auto"/>
          </w:divBdr>
        </w:div>
        <w:div w:id="1953128398">
          <w:marLeft w:val="480"/>
          <w:marRight w:val="0"/>
          <w:marTop w:val="0"/>
          <w:marBottom w:val="0"/>
          <w:divBdr>
            <w:top w:val="none" w:sz="0" w:space="0" w:color="auto"/>
            <w:left w:val="none" w:sz="0" w:space="0" w:color="auto"/>
            <w:bottom w:val="none" w:sz="0" w:space="0" w:color="auto"/>
            <w:right w:val="none" w:sz="0" w:space="0" w:color="auto"/>
          </w:divBdr>
        </w:div>
        <w:div w:id="120536120">
          <w:marLeft w:val="480"/>
          <w:marRight w:val="0"/>
          <w:marTop w:val="0"/>
          <w:marBottom w:val="0"/>
          <w:divBdr>
            <w:top w:val="none" w:sz="0" w:space="0" w:color="auto"/>
            <w:left w:val="none" w:sz="0" w:space="0" w:color="auto"/>
            <w:bottom w:val="none" w:sz="0" w:space="0" w:color="auto"/>
            <w:right w:val="none" w:sz="0" w:space="0" w:color="auto"/>
          </w:divBdr>
        </w:div>
        <w:div w:id="1515916396">
          <w:marLeft w:val="480"/>
          <w:marRight w:val="0"/>
          <w:marTop w:val="0"/>
          <w:marBottom w:val="0"/>
          <w:divBdr>
            <w:top w:val="none" w:sz="0" w:space="0" w:color="auto"/>
            <w:left w:val="none" w:sz="0" w:space="0" w:color="auto"/>
            <w:bottom w:val="none" w:sz="0" w:space="0" w:color="auto"/>
            <w:right w:val="none" w:sz="0" w:space="0" w:color="auto"/>
          </w:divBdr>
        </w:div>
        <w:div w:id="337928816">
          <w:marLeft w:val="480"/>
          <w:marRight w:val="0"/>
          <w:marTop w:val="0"/>
          <w:marBottom w:val="0"/>
          <w:divBdr>
            <w:top w:val="none" w:sz="0" w:space="0" w:color="auto"/>
            <w:left w:val="none" w:sz="0" w:space="0" w:color="auto"/>
            <w:bottom w:val="none" w:sz="0" w:space="0" w:color="auto"/>
            <w:right w:val="none" w:sz="0" w:space="0" w:color="auto"/>
          </w:divBdr>
        </w:div>
        <w:div w:id="2107847729">
          <w:marLeft w:val="480"/>
          <w:marRight w:val="0"/>
          <w:marTop w:val="0"/>
          <w:marBottom w:val="0"/>
          <w:divBdr>
            <w:top w:val="none" w:sz="0" w:space="0" w:color="auto"/>
            <w:left w:val="none" w:sz="0" w:space="0" w:color="auto"/>
            <w:bottom w:val="none" w:sz="0" w:space="0" w:color="auto"/>
            <w:right w:val="none" w:sz="0" w:space="0" w:color="auto"/>
          </w:divBdr>
        </w:div>
        <w:div w:id="1281843007">
          <w:marLeft w:val="480"/>
          <w:marRight w:val="0"/>
          <w:marTop w:val="0"/>
          <w:marBottom w:val="0"/>
          <w:divBdr>
            <w:top w:val="none" w:sz="0" w:space="0" w:color="auto"/>
            <w:left w:val="none" w:sz="0" w:space="0" w:color="auto"/>
            <w:bottom w:val="none" w:sz="0" w:space="0" w:color="auto"/>
            <w:right w:val="none" w:sz="0" w:space="0" w:color="auto"/>
          </w:divBdr>
        </w:div>
        <w:div w:id="312297500">
          <w:marLeft w:val="480"/>
          <w:marRight w:val="0"/>
          <w:marTop w:val="0"/>
          <w:marBottom w:val="0"/>
          <w:divBdr>
            <w:top w:val="none" w:sz="0" w:space="0" w:color="auto"/>
            <w:left w:val="none" w:sz="0" w:space="0" w:color="auto"/>
            <w:bottom w:val="none" w:sz="0" w:space="0" w:color="auto"/>
            <w:right w:val="none" w:sz="0" w:space="0" w:color="auto"/>
          </w:divBdr>
        </w:div>
        <w:div w:id="1928272624">
          <w:marLeft w:val="480"/>
          <w:marRight w:val="0"/>
          <w:marTop w:val="0"/>
          <w:marBottom w:val="0"/>
          <w:divBdr>
            <w:top w:val="none" w:sz="0" w:space="0" w:color="auto"/>
            <w:left w:val="none" w:sz="0" w:space="0" w:color="auto"/>
            <w:bottom w:val="none" w:sz="0" w:space="0" w:color="auto"/>
            <w:right w:val="none" w:sz="0" w:space="0" w:color="auto"/>
          </w:divBdr>
        </w:div>
        <w:div w:id="1857497112">
          <w:marLeft w:val="480"/>
          <w:marRight w:val="0"/>
          <w:marTop w:val="0"/>
          <w:marBottom w:val="0"/>
          <w:divBdr>
            <w:top w:val="none" w:sz="0" w:space="0" w:color="auto"/>
            <w:left w:val="none" w:sz="0" w:space="0" w:color="auto"/>
            <w:bottom w:val="none" w:sz="0" w:space="0" w:color="auto"/>
            <w:right w:val="none" w:sz="0" w:space="0" w:color="auto"/>
          </w:divBdr>
        </w:div>
        <w:div w:id="959069758">
          <w:marLeft w:val="480"/>
          <w:marRight w:val="0"/>
          <w:marTop w:val="0"/>
          <w:marBottom w:val="0"/>
          <w:divBdr>
            <w:top w:val="none" w:sz="0" w:space="0" w:color="auto"/>
            <w:left w:val="none" w:sz="0" w:space="0" w:color="auto"/>
            <w:bottom w:val="none" w:sz="0" w:space="0" w:color="auto"/>
            <w:right w:val="none" w:sz="0" w:space="0" w:color="auto"/>
          </w:divBdr>
        </w:div>
        <w:div w:id="1663198600">
          <w:marLeft w:val="480"/>
          <w:marRight w:val="0"/>
          <w:marTop w:val="0"/>
          <w:marBottom w:val="0"/>
          <w:divBdr>
            <w:top w:val="none" w:sz="0" w:space="0" w:color="auto"/>
            <w:left w:val="none" w:sz="0" w:space="0" w:color="auto"/>
            <w:bottom w:val="none" w:sz="0" w:space="0" w:color="auto"/>
            <w:right w:val="none" w:sz="0" w:space="0" w:color="auto"/>
          </w:divBdr>
        </w:div>
        <w:div w:id="813106473">
          <w:marLeft w:val="480"/>
          <w:marRight w:val="0"/>
          <w:marTop w:val="0"/>
          <w:marBottom w:val="0"/>
          <w:divBdr>
            <w:top w:val="none" w:sz="0" w:space="0" w:color="auto"/>
            <w:left w:val="none" w:sz="0" w:space="0" w:color="auto"/>
            <w:bottom w:val="none" w:sz="0" w:space="0" w:color="auto"/>
            <w:right w:val="none" w:sz="0" w:space="0" w:color="auto"/>
          </w:divBdr>
        </w:div>
        <w:div w:id="243951562">
          <w:marLeft w:val="480"/>
          <w:marRight w:val="0"/>
          <w:marTop w:val="0"/>
          <w:marBottom w:val="0"/>
          <w:divBdr>
            <w:top w:val="none" w:sz="0" w:space="0" w:color="auto"/>
            <w:left w:val="none" w:sz="0" w:space="0" w:color="auto"/>
            <w:bottom w:val="none" w:sz="0" w:space="0" w:color="auto"/>
            <w:right w:val="none" w:sz="0" w:space="0" w:color="auto"/>
          </w:divBdr>
        </w:div>
        <w:div w:id="1387027760">
          <w:marLeft w:val="480"/>
          <w:marRight w:val="0"/>
          <w:marTop w:val="0"/>
          <w:marBottom w:val="0"/>
          <w:divBdr>
            <w:top w:val="none" w:sz="0" w:space="0" w:color="auto"/>
            <w:left w:val="none" w:sz="0" w:space="0" w:color="auto"/>
            <w:bottom w:val="none" w:sz="0" w:space="0" w:color="auto"/>
            <w:right w:val="none" w:sz="0" w:space="0" w:color="auto"/>
          </w:divBdr>
        </w:div>
        <w:div w:id="752818053">
          <w:marLeft w:val="480"/>
          <w:marRight w:val="0"/>
          <w:marTop w:val="0"/>
          <w:marBottom w:val="0"/>
          <w:divBdr>
            <w:top w:val="none" w:sz="0" w:space="0" w:color="auto"/>
            <w:left w:val="none" w:sz="0" w:space="0" w:color="auto"/>
            <w:bottom w:val="none" w:sz="0" w:space="0" w:color="auto"/>
            <w:right w:val="none" w:sz="0" w:space="0" w:color="auto"/>
          </w:divBdr>
        </w:div>
        <w:div w:id="1741442930">
          <w:marLeft w:val="480"/>
          <w:marRight w:val="0"/>
          <w:marTop w:val="0"/>
          <w:marBottom w:val="0"/>
          <w:divBdr>
            <w:top w:val="none" w:sz="0" w:space="0" w:color="auto"/>
            <w:left w:val="none" w:sz="0" w:space="0" w:color="auto"/>
            <w:bottom w:val="none" w:sz="0" w:space="0" w:color="auto"/>
            <w:right w:val="none" w:sz="0" w:space="0" w:color="auto"/>
          </w:divBdr>
        </w:div>
        <w:div w:id="1476751179">
          <w:marLeft w:val="480"/>
          <w:marRight w:val="0"/>
          <w:marTop w:val="0"/>
          <w:marBottom w:val="0"/>
          <w:divBdr>
            <w:top w:val="none" w:sz="0" w:space="0" w:color="auto"/>
            <w:left w:val="none" w:sz="0" w:space="0" w:color="auto"/>
            <w:bottom w:val="none" w:sz="0" w:space="0" w:color="auto"/>
            <w:right w:val="none" w:sz="0" w:space="0" w:color="auto"/>
          </w:divBdr>
        </w:div>
        <w:div w:id="887448311">
          <w:marLeft w:val="480"/>
          <w:marRight w:val="0"/>
          <w:marTop w:val="0"/>
          <w:marBottom w:val="0"/>
          <w:divBdr>
            <w:top w:val="none" w:sz="0" w:space="0" w:color="auto"/>
            <w:left w:val="none" w:sz="0" w:space="0" w:color="auto"/>
            <w:bottom w:val="none" w:sz="0" w:space="0" w:color="auto"/>
            <w:right w:val="none" w:sz="0" w:space="0" w:color="auto"/>
          </w:divBdr>
        </w:div>
        <w:div w:id="1274555539">
          <w:marLeft w:val="480"/>
          <w:marRight w:val="0"/>
          <w:marTop w:val="0"/>
          <w:marBottom w:val="0"/>
          <w:divBdr>
            <w:top w:val="none" w:sz="0" w:space="0" w:color="auto"/>
            <w:left w:val="none" w:sz="0" w:space="0" w:color="auto"/>
            <w:bottom w:val="none" w:sz="0" w:space="0" w:color="auto"/>
            <w:right w:val="none" w:sz="0" w:space="0" w:color="auto"/>
          </w:divBdr>
        </w:div>
        <w:div w:id="723214931">
          <w:marLeft w:val="480"/>
          <w:marRight w:val="0"/>
          <w:marTop w:val="0"/>
          <w:marBottom w:val="0"/>
          <w:divBdr>
            <w:top w:val="none" w:sz="0" w:space="0" w:color="auto"/>
            <w:left w:val="none" w:sz="0" w:space="0" w:color="auto"/>
            <w:bottom w:val="none" w:sz="0" w:space="0" w:color="auto"/>
            <w:right w:val="none" w:sz="0" w:space="0" w:color="auto"/>
          </w:divBdr>
        </w:div>
        <w:div w:id="758252169">
          <w:marLeft w:val="480"/>
          <w:marRight w:val="0"/>
          <w:marTop w:val="0"/>
          <w:marBottom w:val="0"/>
          <w:divBdr>
            <w:top w:val="none" w:sz="0" w:space="0" w:color="auto"/>
            <w:left w:val="none" w:sz="0" w:space="0" w:color="auto"/>
            <w:bottom w:val="none" w:sz="0" w:space="0" w:color="auto"/>
            <w:right w:val="none" w:sz="0" w:space="0" w:color="auto"/>
          </w:divBdr>
        </w:div>
        <w:div w:id="1310866394">
          <w:marLeft w:val="480"/>
          <w:marRight w:val="0"/>
          <w:marTop w:val="0"/>
          <w:marBottom w:val="0"/>
          <w:divBdr>
            <w:top w:val="none" w:sz="0" w:space="0" w:color="auto"/>
            <w:left w:val="none" w:sz="0" w:space="0" w:color="auto"/>
            <w:bottom w:val="none" w:sz="0" w:space="0" w:color="auto"/>
            <w:right w:val="none" w:sz="0" w:space="0" w:color="auto"/>
          </w:divBdr>
        </w:div>
        <w:div w:id="867908801">
          <w:marLeft w:val="480"/>
          <w:marRight w:val="0"/>
          <w:marTop w:val="0"/>
          <w:marBottom w:val="0"/>
          <w:divBdr>
            <w:top w:val="none" w:sz="0" w:space="0" w:color="auto"/>
            <w:left w:val="none" w:sz="0" w:space="0" w:color="auto"/>
            <w:bottom w:val="none" w:sz="0" w:space="0" w:color="auto"/>
            <w:right w:val="none" w:sz="0" w:space="0" w:color="auto"/>
          </w:divBdr>
        </w:div>
        <w:div w:id="1147207687">
          <w:marLeft w:val="480"/>
          <w:marRight w:val="0"/>
          <w:marTop w:val="0"/>
          <w:marBottom w:val="0"/>
          <w:divBdr>
            <w:top w:val="none" w:sz="0" w:space="0" w:color="auto"/>
            <w:left w:val="none" w:sz="0" w:space="0" w:color="auto"/>
            <w:bottom w:val="none" w:sz="0" w:space="0" w:color="auto"/>
            <w:right w:val="none" w:sz="0" w:space="0" w:color="auto"/>
          </w:divBdr>
        </w:div>
        <w:div w:id="482284424">
          <w:marLeft w:val="480"/>
          <w:marRight w:val="0"/>
          <w:marTop w:val="0"/>
          <w:marBottom w:val="0"/>
          <w:divBdr>
            <w:top w:val="none" w:sz="0" w:space="0" w:color="auto"/>
            <w:left w:val="none" w:sz="0" w:space="0" w:color="auto"/>
            <w:bottom w:val="none" w:sz="0" w:space="0" w:color="auto"/>
            <w:right w:val="none" w:sz="0" w:space="0" w:color="auto"/>
          </w:divBdr>
        </w:div>
        <w:div w:id="1297297459">
          <w:marLeft w:val="480"/>
          <w:marRight w:val="0"/>
          <w:marTop w:val="0"/>
          <w:marBottom w:val="0"/>
          <w:divBdr>
            <w:top w:val="none" w:sz="0" w:space="0" w:color="auto"/>
            <w:left w:val="none" w:sz="0" w:space="0" w:color="auto"/>
            <w:bottom w:val="none" w:sz="0" w:space="0" w:color="auto"/>
            <w:right w:val="none" w:sz="0" w:space="0" w:color="auto"/>
          </w:divBdr>
        </w:div>
        <w:div w:id="716399306">
          <w:marLeft w:val="480"/>
          <w:marRight w:val="0"/>
          <w:marTop w:val="0"/>
          <w:marBottom w:val="0"/>
          <w:divBdr>
            <w:top w:val="none" w:sz="0" w:space="0" w:color="auto"/>
            <w:left w:val="none" w:sz="0" w:space="0" w:color="auto"/>
            <w:bottom w:val="none" w:sz="0" w:space="0" w:color="auto"/>
            <w:right w:val="none" w:sz="0" w:space="0" w:color="auto"/>
          </w:divBdr>
        </w:div>
        <w:div w:id="292371858">
          <w:marLeft w:val="480"/>
          <w:marRight w:val="0"/>
          <w:marTop w:val="0"/>
          <w:marBottom w:val="0"/>
          <w:divBdr>
            <w:top w:val="none" w:sz="0" w:space="0" w:color="auto"/>
            <w:left w:val="none" w:sz="0" w:space="0" w:color="auto"/>
            <w:bottom w:val="none" w:sz="0" w:space="0" w:color="auto"/>
            <w:right w:val="none" w:sz="0" w:space="0" w:color="auto"/>
          </w:divBdr>
        </w:div>
        <w:div w:id="762654096">
          <w:marLeft w:val="480"/>
          <w:marRight w:val="0"/>
          <w:marTop w:val="0"/>
          <w:marBottom w:val="0"/>
          <w:divBdr>
            <w:top w:val="none" w:sz="0" w:space="0" w:color="auto"/>
            <w:left w:val="none" w:sz="0" w:space="0" w:color="auto"/>
            <w:bottom w:val="none" w:sz="0" w:space="0" w:color="auto"/>
            <w:right w:val="none" w:sz="0" w:space="0" w:color="auto"/>
          </w:divBdr>
        </w:div>
        <w:div w:id="350105771">
          <w:marLeft w:val="480"/>
          <w:marRight w:val="0"/>
          <w:marTop w:val="0"/>
          <w:marBottom w:val="0"/>
          <w:divBdr>
            <w:top w:val="none" w:sz="0" w:space="0" w:color="auto"/>
            <w:left w:val="none" w:sz="0" w:space="0" w:color="auto"/>
            <w:bottom w:val="none" w:sz="0" w:space="0" w:color="auto"/>
            <w:right w:val="none" w:sz="0" w:space="0" w:color="auto"/>
          </w:divBdr>
        </w:div>
        <w:div w:id="639578430">
          <w:marLeft w:val="480"/>
          <w:marRight w:val="0"/>
          <w:marTop w:val="0"/>
          <w:marBottom w:val="0"/>
          <w:divBdr>
            <w:top w:val="none" w:sz="0" w:space="0" w:color="auto"/>
            <w:left w:val="none" w:sz="0" w:space="0" w:color="auto"/>
            <w:bottom w:val="none" w:sz="0" w:space="0" w:color="auto"/>
            <w:right w:val="none" w:sz="0" w:space="0" w:color="auto"/>
          </w:divBdr>
        </w:div>
        <w:div w:id="1011420985">
          <w:marLeft w:val="480"/>
          <w:marRight w:val="0"/>
          <w:marTop w:val="0"/>
          <w:marBottom w:val="0"/>
          <w:divBdr>
            <w:top w:val="none" w:sz="0" w:space="0" w:color="auto"/>
            <w:left w:val="none" w:sz="0" w:space="0" w:color="auto"/>
            <w:bottom w:val="none" w:sz="0" w:space="0" w:color="auto"/>
            <w:right w:val="none" w:sz="0" w:space="0" w:color="auto"/>
          </w:divBdr>
        </w:div>
        <w:div w:id="115881232">
          <w:marLeft w:val="480"/>
          <w:marRight w:val="0"/>
          <w:marTop w:val="0"/>
          <w:marBottom w:val="0"/>
          <w:divBdr>
            <w:top w:val="none" w:sz="0" w:space="0" w:color="auto"/>
            <w:left w:val="none" w:sz="0" w:space="0" w:color="auto"/>
            <w:bottom w:val="none" w:sz="0" w:space="0" w:color="auto"/>
            <w:right w:val="none" w:sz="0" w:space="0" w:color="auto"/>
          </w:divBdr>
        </w:div>
        <w:div w:id="862980349">
          <w:marLeft w:val="480"/>
          <w:marRight w:val="0"/>
          <w:marTop w:val="0"/>
          <w:marBottom w:val="0"/>
          <w:divBdr>
            <w:top w:val="none" w:sz="0" w:space="0" w:color="auto"/>
            <w:left w:val="none" w:sz="0" w:space="0" w:color="auto"/>
            <w:bottom w:val="none" w:sz="0" w:space="0" w:color="auto"/>
            <w:right w:val="none" w:sz="0" w:space="0" w:color="auto"/>
          </w:divBdr>
        </w:div>
        <w:div w:id="1250507682">
          <w:marLeft w:val="480"/>
          <w:marRight w:val="0"/>
          <w:marTop w:val="0"/>
          <w:marBottom w:val="0"/>
          <w:divBdr>
            <w:top w:val="none" w:sz="0" w:space="0" w:color="auto"/>
            <w:left w:val="none" w:sz="0" w:space="0" w:color="auto"/>
            <w:bottom w:val="none" w:sz="0" w:space="0" w:color="auto"/>
            <w:right w:val="none" w:sz="0" w:space="0" w:color="auto"/>
          </w:divBdr>
        </w:div>
        <w:div w:id="1256592613">
          <w:marLeft w:val="480"/>
          <w:marRight w:val="0"/>
          <w:marTop w:val="0"/>
          <w:marBottom w:val="0"/>
          <w:divBdr>
            <w:top w:val="none" w:sz="0" w:space="0" w:color="auto"/>
            <w:left w:val="none" w:sz="0" w:space="0" w:color="auto"/>
            <w:bottom w:val="none" w:sz="0" w:space="0" w:color="auto"/>
            <w:right w:val="none" w:sz="0" w:space="0" w:color="auto"/>
          </w:divBdr>
        </w:div>
        <w:div w:id="336348534">
          <w:marLeft w:val="480"/>
          <w:marRight w:val="0"/>
          <w:marTop w:val="0"/>
          <w:marBottom w:val="0"/>
          <w:divBdr>
            <w:top w:val="none" w:sz="0" w:space="0" w:color="auto"/>
            <w:left w:val="none" w:sz="0" w:space="0" w:color="auto"/>
            <w:bottom w:val="none" w:sz="0" w:space="0" w:color="auto"/>
            <w:right w:val="none" w:sz="0" w:space="0" w:color="auto"/>
          </w:divBdr>
        </w:div>
        <w:div w:id="1316182120">
          <w:marLeft w:val="480"/>
          <w:marRight w:val="0"/>
          <w:marTop w:val="0"/>
          <w:marBottom w:val="0"/>
          <w:divBdr>
            <w:top w:val="none" w:sz="0" w:space="0" w:color="auto"/>
            <w:left w:val="none" w:sz="0" w:space="0" w:color="auto"/>
            <w:bottom w:val="none" w:sz="0" w:space="0" w:color="auto"/>
            <w:right w:val="none" w:sz="0" w:space="0" w:color="auto"/>
          </w:divBdr>
        </w:div>
        <w:div w:id="542988167">
          <w:marLeft w:val="480"/>
          <w:marRight w:val="0"/>
          <w:marTop w:val="0"/>
          <w:marBottom w:val="0"/>
          <w:divBdr>
            <w:top w:val="none" w:sz="0" w:space="0" w:color="auto"/>
            <w:left w:val="none" w:sz="0" w:space="0" w:color="auto"/>
            <w:bottom w:val="none" w:sz="0" w:space="0" w:color="auto"/>
            <w:right w:val="none" w:sz="0" w:space="0" w:color="auto"/>
          </w:divBdr>
        </w:div>
        <w:div w:id="1935939780">
          <w:marLeft w:val="480"/>
          <w:marRight w:val="0"/>
          <w:marTop w:val="0"/>
          <w:marBottom w:val="0"/>
          <w:divBdr>
            <w:top w:val="none" w:sz="0" w:space="0" w:color="auto"/>
            <w:left w:val="none" w:sz="0" w:space="0" w:color="auto"/>
            <w:bottom w:val="none" w:sz="0" w:space="0" w:color="auto"/>
            <w:right w:val="none" w:sz="0" w:space="0" w:color="auto"/>
          </w:divBdr>
        </w:div>
        <w:div w:id="425276094">
          <w:marLeft w:val="480"/>
          <w:marRight w:val="0"/>
          <w:marTop w:val="0"/>
          <w:marBottom w:val="0"/>
          <w:divBdr>
            <w:top w:val="none" w:sz="0" w:space="0" w:color="auto"/>
            <w:left w:val="none" w:sz="0" w:space="0" w:color="auto"/>
            <w:bottom w:val="none" w:sz="0" w:space="0" w:color="auto"/>
            <w:right w:val="none" w:sz="0" w:space="0" w:color="auto"/>
          </w:divBdr>
        </w:div>
        <w:div w:id="760370285">
          <w:marLeft w:val="480"/>
          <w:marRight w:val="0"/>
          <w:marTop w:val="0"/>
          <w:marBottom w:val="0"/>
          <w:divBdr>
            <w:top w:val="none" w:sz="0" w:space="0" w:color="auto"/>
            <w:left w:val="none" w:sz="0" w:space="0" w:color="auto"/>
            <w:bottom w:val="none" w:sz="0" w:space="0" w:color="auto"/>
            <w:right w:val="none" w:sz="0" w:space="0" w:color="auto"/>
          </w:divBdr>
        </w:div>
        <w:div w:id="2047480984">
          <w:marLeft w:val="480"/>
          <w:marRight w:val="0"/>
          <w:marTop w:val="0"/>
          <w:marBottom w:val="0"/>
          <w:divBdr>
            <w:top w:val="none" w:sz="0" w:space="0" w:color="auto"/>
            <w:left w:val="none" w:sz="0" w:space="0" w:color="auto"/>
            <w:bottom w:val="none" w:sz="0" w:space="0" w:color="auto"/>
            <w:right w:val="none" w:sz="0" w:space="0" w:color="auto"/>
          </w:divBdr>
        </w:div>
        <w:div w:id="284115894">
          <w:marLeft w:val="480"/>
          <w:marRight w:val="0"/>
          <w:marTop w:val="0"/>
          <w:marBottom w:val="0"/>
          <w:divBdr>
            <w:top w:val="none" w:sz="0" w:space="0" w:color="auto"/>
            <w:left w:val="none" w:sz="0" w:space="0" w:color="auto"/>
            <w:bottom w:val="none" w:sz="0" w:space="0" w:color="auto"/>
            <w:right w:val="none" w:sz="0" w:space="0" w:color="auto"/>
          </w:divBdr>
        </w:div>
        <w:div w:id="715005354">
          <w:marLeft w:val="480"/>
          <w:marRight w:val="0"/>
          <w:marTop w:val="0"/>
          <w:marBottom w:val="0"/>
          <w:divBdr>
            <w:top w:val="none" w:sz="0" w:space="0" w:color="auto"/>
            <w:left w:val="none" w:sz="0" w:space="0" w:color="auto"/>
            <w:bottom w:val="none" w:sz="0" w:space="0" w:color="auto"/>
            <w:right w:val="none" w:sz="0" w:space="0" w:color="auto"/>
          </w:divBdr>
        </w:div>
        <w:div w:id="484709069">
          <w:marLeft w:val="480"/>
          <w:marRight w:val="0"/>
          <w:marTop w:val="0"/>
          <w:marBottom w:val="0"/>
          <w:divBdr>
            <w:top w:val="none" w:sz="0" w:space="0" w:color="auto"/>
            <w:left w:val="none" w:sz="0" w:space="0" w:color="auto"/>
            <w:bottom w:val="none" w:sz="0" w:space="0" w:color="auto"/>
            <w:right w:val="none" w:sz="0" w:space="0" w:color="auto"/>
          </w:divBdr>
        </w:div>
        <w:div w:id="1080298380">
          <w:marLeft w:val="480"/>
          <w:marRight w:val="0"/>
          <w:marTop w:val="0"/>
          <w:marBottom w:val="0"/>
          <w:divBdr>
            <w:top w:val="none" w:sz="0" w:space="0" w:color="auto"/>
            <w:left w:val="none" w:sz="0" w:space="0" w:color="auto"/>
            <w:bottom w:val="none" w:sz="0" w:space="0" w:color="auto"/>
            <w:right w:val="none" w:sz="0" w:space="0" w:color="auto"/>
          </w:divBdr>
        </w:div>
        <w:div w:id="343633394">
          <w:marLeft w:val="480"/>
          <w:marRight w:val="0"/>
          <w:marTop w:val="0"/>
          <w:marBottom w:val="0"/>
          <w:divBdr>
            <w:top w:val="none" w:sz="0" w:space="0" w:color="auto"/>
            <w:left w:val="none" w:sz="0" w:space="0" w:color="auto"/>
            <w:bottom w:val="none" w:sz="0" w:space="0" w:color="auto"/>
            <w:right w:val="none" w:sz="0" w:space="0" w:color="auto"/>
          </w:divBdr>
        </w:div>
        <w:div w:id="2027517649">
          <w:marLeft w:val="480"/>
          <w:marRight w:val="0"/>
          <w:marTop w:val="0"/>
          <w:marBottom w:val="0"/>
          <w:divBdr>
            <w:top w:val="none" w:sz="0" w:space="0" w:color="auto"/>
            <w:left w:val="none" w:sz="0" w:space="0" w:color="auto"/>
            <w:bottom w:val="none" w:sz="0" w:space="0" w:color="auto"/>
            <w:right w:val="none" w:sz="0" w:space="0" w:color="auto"/>
          </w:divBdr>
        </w:div>
        <w:div w:id="1551770839">
          <w:marLeft w:val="480"/>
          <w:marRight w:val="0"/>
          <w:marTop w:val="0"/>
          <w:marBottom w:val="0"/>
          <w:divBdr>
            <w:top w:val="none" w:sz="0" w:space="0" w:color="auto"/>
            <w:left w:val="none" w:sz="0" w:space="0" w:color="auto"/>
            <w:bottom w:val="none" w:sz="0" w:space="0" w:color="auto"/>
            <w:right w:val="none" w:sz="0" w:space="0" w:color="auto"/>
          </w:divBdr>
        </w:div>
        <w:div w:id="1280182554">
          <w:marLeft w:val="480"/>
          <w:marRight w:val="0"/>
          <w:marTop w:val="0"/>
          <w:marBottom w:val="0"/>
          <w:divBdr>
            <w:top w:val="none" w:sz="0" w:space="0" w:color="auto"/>
            <w:left w:val="none" w:sz="0" w:space="0" w:color="auto"/>
            <w:bottom w:val="none" w:sz="0" w:space="0" w:color="auto"/>
            <w:right w:val="none" w:sz="0" w:space="0" w:color="auto"/>
          </w:divBdr>
        </w:div>
        <w:div w:id="820267027">
          <w:marLeft w:val="480"/>
          <w:marRight w:val="0"/>
          <w:marTop w:val="0"/>
          <w:marBottom w:val="0"/>
          <w:divBdr>
            <w:top w:val="none" w:sz="0" w:space="0" w:color="auto"/>
            <w:left w:val="none" w:sz="0" w:space="0" w:color="auto"/>
            <w:bottom w:val="none" w:sz="0" w:space="0" w:color="auto"/>
            <w:right w:val="none" w:sz="0" w:space="0" w:color="auto"/>
          </w:divBdr>
        </w:div>
        <w:div w:id="497618549">
          <w:marLeft w:val="480"/>
          <w:marRight w:val="0"/>
          <w:marTop w:val="0"/>
          <w:marBottom w:val="0"/>
          <w:divBdr>
            <w:top w:val="none" w:sz="0" w:space="0" w:color="auto"/>
            <w:left w:val="none" w:sz="0" w:space="0" w:color="auto"/>
            <w:bottom w:val="none" w:sz="0" w:space="0" w:color="auto"/>
            <w:right w:val="none" w:sz="0" w:space="0" w:color="auto"/>
          </w:divBdr>
        </w:div>
        <w:div w:id="767773637">
          <w:marLeft w:val="480"/>
          <w:marRight w:val="0"/>
          <w:marTop w:val="0"/>
          <w:marBottom w:val="0"/>
          <w:divBdr>
            <w:top w:val="none" w:sz="0" w:space="0" w:color="auto"/>
            <w:left w:val="none" w:sz="0" w:space="0" w:color="auto"/>
            <w:bottom w:val="none" w:sz="0" w:space="0" w:color="auto"/>
            <w:right w:val="none" w:sz="0" w:space="0" w:color="auto"/>
          </w:divBdr>
        </w:div>
        <w:div w:id="1686789226">
          <w:marLeft w:val="480"/>
          <w:marRight w:val="0"/>
          <w:marTop w:val="0"/>
          <w:marBottom w:val="0"/>
          <w:divBdr>
            <w:top w:val="none" w:sz="0" w:space="0" w:color="auto"/>
            <w:left w:val="none" w:sz="0" w:space="0" w:color="auto"/>
            <w:bottom w:val="none" w:sz="0" w:space="0" w:color="auto"/>
            <w:right w:val="none" w:sz="0" w:space="0" w:color="auto"/>
          </w:divBdr>
        </w:div>
        <w:div w:id="1699502735">
          <w:marLeft w:val="480"/>
          <w:marRight w:val="0"/>
          <w:marTop w:val="0"/>
          <w:marBottom w:val="0"/>
          <w:divBdr>
            <w:top w:val="none" w:sz="0" w:space="0" w:color="auto"/>
            <w:left w:val="none" w:sz="0" w:space="0" w:color="auto"/>
            <w:bottom w:val="none" w:sz="0" w:space="0" w:color="auto"/>
            <w:right w:val="none" w:sz="0" w:space="0" w:color="auto"/>
          </w:divBdr>
        </w:div>
        <w:div w:id="1227105686">
          <w:marLeft w:val="480"/>
          <w:marRight w:val="0"/>
          <w:marTop w:val="0"/>
          <w:marBottom w:val="0"/>
          <w:divBdr>
            <w:top w:val="none" w:sz="0" w:space="0" w:color="auto"/>
            <w:left w:val="none" w:sz="0" w:space="0" w:color="auto"/>
            <w:bottom w:val="none" w:sz="0" w:space="0" w:color="auto"/>
            <w:right w:val="none" w:sz="0" w:space="0" w:color="auto"/>
          </w:divBdr>
        </w:div>
        <w:div w:id="1886873024">
          <w:marLeft w:val="480"/>
          <w:marRight w:val="0"/>
          <w:marTop w:val="0"/>
          <w:marBottom w:val="0"/>
          <w:divBdr>
            <w:top w:val="none" w:sz="0" w:space="0" w:color="auto"/>
            <w:left w:val="none" w:sz="0" w:space="0" w:color="auto"/>
            <w:bottom w:val="none" w:sz="0" w:space="0" w:color="auto"/>
            <w:right w:val="none" w:sz="0" w:space="0" w:color="auto"/>
          </w:divBdr>
        </w:div>
        <w:div w:id="258685000">
          <w:marLeft w:val="480"/>
          <w:marRight w:val="0"/>
          <w:marTop w:val="0"/>
          <w:marBottom w:val="0"/>
          <w:divBdr>
            <w:top w:val="none" w:sz="0" w:space="0" w:color="auto"/>
            <w:left w:val="none" w:sz="0" w:space="0" w:color="auto"/>
            <w:bottom w:val="none" w:sz="0" w:space="0" w:color="auto"/>
            <w:right w:val="none" w:sz="0" w:space="0" w:color="auto"/>
          </w:divBdr>
        </w:div>
        <w:div w:id="846166400">
          <w:marLeft w:val="480"/>
          <w:marRight w:val="0"/>
          <w:marTop w:val="0"/>
          <w:marBottom w:val="0"/>
          <w:divBdr>
            <w:top w:val="none" w:sz="0" w:space="0" w:color="auto"/>
            <w:left w:val="none" w:sz="0" w:space="0" w:color="auto"/>
            <w:bottom w:val="none" w:sz="0" w:space="0" w:color="auto"/>
            <w:right w:val="none" w:sz="0" w:space="0" w:color="auto"/>
          </w:divBdr>
        </w:div>
        <w:div w:id="1430659986">
          <w:marLeft w:val="480"/>
          <w:marRight w:val="0"/>
          <w:marTop w:val="0"/>
          <w:marBottom w:val="0"/>
          <w:divBdr>
            <w:top w:val="none" w:sz="0" w:space="0" w:color="auto"/>
            <w:left w:val="none" w:sz="0" w:space="0" w:color="auto"/>
            <w:bottom w:val="none" w:sz="0" w:space="0" w:color="auto"/>
            <w:right w:val="none" w:sz="0" w:space="0" w:color="auto"/>
          </w:divBdr>
        </w:div>
        <w:div w:id="763650791">
          <w:marLeft w:val="480"/>
          <w:marRight w:val="0"/>
          <w:marTop w:val="0"/>
          <w:marBottom w:val="0"/>
          <w:divBdr>
            <w:top w:val="none" w:sz="0" w:space="0" w:color="auto"/>
            <w:left w:val="none" w:sz="0" w:space="0" w:color="auto"/>
            <w:bottom w:val="none" w:sz="0" w:space="0" w:color="auto"/>
            <w:right w:val="none" w:sz="0" w:space="0" w:color="auto"/>
          </w:divBdr>
        </w:div>
        <w:div w:id="1541938754">
          <w:marLeft w:val="480"/>
          <w:marRight w:val="0"/>
          <w:marTop w:val="0"/>
          <w:marBottom w:val="0"/>
          <w:divBdr>
            <w:top w:val="none" w:sz="0" w:space="0" w:color="auto"/>
            <w:left w:val="none" w:sz="0" w:space="0" w:color="auto"/>
            <w:bottom w:val="none" w:sz="0" w:space="0" w:color="auto"/>
            <w:right w:val="none" w:sz="0" w:space="0" w:color="auto"/>
          </w:divBdr>
        </w:div>
        <w:div w:id="1375932667">
          <w:marLeft w:val="480"/>
          <w:marRight w:val="0"/>
          <w:marTop w:val="0"/>
          <w:marBottom w:val="0"/>
          <w:divBdr>
            <w:top w:val="none" w:sz="0" w:space="0" w:color="auto"/>
            <w:left w:val="none" w:sz="0" w:space="0" w:color="auto"/>
            <w:bottom w:val="none" w:sz="0" w:space="0" w:color="auto"/>
            <w:right w:val="none" w:sz="0" w:space="0" w:color="auto"/>
          </w:divBdr>
        </w:div>
        <w:div w:id="186913598">
          <w:marLeft w:val="480"/>
          <w:marRight w:val="0"/>
          <w:marTop w:val="0"/>
          <w:marBottom w:val="0"/>
          <w:divBdr>
            <w:top w:val="none" w:sz="0" w:space="0" w:color="auto"/>
            <w:left w:val="none" w:sz="0" w:space="0" w:color="auto"/>
            <w:bottom w:val="none" w:sz="0" w:space="0" w:color="auto"/>
            <w:right w:val="none" w:sz="0" w:space="0" w:color="auto"/>
          </w:divBdr>
        </w:div>
        <w:div w:id="765032679">
          <w:marLeft w:val="480"/>
          <w:marRight w:val="0"/>
          <w:marTop w:val="0"/>
          <w:marBottom w:val="0"/>
          <w:divBdr>
            <w:top w:val="none" w:sz="0" w:space="0" w:color="auto"/>
            <w:left w:val="none" w:sz="0" w:space="0" w:color="auto"/>
            <w:bottom w:val="none" w:sz="0" w:space="0" w:color="auto"/>
            <w:right w:val="none" w:sz="0" w:space="0" w:color="auto"/>
          </w:divBdr>
        </w:div>
        <w:div w:id="1412313687">
          <w:marLeft w:val="480"/>
          <w:marRight w:val="0"/>
          <w:marTop w:val="0"/>
          <w:marBottom w:val="0"/>
          <w:divBdr>
            <w:top w:val="none" w:sz="0" w:space="0" w:color="auto"/>
            <w:left w:val="none" w:sz="0" w:space="0" w:color="auto"/>
            <w:bottom w:val="none" w:sz="0" w:space="0" w:color="auto"/>
            <w:right w:val="none" w:sz="0" w:space="0" w:color="auto"/>
          </w:divBdr>
        </w:div>
        <w:div w:id="1238977941">
          <w:marLeft w:val="480"/>
          <w:marRight w:val="0"/>
          <w:marTop w:val="0"/>
          <w:marBottom w:val="0"/>
          <w:divBdr>
            <w:top w:val="none" w:sz="0" w:space="0" w:color="auto"/>
            <w:left w:val="none" w:sz="0" w:space="0" w:color="auto"/>
            <w:bottom w:val="none" w:sz="0" w:space="0" w:color="auto"/>
            <w:right w:val="none" w:sz="0" w:space="0" w:color="auto"/>
          </w:divBdr>
        </w:div>
        <w:div w:id="1816676566">
          <w:marLeft w:val="480"/>
          <w:marRight w:val="0"/>
          <w:marTop w:val="0"/>
          <w:marBottom w:val="0"/>
          <w:divBdr>
            <w:top w:val="none" w:sz="0" w:space="0" w:color="auto"/>
            <w:left w:val="none" w:sz="0" w:space="0" w:color="auto"/>
            <w:bottom w:val="none" w:sz="0" w:space="0" w:color="auto"/>
            <w:right w:val="none" w:sz="0" w:space="0" w:color="auto"/>
          </w:divBdr>
        </w:div>
        <w:div w:id="1364552977">
          <w:marLeft w:val="480"/>
          <w:marRight w:val="0"/>
          <w:marTop w:val="0"/>
          <w:marBottom w:val="0"/>
          <w:divBdr>
            <w:top w:val="none" w:sz="0" w:space="0" w:color="auto"/>
            <w:left w:val="none" w:sz="0" w:space="0" w:color="auto"/>
            <w:bottom w:val="none" w:sz="0" w:space="0" w:color="auto"/>
            <w:right w:val="none" w:sz="0" w:space="0" w:color="auto"/>
          </w:divBdr>
        </w:div>
      </w:divsChild>
    </w:div>
    <w:div w:id="1103067602">
      <w:bodyDiv w:val="1"/>
      <w:marLeft w:val="0"/>
      <w:marRight w:val="0"/>
      <w:marTop w:val="0"/>
      <w:marBottom w:val="0"/>
      <w:divBdr>
        <w:top w:val="none" w:sz="0" w:space="0" w:color="auto"/>
        <w:left w:val="none" w:sz="0" w:space="0" w:color="auto"/>
        <w:bottom w:val="none" w:sz="0" w:space="0" w:color="auto"/>
        <w:right w:val="none" w:sz="0" w:space="0" w:color="auto"/>
      </w:divBdr>
    </w:div>
    <w:div w:id="1103300836">
      <w:bodyDiv w:val="1"/>
      <w:marLeft w:val="0"/>
      <w:marRight w:val="0"/>
      <w:marTop w:val="0"/>
      <w:marBottom w:val="0"/>
      <w:divBdr>
        <w:top w:val="none" w:sz="0" w:space="0" w:color="auto"/>
        <w:left w:val="none" w:sz="0" w:space="0" w:color="auto"/>
        <w:bottom w:val="none" w:sz="0" w:space="0" w:color="auto"/>
        <w:right w:val="none" w:sz="0" w:space="0" w:color="auto"/>
      </w:divBdr>
      <w:divsChild>
        <w:div w:id="1084962024">
          <w:marLeft w:val="480"/>
          <w:marRight w:val="0"/>
          <w:marTop w:val="0"/>
          <w:marBottom w:val="0"/>
          <w:divBdr>
            <w:top w:val="none" w:sz="0" w:space="0" w:color="auto"/>
            <w:left w:val="none" w:sz="0" w:space="0" w:color="auto"/>
            <w:bottom w:val="none" w:sz="0" w:space="0" w:color="auto"/>
            <w:right w:val="none" w:sz="0" w:space="0" w:color="auto"/>
          </w:divBdr>
        </w:div>
        <w:div w:id="965621743">
          <w:marLeft w:val="480"/>
          <w:marRight w:val="0"/>
          <w:marTop w:val="0"/>
          <w:marBottom w:val="0"/>
          <w:divBdr>
            <w:top w:val="none" w:sz="0" w:space="0" w:color="auto"/>
            <w:left w:val="none" w:sz="0" w:space="0" w:color="auto"/>
            <w:bottom w:val="none" w:sz="0" w:space="0" w:color="auto"/>
            <w:right w:val="none" w:sz="0" w:space="0" w:color="auto"/>
          </w:divBdr>
        </w:div>
        <w:div w:id="1694451944">
          <w:marLeft w:val="480"/>
          <w:marRight w:val="0"/>
          <w:marTop w:val="0"/>
          <w:marBottom w:val="0"/>
          <w:divBdr>
            <w:top w:val="none" w:sz="0" w:space="0" w:color="auto"/>
            <w:left w:val="none" w:sz="0" w:space="0" w:color="auto"/>
            <w:bottom w:val="none" w:sz="0" w:space="0" w:color="auto"/>
            <w:right w:val="none" w:sz="0" w:space="0" w:color="auto"/>
          </w:divBdr>
        </w:div>
        <w:div w:id="2017609144">
          <w:marLeft w:val="480"/>
          <w:marRight w:val="0"/>
          <w:marTop w:val="0"/>
          <w:marBottom w:val="0"/>
          <w:divBdr>
            <w:top w:val="none" w:sz="0" w:space="0" w:color="auto"/>
            <w:left w:val="none" w:sz="0" w:space="0" w:color="auto"/>
            <w:bottom w:val="none" w:sz="0" w:space="0" w:color="auto"/>
            <w:right w:val="none" w:sz="0" w:space="0" w:color="auto"/>
          </w:divBdr>
        </w:div>
        <w:div w:id="1218080302">
          <w:marLeft w:val="480"/>
          <w:marRight w:val="0"/>
          <w:marTop w:val="0"/>
          <w:marBottom w:val="0"/>
          <w:divBdr>
            <w:top w:val="none" w:sz="0" w:space="0" w:color="auto"/>
            <w:left w:val="none" w:sz="0" w:space="0" w:color="auto"/>
            <w:bottom w:val="none" w:sz="0" w:space="0" w:color="auto"/>
            <w:right w:val="none" w:sz="0" w:space="0" w:color="auto"/>
          </w:divBdr>
        </w:div>
        <w:div w:id="2118139457">
          <w:marLeft w:val="480"/>
          <w:marRight w:val="0"/>
          <w:marTop w:val="0"/>
          <w:marBottom w:val="0"/>
          <w:divBdr>
            <w:top w:val="none" w:sz="0" w:space="0" w:color="auto"/>
            <w:left w:val="none" w:sz="0" w:space="0" w:color="auto"/>
            <w:bottom w:val="none" w:sz="0" w:space="0" w:color="auto"/>
            <w:right w:val="none" w:sz="0" w:space="0" w:color="auto"/>
          </w:divBdr>
        </w:div>
        <w:div w:id="1831411559">
          <w:marLeft w:val="480"/>
          <w:marRight w:val="0"/>
          <w:marTop w:val="0"/>
          <w:marBottom w:val="0"/>
          <w:divBdr>
            <w:top w:val="none" w:sz="0" w:space="0" w:color="auto"/>
            <w:left w:val="none" w:sz="0" w:space="0" w:color="auto"/>
            <w:bottom w:val="none" w:sz="0" w:space="0" w:color="auto"/>
            <w:right w:val="none" w:sz="0" w:space="0" w:color="auto"/>
          </w:divBdr>
        </w:div>
        <w:div w:id="1154418702">
          <w:marLeft w:val="480"/>
          <w:marRight w:val="0"/>
          <w:marTop w:val="0"/>
          <w:marBottom w:val="0"/>
          <w:divBdr>
            <w:top w:val="none" w:sz="0" w:space="0" w:color="auto"/>
            <w:left w:val="none" w:sz="0" w:space="0" w:color="auto"/>
            <w:bottom w:val="none" w:sz="0" w:space="0" w:color="auto"/>
            <w:right w:val="none" w:sz="0" w:space="0" w:color="auto"/>
          </w:divBdr>
        </w:div>
        <w:div w:id="352222983">
          <w:marLeft w:val="480"/>
          <w:marRight w:val="0"/>
          <w:marTop w:val="0"/>
          <w:marBottom w:val="0"/>
          <w:divBdr>
            <w:top w:val="none" w:sz="0" w:space="0" w:color="auto"/>
            <w:left w:val="none" w:sz="0" w:space="0" w:color="auto"/>
            <w:bottom w:val="none" w:sz="0" w:space="0" w:color="auto"/>
            <w:right w:val="none" w:sz="0" w:space="0" w:color="auto"/>
          </w:divBdr>
        </w:div>
        <w:div w:id="1574319096">
          <w:marLeft w:val="480"/>
          <w:marRight w:val="0"/>
          <w:marTop w:val="0"/>
          <w:marBottom w:val="0"/>
          <w:divBdr>
            <w:top w:val="none" w:sz="0" w:space="0" w:color="auto"/>
            <w:left w:val="none" w:sz="0" w:space="0" w:color="auto"/>
            <w:bottom w:val="none" w:sz="0" w:space="0" w:color="auto"/>
            <w:right w:val="none" w:sz="0" w:space="0" w:color="auto"/>
          </w:divBdr>
        </w:div>
        <w:div w:id="1317951678">
          <w:marLeft w:val="480"/>
          <w:marRight w:val="0"/>
          <w:marTop w:val="0"/>
          <w:marBottom w:val="0"/>
          <w:divBdr>
            <w:top w:val="none" w:sz="0" w:space="0" w:color="auto"/>
            <w:left w:val="none" w:sz="0" w:space="0" w:color="auto"/>
            <w:bottom w:val="none" w:sz="0" w:space="0" w:color="auto"/>
            <w:right w:val="none" w:sz="0" w:space="0" w:color="auto"/>
          </w:divBdr>
        </w:div>
        <w:div w:id="108820318">
          <w:marLeft w:val="480"/>
          <w:marRight w:val="0"/>
          <w:marTop w:val="0"/>
          <w:marBottom w:val="0"/>
          <w:divBdr>
            <w:top w:val="none" w:sz="0" w:space="0" w:color="auto"/>
            <w:left w:val="none" w:sz="0" w:space="0" w:color="auto"/>
            <w:bottom w:val="none" w:sz="0" w:space="0" w:color="auto"/>
            <w:right w:val="none" w:sz="0" w:space="0" w:color="auto"/>
          </w:divBdr>
        </w:div>
        <w:div w:id="150603640">
          <w:marLeft w:val="480"/>
          <w:marRight w:val="0"/>
          <w:marTop w:val="0"/>
          <w:marBottom w:val="0"/>
          <w:divBdr>
            <w:top w:val="none" w:sz="0" w:space="0" w:color="auto"/>
            <w:left w:val="none" w:sz="0" w:space="0" w:color="auto"/>
            <w:bottom w:val="none" w:sz="0" w:space="0" w:color="auto"/>
            <w:right w:val="none" w:sz="0" w:space="0" w:color="auto"/>
          </w:divBdr>
        </w:div>
        <w:div w:id="383723235">
          <w:marLeft w:val="480"/>
          <w:marRight w:val="0"/>
          <w:marTop w:val="0"/>
          <w:marBottom w:val="0"/>
          <w:divBdr>
            <w:top w:val="none" w:sz="0" w:space="0" w:color="auto"/>
            <w:left w:val="none" w:sz="0" w:space="0" w:color="auto"/>
            <w:bottom w:val="none" w:sz="0" w:space="0" w:color="auto"/>
            <w:right w:val="none" w:sz="0" w:space="0" w:color="auto"/>
          </w:divBdr>
        </w:div>
        <w:div w:id="1815560712">
          <w:marLeft w:val="480"/>
          <w:marRight w:val="0"/>
          <w:marTop w:val="0"/>
          <w:marBottom w:val="0"/>
          <w:divBdr>
            <w:top w:val="none" w:sz="0" w:space="0" w:color="auto"/>
            <w:left w:val="none" w:sz="0" w:space="0" w:color="auto"/>
            <w:bottom w:val="none" w:sz="0" w:space="0" w:color="auto"/>
            <w:right w:val="none" w:sz="0" w:space="0" w:color="auto"/>
          </w:divBdr>
        </w:div>
        <w:div w:id="1026832978">
          <w:marLeft w:val="480"/>
          <w:marRight w:val="0"/>
          <w:marTop w:val="0"/>
          <w:marBottom w:val="0"/>
          <w:divBdr>
            <w:top w:val="none" w:sz="0" w:space="0" w:color="auto"/>
            <w:left w:val="none" w:sz="0" w:space="0" w:color="auto"/>
            <w:bottom w:val="none" w:sz="0" w:space="0" w:color="auto"/>
            <w:right w:val="none" w:sz="0" w:space="0" w:color="auto"/>
          </w:divBdr>
        </w:div>
        <w:div w:id="56322090">
          <w:marLeft w:val="480"/>
          <w:marRight w:val="0"/>
          <w:marTop w:val="0"/>
          <w:marBottom w:val="0"/>
          <w:divBdr>
            <w:top w:val="none" w:sz="0" w:space="0" w:color="auto"/>
            <w:left w:val="none" w:sz="0" w:space="0" w:color="auto"/>
            <w:bottom w:val="none" w:sz="0" w:space="0" w:color="auto"/>
            <w:right w:val="none" w:sz="0" w:space="0" w:color="auto"/>
          </w:divBdr>
        </w:div>
        <w:div w:id="1044984501">
          <w:marLeft w:val="480"/>
          <w:marRight w:val="0"/>
          <w:marTop w:val="0"/>
          <w:marBottom w:val="0"/>
          <w:divBdr>
            <w:top w:val="none" w:sz="0" w:space="0" w:color="auto"/>
            <w:left w:val="none" w:sz="0" w:space="0" w:color="auto"/>
            <w:bottom w:val="none" w:sz="0" w:space="0" w:color="auto"/>
            <w:right w:val="none" w:sz="0" w:space="0" w:color="auto"/>
          </w:divBdr>
        </w:div>
        <w:div w:id="1884947744">
          <w:marLeft w:val="480"/>
          <w:marRight w:val="0"/>
          <w:marTop w:val="0"/>
          <w:marBottom w:val="0"/>
          <w:divBdr>
            <w:top w:val="none" w:sz="0" w:space="0" w:color="auto"/>
            <w:left w:val="none" w:sz="0" w:space="0" w:color="auto"/>
            <w:bottom w:val="none" w:sz="0" w:space="0" w:color="auto"/>
            <w:right w:val="none" w:sz="0" w:space="0" w:color="auto"/>
          </w:divBdr>
        </w:div>
        <w:div w:id="328677347">
          <w:marLeft w:val="480"/>
          <w:marRight w:val="0"/>
          <w:marTop w:val="0"/>
          <w:marBottom w:val="0"/>
          <w:divBdr>
            <w:top w:val="none" w:sz="0" w:space="0" w:color="auto"/>
            <w:left w:val="none" w:sz="0" w:space="0" w:color="auto"/>
            <w:bottom w:val="none" w:sz="0" w:space="0" w:color="auto"/>
            <w:right w:val="none" w:sz="0" w:space="0" w:color="auto"/>
          </w:divBdr>
        </w:div>
        <w:div w:id="711005298">
          <w:marLeft w:val="480"/>
          <w:marRight w:val="0"/>
          <w:marTop w:val="0"/>
          <w:marBottom w:val="0"/>
          <w:divBdr>
            <w:top w:val="none" w:sz="0" w:space="0" w:color="auto"/>
            <w:left w:val="none" w:sz="0" w:space="0" w:color="auto"/>
            <w:bottom w:val="none" w:sz="0" w:space="0" w:color="auto"/>
            <w:right w:val="none" w:sz="0" w:space="0" w:color="auto"/>
          </w:divBdr>
        </w:div>
        <w:div w:id="1966308793">
          <w:marLeft w:val="480"/>
          <w:marRight w:val="0"/>
          <w:marTop w:val="0"/>
          <w:marBottom w:val="0"/>
          <w:divBdr>
            <w:top w:val="none" w:sz="0" w:space="0" w:color="auto"/>
            <w:left w:val="none" w:sz="0" w:space="0" w:color="auto"/>
            <w:bottom w:val="none" w:sz="0" w:space="0" w:color="auto"/>
            <w:right w:val="none" w:sz="0" w:space="0" w:color="auto"/>
          </w:divBdr>
        </w:div>
        <w:div w:id="1590654262">
          <w:marLeft w:val="480"/>
          <w:marRight w:val="0"/>
          <w:marTop w:val="0"/>
          <w:marBottom w:val="0"/>
          <w:divBdr>
            <w:top w:val="none" w:sz="0" w:space="0" w:color="auto"/>
            <w:left w:val="none" w:sz="0" w:space="0" w:color="auto"/>
            <w:bottom w:val="none" w:sz="0" w:space="0" w:color="auto"/>
            <w:right w:val="none" w:sz="0" w:space="0" w:color="auto"/>
          </w:divBdr>
        </w:div>
        <w:div w:id="819544748">
          <w:marLeft w:val="480"/>
          <w:marRight w:val="0"/>
          <w:marTop w:val="0"/>
          <w:marBottom w:val="0"/>
          <w:divBdr>
            <w:top w:val="none" w:sz="0" w:space="0" w:color="auto"/>
            <w:left w:val="none" w:sz="0" w:space="0" w:color="auto"/>
            <w:bottom w:val="none" w:sz="0" w:space="0" w:color="auto"/>
            <w:right w:val="none" w:sz="0" w:space="0" w:color="auto"/>
          </w:divBdr>
        </w:div>
        <w:div w:id="1292439258">
          <w:marLeft w:val="480"/>
          <w:marRight w:val="0"/>
          <w:marTop w:val="0"/>
          <w:marBottom w:val="0"/>
          <w:divBdr>
            <w:top w:val="none" w:sz="0" w:space="0" w:color="auto"/>
            <w:left w:val="none" w:sz="0" w:space="0" w:color="auto"/>
            <w:bottom w:val="none" w:sz="0" w:space="0" w:color="auto"/>
            <w:right w:val="none" w:sz="0" w:space="0" w:color="auto"/>
          </w:divBdr>
        </w:div>
        <w:div w:id="1305546484">
          <w:marLeft w:val="480"/>
          <w:marRight w:val="0"/>
          <w:marTop w:val="0"/>
          <w:marBottom w:val="0"/>
          <w:divBdr>
            <w:top w:val="none" w:sz="0" w:space="0" w:color="auto"/>
            <w:left w:val="none" w:sz="0" w:space="0" w:color="auto"/>
            <w:bottom w:val="none" w:sz="0" w:space="0" w:color="auto"/>
            <w:right w:val="none" w:sz="0" w:space="0" w:color="auto"/>
          </w:divBdr>
        </w:div>
        <w:div w:id="1083382509">
          <w:marLeft w:val="480"/>
          <w:marRight w:val="0"/>
          <w:marTop w:val="0"/>
          <w:marBottom w:val="0"/>
          <w:divBdr>
            <w:top w:val="none" w:sz="0" w:space="0" w:color="auto"/>
            <w:left w:val="none" w:sz="0" w:space="0" w:color="auto"/>
            <w:bottom w:val="none" w:sz="0" w:space="0" w:color="auto"/>
            <w:right w:val="none" w:sz="0" w:space="0" w:color="auto"/>
          </w:divBdr>
        </w:div>
        <w:div w:id="179468941">
          <w:marLeft w:val="480"/>
          <w:marRight w:val="0"/>
          <w:marTop w:val="0"/>
          <w:marBottom w:val="0"/>
          <w:divBdr>
            <w:top w:val="none" w:sz="0" w:space="0" w:color="auto"/>
            <w:left w:val="none" w:sz="0" w:space="0" w:color="auto"/>
            <w:bottom w:val="none" w:sz="0" w:space="0" w:color="auto"/>
            <w:right w:val="none" w:sz="0" w:space="0" w:color="auto"/>
          </w:divBdr>
        </w:div>
        <w:div w:id="287512527">
          <w:marLeft w:val="480"/>
          <w:marRight w:val="0"/>
          <w:marTop w:val="0"/>
          <w:marBottom w:val="0"/>
          <w:divBdr>
            <w:top w:val="none" w:sz="0" w:space="0" w:color="auto"/>
            <w:left w:val="none" w:sz="0" w:space="0" w:color="auto"/>
            <w:bottom w:val="none" w:sz="0" w:space="0" w:color="auto"/>
            <w:right w:val="none" w:sz="0" w:space="0" w:color="auto"/>
          </w:divBdr>
        </w:div>
        <w:div w:id="1628311250">
          <w:marLeft w:val="480"/>
          <w:marRight w:val="0"/>
          <w:marTop w:val="0"/>
          <w:marBottom w:val="0"/>
          <w:divBdr>
            <w:top w:val="none" w:sz="0" w:space="0" w:color="auto"/>
            <w:left w:val="none" w:sz="0" w:space="0" w:color="auto"/>
            <w:bottom w:val="none" w:sz="0" w:space="0" w:color="auto"/>
            <w:right w:val="none" w:sz="0" w:space="0" w:color="auto"/>
          </w:divBdr>
        </w:div>
        <w:div w:id="646520053">
          <w:marLeft w:val="480"/>
          <w:marRight w:val="0"/>
          <w:marTop w:val="0"/>
          <w:marBottom w:val="0"/>
          <w:divBdr>
            <w:top w:val="none" w:sz="0" w:space="0" w:color="auto"/>
            <w:left w:val="none" w:sz="0" w:space="0" w:color="auto"/>
            <w:bottom w:val="none" w:sz="0" w:space="0" w:color="auto"/>
            <w:right w:val="none" w:sz="0" w:space="0" w:color="auto"/>
          </w:divBdr>
        </w:div>
        <w:div w:id="1964723713">
          <w:marLeft w:val="480"/>
          <w:marRight w:val="0"/>
          <w:marTop w:val="0"/>
          <w:marBottom w:val="0"/>
          <w:divBdr>
            <w:top w:val="none" w:sz="0" w:space="0" w:color="auto"/>
            <w:left w:val="none" w:sz="0" w:space="0" w:color="auto"/>
            <w:bottom w:val="none" w:sz="0" w:space="0" w:color="auto"/>
            <w:right w:val="none" w:sz="0" w:space="0" w:color="auto"/>
          </w:divBdr>
        </w:div>
        <w:div w:id="249313398">
          <w:marLeft w:val="480"/>
          <w:marRight w:val="0"/>
          <w:marTop w:val="0"/>
          <w:marBottom w:val="0"/>
          <w:divBdr>
            <w:top w:val="none" w:sz="0" w:space="0" w:color="auto"/>
            <w:left w:val="none" w:sz="0" w:space="0" w:color="auto"/>
            <w:bottom w:val="none" w:sz="0" w:space="0" w:color="auto"/>
            <w:right w:val="none" w:sz="0" w:space="0" w:color="auto"/>
          </w:divBdr>
        </w:div>
        <w:div w:id="630671801">
          <w:marLeft w:val="480"/>
          <w:marRight w:val="0"/>
          <w:marTop w:val="0"/>
          <w:marBottom w:val="0"/>
          <w:divBdr>
            <w:top w:val="none" w:sz="0" w:space="0" w:color="auto"/>
            <w:left w:val="none" w:sz="0" w:space="0" w:color="auto"/>
            <w:bottom w:val="none" w:sz="0" w:space="0" w:color="auto"/>
            <w:right w:val="none" w:sz="0" w:space="0" w:color="auto"/>
          </w:divBdr>
        </w:div>
        <w:div w:id="1420785254">
          <w:marLeft w:val="480"/>
          <w:marRight w:val="0"/>
          <w:marTop w:val="0"/>
          <w:marBottom w:val="0"/>
          <w:divBdr>
            <w:top w:val="none" w:sz="0" w:space="0" w:color="auto"/>
            <w:left w:val="none" w:sz="0" w:space="0" w:color="auto"/>
            <w:bottom w:val="none" w:sz="0" w:space="0" w:color="auto"/>
            <w:right w:val="none" w:sz="0" w:space="0" w:color="auto"/>
          </w:divBdr>
        </w:div>
        <w:div w:id="1214465499">
          <w:marLeft w:val="480"/>
          <w:marRight w:val="0"/>
          <w:marTop w:val="0"/>
          <w:marBottom w:val="0"/>
          <w:divBdr>
            <w:top w:val="none" w:sz="0" w:space="0" w:color="auto"/>
            <w:left w:val="none" w:sz="0" w:space="0" w:color="auto"/>
            <w:bottom w:val="none" w:sz="0" w:space="0" w:color="auto"/>
            <w:right w:val="none" w:sz="0" w:space="0" w:color="auto"/>
          </w:divBdr>
        </w:div>
        <w:div w:id="1911232155">
          <w:marLeft w:val="480"/>
          <w:marRight w:val="0"/>
          <w:marTop w:val="0"/>
          <w:marBottom w:val="0"/>
          <w:divBdr>
            <w:top w:val="none" w:sz="0" w:space="0" w:color="auto"/>
            <w:left w:val="none" w:sz="0" w:space="0" w:color="auto"/>
            <w:bottom w:val="none" w:sz="0" w:space="0" w:color="auto"/>
            <w:right w:val="none" w:sz="0" w:space="0" w:color="auto"/>
          </w:divBdr>
        </w:div>
        <w:div w:id="1179153023">
          <w:marLeft w:val="480"/>
          <w:marRight w:val="0"/>
          <w:marTop w:val="0"/>
          <w:marBottom w:val="0"/>
          <w:divBdr>
            <w:top w:val="none" w:sz="0" w:space="0" w:color="auto"/>
            <w:left w:val="none" w:sz="0" w:space="0" w:color="auto"/>
            <w:bottom w:val="none" w:sz="0" w:space="0" w:color="auto"/>
            <w:right w:val="none" w:sz="0" w:space="0" w:color="auto"/>
          </w:divBdr>
        </w:div>
        <w:div w:id="277496816">
          <w:marLeft w:val="480"/>
          <w:marRight w:val="0"/>
          <w:marTop w:val="0"/>
          <w:marBottom w:val="0"/>
          <w:divBdr>
            <w:top w:val="none" w:sz="0" w:space="0" w:color="auto"/>
            <w:left w:val="none" w:sz="0" w:space="0" w:color="auto"/>
            <w:bottom w:val="none" w:sz="0" w:space="0" w:color="auto"/>
            <w:right w:val="none" w:sz="0" w:space="0" w:color="auto"/>
          </w:divBdr>
        </w:div>
        <w:div w:id="1627587407">
          <w:marLeft w:val="480"/>
          <w:marRight w:val="0"/>
          <w:marTop w:val="0"/>
          <w:marBottom w:val="0"/>
          <w:divBdr>
            <w:top w:val="none" w:sz="0" w:space="0" w:color="auto"/>
            <w:left w:val="none" w:sz="0" w:space="0" w:color="auto"/>
            <w:bottom w:val="none" w:sz="0" w:space="0" w:color="auto"/>
            <w:right w:val="none" w:sz="0" w:space="0" w:color="auto"/>
          </w:divBdr>
        </w:div>
        <w:div w:id="1751731820">
          <w:marLeft w:val="480"/>
          <w:marRight w:val="0"/>
          <w:marTop w:val="0"/>
          <w:marBottom w:val="0"/>
          <w:divBdr>
            <w:top w:val="none" w:sz="0" w:space="0" w:color="auto"/>
            <w:left w:val="none" w:sz="0" w:space="0" w:color="auto"/>
            <w:bottom w:val="none" w:sz="0" w:space="0" w:color="auto"/>
            <w:right w:val="none" w:sz="0" w:space="0" w:color="auto"/>
          </w:divBdr>
        </w:div>
        <w:div w:id="463351703">
          <w:marLeft w:val="480"/>
          <w:marRight w:val="0"/>
          <w:marTop w:val="0"/>
          <w:marBottom w:val="0"/>
          <w:divBdr>
            <w:top w:val="none" w:sz="0" w:space="0" w:color="auto"/>
            <w:left w:val="none" w:sz="0" w:space="0" w:color="auto"/>
            <w:bottom w:val="none" w:sz="0" w:space="0" w:color="auto"/>
            <w:right w:val="none" w:sz="0" w:space="0" w:color="auto"/>
          </w:divBdr>
        </w:div>
        <w:div w:id="1543324631">
          <w:marLeft w:val="480"/>
          <w:marRight w:val="0"/>
          <w:marTop w:val="0"/>
          <w:marBottom w:val="0"/>
          <w:divBdr>
            <w:top w:val="none" w:sz="0" w:space="0" w:color="auto"/>
            <w:left w:val="none" w:sz="0" w:space="0" w:color="auto"/>
            <w:bottom w:val="none" w:sz="0" w:space="0" w:color="auto"/>
            <w:right w:val="none" w:sz="0" w:space="0" w:color="auto"/>
          </w:divBdr>
        </w:div>
        <w:div w:id="771895934">
          <w:marLeft w:val="480"/>
          <w:marRight w:val="0"/>
          <w:marTop w:val="0"/>
          <w:marBottom w:val="0"/>
          <w:divBdr>
            <w:top w:val="none" w:sz="0" w:space="0" w:color="auto"/>
            <w:left w:val="none" w:sz="0" w:space="0" w:color="auto"/>
            <w:bottom w:val="none" w:sz="0" w:space="0" w:color="auto"/>
            <w:right w:val="none" w:sz="0" w:space="0" w:color="auto"/>
          </w:divBdr>
        </w:div>
        <w:div w:id="393625795">
          <w:marLeft w:val="480"/>
          <w:marRight w:val="0"/>
          <w:marTop w:val="0"/>
          <w:marBottom w:val="0"/>
          <w:divBdr>
            <w:top w:val="none" w:sz="0" w:space="0" w:color="auto"/>
            <w:left w:val="none" w:sz="0" w:space="0" w:color="auto"/>
            <w:bottom w:val="none" w:sz="0" w:space="0" w:color="auto"/>
            <w:right w:val="none" w:sz="0" w:space="0" w:color="auto"/>
          </w:divBdr>
        </w:div>
        <w:div w:id="462233191">
          <w:marLeft w:val="480"/>
          <w:marRight w:val="0"/>
          <w:marTop w:val="0"/>
          <w:marBottom w:val="0"/>
          <w:divBdr>
            <w:top w:val="none" w:sz="0" w:space="0" w:color="auto"/>
            <w:left w:val="none" w:sz="0" w:space="0" w:color="auto"/>
            <w:bottom w:val="none" w:sz="0" w:space="0" w:color="auto"/>
            <w:right w:val="none" w:sz="0" w:space="0" w:color="auto"/>
          </w:divBdr>
        </w:div>
        <w:div w:id="1452749221">
          <w:marLeft w:val="480"/>
          <w:marRight w:val="0"/>
          <w:marTop w:val="0"/>
          <w:marBottom w:val="0"/>
          <w:divBdr>
            <w:top w:val="none" w:sz="0" w:space="0" w:color="auto"/>
            <w:left w:val="none" w:sz="0" w:space="0" w:color="auto"/>
            <w:bottom w:val="none" w:sz="0" w:space="0" w:color="auto"/>
            <w:right w:val="none" w:sz="0" w:space="0" w:color="auto"/>
          </w:divBdr>
        </w:div>
        <w:div w:id="457139965">
          <w:marLeft w:val="480"/>
          <w:marRight w:val="0"/>
          <w:marTop w:val="0"/>
          <w:marBottom w:val="0"/>
          <w:divBdr>
            <w:top w:val="none" w:sz="0" w:space="0" w:color="auto"/>
            <w:left w:val="none" w:sz="0" w:space="0" w:color="auto"/>
            <w:bottom w:val="none" w:sz="0" w:space="0" w:color="auto"/>
            <w:right w:val="none" w:sz="0" w:space="0" w:color="auto"/>
          </w:divBdr>
        </w:div>
        <w:div w:id="713584053">
          <w:marLeft w:val="480"/>
          <w:marRight w:val="0"/>
          <w:marTop w:val="0"/>
          <w:marBottom w:val="0"/>
          <w:divBdr>
            <w:top w:val="none" w:sz="0" w:space="0" w:color="auto"/>
            <w:left w:val="none" w:sz="0" w:space="0" w:color="auto"/>
            <w:bottom w:val="none" w:sz="0" w:space="0" w:color="auto"/>
            <w:right w:val="none" w:sz="0" w:space="0" w:color="auto"/>
          </w:divBdr>
        </w:div>
        <w:div w:id="1619144921">
          <w:marLeft w:val="480"/>
          <w:marRight w:val="0"/>
          <w:marTop w:val="0"/>
          <w:marBottom w:val="0"/>
          <w:divBdr>
            <w:top w:val="none" w:sz="0" w:space="0" w:color="auto"/>
            <w:left w:val="none" w:sz="0" w:space="0" w:color="auto"/>
            <w:bottom w:val="none" w:sz="0" w:space="0" w:color="auto"/>
            <w:right w:val="none" w:sz="0" w:space="0" w:color="auto"/>
          </w:divBdr>
        </w:div>
        <w:div w:id="453905953">
          <w:marLeft w:val="480"/>
          <w:marRight w:val="0"/>
          <w:marTop w:val="0"/>
          <w:marBottom w:val="0"/>
          <w:divBdr>
            <w:top w:val="none" w:sz="0" w:space="0" w:color="auto"/>
            <w:left w:val="none" w:sz="0" w:space="0" w:color="auto"/>
            <w:bottom w:val="none" w:sz="0" w:space="0" w:color="auto"/>
            <w:right w:val="none" w:sz="0" w:space="0" w:color="auto"/>
          </w:divBdr>
        </w:div>
        <w:div w:id="38749208">
          <w:marLeft w:val="480"/>
          <w:marRight w:val="0"/>
          <w:marTop w:val="0"/>
          <w:marBottom w:val="0"/>
          <w:divBdr>
            <w:top w:val="none" w:sz="0" w:space="0" w:color="auto"/>
            <w:left w:val="none" w:sz="0" w:space="0" w:color="auto"/>
            <w:bottom w:val="none" w:sz="0" w:space="0" w:color="auto"/>
            <w:right w:val="none" w:sz="0" w:space="0" w:color="auto"/>
          </w:divBdr>
        </w:div>
        <w:div w:id="1584796065">
          <w:marLeft w:val="480"/>
          <w:marRight w:val="0"/>
          <w:marTop w:val="0"/>
          <w:marBottom w:val="0"/>
          <w:divBdr>
            <w:top w:val="none" w:sz="0" w:space="0" w:color="auto"/>
            <w:left w:val="none" w:sz="0" w:space="0" w:color="auto"/>
            <w:bottom w:val="none" w:sz="0" w:space="0" w:color="auto"/>
            <w:right w:val="none" w:sz="0" w:space="0" w:color="auto"/>
          </w:divBdr>
        </w:div>
        <w:div w:id="1823235895">
          <w:marLeft w:val="480"/>
          <w:marRight w:val="0"/>
          <w:marTop w:val="0"/>
          <w:marBottom w:val="0"/>
          <w:divBdr>
            <w:top w:val="none" w:sz="0" w:space="0" w:color="auto"/>
            <w:left w:val="none" w:sz="0" w:space="0" w:color="auto"/>
            <w:bottom w:val="none" w:sz="0" w:space="0" w:color="auto"/>
            <w:right w:val="none" w:sz="0" w:space="0" w:color="auto"/>
          </w:divBdr>
        </w:div>
        <w:div w:id="1740133728">
          <w:marLeft w:val="480"/>
          <w:marRight w:val="0"/>
          <w:marTop w:val="0"/>
          <w:marBottom w:val="0"/>
          <w:divBdr>
            <w:top w:val="none" w:sz="0" w:space="0" w:color="auto"/>
            <w:left w:val="none" w:sz="0" w:space="0" w:color="auto"/>
            <w:bottom w:val="none" w:sz="0" w:space="0" w:color="auto"/>
            <w:right w:val="none" w:sz="0" w:space="0" w:color="auto"/>
          </w:divBdr>
        </w:div>
        <w:div w:id="1730113466">
          <w:marLeft w:val="480"/>
          <w:marRight w:val="0"/>
          <w:marTop w:val="0"/>
          <w:marBottom w:val="0"/>
          <w:divBdr>
            <w:top w:val="none" w:sz="0" w:space="0" w:color="auto"/>
            <w:left w:val="none" w:sz="0" w:space="0" w:color="auto"/>
            <w:bottom w:val="none" w:sz="0" w:space="0" w:color="auto"/>
            <w:right w:val="none" w:sz="0" w:space="0" w:color="auto"/>
          </w:divBdr>
        </w:div>
        <w:div w:id="1718356421">
          <w:marLeft w:val="480"/>
          <w:marRight w:val="0"/>
          <w:marTop w:val="0"/>
          <w:marBottom w:val="0"/>
          <w:divBdr>
            <w:top w:val="none" w:sz="0" w:space="0" w:color="auto"/>
            <w:left w:val="none" w:sz="0" w:space="0" w:color="auto"/>
            <w:bottom w:val="none" w:sz="0" w:space="0" w:color="auto"/>
            <w:right w:val="none" w:sz="0" w:space="0" w:color="auto"/>
          </w:divBdr>
        </w:div>
        <w:div w:id="1732190801">
          <w:marLeft w:val="480"/>
          <w:marRight w:val="0"/>
          <w:marTop w:val="0"/>
          <w:marBottom w:val="0"/>
          <w:divBdr>
            <w:top w:val="none" w:sz="0" w:space="0" w:color="auto"/>
            <w:left w:val="none" w:sz="0" w:space="0" w:color="auto"/>
            <w:bottom w:val="none" w:sz="0" w:space="0" w:color="auto"/>
            <w:right w:val="none" w:sz="0" w:space="0" w:color="auto"/>
          </w:divBdr>
        </w:div>
        <w:div w:id="440341800">
          <w:marLeft w:val="480"/>
          <w:marRight w:val="0"/>
          <w:marTop w:val="0"/>
          <w:marBottom w:val="0"/>
          <w:divBdr>
            <w:top w:val="none" w:sz="0" w:space="0" w:color="auto"/>
            <w:left w:val="none" w:sz="0" w:space="0" w:color="auto"/>
            <w:bottom w:val="none" w:sz="0" w:space="0" w:color="auto"/>
            <w:right w:val="none" w:sz="0" w:space="0" w:color="auto"/>
          </w:divBdr>
        </w:div>
        <w:div w:id="704408479">
          <w:marLeft w:val="480"/>
          <w:marRight w:val="0"/>
          <w:marTop w:val="0"/>
          <w:marBottom w:val="0"/>
          <w:divBdr>
            <w:top w:val="none" w:sz="0" w:space="0" w:color="auto"/>
            <w:left w:val="none" w:sz="0" w:space="0" w:color="auto"/>
            <w:bottom w:val="none" w:sz="0" w:space="0" w:color="auto"/>
            <w:right w:val="none" w:sz="0" w:space="0" w:color="auto"/>
          </w:divBdr>
        </w:div>
        <w:div w:id="1428504692">
          <w:marLeft w:val="480"/>
          <w:marRight w:val="0"/>
          <w:marTop w:val="0"/>
          <w:marBottom w:val="0"/>
          <w:divBdr>
            <w:top w:val="none" w:sz="0" w:space="0" w:color="auto"/>
            <w:left w:val="none" w:sz="0" w:space="0" w:color="auto"/>
            <w:bottom w:val="none" w:sz="0" w:space="0" w:color="auto"/>
            <w:right w:val="none" w:sz="0" w:space="0" w:color="auto"/>
          </w:divBdr>
        </w:div>
        <w:div w:id="854078459">
          <w:marLeft w:val="480"/>
          <w:marRight w:val="0"/>
          <w:marTop w:val="0"/>
          <w:marBottom w:val="0"/>
          <w:divBdr>
            <w:top w:val="none" w:sz="0" w:space="0" w:color="auto"/>
            <w:left w:val="none" w:sz="0" w:space="0" w:color="auto"/>
            <w:bottom w:val="none" w:sz="0" w:space="0" w:color="auto"/>
            <w:right w:val="none" w:sz="0" w:space="0" w:color="auto"/>
          </w:divBdr>
        </w:div>
        <w:div w:id="1295597077">
          <w:marLeft w:val="480"/>
          <w:marRight w:val="0"/>
          <w:marTop w:val="0"/>
          <w:marBottom w:val="0"/>
          <w:divBdr>
            <w:top w:val="none" w:sz="0" w:space="0" w:color="auto"/>
            <w:left w:val="none" w:sz="0" w:space="0" w:color="auto"/>
            <w:bottom w:val="none" w:sz="0" w:space="0" w:color="auto"/>
            <w:right w:val="none" w:sz="0" w:space="0" w:color="auto"/>
          </w:divBdr>
        </w:div>
        <w:div w:id="1371957259">
          <w:marLeft w:val="480"/>
          <w:marRight w:val="0"/>
          <w:marTop w:val="0"/>
          <w:marBottom w:val="0"/>
          <w:divBdr>
            <w:top w:val="none" w:sz="0" w:space="0" w:color="auto"/>
            <w:left w:val="none" w:sz="0" w:space="0" w:color="auto"/>
            <w:bottom w:val="none" w:sz="0" w:space="0" w:color="auto"/>
            <w:right w:val="none" w:sz="0" w:space="0" w:color="auto"/>
          </w:divBdr>
        </w:div>
        <w:div w:id="196083926">
          <w:marLeft w:val="480"/>
          <w:marRight w:val="0"/>
          <w:marTop w:val="0"/>
          <w:marBottom w:val="0"/>
          <w:divBdr>
            <w:top w:val="none" w:sz="0" w:space="0" w:color="auto"/>
            <w:left w:val="none" w:sz="0" w:space="0" w:color="auto"/>
            <w:bottom w:val="none" w:sz="0" w:space="0" w:color="auto"/>
            <w:right w:val="none" w:sz="0" w:space="0" w:color="auto"/>
          </w:divBdr>
        </w:div>
        <w:div w:id="691610090">
          <w:marLeft w:val="480"/>
          <w:marRight w:val="0"/>
          <w:marTop w:val="0"/>
          <w:marBottom w:val="0"/>
          <w:divBdr>
            <w:top w:val="none" w:sz="0" w:space="0" w:color="auto"/>
            <w:left w:val="none" w:sz="0" w:space="0" w:color="auto"/>
            <w:bottom w:val="none" w:sz="0" w:space="0" w:color="auto"/>
            <w:right w:val="none" w:sz="0" w:space="0" w:color="auto"/>
          </w:divBdr>
        </w:div>
        <w:div w:id="853419800">
          <w:marLeft w:val="480"/>
          <w:marRight w:val="0"/>
          <w:marTop w:val="0"/>
          <w:marBottom w:val="0"/>
          <w:divBdr>
            <w:top w:val="none" w:sz="0" w:space="0" w:color="auto"/>
            <w:left w:val="none" w:sz="0" w:space="0" w:color="auto"/>
            <w:bottom w:val="none" w:sz="0" w:space="0" w:color="auto"/>
            <w:right w:val="none" w:sz="0" w:space="0" w:color="auto"/>
          </w:divBdr>
        </w:div>
        <w:div w:id="1270509564">
          <w:marLeft w:val="480"/>
          <w:marRight w:val="0"/>
          <w:marTop w:val="0"/>
          <w:marBottom w:val="0"/>
          <w:divBdr>
            <w:top w:val="none" w:sz="0" w:space="0" w:color="auto"/>
            <w:left w:val="none" w:sz="0" w:space="0" w:color="auto"/>
            <w:bottom w:val="none" w:sz="0" w:space="0" w:color="auto"/>
            <w:right w:val="none" w:sz="0" w:space="0" w:color="auto"/>
          </w:divBdr>
        </w:div>
        <w:div w:id="1367289701">
          <w:marLeft w:val="480"/>
          <w:marRight w:val="0"/>
          <w:marTop w:val="0"/>
          <w:marBottom w:val="0"/>
          <w:divBdr>
            <w:top w:val="none" w:sz="0" w:space="0" w:color="auto"/>
            <w:left w:val="none" w:sz="0" w:space="0" w:color="auto"/>
            <w:bottom w:val="none" w:sz="0" w:space="0" w:color="auto"/>
            <w:right w:val="none" w:sz="0" w:space="0" w:color="auto"/>
          </w:divBdr>
        </w:div>
        <w:div w:id="1262372473">
          <w:marLeft w:val="480"/>
          <w:marRight w:val="0"/>
          <w:marTop w:val="0"/>
          <w:marBottom w:val="0"/>
          <w:divBdr>
            <w:top w:val="none" w:sz="0" w:space="0" w:color="auto"/>
            <w:left w:val="none" w:sz="0" w:space="0" w:color="auto"/>
            <w:bottom w:val="none" w:sz="0" w:space="0" w:color="auto"/>
            <w:right w:val="none" w:sz="0" w:space="0" w:color="auto"/>
          </w:divBdr>
        </w:div>
        <w:div w:id="666320626">
          <w:marLeft w:val="480"/>
          <w:marRight w:val="0"/>
          <w:marTop w:val="0"/>
          <w:marBottom w:val="0"/>
          <w:divBdr>
            <w:top w:val="none" w:sz="0" w:space="0" w:color="auto"/>
            <w:left w:val="none" w:sz="0" w:space="0" w:color="auto"/>
            <w:bottom w:val="none" w:sz="0" w:space="0" w:color="auto"/>
            <w:right w:val="none" w:sz="0" w:space="0" w:color="auto"/>
          </w:divBdr>
        </w:div>
        <w:div w:id="1979216299">
          <w:marLeft w:val="480"/>
          <w:marRight w:val="0"/>
          <w:marTop w:val="0"/>
          <w:marBottom w:val="0"/>
          <w:divBdr>
            <w:top w:val="none" w:sz="0" w:space="0" w:color="auto"/>
            <w:left w:val="none" w:sz="0" w:space="0" w:color="auto"/>
            <w:bottom w:val="none" w:sz="0" w:space="0" w:color="auto"/>
            <w:right w:val="none" w:sz="0" w:space="0" w:color="auto"/>
          </w:divBdr>
        </w:div>
        <w:div w:id="1546791066">
          <w:marLeft w:val="480"/>
          <w:marRight w:val="0"/>
          <w:marTop w:val="0"/>
          <w:marBottom w:val="0"/>
          <w:divBdr>
            <w:top w:val="none" w:sz="0" w:space="0" w:color="auto"/>
            <w:left w:val="none" w:sz="0" w:space="0" w:color="auto"/>
            <w:bottom w:val="none" w:sz="0" w:space="0" w:color="auto"/>
            <w:right w:val="none" w:sz="0" w:space="0" w:color="auto"/>
          </w:divBdr>
        </w:div>
        <w:div w:id="484509758">
          <w:marLeft w:val="480"/>
          <w:marRight w:val="0"/>
          <w:marTop w:val="0"/>
          <w:marBottom w:val="0"/>
          <w:divBdr>
            <w:top w:val="none" w:sz="0" w:space="0" w:color="auto"/>
            <w:left w:val="none" w:sz="0" w:space="0" w:color="auto"/>
            <w:bottom w:val="none" w:sz="0" w:space="0" w:color="auto"/>
            <w:right w:val="none" w:sz="0" w:space="0" w:color="auto"/>
          </w:divBdr>
        </w:div>
        <w:div w:id="701177395">
          <w:marLeft w:val="480"/>
          <w:marRight w:val="0"/>
          <w:marTop w:val="0"/>
          <w:marBottom w:val="0"/>
          <w:divBdr>
            <w:top w:val="none" w:sz="0" w:space="0" w:color="auto"/>
            <w:left w:val="none" w:sz="0" w:space="0" w:color="auto"/>
            <w:bottom w:val="none" w:sz="0" w:space="0" w:color="auto"/>
            <w:right w:val="none" w:sz="0" w:space="0" w:color="auto"/>
          </w:divBdr>
        </w:div>
        <w:div w:id="686637516">
          <w:marLeft w:val="480"/>
          <w:marRight w:val="0"/>
          <w:marTop w:val="0"/>
          <w:marBottom w:val="0"/>
          <w:divBdr>
            <w:top w:val="none" w:sz="0" w:space="0" w:color="auto"/>
            <w:left w:val="none" w:sz="0" w:space="0" w:color="auto"/>
            <w:bottom w:val="none" w:sz="0" w:space="0" w:color="auto"/>
            <w:right w:val="none" w:sz="0" w:space="0" w:color="auto"/>
          </w:divBdr>
        </w:div>
        <w:div w:id="993800168">
          <w:marLeft w:val="480"/>
          <w:marRight w:val="0"/>
          <w:marTop w:val="0"/>
          <w:marBottom w:val="0"/>
          <w:divBdr>
            <w:top w:val="none" w:sz="0" w:space="0" w:color="auto"/>
            <w:left w:val="none" w:sz="0" w:space="0" w:color="auto"/>
            <w:bottom w:val="none" w:sz="0" w:space="0" w:color="auto"/>
            <w:right w:val="none" w:sz="0" w:space="0" w:color="auto"/>
          </w:divBdr>
        </w:div>
        <w:div w:id="1894736537">
          <w:marLeft w:val="480"/>
          <w:marRight w:val="0"/>
          <w:marTop w:val="0"/>
          <w:marBottom w:val="0"/>
          <w:divBdr>
            <w:top w:val="none" w:sz="0" w:space="0" w:color="auto"/>
            <w:left w:val="none" w:sz="0" w:space="0" w:color="auto"/>
            <w:bottom w:val="none" w:sz="0" w:space="0" w:color="auto"/>
            <w:right w:val="none" w:sz="0" w:space="0" w:color="auto"/>
          </w:divBdr>
        </w:div>
        <w:div w:id="717632317">
          <w:marLeft w:val="480"/>
          <w:marRight w:val="0"/>
          <w:marTop w:val="0"/>
          <w:marBottom w:val="0"/>
          <w:divBdr>
            <w:top w:val="none" w:sz="0" w:space="0" w:color="auto"/>
            <w:left w:val="none" w:sz="0" w:space="0" w:color="auto"/>
            <w:bottom w:val="none" w:sz="0" w:space="0" w:color="auto"/>
            <w:right w:val="none" w:sz="0" w:space="0" w:color="auto"/>
          </w:divBdr>
        </w:div>
        <w:div w:id="1330644243">
          <w:marLeft w:val="480"/>
          <w:marRight w:val="0"/>
          <w:marTop w:val="0"/>
          <w:marBottom w:val="0"/>
          <w:divBdr>
            <w:top w:val="none" w:sz="0" w:space="0" w:color="auto"/>
            <w:left w:val="none" w:sz="0" w:space="0" w:color="auto"/>
            <w:bottom w:val="none" w:sz="0" w:space="0" w:color="auto"/>
            <w:right w:val="none" w:sz="0" w:space="0" w:color="auto"/>
          </w:divBdr>
        </w:div>
        <w:div w:id="954824953">
          <w:marLeft w:val="480"/>
          <w:marRight w:val="0"/>
          <w:marTop w:val="0"/>
          <w:marBottom w:val="0"/>
          <w:divBdr>
            <w:top w:val="none" w:sz="0" w:space="0" w:color="auto"/>
            <w:left w:val="none" w:sz="0" w:space="0" w:color="auto"/>
            <w:bottom w:val="none" w:sz="0" w:space="0" w:color="auto"/>
            <w:right w:val="none" w:sz="0" w:space="0" w:color="auto"/>
          </w:divBdr>
        </w:div>
        <w:div w:id="463737303">
          <w:marLeft w:val="480"/>
          <w:marRight w:val="0"/>
          <w:marTop w:val="0"/>
          <w:marBottom w:val="0"/>
          <w:divBdr>
            <w:top w:val="none" w:sz="0" w:space="0" w:color="auto"/>
            <w:left w:val="none" w:sz="0" w:space="0" w:color="auto"/>
            <w:bottom w:val="none" w:sz="0" w:space="0" w:color="auto"/>
            <w:right w:val="none" w:sz="0" w:space="0" w:color="auto"/>
          </w:divBdr>
        </w:div>
        <w:div w:id="1670517674">
          <w:marLeft w:val="480"/>
          <w:marRight w:val="0"/>
          <w:marTop w:val="0"/>
          <w:marBottom w:val="0"/>
          <w:divBdr>
            <w:top w:val="none" w:sz="0" w:space="0" w:color="auto"/>
            <w:left w:val="none" w:sz="0" w:space="0" w:color="auto"/>
            <w:bottom w:val="none" w:sz="0" w:space="0" w:color="auto"/>
            <w:right w:val="none" w:sz="0" w:space="0" w:color="auto"/>
          </w:divBdr>
        </w:div>
        <w:div w:id="1984432061">
          <w:marLeft w:val="480"/>
          <w:marRight w:val="0"/>
          <w:marTop w:val="0"/>
          <w:marBottom w:val="0"/>
          <w:divBdr>
            <w:top w:val="none" w:sz="0" w:space="0" w:color="auto"/>
            <w:left w:val="none" w:sz="0" w:space="0" w:color="auto"/>
            <w:bottom w:val="none" w:sz="0" w:space="0" w:color="auto"/>
            <w:right w:val="none" w:sz="0" w:space="0" w:color="auto"/>
          </w:divBdr>
        </w:div>
        <w:div w:id="1663466571">
          <w:marLeft w:val="480"/>
          <w:marRight w:val="0"/>
          <w:marTop w:val="0"/>
          <w:marBottom w:val="0"/>
          <w:divBdr>
            <w:top w:val="none" w:sz="0" w:space="0" w:color="auto"/>
            <w:left w:val="none" w:sz="0" w:space="0" w:color="auto"/>
            <w:bottom w:val="none" w:sz="0" w:space="0" w:color="auto"/>
            <w:right w:val="none" w:sz="0" w:space="0" w:color="auto"/>
          </w:divBdr>
        </w:div>
        <w:div w:id="61492784">
          <w:marLeft w:val="480"/>
          <w:marRight w:val="0"/>
          <w:marTop w:val="0"/>
          <w:marBottom w:val="0"/>
          <w:divBdr>
            <w:top w:val="none" w:sz="0" w:space="0" w:color="auto"/>
            <w:left w:val="none" w:sz="0" w:space="0" w:color="auto"/>
            <w:bottom w:val="none" w:sz="0" w:space="0" w:color="auto"/>
            <w:right w:val="none" w:sz="0" w:space="0" w:color="auto"/>
          </w:divBdr>
        </w:div>
        <w:div w:id="787090193">
          <w:marLeft w:val="480"/>
          <w:marRight w:val="0"/>
          <w:marTop w:val="0"/>
          <w:marBottom w:val="0"/>
          <w:divBdr>
            <w:top w:val="none" w:sz="0" w:space="0" w:color="auto"/>
            <w:left w:val="none" w:sz="0" w:space="0" w:color="auto"/>
            <w:bottom w:val="none" w:sz="0" w:space="0" w:color="auto"/>
            <w:right w:val="none" w:sz="0" w:space="0" w:color="auto"/>
          </w:divBdr>
        </w:div>
        <w:div w:id="320735625">
          <w:marLeft w:val="480"/>
          <w:marRight w:val="0"/>
          <w:marTop w:val="0"/>
          <w:marBottom w:val="0"/>
          <w:divBdr>
            <w:top w:val="none" w:sz="0" w:space="0" w:color="auto"/>
            <w:left w:val="none" w:sz="0" w:space="0" w:color="auto"/>
            <w:bottom w:val="none" w:sz="0" w:space="0" w:color="auto"/>
            <w:right w:val="none" w:sz="0" w:space="0" w:color="auto"/>
          </w:divBdr>
        </w:div>
        <w:div w:id="1529834624">
          <w:marLeft w:val="480"/>
          <w:marRight w:val="0"/>
          <w:marTop w:val="0"/>
          <w:marBottom w:val="0"/>
          <w:divBdr>
            <w:top w:val="none" w:sz="0" w:space="0" w:color="auto"/>
            <w:left w:val="none" w:sz="0" w:space="0" w:color="auto"/>
            <w:bottom w:val="none" w:sz="0" w:space="0" w:color="auto"/>
            <w:right w:val="none" w:sz="0" w:space="0" w:color="auto"/>
          </w:divBdr>
        </w:div>
        <w:div w:id="312762740">
          <w:marLeft w:val="480"/>
          <w:marRight w:val="0"/>
          <w:marTop w:val="0"/>
          <w:marBottom w:val="0"/>
          <w:divBdr>
            <w:top w:val="none" w:sz="0" w:space="0" w:color="auto"/>
            <w:left w:val="none" w:sz="0" w:space="0" w:color="auto"/>
            <w:bottom w:val="none" w:sz="0" w:space="0" w:color="auto"/>
            <w:right w:val="none" w:sz="0" w:space="0" w:color="auto"/>
          </w:divBdr>
        </w:div>
        <w:div w:id="1195580523">
          <w:marLeft w:val="480"/>
          <w:marRight w:val="0"/>
          <w:marTop w:val="0"/>
          <w:marBottom w:val="0"/>
          <w:divBdr>
            <w:top w:val="none" w:sz="0" w:space="0" w:color="auto"/>
            <w:left w:val="none" w:sz="0" w:space="0" w:color="auto"/>
            <w:bottom w:val="none" w:sz="0" w:space="0" w:color="auto"/>
            <w:right w:val="none" w:sz="0" w:space="0" w:color="auto"/>
          </w:divBdr>
        </w:div>
        <w:div w:id="1068456488">
          <w:marLeft w:val="480"/>
          <w:marRight w:val="0"/>
          <w:marTop w:val="0"/>
          <w:marBottom w:val="0"/>
          <w:divBdr>
            <w:top w:val="none" w:sz="0" w:space="0" w:color="auto"/>
            <w:left w:val="none" w:sz="0" w:space="0" w:color="auto"/>
            <w:bottom w:val="none" w:sz="0" w:space="0" w:color="auto"/>
            <w:right w:val="none" w:sz="0" w:space="0" w:color="auto"/>
          </w:divBdr>
        </w:div>
        <w:div w:id="1201627105">
          <w:marLeft w:val="480"/>
          <w:marRight w:val="0"/>
          <w:marTop w:val="0"/>
          <w:marBottom w:val="0"/>
          <w:divBdr>
            <w:top w:val="none" w:sz="0" w:space="0" w:color="auto"/>
            <w:left w:val="none" w:sz="0" w:space="0" w:color="auto"/>
            <w:bottom w:val="none" w:sz="0" w:space="0" w:color="auto"/>
            <w:right w:val="none" w:sz="0" w:space="0" w:color="auto"/>
          </w:divBdr>
        </w:div>
        <w:div w:id="1879736000">
          <w:marLeft w:val="480"/>
          <w:marRight w:val="0"/>
          <w:marTop w:val="0"/>
          <w:marBottom w:val="0"/>
          <w:divBdr>
            <w:top w:val="none" w:sz="0" w:space="0" w:color="auto"/>
            <w:left w:val="none" w:sz="0" w:space="0" w:color="auto"/>
            <w:bottom w:val="none" w:sz="0" w:space="0" w:color="auto"/>
            <w:right w:val="none" w:sz="0" w:space="0" w:color="auto"/>
          </w:divBdr>
        </w:div>
        <w:div w:id="1266688581">
          <w:marLeft w:val="480"/>
          <w:marRight w:val="0"/>
          <w:marTop w:val="0"/>
          <w:marBottom w:val="0"/>
          <w:divBdr>
            <w:top w:val="none" w:sz="0" w:space="0" w:color="auto"/>
            <w:left w:val="none" w:sz="0" w:space="0" w:color="auto"/>
            <w:bottom w:val="none" w:sz="0" w:space="0" w:color="auto"/>
            <w:right w:val="none" w:sz="0" w:space="0" w:color="auto"/>
          </w:divBdr>
        </w:div>
      </w:divsChild>
    </w:div>
    <w:div w:id="1105416621">
      <w:bodyDiv w:val="1"/>
      <w:marLeft w:val="0"/>
      <w:marRight w:val="0"/>
      <w:marTop w:val="0"/>
      <w:marBottom w:val="0"/>
      <w:divBdr>
        <w:top w:val="none" w:sz="0" w:space="0" w:color="auto"/>
        <w:left w:val="none" w:sz="0" w:space="0" w:color="auto"/>
        <w:bottom w:val="none" w:sz="0" w:space="0" w:color="auto"/>
        <w:right w:val="none" w:sz="0" w:space="0" w:color="auto"/>
      </w:divBdr>
    </w:div>
    <w:div w:id="1106148127">
      <w:bodyDiv w:val="1"/>
      <w:marLeft w:val="0"/>
      <w:marRight w:val="0"/>
      <w:marTop w:val="0"/>
      <w:marBottom w:val="0"/>
      <w:divBdr>
        <w:top w:val="none" w:sz="0" w:space="0" w:color="auto"/>
        <w:left w:val="none" w:sz="0" w:space="0" w:color="auto"/>
        <w:bottom w:val="none" w:sz="0" w:space="0" w:color="auto"/>
        <w:right w:val="none" w:sz="0" w:space="0" w:color="auto"/>
      </w:divBdr>
    </w:div>
    <w:div w:id="1108692880">
      <w:bodyDiv w:val="1"/>
      <w:marLeft w:val="0"/>
      <w:marRight w:val="0"/>
      <w:marTop w:val="0"/>
      <w:marBottom w:val="0"/>
      <w:divBdr>
        <w:top w:val="none" w:sz="0" w:space="0" w:color="auto"/>
        <w:left w:val="none" w:sz="0" w:space="0" w:color="auto"/>
        <w:bottom w:val="none" w:sz="0" w:space="0" w:color="auto"/>
        <w:right w:val="none" w:sz="0" w:space="0" w:color="auto"/>
      </w:divBdr>
    </w:div>
    <w:div w:id="1109197397">
      <w:bodyDiv w:val="1"/>
      <w:marLeft w:val="0"/>
      <w:marRight w:val="0"/>
      <w:marTop w:val="0"/>
      <w:marBottom w:val="0"/>
      <w:divBdr>
        <w:top w:val="none" w:sz="0" w:space="0" w:color="auto"/>
        <w:left w:val="none" w:sz="0" w:space="0" w:color="auto"/>
        <w:bottom w:val="none" w:sz="0" w:space="0" w:color="auto"/>
        <w:right w:val="none" w:sz="0" w:space="0" w:color="auto"/>
      </w:divBdr>
    </w:div>
    <w:div w:id="1111558894">
      <w:bodyDiv w:val="1"/>
      <w:marLeft w:val="0"/>
      <w:marRight w:val="0"/>
      <w:marTop w:val="0"/>
      <w:marBottom w:val="0"/>
      <w:divBdr>
        <w:top w:val="none" w:sz="0" w:space="0" w:color="auto"/>
        <w:left w:val="none" w:sz="0" w:space="0" w:color="auto"/>
        <w:bottom w:val="none" w:sz="0" w:space="0" w:color="auto"/>
        <w:right w:val="none" w:sz="0" w:space="0" w:color="auto"/>
      </w:divBdr>
    </w:div>
    <w:div w:id="1111977962">
      <w:bodyDiv w:val="1"/>
      <w:marLeft w:val="0"/>
      <w:marRight w:val="0"/>
      <w:marTop w:val="0"/>
      <w:marBottom w:val="0"/>
      <w:divBdr>
        <w:top w:val="none" w:sz="0" w:space="0" w:color="auto"/>
        <w:left w:val="none" w:sz="0" w:space="0" w:color="auto"/>
        <w:bottom w:val="none" w:sz="0" w:space="0" w:color="auto"/>
        <w:right w:val="none" w:sz="0" w:space="0" w:color="auto"/>
      </w:divBdr>
    </w:div>
    <w:div w:id="1112363432">
      <w:bodyDiv w:val="1"/>
      <w:marLeft w:val="0"/>
      <w:marRight w:val="0"/>
      <w:marTop w:val="0"/>
      <w:marBottom w:val="0"/>
      <w:divBdr>
        <w:top w:val="none" w:sz="0" w:space="0" w:color="auto"/>
        <w:left w:val="none" w:sz="0" w:space="0" w:color="auto"/>
        <w:bottom w:val="none" w:sz="0" w:space="0" w:color="auto"/>
        <w:right w:val="none" w:sz="0" w:space="0" w:color="auto"/>
      </w:divBdr>
    </w:div>
    <w:div w:id="1112624555">
      <w:bodyDiv w:val="1"/>
      <w:marLeft w:val="0"/>
      <w:marRight w:val="0"/>
      <w:marTop w:val="0"/>
      <w:marBottom w:val="0"/>
      <w:divBdr>
        <w:top w:val="none" w:sz="0" w:space="0" w:color="auto"/>
        <w:left w:val="none" w:sz="0" w:space="0" w:color="auto"/>
        <w:bottom w:val="none" w:sz="0" w:space="0" w:color="auto"/>
        <w:right w:val="none" w:sz="0" w:space="0" w:color="auto"/>
      </w:divBdr>
    </w:div>
    <w:div w:id="1117914973">
      <w:bodyDiv w:val="1"/>
      <w:marLeft w:val="0"/>
      <w:marRight w:val="0"/>
      <w:marTop w:val="0"/>
      <w:marBottom w:val="0"/>
      <w:divBdr>
        <w:top w:val="none" w:sz="0" w:space="0" w:color="auto"/>
        <w:left w:val="none" w:sz="0" w:space="0" w:color="auto"/>
        <w:bottom w:val="none" w:sz="0" w:space="0" w:color="auto"/>
        <w:right w:val="none" w:sz="0" w:space="0" w:color="auto"/>
      </w:divBdr>
    </w:div>
    <w:div w:id="1118377377">
      <w:bodyDiv w:val="1"/>
      <w:marLeft w:val="0"/>
      <w:marRight w:val="0"/>
      <w:marTop w:val="0"/>
      <w:marBottom w:val="0"/>
      <w:divBdr>
        <w:top w:val="none" w:sz="0" w:space="0" w:color="auto"/>
        <w:left w:val="none" w:sz="0" w:space="0" w:color="auto"/>
        <w:bottom w:val="none" w:sz="0" w:space="0" w:color="auto"/>
        <w:right w:val="none" w:sz="0" w:space="0" w:color="auto"/>
      </w:divBdr>
      <w:divsChild>
        <w:div w:id="1789472435">
          <w:marLeft w:val="480"/>
          <w:marRight w:val="0"/>
          <w:marTop w:val="0"/>
          <w:marBottom w:val="0"/>
          <w:divBdr>
            <w:top w:val="none" w:sz="0" w:space="0" w:color="auto"/>
            <w:left w:val="none" w:sz="0" w:space="0" w:color="auto"/>
            <w:bottom w:val="none" w:sz="0" w:space="0" w:color="auto"/>
            <w:right w:val="none" w:sz="0" w:space="0" w:color="auto"/>
          </w:divBdr>
        </w:div>
        <w:div w:id="508059837">
          <w:marLeft w:val="480"/>
          <w:marRight w:val="0"/>
          <w:marTop w:val="0"/>
          <w:marBottom w:val="0"/>
          <w:divBdr>
            <w:top w:val="none" w:sz="0" w:space="0" w:color="auto"/>
            <w:left w:val="none" w:sz="0" w:space="0" w:color="auto"/>
            <w:bottom w:val="none" w:sz="0" w:space="0" w:color="auto"/>
            <w:right w:val="none" w:sz="0" w:space="0" w:color="auto"/>
          </w:divBdr>
        </w:div>
        <w:div w:id="1317345662">
          <w:marLeft w:val="480"/>
          <w:marRight w:val="0"/>
          <w:marTop w:val="0"/>
          <w:marBottom w:val="0"/>
          <w:divBdr>
            <w:top w:val="none" w:sz="0" w:space="0" w:color="auto"/>
            <w:left w:val="none" w:sz="0" w:space="0" w:color="auto"/>
            <w:bottom w:val="none" w:sz="0" w:space="0" w:color="auto"/>
            <w:right w:val="none" w:sz="0" w:space="0" w:color="auto"/>
          </w:divBdr>
        </w:div>
        <w:div w:id="2103329872">
          <w:marLeft w:val="480"/>
          <w:marRight w:val="0"/>
          <w:marTop w:val="0"/>
          <w:marBottom w:val="0"/>
          <w:divBdr>
            <w:top w:val="none" w:sz="0" w:space="0" w:color="auto"/>
            <w:left w:val="none" w:sz="0" w:space="0" w:color="auto"/>
            <w:bottom w:val="none" w:sz="0" w:space="0" w:color="auto"/>
            <w:right w:val="none" w:sz="0" w:space="0" w:color="auto"/>
          </w:divBdr>
        </w:div>
        <w:div w:id="1441415305">
          <w:marLeft w:val="480"/>
          <w:marRight w:val="0"/>
          <w:marTop w:val="0"/>
          <w:marBottom w:val="0"/>
          <w:divBdr>
            <w:top w:val="none" w:sz="0" w:space="0" w:color="auto"/>
            <w:left w:val="none" w:sz="0" w:space="0" w:color="auto"/>
            <w:bottom w:val="none" w:sz="0" w:space="0" w:color="auto"/>
            <w:right w:val="none" w:sz="0" w:space="0" w:color="auto"/>
          </w:divBdr>
        </w:div>
        <w:div w:id="1512840464">
          <w:marLeft w:val="480"/>
          <w:marRight w:val="0"/>
          <w:marTop w:val="0"/>
          <w:marBottom w:val="0"/>
          <w:divBdr>
            <w:top w:val="none" w:sz="0" w:space="0" w:color="auto"/>
            <w:left w:val="none" w:sz="0" w:space="0" w:color="auto"/>
            <w:bottom w:val="none" w:sz="0" w:space="0" w:color="auto"/>
            <w:right w:val="none" w:sz="0" w:space="0" w:color="auto"/>
          </w:divBdr>
        </w:div>
        <w:div w:id="291446627">
          <w:marLeft w:val="480"/>
          <w:marRight w:val="0"/>
          <w:marTop w:val="0"/>
          <w:marBottom w:val="0"/>
          <w:divBdr>
            <w:top w:val="none" w:sz="0" w:space="0" w:color="auto"/>
            <w:left w:val="none" w:sz="0" w:space="0" w:color="auto"/>
            <w:bottom w:val="none" w:sz="0" w:space="0" w:color="auto"/>
            <w:right w:val="none" w:sz="0" w:space="0" w:color="auto"/>
          </w:divBdr>
        </w:div>
        <w:div w:id="578565359">
          <w:marLeft w:val="480"/>
          <w:marRight w:val="0"/>
          <w:marTop w:val="0"/>
          <w:marBottom w:val="0"/>
          <w:divBdr>
            <w:top w:val="none" w:sz="0" w:space="0" w:color="auto"/>
            <w:left w:val="none" w:sz="0" w:space="0" w:color="auto"/>
            <w:bottom w:val="none" w:sz="0" w:space="0" w:color="auto"/>
            <w:right w:val="none" w:sz="0" w:space="0" w:color="auto"/>
          </w:divBdr>
        </w:div>
        <w:div w:id="1470435713">
          <w:marLeft w:val="480"/>
          <w:marRight w:val="0"/>
          <w:marTop w:val="0"/>
          <w:marBottom w:val="0"/>
          <w:divBdr>
            <w:top w:val="none" w:sz="0" w:space="0" w:color="auto"/>
            <w:left w:val="none" w:sz="0" w:space="0" w:color="auto"/>
            <w:bottom w:val="none" w:sz="0" w:space="0" w:color="auto"/>
            <w:right w:val="none" w:sz="0" w:space="0" w:color="auto"/>
          </w:divBdr>
        </w:div>
        <w:div w:id="549730061">
          <w:marLeft w:val="480"/>
          <w:marRight w:val="0"/>
          <w:marTop w:val="0"/>
          <w:marBottom w:val="0"/>
          <w:divBdr>
            <w:top w:val="none" w:sz="0" w:space="0" w:color="auto"/>
            <w:left w:val="none" w:sz="0" w:space="0" w:color="auto"/>
            <w:bottom w:val="none" w:sz="0" w:space="0" w:color="auto"/>
            <w:right w:val="none" w:sz="0" w:space="0" w:color="auto"/>
          </w:divBdr>
        </w:div>
        <w:div w:id="298997039">
          <w:marLeft w:val="480"/>
          <w:marRight w:val="0"/>
          <w:marTop w:val="0"/>
          <w:marBottom w:val="0"/>
          <w:divBdr>
            <w:top w:val="none" w:sz="0" w:space="0" w:color="auto"/>
            <w:left w:val="none" w:sz="0" w:space="0" w:color="auto"/>
            <w:bottom w:val="none" w:sz="0" w:space="0" w:color="auto"/>
            <w:right w:val="none" w:sz="0" w:space="0" w:color="auto"/>
          </w:divBdr>
        </w:div>
        <w:div w:id="2118939548">
          <w:marLeft w:val="480"/>
          <w:marRight w:val="0"/>
          <w:marTop w:val="0"/>
          <w:marBottom w:val="0"/>
          <w:divBdr>
            <w:top w:val="none" w:sz="0" w:space="0" w:color="auto"/>
            <w:left w:val="none" w:sz="0" w:space="0" w:color="auto"/>
            <w:bottom w:val="none" w:sz="0" w:space="0" w:color="auto"/>
            <w:right w:val="none" w:sz="0" w:space="0" w:color="auto"/>
          </w:divBdr>
        </w:div>
        <w:div w:id="1441142182">
          <w:marLeft w:val="480"/>
          <w:marRight w:val="0"/>
          <w:marTop w:val="0"/>
          <w:marBottom w:val="0"/>
          <w:divBdr>
            <w:top w:val="none" w:sz="0" w:space="0" w:color="auto"/>
            <w:left w:val="none" w:sz="0" w:space="0" w:color="auto"/>
            <w:bottom w:val="none" w:sz="0" w:space="0" w:color="auto"/>
            <w:right w:val="none" w:sz="0" w:space="0" w:color="auto"/>
          </w:divBdr>
        </w:div>
        <w:div w:id="2089379885">
          <w:marLeft w:val="480"/>
          <w:marRight w:val="0"/>
          <w:marTop w:val="0"/>
          <w:marBottom w:val="0"/>
          <w:divBdr>
            <w:top w:val="none" w:sz="0" w:space="0" w:color="auto"/>
            <w:left w:val="none" w:sz="0" w:space="0" w:color="auto"/>
            <w:bottom w:val="none" w:sz="0" w:space="0" w:color="auto"/>
            <w:right w:val="none" w:sz="0" w:space="0" w:color="auto"/>
          </w:divBdr>
        </w:div>
        <w:div w:id="634486667">
          <w:marLeft w:val="480"/>
          <w:marRight w:val="0"/>
          <w:marTop w:val="0"/>
          <w:marBottom w:val="0"/>
          <w:divBdr>
            <w:top w:val="none" w:sz="0" w:space="0" w:color="auto"/>
            <w:left w:val="none" w:sz="0" w:space="0" w:color="auto"/>
            <w:bottom w:val="none" w:sz="0" w:space="0" w:color="auto"/>
            <w:right w:val="none" w:sz="0" w:space="0" w:color="auto"/>
          </w:divBdr>
        </w:div>
        <w:div w:id="795030151">
          <w:marLeft w:val="480"/>
          <w:marRight w:val="0"/>
          <w:marTop w:val="0"/>
          <w:marBottom w:val="0"/>
          <w:divBdr>
            <w:top w:val="none" w:sz="0" w:space="0" w:color="auto"/>
            <w:left w:val="none" w:sz="0" w:space="0" w:color="auto"/>
            <w:bottom w:val="none" w:sz="0" w:space="0" w:color="auto"/>
            <w:right w:val="none" w:sz="0" w:space="0" w:color="auto"/>
          </w:divBdr>
        </w:div>
        <w:div w:id="2147158259">
          <w:marLeft w:val="480"/>
          <w:marRight w:val="0"/>
          <w:marTop w:val="0"/>
          <w:marBottom w:val="0"/>
          <w:divBdr>
            <w:top w:val="none" w:sz="0" w:space="0" w:color="auto"/>
            <w:left w:val="none" w:sz="0" w:space="0" w:color="auto"/>
            <w:bottom w:val="none" w:sz="0" w:space="0" w:color="auto"/>
            <w:right w:val="none" w:sz="0" w:space="0" w:color="auto"/>
          </w:divBdr>
        </w:div>
        <w:div w:id="1341857642">
          <w:marLeft w:val="480"/>
          <w:marRight w:val="0"/>
          <w:marTop w:val="0"/>
          <w:marBottom w:val="0"/>
          <w:divBdr>
            <w:top w:val="none" w:sz="0" w:space="0" w:color="auto"/>
            <w:left w:val="none" w:sz="0" w:space="0" w:color="auto"/>
            <w:bottom w:val="none" w:sz="0" w:space="0" w:color="auto"/>
            <w:right w:val="none" w:sz="0" w:space="0" w:color="auto"/>
          </w:divBdr>
        </w:div>
        <w:div w:id="1030374561">
          <w:marLeft w:val="480"/>
          <w:marRight w:val="0"/>
          <w:marTop w:val="0"/>
          <w:marBottom w:val="0"/>
          <w:divBdr>
            <w:top w:val="none" w:sz="0" w:space="0" w:color="auto"/>
            <w:left w:val="none" w:sz="0" w:space="0" w:color="auto"/>
            <w:bottom w:val="none" w:sz="0" w:space="0" w:color="auto"/>
            <w:right w:val="none" w:sz="0" w:space="0" w:color="auto"/>
          </w:divBdr>
        </w:div>
        <w:div w:id="1669360000">
          <w:marLeft w:val="480"/>
          <w:marRight w:val="0"/>
          <w:marTop w:val="0"/>
          <w:marBottom w:val="0"/>
          <w:divBdr>
            <w:top w:val="none" w:sz="0" w:space="0" w:color="auto"/>
            <w:left w:val="none" w:sz="0" w:space="0" w:color="auto"/>
            <w:bottom w:val="none" w:sz="0" w:space="0" w:color="auto"/>
            <w:right w:val="none" w:sz="0" w:space="0" w:color="auto"/>
          </w:divBdr>
        </w:div>
        <w:div w:id="1879198248">
          <w:marLeft w:val="480"/>
          <w:marRight w:val="0"/>
          <w:marTop w:val="0"/>
          <w:marBottom w:val="0"/>
          <w:divBdr>
            <w:top w:val="none" w:sz="0" w:space="0" w:color="auto"/>
            <w:left w:val="none" w:sz="0" w:space="0" w:color="auto"/>
            <w:bottom w:val="none" w:sz="0" w:space="0" w:color="auto"/>
            <w:right w:val="none" w:sz="0" w:space="0" w:color="auto"/>
          </w:divBdr>
        </w:div>
        <w:div w:id="2105492830">
          <w:marLeft w:val="480"/>
          <w:marRight w:val="0"/>
          <w:marTop w:val="0"/>
          <w:marBottom w:val="0"/>
          <w:divBdr>
            <w:top w:val="none" w:sz="0" w:space="0" w:color="auto"/>
            <w:left w:val="none" w:sz="0" w:space="0" w:color="auto"/>
            <w:bottom w:val="none" w:sz="0" w:space="0" w:color="auto"/>
            <w:right w:val="none" w:sz="0" w:space="0" w:color="auto"/>
          </w:divBdr>
        </w:div>
        <w:div w:id="1305283017">
          <w:marLeft w:val="480"/>
          <w:marRight w:val="0"/>
          <w:marTop w:val="0"/>
          <w:marBottom w:val="0"/>
          <w:divBdr>
            <w:top w:val="none" w:sz="0" w:space="0" w:color="auto"/>
            <w:left w:val="none" w:sz="0" w:space="0" w:color="auto"/>
            <w:bottom w:val="none" w:sz="0" w:space="0" w:color="auto"/>
            <w:right w:val="none" w:sz="0" w:space="0" w:color="auto"/>
          </w:divBdr>
        </w:div>
        <w:div w:id="1585187979">
          <w:marLeft w:val="480"/>
          <w:marRight w:val="0"/>
          <w:marTop w:val="0"/>
          <w:marBottom w:val="0"/>
          <w:divBdr>
            <w:top w:val="none" w:sz="0" w:space="0" w:color="auto"/>
            <w:left w:val="none" w:sz="0" w:space="0" w:color="auto"/>
            <w:bottom w:val="none" w:sz="0" w:space="0" w:color="auto"/>
            <w:right w:val="none" w:sz="0" w:space="0" w:color="auto"/>
          </w:divBdr>
        </w:div>
        <w:div w:id="1052657113">
          <w:marLeft w:val="480"/>
          <w:marRight w:val="0"/>
          <w:marTop w:val="0"/>
          <w:marBottom w:val="0"/>
          <w:divBdr>
            <w:top w:val="none" w:sz="0" w:space="0" w:color="auto"/>
            <w:left w:val="none" w:sz="0" w:space="0" w:color="auto"/>
            <w:bottom w:val="none" w:sz="0" w:space="0" w:color="auto"/>
            <w:right w:val="none" w:sz="0" w:space="0" w:color="auto"/>
          </w:divBdr>
        </w:div>
        <w:div w:id="1113594948">
          <w:marLeft w:val="480"/>
          <w:marRight w:val="0"/>
          <w:marTop w:val="0"/>
          <w:marBottom w:val="0"/>
          <w:divBdr>
            <w:top w:val="none" w:sz="0" w:space="0" w:color="auto"/>
            <w:left w:val="none" w:sz="0" w:space="0" w:color="auto"/>
            <w:bottom w:val="none" w:sz="0" w:space="0" w:color="auto"/>
            <w:right w:val="none" w:sz="0" w:space="0" w:color="auto"/>
          </w:divBdr>
        </w:div>
        <w:div w:id="1829442800">
          <w:marLeft w:val="480"/>
          <w:marRight w:val="0"/>
          <w:marTop w:val="0"/>
          <w:marBottom w:val="0"/>
          <w:divBdr>
            <w:top w:val="none" w:sz="0" w:space="0" w:color="auto"/>
            <w:left w:val="none" w:sz="0" w:space="0" w:color="auto"/>
            <w:bottom w:val="none" w:sz="0" w:space="0" w:color="auto"/>
            <w:right w:val="none" w:sz="0" w:space="0" w:color="auto"/>
          </w:divBdr>
        </w:div>
        <w:div w:id="1538470475">
          <w:marLeft w:val="480"/>
          <w:marRight w:val="0"/>
          <w:marTop w:val="0"/>
          <w:marBottom w:val="0"/>
          <w:divBdr>
            <w:top w:val="none" w:sz="0" w:space="0" w:color="auto"/>
            <w:left w:val="none" w:sz="0" w:space="0" w:color="auto"/>
            <w:bottom w:val="none" w:sz="0" w:space="0" w:color="auto"/>
            <w:right w:val="none" w:sz="0" w:space="0" w:color="auto"/>
          </w:divBdr>
        </w:div>
        <w:div w:id="216937897">
          <w:marLeft w:val="480"/>
          <w:marRight w:val="0"/>
          <w:marTop w:val="0"/>
          <w:marBottom w:val="0"/>
          <w:divBdr>
            <w:top w:val="none" w:sz="0" w:space="0" w:color="auto"/>
            <w:left w:val="none" w:sz="0" w:space="0" w:color="auto"/>
            <w:bottom w:val="none" w:sz="0" w:space="0" w:color="auto"/>
            <w:right w:val="none" w:sz="0" w:space="0" w:color="auto"/>
          </w:divBdr>
        </w:div>
        <w:div w:id="987169667">
          <w:marLeft w:val="480"/>
          <w:marRight w:val="0"/>
          <w:marTop w:val="0"/>
          <w:marBottom w:val="0"/>
          <w:divBdr>
            <w:top w:val="none" w:sz="0" w:space="0" w:color="auto"/>
            <w:left w:val="none" w:sz="0" w:space="0" w:color="auto"/>
            <w:bottom w:val="none" w:sz="0" w:space="0" w:color="auto"/>
            <w:right w:val="none" w:sz="0" w:space="0" w:color="auto"/>
          </w:divBdr>
        </w:div>
        <w:div w:id="1415319213">
          <w:marLeft w:val="480"/>
          <w:marRight w:val="0"/>
          <w:marTop w:val="0"/>
          <w:marBottom w:val="0"/>
          <w:divBdr>
            <w:top w:val="none" w:sz="0" w:space="0" w:color="auto"/>
            <w:left w:val="none" w:sz="0" w:space="0" w:color="auto"/>
            <w:bottom w:val="none" w:sz="0" w:space="0" w:color="auto"/>
            <w:right w:val="none" w:sz="0" w:space="0" w:color="auto"/>
          </w:divBdr>
        </w:div>
        <w:div w:id="219026416">
          <w:marLeft w:val="480"/>
          <w:marRight w:val="0"/>
          <w:marTop w:val="0"/>
          <w:marBottom w:val="0"/>
          <w:divBdr>
            <w:top w:val="none" w:sz="0" w:space="0" w:color="auto"/>
            <w:left w:val="none" w:sz="0" w:space="0" w:color="auto"/>
            <w:bottom w:val="none" w:sz="0" w:space="0" w:color="auto"/>
            <w:right w:val="none" w:sz="0" w:space="0" w:color="auto"/>
          </w:divBdr>
        </w:div>
        <w:div w:id="1621492472">
          <w:marLeft w:val="480"/>
          <w:marRight w:val="0"/>
          <w:marTop w:val="0"/>
          <w:marBottom w:val="0"/>
          <w:divBdr>
            <w:top w:val="none" w:sz="0" w:space="0" w:color="auto"/>
            <w:left w:val="none" w:sz="0" w:space="0" w:color="auto"/>
            <w:bottom w:val="none" w:sz="0" w:space="0" w:color="auto"/>
            <w:right w:val="none" w:sz="0" w:space="0" w:color="auto"/>
          </w:divBdr>
        </w:div>
        <w:div w:id="1953628315">
          <w:marLeft w:val="480"/>
          <w:marRight w:val="0"/>
          <w:marTop w:val="0"/>
          <w:marBottom w:val="0"/>
          <w:divBdr>
            <w:top w:val="none" w:sz="0" w:space="0" w:color="auto"/>
            <w:left w:val="none" w:sz="0" w:space="0" w:color="auto"/>
            <w:bottom w:val="none" w:sz="0" w:space="0" w:color="auto"/>
            <w:right w:val="none" w:sz="0" w:space="0" w:color="auto"/>
          </w:divBdr>
        </w:div>
        <w:div w:id="1192761983">
          <w:marLeft w:val="480"/>
          <w:marRight w:val="0"/>
          <w:marTop w:val="0"/>
          <w:marBottom w:val="0"/>
          <w:divBdr>
            <w:top w:val="none" w:sz="0" w:space="0" w:color="auto"/>
            <w:left w:val="none" w:sz="0" w:space="0" w:color="auto"/>
            <w:bottom w:val="none" w:sz="0" w:space="0" w:color="auto"/>
            <w:right w:val="none" w:sz="0" w:space="0" w:color="auto"/>
          </w:divBdr>
        </w:div>
        <w:div w:id="1712573">
          <w:marLeft w:val="480"/>
          <w:marRight w:val="0"/>
          <w:marTop w:val="0"/>
          <w:marBottom w:val="0"/>
          <w:divBdr>
            <w:top w:val="none" w:sz="0" w:space="0" w:color="auto"/>
            <w:left w:val="none" w:sz="0" w:space="0" w:color="auto"/>
            <w:bottom w:val="none" w:sz="0" w:space="0" w:color="auto"/>
            <w:right w:val="none" w:sz="0" w:space="0" w:color="auto"/>
          </w:divBdr>
        </w:div>
        <w:div w:id="1413814459">
          <w:marLeft w:val="480"/>
          <w:marRight w:val="0"/>
          <w:marTop w:val="0"/>
          <w:marBottom w:val="0"/>
          <w:divBdr>
            <w:top w:val="none" w:sz="0" w:space="0" w:color="auto"/>
            <w:left w:val="none" w:sz="0" w:space="0" w:color="auto"/>
            <w:bottom w:val="none" w:sz="0" w:space="0" w:color="auto"/>
            <w:right w:val="none" w:sz="0" w:space="0" w:color="auto"/>
          </w:divBdr>
        </w:div>
        <w:div w:id="1544252804">
          <w:marLeft w:val="480"/>
          <w:marRight w:val="0"/>
          <w:marTop w:val="0"/>
          <w:marBottom w:val="0"/>
          <w:divBdr>
            <w:top w:val="none" w:sz="0" w:space="0" w:color="auto"/>
            <w:left w:val="none" w:sz="0" w:space="0" w:color="auto"/>
            <w:bottom w:val="none" w:sz="0" w:space="0" w:color="auto"/>
            <w:right w:val="none" w:sz="0" w:space="0" w:color="auto"/>
          </w:divBdr>
        </w:div>
        <w:div w:id="18553142">
          <w:marLeft w:val="480"/>
          <w:marRight w:val="0"/>
          <w:marTop w:val="0"/>
          <w:marBottom w:val="0"/>
          <w:divBdr>
            <w:top w:val="none" w:sz="0" w:space="0" w:color="auto"/>
            <w:left w:val="none" w:sz="0" w:space="0" w:color="auto"/>
            <w:bottom w:val="none" w:sz="0" w:space="0" w:color="auto"/>
            <w:right w:val="none" w:sz="0" w:space="0" w:color="auto"/>
          </w:divBdr>
        </w:div>
        <w:div w:id="1284724105">
          <w:marLeft w:val="480"/>
          <w:marRight w:val="0"/>
          <w:marTop w:val="0"/>
          <w:marBottom w:val="0"/>
          <w:divBdr>
            <w:top w:val="none" w:sz="0" w:space="0" w:color="auto"/>
            <w:left w:val="none" w:sz="0" w:space="0" w:color="auto"/>
            <w:bottom w:val="none" w:sz="0" w:space="0" w:color="auto"/>
            <w:right w:val="none" w:sz="0" w:space="0" w:color="auto"/>
          </w:divBdr>
        </w:div>
        <w:div w:id="2143422521">
          <w:marLeft w:val="480"/>
          <w:marRight w:val="0"/>
          <w:marTop w:val="0"/>
          <w:marBottom w:val="0"/>
          <w:divBdr>
            <w:top w:val="none" w:sz="0" w:space="0" w:color="auto"/>
            <w:left w:val="none" w:sz="0" w:space="0" w:color="auto"/>
            <w:bottom w:val="none" w:sz="0" w:space="0" w:color="auto"/>
            <w:right w:val="none" w:sz="0" w:space="0" w:color="auto"/>
          </w:divBdr>
        </w:div>
        <w:div w:id="2067532099">
          <w:marLeft w:val="480"/>
          <w:marRight w:val="0"/>
          <w:marTop w:val="0"/>
          <w:marBottom w:val="0"/>
          <w:divBdr>
            <w:top w:val="none" w:sz="0" w:space="0" w:color="auto"/>
            <w:left w:val="none" w:sz="0" w:space="0" w:color="auto"/>
            <w:bottom w:val="none" w:sz="0" w:space="0" w:color="auto"/>
            <w:right w:val="none" w:sz="0" w:space="0" w:color="auto"/>
          </w:divBdr>
        </w:div>
        <w:div w:id="1359964290">
          <w:marLeft w:val="480"/>
          <w:marRight w:val="0"/>
          <w:marTop w:val="0"/>
          <w:marBottom w:val="0"/>
          <w:divBdr>
            <w:top w:val="none" w:sz="0" w:space="0" w:color="auto"/>
            <w:left w:val="none" w:sz="0" w:space="0" w:color="auto"/>
            <w:bottom w:val="none" w:sz="0" w:space="0" w:color="auto"/>
            <w:right w:val="none" w:sz="0" w:space="0" w:color="auto"/>
          </w:divBdr>
        </w:div>
        <w:div w:id="2036886798">
          <w:marLeft w:val="480"/>
          <w:marRight w:val="0"/>
          <w:marTop w:val="0"/>
          <w:marBottom w:val="0"/>
          <w:divBdr>
            <w:top w:val="none" w:sz="0" w:space="0" w:color="auto"/>
            <w:left w:val="none" w:sz="0" w:space="0" w:color="auto"/>
            <w:bottom w:val="none" w:sz="0" w:space="0" w:color="auto"/>
            <w:right w:val="none" w:sz="0" w:space="0" w:color="auto"/>
          </w:divBdr>
        </w:div>
        <w:div w:id="1693725500">
          <w:marLeft w:val="480"/>
          <w:marRight w:val="0"/>
          <w:marTop w:val="0"/>
          <w:marBottom w:val="0"/>
          <w:divBdr>
            <w:top w:val="none" w:sz="0" w:space="0" w:color="auto"/>
            <w:left w:val="none" w:sz="0" w:space="0" w:color="auto"/>
            <w:bottom w:val="none" w:sz="0" w:space="0" w:color="auto"/>
            <w:right w:val="none" w:sz="0" w:space="0" w:color="auto"/>
          </w:divBdr>
        </w:div>
        <w:div w:id="470443123">
          <w:marLeft w:val="480"/>
          <w:marRight w:val="0"/>
          <w:marTop w:val="0"/>
          <w:marBottom w:val="0"/>
          <w:divBdr>
            <w:top w:val="none" w:sz="0" w:space="0" w:color="auto"/>
            <w:left w:val="none" w:sz="0" w:space="0" w:color="auto"/>
            <w:bottom w:val="none" w:sz="0" w:space="0" w:color="auto"/>
            <w:right w:val="none" w:sz="0" w:space="0" w:color="auto"/>
          </w:divBdr>
        </w:div>
        <w:div w:id="875586702">
          <w:marLeft w:val="480"/>
          <w:marRight w:val="0"/>
          <w:marTop w:val="0"/>
          <w:marBottom w:val="0"/>
          <w:divBdr>
            <w:top w:val="none" w:sz="0" w:space="0" w:color="auto"/>
            <w:left w:val="none" w:sz="0" w:space="0" w:color="auto"/>
            <w:bottom w:val="none" w:sz="0" w:space="0" w:color="auto"/>
            <w:right w:val="none" w:sz="0" w:space="0" w:color="auto"/>
          </w:divBdr>
        </w:div>
        <w:div w:id="1341733029">
          <w:marLeft w:val="480"/>
          <w:marRight w:val="0"/>
          <w:marTop w:val="0"/>
          <w:marBottom w:val="0"/>
          <w:divBdr>
            <w:top w:val="none" w:sz="0" w:space="0" w:color="auto"/>
            <w:left w:val="none" w:sz="0" w:space="0" w:color="auto"/>
            <w:bottom w:val="none" w:sz="0" w:space="0" w:color="auto"/>
            <w:right w:val="none" w:sz="0" w:space="0" w:color="auto"/>
          </w:divBdr>
        </w:div>
        <w:div w:id="919757483">
          <w:marLeft w:val="480"/>
          <w:marRight w:val="0"/>
          <w:marTop w:val="0"/>
          <w:marBottom w:val="0"/>
          <w:divBdr>
            <w:top w:val="none" w:sz="0" w:space="0" w:color="auto"/>
            <w:left w:val="none" w:sz="0" w:space="0" w:color="auto"/>
            <w:bottom w:val="none" w:sz="0" w:space="0" w:color="auto"/>
            <w:right w:val="none" w:sz="0" w:space="0" w:color="auto"/>
          </w:divBdr>
        </w:div>
        <w:div w:id="1534685402">
          <w:marLeft w:val="480"/>
          <w:marRight w:val="0"/>
          <w:marTop w:val="0"/>
          <w:marBottom w:val="0"/>
          <w:divBdr>
            <w:top w:val="none" w:sz="0" w:space="0" w:color="auto"/>
            <w:left w:val="none" w:sz="0" w:space="0" w:color="auto"/>
            <w:bottom w:val="none" w:sz="0" w:space="0" w:color="auto"/>
            <w:right w:val="none" w:sz="0" w:space="0" w:color="auto"/>
          </w:divBdr>
        </w:div>
        <w:div w:id="2015836374">
          <w:marLeft w:val="480"/>
          <w:marRight w:val="0"/>
          <w:marTop w:val="0"/>
          <w:marBottom w:val="0"/>
          <w:divBdr>
            <w:top w:val="none" w:sz="0" w:space="0" w:color="auto"/>
            <w:left w:val="none" w:sz="0" w:space="0" w:color="auto"/>
            <w:bottom w:val="none" w:sz="0" w:space="0" w:color="auto"/>
            <w:right w:val="none" w:sz="0" w:space="0" w:color="auto"/>
          </w:divBdr>
        </w:div>
        <w:div w:id="176845347">
          <w:marLeft w:val="480"/>
          <w:marRight w:val="0"/>
          <w:marTop w:val="0"/>
          <w:marBottom w:val="0"/>
          <w:divBdr>
            <w:top w:val="none" w:sz="0" w:space="0" w:color="auto"/>
            <w:left w:val="none" w:sz="0" w:space="0" w:color="auto"/>
            <w:bottom w:val="none" w:sz="0" w:space="0" w:color="auto"/>
            <w:right w:val="none" w:sz="0" w:space="0" w:color="auto"/>
          </w:divBdr>
        </w:div>
        <w:div w:id="1690907567">
          <w:marLeft w:val="480"/>
          <w:marRight w:val="0"/>
          <w:marTop w:val="0"/>
          <w:marBottom w:val="0"/>
          <w:divBdr>
            <w:top w:val="none" w:sz="0" w:space="0" w:color="auto"/>
            <w:left w:val="none" w:sz="0" w:space="0" w:color="auto"/>
            <w:bottom w:val="none" w:sz="0" w:space="0" w:color="auto"/>
            <w:right w:val="none" w:sz="0" w:space="0" w:color="auto"/>
          </w:divBdr>
        </w:div>
        <w:div w:id="1751151411">
          <w:marLeft w:val="480"/>
          <w:marRight w:val="0"/>
          <w:marTop w:val="0"/>
          <w:marBottom w:val="0"/>
          <w:divBdr>
            <w:top w:val="none" w:sz="0" w:space="0" w:color="auto"/>
            <w:left w:val="none" w:sz="0" w:space="0" w:color="auto"/>
            <w:bottom w:val="none" w:sz="0" w:space="0" w:color="auto"/>
            <w:right w:val="none" w:sz="0" w:space="0" w:color="auto"/>
          </w:divBdr>
        </w:div>
        <w:div w:id="304892097">
          <w:marLeft w:val="480"/>
          <w:marRight w:val="0"/>
          <w:marTop w:val="0"/>
          <w:marBottom w:val="0"/>
          <w:divBdr>
            <w:top w:val="none" w:sz="0" w:space="0" w:color="auto"/>
            <w:left w:val="none" w:sz="0" w:space="0" w:color="auto"/>
            <w:bottom w:val="none" w:sz="0" w:space="0" w:color="auto"/>
            <w:right w:val="none" w:sz="0" w:space="0" w:color="auto"/>
          </w:divBdr>
        </w:div>
        <w:div w:id="1085417438">
          <w:marLeft w:val="480"/>
          <w:marRight w:val="0"/>
          <w:marTop w:val="0"/>
          <w:marBottom w:val="0"/>
          <w:divBdr>
            <w:top w:val="none" w:sz="0" w:space="0" w:color="auto"/>
            <w:left w:val="none" w:sz="0" w:space="0" w:color="auto"/>
            <w:bottom w:val="none" w:sz="0" w:space="0" w:color="auto"/>
            <w:right w:val="none" w:sz="0" w:space="0" w:color="auto"/>
          </w:divBdr>
        </w:div>
        <w:div w:id="2020813055">
          <w:marLeft w:val="480"/>
          <w:marRight w:val="0"/>
          <w:marTop w:val="0"/>
          <w:marBottom w:val="0"/>
          <w:divBdr>
            <w:top w:val="none" w:sz="0" w:space="0" w:color="auto"/>
            <w:left w:val="none" w:sz="0" w:space="0" w:color="auto"/>
            <w:bottom w:val="none" w:sz="0" w:space="0" w:color="auto"/>
            <w:right w:val="none" w:sz="0" w:space="0" w:color="auto"/>
          </w:divBdr>
        </w:div>
        <w:div w:id="1646886358">
          <w:marLeft w:val="480"/>
          <w:marRight w:val="0"/>
          <w:marTop w:val="0"/>
          <w:marBottom w:val="0"/>
          <w:divBdr>
            <w:top w:val="none" w:sz="0" w:space="0" w:color="auto"/>
            <w:left w:val="none" w:sz="0" w:space="0" w:color="auto"/>
            <w:bottom w:val="none" w:sz="0" w:space="0" w:color="auto"/>
            <w:right w:val="none" w:sz="0" w:space="0" w:color="auto"/>
          </w:divBdr>
        </w:div>
        <w:div w:id="567813759">
          <w:marLeft w:val="480"/>
          <w:marRight w:val="0"/>
          <w:marTop w:val="0"/>
          <w:marBottom w:val="0"/>
          <w:divBdr>
            <w:top w:val="none" w:sz="0" w:space="0" w:color="auto"/>
            <w:left w:val="none" w:sz="0" w:space="0" w:color="auto"/>
            <w:bottom w:val="none" w:sz="0" w:space="0" w:color="auto"/>
            <w:right w:val="none" w:sz="0" w:space="0" w:color="auto"/>
          </w:divBdr>
        </w:div>
        <w:div w:id="1583025110">
          <w:marLeft w:val="480"/>
          <w:marRight w:val="0"/>
          <w:marTop w:val="0"/>
          <w:marBottom w:val="0"/>
          <w:divBdr>
            <w:top w:val="none" w:sz="0" w:space="0" w:color="auto"/>
            <w:left w:val="none" w:sz="0" w:space="0" w:color="auto"/>
            <w:bottom w:val="none" w:sz="0" w:space="0" w:color="auto"/>
            <w:right w:val="none" w:sz="0" w:space="0" w:color="auto"/>
          </w:divBdr>
        </w:div>
        <w:div w:id="557088369">
          <w:marLeft w:val="480"/>
          <w:marRight w:val="0"/>
          <w:marTop w:val="0"/>
          <w:marBottom w:val="0"/>
          <w:divBdr>
            <w:top w:val="none" w:sz="0" w:space="0" w:color="auto"/>
            <w:left w:val="none" w:sz="0" w:space="0" w:color="auto"/>
            <w:bottom w:val="none" w:sz="0" w:space="0" w:color="auto"/>
            <w:right w:val="none" w:sz="0" w:space="0" w:color="auto"/>
          </w:divBdr>
        </w:div>
        <w:div w:id="1455752990">
          <w:marLeft w:val="480"/>
          <w:marRight w:val="0"/>
          <w:marTop w:val="0"/>
          <w:marBottom w:val="0"/>
          <w:divBdr>
            <w:top w:val="none" w:sz="0" w:space="0" w:color="auto"/>
            <w:left w:val="none" w:sz="0" w:space="0" w:color="auto"/>
            <w:bottom w:val="none" w:sz="0" w:space="0" w:color="auto"/>
            <w:right w:val="none" w:sz="0" w:space="0" w:color="auto"/>
          </w:divBdr>
        </w:div>
        <w:div w:id="550196243">
          <w:marLeft w:val="480"/>
          <w:marRight w:val="0"/>
          <w:marTop w:val="0"/>
          <w:marBottom w:val="0"/>
          <w:divBdr>
            <w:top w:val="none" w:sz="0" w:space="0" w:color="auto"/>
            <w:left w:val="none" w:sz="0" w:space="0" w:color="auto"/>
            <w:bottom w:val="none" w:sz="0" w:space="0" w:color="auto"/>
            <w:right w:val="none" w:sz="0" w:space="0" w:color="auto"/>
          </w:divBdr>
        </w:div>
        <w:div w:id="2115247297">
          <w:marLeft w:val="480"/>
          <w:marRight w:val="0"/>
          <w:marTop w:val="0"/>
          <w:marBottom w:val="0"/>
          <w:divBdr>
            <w:top w:val="none" w:sz="0" w:space="0" w:color="auto"/>
            <w:left w:val="none" w:sz="0" w:space="0" w:color="auto"/>
            <w:bottom w:val="none" w:sz="0" w:space="0" w:color="auto"/>
            <w:right w:val="none" w:sz="0" w:space="0" w:color="auto"/>
          </w:divBdr>
        </w:div>
        <w:div w:id="477460291">
          <w:marLeft w:val="480"/>
          <w:marRight w:val="0"/>
          <w:marTop w:val="0"/>
          <w:marBottom w:val="0"/>
          <w:divBdr>
            <w:top w:val="none" w:sz="0" w:space="0" w:color="auto"/>
            <w:left w:val="none" w:sz="0" w:space="0" w:color="auto"/>
            <w:bottom w:val="none" w:sz="0" w:space="0" w:color="auto"/>
            <w:right w:val="none" w:sz="0" w:space="0" w:color="auto"/>
          </w:divBdr>
        </w:div>
        <w:div w:id="1962834000">
          <w:marLeft w:val="480"/>
          <w:marRight w:val="0"/>
          <w:marTop w:val="0"/>
          <w:marBottom w:val="0"/>
          <w:divBdr>
            <w:top w:val="none" w:sz="0" w:space="0" w:color="auto"/>
            <w:left w:val="none" w:sz="0" w:space="0" w:color="auto"/>
            <w:bottom w:val="none" w:sz="0" w:space="0" w:color="auto"/>
            <w:right w:val="none" w:sz="0" w:space="0" w:color="auto"/>
          </w:divBdr>
        </w:div>
        <w:div w:id="884222423">
          <w:marLeft w:val="480"/>
          <w:marRight w:val="0"/>
          <w:marTop w:val="0"/>
          <w:marBottom w:val="0"/>
          <w:divBdr>
            <w:top w:val="none" w:sz="0" w:space="0" w:color="auto"/>
            <w:left w:val="none" w:sz="0" w:space="0" w:color="auto"/>
            <w:bottom w:val="none" w:sz="0" w:space="0" w:color="auto"/>
            <w:right w:val="none" w:sz="0" w:space="0" w:color="auto"/>
          </w:divBdr>
        </w:div>
        <w:div w:id="682248163">
          <w:marLeft w:val="480"/>
          <w:marRight w:val="0"/>
          <w:marTop w:val="0"/>
          <w:marBottom w:val="0"/>
          <w:divBdr>
            <w:top w:val="none" w:sz="0" w:space="0" w:color="auto"/>
            <w:left w:val="none" w:sz="0" w:space="0" w:color="auto"/>
            <w:bottom w:val="none" w:sz="0" w:space="0" w:color="auto"/>
            <w:right w:val="none" w:sz="0" w:space="0" w:color="auto"/>
          </w:divBdr>
        </w:div>
        <w:div w:id="2010401417">
          <w:marLeft w:val="480"/>
          <w:marRight w:val="0"/>
          <w:marTop w:val="0"/>
          <w:marBottom w:val="0"/>
          <w:divBdr>
            <w:top w:val="none" w:sz="0" w:space="0" w:color="auto"/>
            <w:left w:val="none" w:sz="0" w:space="0" w:color="auto"/>
            <w:bottom w:val="none" w:sz="0" w:space="0" w:color="auto"/>
            <w:right w:val="none" w:sz="0" w:space="0" w:color="auto"/>
          </w:divBdr>
        </w:div>
        <w:div w:id="344793415">
          <w:marLeft w:val="480"/>
          <w:marRight w:val="0"/>
          <w:marTop w:val="0"/>
          <w:marBottom w:val="0"/>
          <w:divBdr>
            <w:top w:val="none" w:sz="0" w:space="0" w:color="auto"/>
            <w:left w:val="none" w:sz="0" w:space="0" w:color="auto"/>
            <w:bottom w:val="none" w:sz="0" w:space="0" w:color="auto"/>
            <w:right w:val="none" w:sz="0" w:space="0" w:color="auto"/>
          </w:divBdr>
        </w:div>
        <w:div w:id="550262663">
          <w:marLeft w:val="480"/>
          <w:marRight w:val="0"/>
          <w:marTop w:val="0"/>
          <w:marBottom w:val="0"/>
          <w:divBdr>
            <w:top w:val="none" w:sz="0" w:space="0" w:color="auto"/>
            <w:left w:val="none" w:sz="0" w:space="0" w:color="auto"/>
            <w:bottom w:val="none" w:sz="0" w:space="0" w:color="auto"/>
            <w:right w:val="none" w:sz="0" w:space="0" w:color="auto"/>
          </w:divBdr>
        </w:div>
        <w:div w:id="31805580">
          <w:marLeft w:val="480"/>
          <w:marRight w:val="0"/>
          <w:marTop w:val="0"/>
          <w:marBottom w:val="0"/>
          <w:divBdr>
            <w:top w:val="none" w:sz="0" w:space="0" w:color="auto"/>
            <w:left w:val="none" w:sz="0" w:space="0" w:color="auto"/>
            <w:bottom w:val="none" w:sz="0" w:space="0" w:color="auto"/>
            <w:right w:val="none" w:sz="0" w:space="0" w:color="auto"/>
          </w:divBdr>
        </w:div>
        <w:div w:id="654262128">
          <w:marLeft w:val="480"/>
          <w:marRight w:val="0"/>
          <w:marTop w:val="0"/>
          <w:marBottom w:val="0"/>
          <w:divBdr>
            <w:top w:val="none" w:sz="0" w:space="0" w:color="auto"/>
            <w:left w:val="none" w:sz="0" w:space="0" w:color="auto"/>
            <w:bottom w:val="none" w:sz="0" w:space="0" w:color="auto"/>
            <w:right w:val="none" w:sz="0" w:space="0" w:color="auto"/>
          </w:divBdr>
        </w:div>
        <w:div w:id="1474757127">
          <w:marLeft w:val="480"/>
          <w:marRight w:val="0"/>
          <w:marTop w:val="0"/>
          <w:marBottom w:val="0"/>
          <w:divBdr>
            <w:top w:val="none" w:sz="0" w:space="0" w:color="auto"/>
            <w:left w:val="none" w:sz="0" w:space="0" w:color="auto"/>
            <w:bottom w:val="none" w:sz="0" w:space="0" w:color="auto"/>
            <w:right w:val="none" w:sz="0" w:space="0" w:color="auto"/>
          </w:divBdr>
        </w:div>
        <w:div w:id="1246189697">
          <w:marLeft w:val="480"/>
          <w:marRight w:val="0"/>
          <w:marTop w:val="0"/>
          <w:marBottom w:val="0"/>
          <w:divBdr>
            <w:top w:val="none" w:sz="0" w:space="0" w:color="auto"/>
            <w:left w:val="none" w:sz="0" w:space="0" w:color="auto"/>
            <w:bottom w:val="none" w:sz="0" w:space="0" w:color="auto"/>
            <w:right w:val="none" w:sz="0" w:space="0" w:color="auto"/>
          </w:divBdr>
        </w:div>
        <w:div w:id="1871840469">
          <w:marLeft w:val="480"/>
          <w:marRight w:val="0"/>
          <w:marTop w:val="0"/>
          <w:marBottom w:val="0"/>
          <w:divBdr>
            <w:top w:val="none" w:sz="0" w:space="0" w:color="auto"/>
            <w:left w:val="none" w:sz="0" w:space="0" w:color="auto"/>
            <w:bottom w:val="none" w:sz="0" w:space="0" w:color="auto"/>
            <w:right w:val="none" w:sz="0" w:space="0" w:color="auto"/>
          </w:divBdr>
        </w:div>
        <w:div w:id="1567569976">
          <w:marLeft w:val="480"/>
          <w:marRight w:val="0"/>
          <w:marTop w:val="0"/>
          <w:marBottom w:val="0"/>
          <w:divBdr>
            <w:top w:val="none" w:sz="0" w:space="0" w:color="auto"/>
            <w:left w:val="none" w:sz="0" w:space="0" w:color="auto"/>
            <w:bottom w:val="none" w:sz="0" w:space="0" w:color="auto"/>
            <w:right w:val="none" w:sz="0" w:space="0" w:color="auto"/>
          </w:divBdr>
        </w:div>
        <w:div w:id="1423452601">
          <w:marLeft w:val="480"/>
          <w:marRight w:val="0"/>
          <w:marTop w:val="0"/>
          <w:marBottom w:val="0"/>
          <w:divBdr>
            <w:top w:val="none" w:sz="0" w:space="0" w:color="auto"/>
            <w:left w:val="none" w:sz="0" w:space="0" w:color="auto"/>
            <w:bottom w:val="none" w:sz="0" w:space="0" w:color="auto"/>
            <w:right w:val="none" w:sz="0" w:space="0" w:color="auto"/>
          </w:divBdr>
        </w:div>
        <w:div w:id="927813260">
          <w:marLeft w:val="480"/>
          <w:marRight w:val="0"/>
          <w:marTop w:val="0"/>
          <w:marBottom w:val="0"/>
          <w:divBdr>
            <w:top w:val="none" w:sz="0" w:space="0" w:color="auto"/>
            <w:left w:val="none" w:sz="0" w:space="0" w:color="auto"/>
            <w:bottom w:val="none" w:sz="0" w:space="0" w:color="auto"/>
            <w:right w:val="none" w:sz="0" w:space="0" w:color="auto"/>
          </w:divBdr>
        </w:div>
        <w:div w:id="1967002914">
          <w:marLeft w:val="480"/>
          <w:marRight w:val="0"/>
          <w:marTop w:val="0"/>
          <w:marBottom w:val="0"/>
          <w:divBdr>
            <w:top w:val="none" w:sz="0" w:space="0" w:color="auto"/>
            <w:left w:val="none" w:sz="0" w:space="0" w:color="auto"/>
            <w:bottom w:val="none" w:sz="0" w:space="0" w:color="auto"/>
            <w:right w:val="none" w:sz="0" w:space="0" w:color="auto"/>
          </w:divBdr>
        </w:div>
        <w:div w:id="1329362267">
          <w:marLeft w:val="480"/>
          <w:marRight w:val="0"/>
          <w:marTop w:val="0"/>
          <w:marBottom w:val="0"/>
          <w:divBdr>
            <w:top w:val="none" w:sz="0" w:space="0" w:color="auto"/>
            <w:left w:val="none" w:sz="0" w:space="0" w:color="auto"/>
            <w:bottom w:val="none" w:sz="0" w:space="0" w:color="auto"/>
            <w:right w:val="none" w:sz="0" w:space="0" w:color="auto"/>
          </w:divBdr>
        </w:div>
        <w:div w:id="1533149576">
          <w:marLeft w:val="480"/>
          <w:marRight w:val="0"/>
          <w:marTop w:val="0"/>
          <w:marBottom w:val="0"/>
          <w:divBdr>
            <w:top w:val="none" w:sz="0" w:space="0" w:color="auto"/>
            <w:left w:val="none" w:sz="0" w:space="0" w:color="auto"/>
            <w:bottom w:val="none" w:sz="0" w:space="0" w:color="auto"/>
            <w:right w:val="none" w:sz="0" w:space="0" w:color="auto"/>
          </w:divBdr>
        </w:div>
        <w:div w:id="1059937626">
          <w:marLeft w:val="480"/>
          <w:marRight w:val="0"/>
          <w:marTop w:val="0"/>
          <w:marBottom w:val="0"/>
          <w:divBdr>
            <w:top w:val="none" w:sz="0" w:space="0" w:color="auto"/>
            <w:left w:val="none" w:sz="0" w:space="0" w:color="auto"/>
            <w:bottom w:val="none" w:sz="0" w:space="0" w:color="auto"/>
            <w:right w:val="none" w:sz="0" w:space="0" w:color="auto"/>
          </w:divBdr>
        </w:div>
        <w:div w:id="1624195036">
          <w:marLeft w:val="480"/>
          <w:marRight w:val="0"/>
          <w:marTop w:val="0"/>
          <w:marBottom w:val="0"/>
          <w:divBdr>
            <w:top w:val="none" w:sz="0" w:space="0" w:color="auto"/>
            <w:left w:val="none" w:sz="0" w:space="0" w:color="auto"/>
            <w:bottom w:val="none" w:sz="0" w:space="0" w:color="auto"/>
            <w:right w:val="none" w:sz="0" w:space="0" w:color="auto"/>
          </w:divBdr>
        </w:div>
        <w:div w:id="2066105505">
          <w:marLeft w:val="480"/>
          <w:marRight w:val="0"/>
          <w:marTop w:val="0"/>
          <w:marBottom w:val="0"/>
          <w:divBdr>
            <w:top w:val="none" w:sz="0" w:space="0" w:color="auto"/>
            <w:left w:val="none" w:sz="0" w:space="0" w:color="auto"/>
            <w:bottom w:val="none" w:sz="0" w:space="0" w:color="auto"/>
            <w:right w:val="none" w:sz="0" w:space="0" w:color="auto"/>
          </w:divBdr>
        </w:div>
        <w:div w:id="1964534836">
          <w:marLeft w:val="480"/>
          <w:marRight w:val="0"/>
          <w:marTop w:val="0"/>
          <w:marBottom w:val="0"/>
          <w:divBdr>
            <w:top w:val="none" w:sz="0" w:space="0" w:color="auto"/>
            <w:left w:val="none" w:sz="0" w:space="0" w:color="auto"/>
            <w:bottom w:val="none" w:sz="0" w:space="0" w:color="auto"/>
            <w:right w:val="none" w:sz="0" w:space="0" w:color="auto"/>
          </w:divBdr>
        </w:div>
        <w:div w:id="732581559">
          <w:marLeft w:val="480"/>
          <w:marRight w:val="0"/>
          <w:marTop w:val="0"/>
          <w:marBottom w:val="0"/>
          <w:divBdr>
            <w:top w:val="none" w:sz="0" w:space="0" w:color="auto"/>
            <w:left w:val="none" w:sz="0" w:space="0" w:color="auto"/>
            <w:bottom w:val="none" w:sz="0" w:space="0" w:color="auto"/>
            <w:right w:val="none" w:sz="0" w:space="0" w:color="auto"/>
          </w:divBdr>
        </w:div>
        <w:div w:id="1826706061">
          <w:marLeft w:val="480"/>
          <w:marRight w:val="0"/>
          <w:marTop w:val="0"/>
          <w:marBottom w:val="0"/>
          <w:divBdr>
            <w:top w:val="none" w:sz="0" w:space="0" w:color="auto"/>
            <w:left w:val="none" w:sz="0" w:space="0" w:color="auto"/>
            <w:bottom w:val="none" w:sz="0" w:space="0" w:color="auto"/>
            <w:right w:val="none" w:sz="0" w:space="0" w:color="auto"/>
          </w:divBdr>
        </w:div>
        <w:div w:id="268435836">
          <w:marLeft w:val="480"/>
          <w:marRight w:val="0"/>
          <w:marTop w:val="0"/>
          <w:marBottom w:val="0"/>
          <w:divBdr>
            <w:top w:val="none" w:sz="0" w:space="0" w:color="auto"/>
            <w:left w:val="none" w:sz="0" w:space="0" w:color="auto"/>
            <w:bottom w:val="none" w:sz="0" w:space="0" w:color="auto"/>
            <w:right w:val="none" w:sz="0" w:space="0" w:color="auto"/>
          </w:divBdr>
        </w:div>
        <w:div w:id="2125996954">
          <w:marLeft w:val="480"/>
          <w:marRight w:val="0"/>
          <w:marTop w:val="0"/>
          <w:marBottom w:val="0"/>
          <w:divBdr>
            <w:top w:val="none" w:sz="0" w:space="0" w:color="auto"/>
            <w:left w:val="none" w:sz="0" w:space="0" w:color="auto"/>
            <w:bottom w:val="none" w:sz="0" w:space="0" w:color="auto"/>
            <w:right w:val="none" w:sz="0" w:space="0" w:color="auto"/>
          </w:divBdr>
        </w:div>
        <w:div w:id="1296257236">
          <w:marLeft w:val="480"/>
          <w:marRight w:val="0"/>
          <w:marTop w:val="0"/>
          <w:marBottom w:val="0"/>
          <w:divBdr>
            <w:top w:val="none" w:sz="0" w:space="0" w:color="auto"/>
            <w:left w:val="none" w:sz="0" w:space="0" w:color="auto"/>
            <w:bottom w:val="none" w:sz="0" w:space="0" w:color="auto"/>
            <w:right w:val="none" w:sz="0" w:space="0" w:color="auto"/>
          </w:divBdr>
        </w:div>
        <w:div w:id="2102754790">
          <w:marLeft w:val="480"/>
          <w:marRight w:val="0"/>
          <w:marTop w:val="0"/>
          <w:marBottom w:val="0"/>
          <w:divBdr>
            <w:top w:val="none" w:sz="0" w:space="0" w:color="auto"/>
            <w:left w:val="none" w:sz="0" w:space="0" w:color="auto"/>
            <w:bottom w:val="none" w:sz="0" w:space="0" w:color="auto"/>
            <w:right w:val="none" w:sz="0" w:space="0" w:color="auto"/>
          </w:divBdr>
        </w:div>
        <w:div w:id="16199316">
          <w:marLeft w:val="480"/>
          <w:marRight w:val="0"/>
          <w:marTop w:val="0"/>
          <w:marBottom w:val="0"/>
          <w:divBdr>
            <w:top w:val="none" w:sz="0" w:space="0" w:color="auto"/>
            <w:left w:val="none" w:sz="0" w:space="0" w:color="auto"/>
            <w:bottom w:val="none" w:sz="0" w:space="0" w:color="auto"/>
            <w:right w:val="none" w:sz="0" w:space="0" w:color="auto"/>
          </w:divBdr>
        </w:div>
        <w:div w:id="196964555">
          <w:marLeft w:val="480"/>
          <w:marRight w:val="0"/>
          <w:marTop w:val="0"/>
          <w:marBottom w:val="0"/>
          <w:divBdr>
            <w:top w:val="none" w:sz="0" w:space="0" w:color="auto"/>
            <w:left w:val="none" w:sz="0" w:space="0" w:color="auto"/>
            <w:bottom w:val="none" w:sz="0" w:space="0" w:color="auto"/>
            <w:right w:val="none" w:sz="0" w:space="0" w:color="auto"/>
          </w:divBdr>
        </w:div>
        <w:div w:id="1245338035">
          <w:marLeft w:val="480"/>
          <w:marRight w:val="0"/>
          <w:marTop w:val="0"/>
          <w:marBottom w:val="0"/>
          <w:divBdr>
            <w:top w:val="none" w:sz="0" w:space="0" w:color="auto"/>
            <w:left w:val="none" w:sz="0" w:space="0" w:color="auto"/>
            <w:bottom w:val="none" w:sz="0" w:space="0" w:color="auto"/>
            <w:right w:val="none" w:sz="0" w:space="0" w:color="auto"/>
          </w:divBdr>
        </w:div>
      </w:divsChild>
    </w:div>
    <w:div w:id="1118525852">
      <w:bodyDiv w:val="1"/>
      <w:marLeft w:val="0"/>
      <w:marRight w:val="0"/>
      <w:marTop w:val="0"/>
      <w:marBottom w:val="0"/>
      <w:divBdr>
        <w:top w:val="none" w:sz="0" w:space="0" w:color="auto"/>
        <w:left w:val="none" w:sz="0" w:space="0" w:color="auto"/>
        <w:bottom w:val="none" w:sz="0" w:space="0" w:color="auto"/>
        <w:right w:val="none" w:sz="0" w:space="0" w:color="auto"/>
      </w:divBdr>
    </w:div>
    <w:div w:id="1122650670">
      <w:bodyDiv w:val="1"/>
      <w:marLeft w:val="0"/>
      <w:marRight w:val="0"/>
      <w:marTop w:val="0"/>
      <w:marBottom w:val="0"/>
      <w:divBdr>
        <w:top w:val="none" w:sz="0" w:space="0" w:color="auto"/>
        <w:left w:val="none" w:sz="0" w:space="0" w:color="auto"/>
        <w:bottom w:val="none" w:sz="0" w:space="0" w:color="auto"/>
        <w:right w:val="none" w:sz="0" w:space="0" w:color="auto"/>
      </w:divBdr>
    </w:div>
    <w:div w:id="1125077395">
      <w:bodyDiv w:val="1"/>
      <w:marLeft w:val="0"/>
      <w:marRight w:val="0"/>
      <w:marTop w:val="0"/>
      <w:marBottom w:val="0"/>
      <w:divBdr>
        <w:top w:val="none" w:sz="0" w:space="0" w:color="auto"/>
        <w:left w:val="none" w:sz="0" w:space="0" w:color="auto"/>
        <w:bottom w:val="none" w:sz="0" w:space="0" w:color="auto"/>
        <w:right w:val="none" w:sz="0" w:space="0" w:color="auto"/>
      </w:divBdr>
    </w:div>
    <w:div w:id="1125276372">
      <w:bodyDiv w:val="1"/>
      <w:marLeft w:val="0"/>
      <w:marRight w:val="0"/>
      <w:marTop w:val="0"/>
      <w:marBottom w:val="0"/>
      <w:divBdr>
        <w:top w:val="none" w:sz="0" w:space="0" w:color="auto"/>
        <w:left w:val="none" w:sz="0" w:space="0" w:color="auto"/>
        <w:bottom w:val="none" w:sz="0" w:space="0" w:color="auto"/>
        <w:right w:val="none" w:sz="0" w:space="0" w:color="auto"/>
      </w:divBdr>
    </w:div>
    <w:div w:id="1125390427">
      <w:bodyDiv w:val="1"/>
      <w:marLeft w:val="0"/>
      <w:marRight w:val="0"/>
      <w:marTop w:val="0"/>
      <w:marBottom w:val="0"/>
      <w:divBdr>
        <w:top w:val="none" w:sz="0" w:space="0" w:color="auto"/>
        <w:left w:val="none" w:sz="0" w:space="0" w:color="auto"/>
        <w:bottom w:val="none" w:sz="0" w:space="0" w:color="auto"/>
        <w:right w:val="none" w:sz="0" w:space="0" w:color="auto"/>
      </w:divBdr>
    </w:div>
    <w:div w:id="1127158090">
      <w:bodyDiv w:val="1"/>
      <w:marLeft w:val="0"/>
      <w:marRight w:val="0"/>
      <w:marTop w:val="0"/>
      <w:marBottom w:val="0"/>
      <w:divBdr>
        <w:top w:val="none" w:sz="0" w:space="0" w:color="auto"/>
        <w:left w:val="none" w:sz="0" w:space="0" w:color="auto"/>
        <w:bottom w:val="none" w:sz="0" w:space="0" w:color="auto"/>
        <w:right w:val="none" w:sz="0" w:space="0" w:color="auto"/>
      </w:divBdr>
    </w:div>
    <w:div w:id="1127813420">
      <w:bodyDiv w:val="1"/>
      <w:marLeft w:val="0"/>
      <w:marRight w:val="0"/>
      <w:marTop w:val="0"/>
      <w:marBottom w:val="0"/>
      <w:divBdr>
        <w:top w:val="none" w:sz="0" w:space="0" w:color="auto"/>
        <w:left w:val="none" w:sz="0" w:space="0" w:color="auto"/>
        <w:bottom w:val="none" w:sz="0" w:space="0" w:color="auto"/>
        <w:right w:val="none" w:sz="0" w:space="0" w:color="auto"/>
      </w:divBdr>
    </w:div>
    <w:div w:id="1128553248">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30124256">
      <w:bodyDiv w:val="1"/>
      <w:marLeft w:val="0"/>
      <w:marRight w:val="0"/>
      <w:marTop w:val="0"/>
      <w:marBottom w:val="0"/>
      <w:divBdr>
        <w:top w:val="none" w:sz="0" w:space="0" w:color="auto"/>
        <w:left w:val="none" w:sz="0" w:space="0" w:color="auto"/>
        <w:bottom w:val="none" w:sz="0" w:space="0" w:color="auto"/>
        <w:right w:val="none" w:sz="0" w:space="0" w:color="auto"/>
      </w:divBdr>
    </w:div>
    <w:div w:id="1130561785">
      <w:bodyDiv w:val="1"/>
      <w:marLeft w:val="0"/>
      <w:marRight w:val="0"/>
      <w:marTop w:val="0"/>
      <w:marBottom w:val="0"/>
      <w:divBdr>
        <w:top w:val="none" w:sz="0" w:space="0" w:color="auto"/>
        <w:left w:val="none" w:sz="0" w:space="0" w:color="auto"/>
        <w:bottom w:val="none" w:sz="0" w:space="0" w:color="auto"/>
        <w:right w:val="none" w:sz="0" w:space="0" w:color="auto"/>
      </w:divBdr>
    </w:div>
    <w:div w:id="1131479560">
      <w:bodyDiv w:val="1"/>
      <w:marLeft w:val="0"/>
      <w:marRight w:val="0"/>
      <w:marTop w:val="0"/>
      <w:marBottom w:val="0"/>
      <w:divBdr>
        <w:top w:val="none" w:sz="0" w:space="0" w:color="auto"/>
        <w:left w:val="none" w:sz="0" w:space="0" w:color="auto"/>
        <w:bottom w:val="none" w:sz="0" w:space="0" w:color="auto"/>
        <w:right w:val="none" w:sz="0" w:space="0" w:color="auto"/>
      </w:divBdr>
    </w:div>
    <w:div w:id="1131634415">
      <w:bodyDiv w:val="1"/>
      <w:marLeft w:val="0"/>
      <w:marRight w:val="0"/>
      <w:marTop w:val="0"/>
      <w:marBottom w:val="0"/>
      <w:divBdr>
        <w:top w:val="none" w:sz="0" w:space="0" w:color="auto"/>
        <w:left w:val="none" w:sz="0" w:space="0" w:color="auto"/>
        <w:bottom w:val="none" w:sz="0" w:space="0" w:color="auto"/>
        <w:right w:val="none" w:sz="0" w:space="0" w:color="auto"/>
      </w:divBdr>
    </w:div>
    <w:div w:id="1131824878">
      <w:bodyDiv w:val="1"/>
      <w:marLeft w:val="0"/>
      <w:marRight w:val="0"/>
      <w:marTop w:val="0"/>
      <w:marBottom w:val="0"/>
      <w:divBdr>
        <w:top w:val="none" w:sz="0" w:space="0" w:color="auto"/>
        <w:left w:val="none" w:sz="0" w:space="0" w:color="auto"/>
        <w:bottom w:val="none" w:sz="0" w:space="0" w:color="auto"/>
        <w:right w:val="none" w:sz="0" w:space="0" w:color="auto"/>
      </w:divBdr>
    </w:div>
    <w:div w:id="1133402562">
      <w:bodyDiv w:val="1"/>
      <w:marLeft w:val="0"/>
      <w:marRight w:val="0"/>
      <w:marTop w:val="0"/>
      <w:marBottom w:val="0"/>
      <w:divBdr>
        <w:top w:val="none" w:sz="0" w:space="0" w:color="auto"/>
        <w:left w:val="none" w:sz="0" w:space="0" w:color="auto"/>
        <w:bottom w:val="none" w:sz="0" w:space="0" w:color="auto"/>
        <w:right w:val="none" w:sz="0" w:space="0" w:color="auto"/>
      </w:divBdr>
    </w:div>
    <w:div w:id="1134132007">
      <w:bodyDiv w:val="1"/>
      <w:marLeft w:val="0"/>
      <w:marRight w:val="0"/>
      <w:marTop w:val="0"/>
      <w:marBottom w:val="0"/>
      <w:divBdr>
        <w:top w:val="none" w:sz="0" w:space="0" w:color="auto"/>
        <w:left w:val="none" w:sz="0" w:space="0" w:color="auto"/>
        <w:bottom w:val="none" w:sz="0" w:space="0" w:color="auto"/>
        <w:right w:val="none" w:sz="0" w:space="0" w:color="auto"/>
      </w:divBdr>
    </w:div>
    <w:div w:id="1135678065">
      <w:bodyDiv w:val="1"/>
      <w:marLeft w:val="0"/>
      <w:marRight w:val="0"/>
      <w:marTop w:val="0"/>
      <w:marBottom w:val="0"/>
      <w:divBdr>
        <w:top w:val="none" w:sz="0" w:space="0" w:color="auto"/>
        <w:left w:val="none" w:sz="0" w:space="0" w:color="auto"/>
        <w:bottom w:val="none" w:sz="0" w:space="0" w:color="auto"/>
        <w:right w:val="none" w:sz="0" w:space="0" w:color="auto"/>
      </w:divBdr>
    </w:div>
    <w:div w:id="1135870800">
      <w:bodyDiv w:val="1"/>
      <w:marLeft w:val="0"/>
      <w:marRight w:val="0"/>
      <w:marTop w:val="0"/>
      <w:marBottom w:val="0"/>
      <w:divBdr>
        <w:top w:val="none" w:sz="0" w:space="0" w:color="auto"/>
        <w:left w:val="none" w:sz="0" w:space="0" w:color="auto"/>
        <w:bottom w:val="none" w:sz="0" w:space="0" w:color="auto"/>
        <w:right w:val="none" w:sz="0" w:space="0" w:color="auto"/>
      </w:divBdr>
    </w:div>
    <w:div w:id="1137072014">
      <w:bodyDiv w:val="1"/>
      <w:marLeft w:val="0"/>
      <w:marRight w:val="0"/>
      <w:marTop w:val="0"/>
      <w:marBottom w:val="0"/>
      <w:divBdr>
        <w:top w:val="none" w:sz="0" w:space="0" w:color="auto"/>
        <w:left w:val="none" w:sz="0" w:space="0" w:color="auto"/>
        <w:bottom w:val="none" w:sz="0" w:space="0" w:color="auto"/>
        <w:right w:val="none" w:sz="0" w:space="0" w:color="auto"/>
      </w:divBdr>
      <w:divsChild>
        <w:div w:id="365376443">
          <w:marLeft w:val="480"/>
          <w:marRight w:val="0"/>
          <w:marTop w:val="0"/>
          <w:marBottom w:val="0"/>
          <w:divBdr>
            <w:top w:val="none" w:sz="0" w:space="0" w:color="auto"/>
            <w:left w:val="none" w:sz="0" w:space="0" w:color="auto"/>
            <w:bottom w:val="none" w:sz="0" w:space="0" w:color="auto"/>
            <w:right w:val="none" w:sz="0" w:space="0" w:color="auto"/>
          </w:divBdr>
        </w:div>
        <w:div w:id="523248373">
          <w:marLeft w:val="480"/>
          <w:marRight w:val="0"/>
          <w:marTop w:val="0"/>
          <w:marBottom w:val="0"/>
          <w:divBdr>
            <w:top w:val="none" w:sz="0" w:space="0" w:color="auto"/>
            <w:left w:val="none" w:sz="0" w:space="0" w:color="auto"/>
            <w:bottom w:val="none" w:sz="0" w:space="0" w:color="auto"/>
            <w:right w:val="none" w:sz="0" w:space="0" w:color="auto"/>
          </w:divBdr>
        </w:div>
        <w:div w:id="290861858">
          <w:marLeft w:val="480"/>
          <w:marRight w:val="0"/>
          <w:marTop w:val="0"/>
          <w:marBottom w:val="0"/>
          <w:divBdr>
            <w:top w:val="none" w:sz="0" w:space="0" w:color="auto"/>
            <w:left w:val="none" w:sz="0" w:space="0" w:color="auto"/>
            <w:bottom w:val="none" w:sz="0" w:space="0" w:color="auto"/>
            <w:right w:val="none" w:sz="0" w:space="0" w:color="auto"/>
          </w:divBdr>
        </w:div>
        <w:div w:id="621425177">
          <w:marLeft w:val="480"/>
          <w:marRight w:val="0"/>
          <w:marTop w:val="0"/>
          <w:marBottom w:val="0"/>
          <w:divBdr>
            <w:top w:val="none" w:sz="0" w:space="0" w:color="auto"/>
            <w:left w:val="none" w:sz="0" w:space="0" w:color="auto"/>
            <w:bottom w:val="none" w:sz="0" w:space="0" w:color="auto"/>
            <w:right w:val="none" w:sz="0" w:space="0" w:color="auto"/>
          </w:divBdr>
        </w:div>
        <w:div w:id="1880820153">
          <w:marLeft w:val="480"/>
          <w:marRight w:val="0"/>
          <w:marTop w:val="0"/>
          <w:marBottom w:val="0"/>
          <w:divBdr>
            <w:top w:val="none" w:sz="0" w:space="0" w:color="auto"/>
            <w:left w:val="none" w:sz="0" w:space="0" w:color="auto"/>
            <w:bottom w:val="none" w:sz="0" w:space="0" w:color="auto"/>
            <w:right w:val="none" w:sz="0" w:space="0" w:color="auto"/>
          </w:divBdr>
        </w:div>
        <w:div w:id="23139473">
          <w:marLeft w:val="480"/>
          <w:marRight w:val="0"/>
          <w:marTop w:val="0"/>
          <w:marBottom w:val="0"/>
          <w:divBdr>
            <w:top w:val="none" w:sz="0" w:space="0" w:color="auto"/>
            <w:left w:val="none" w:sz="0" w:space="0" w:color="auto"/>
            <w:bottom w:val="none" w:sz="0" w:space="0" w:color="auto"/>
            <w:right w:val="none" w:sz="0" w:space="0" w:color="auto"/>
          </w:divBdr>
        </w:div>
        <w:div w:id="2099592944">
          <w:marLeft w:val="480"/>
          <w:marRight w:val="0"/>
          <w:marTop w:val="0"/>
          <w:marBottom w:val="0"/>
          <w:divBdr>
            <w:top w:val="none" w:sz="0" w:space="0" w:color="auto"/>
            <w:left w:val="none" w:sz="0" w:space="0" w:color="auto"/>
            <w:bottom w:val="none" w:sz="0" w:space="0" w:color="auto"/>
            <w:right w:val="none" w:sz="0" w:space="0" w:color="auto"/>
          </w:divBdr>
        </w:div>
        <w:div w:id="329992986">
          <w:marLeft w:val="480"/>
          <w:marRight w:val="0"/>
          <w:marTop w:val="0"/>
          <w:marBottom w:val="0"/>
          <w:divBdr>
            <w:top w:val="none" w:sz="0" w:space="0" w:color="auto"/>
            <w:left w:val="none" w:sz="0" w:space="0" w:color="auto"/>
            <w:bottom w:val="none" w:sz="0" w:space="0" w:color="auto"/>
            <w:right w:val="none" w:sz="0" w:space="0" w:color="auto"/>
          </w:divBdr>
        </w:div>
        <w:div w:id="863136095">
          <w:marLeft w:val="480"/>
          <w:marRight w:val="0"/>
          <w:marTop w:val="0"/>
          <w:marBottom w:val="0"/>
          <w:divBdr>
            <w:top w:val="none" w:sz="0" w:space="0" w:color="auto"/>
            <w:left w:val="none" w:sz="0" w:space="0" w:color="auto"/>
            <w:bottom w:val="none" w:sz="0" w:space="0" w:color="auto"/>
            <w:right w:val="none" w:sz="0" w:space="0" w:color="auto"/>
          </w:divBdr>
        </w:div>
        <w:div w:id="143817807">
          <w:marLeft w:val="480"/>
          <w:marRight w:val="0"/>
          <w:marTop w:val="0"/>
          <w:marBottom w:val="0"/>
          <w:divBdr>
            <w:top w:val="none" w:sz="0" w:space="0" w:color="auto"/>
            <w:left w:val="none" w:sz="0" w:space="0" w:color="auto"/>
            <w:bottom w:val="none" w:sz="0" w:space="0" w:color="auto"/>
            <w:right w:val="none" w:sz="0" w:space="0" w:color="auto"/>
          </w:divBdr>
        </w:div>
        <w:div w:id="485824380">
          <w:marLeft w:val="480"/>
          <w:marRight w:val="0"/>
          <w:marTop w:val="0"/>
          <w:marBottom w:val="0"/>
          <w:divBdr>
            <w:top w:val="none" w:sz="0" w:space="0" w:color="auto"/>
            <w:left w:val="none" w:sz="0" w:space="0" w:color="auto"/>
            <w:bottom w:val="none" w:sz="0" w:space="0" w:color="auto"/>
            <w:right w:val="none" w:sz="0" w:space="0" w:color="auto"/>
          </w:divBdr>
        </w:div>
        <w:div w:id="1846162629">
          <w:marLeft w:val="480"/>
          <w:marRight w:val="0"/>
          <w:marTop w:val="0"/>
          <w:marBottom w:val="0"/>
          <w:divBdr>
            <w:top w:val="none" w:sz="0" w:space="0" w:color="auto"/>
            <w:left w:val="none" w:sz="0" w:space="0" w:color="auto"/>
            <w:bottom w:val="none" w:sz="0" w:space="0" w:color="auto"/>
            <w:right w:val="none" w:sz="0" w:space="0" w:color="auto"/>
          </w:divBdr>
        </w:div>
        <w:div w:id="1931085577">
          <w:marLeft w:val="480"/>
          <w:marRight w:val="0"/>
          <w:marTop w:val="0"/>
          <w:marBottom w:val="0"/>
          <w:divBdr>
            <w:top w:val="none" w:sz="0" w:space="0" w:color="auto"/>
            <w:left w:val="none" w:sz="0" w:space="0" w:color="auto"/>
            <w:bottom w:val="none" w:sz="0" w:space="0" w:color="auto"/>
            <w:right w:val="none" w:sz="0" w:space="0" w:color="auto"/>
          </w:divBdr>
        </w:div>
        <w:div w:id="1889682956">
          <w:marLeft w:val="480"/>
          <w:marRight w:val="0"/>
          <w:marTop w:val="0"/>
          <w:marBottom w:val="0"/>
          <w:divBdr>
            <w:top w:val="none" w:sz="0" w:space="0" w:color="auto"/>
            <w:left w:val="none" w:sz="0" w:space="0" w:color="auto"/>
            <w:bottom w:val="none" w:sz="0" w:space="0" w:color="auto"/>
            <w:right w:val="none" w:sz="0" w:space="0" w:color="auto"/>
          </w:divBdr>
        </w:div>
        <w:div w:id="1438865367">
          <w:marLeft w:val="480"/>
          <w:marRight w:val="0"/>
          <w:marTop w:val="0"/>
          <w:marBottom w:val="0"/>
          <w:divBdr>
            <w:top w:val="none" w:sz="0" w:space="0" w:color="auto"/>
            <w:left w:val="none" w:sz="0" w:space="0" w:color="auto"/>
            <w:bottom w:val="none" w:sz="0" w:space="0" w:color="auto"/>
            <w:right w:val="none" w:sz="0" w:space="0" w:color="auto"/>
          </w:divBdr>
        </w:div>
        <w:div w:id="1977300717">
          <w:marLeft w:val="480"/>
          <w:marRight w:val="0"/>
          <w:marTop w:val="0"/>
          <w:marBottom w:val="0"/>
          <w:divBdr>
            <w:top w:val="none" w:sz="0" w:space="0" w:color="auto"/>
            <w:left w:val="none" w:sz="0" w:space="0" w:color="auto"/>
            <w:bottom w:val="none" w:sz="0" w:space="0" w:color="auto"/>
            <w:right w:val="none" w:sz="0" w:space="0" w:color="auto"/>
          </w:divBdr>
        </w:div>
        <w:div w:id="786197616">
          <w:marLeft w:val="480"/>
          <w:marRight w:val="0"/>
          <w:marTop w:val="0"/>
          <w:marBottom w:val="0"/>
          <w:divBdr>
            <w:top w:val="none" w:sz="0" w:space="0" w:color="auto"/>
            <w:left w:val="none" w:sz="0" w:space="0" w:color="auto"/>
            <w:bottom w:val="none" w:sz="0" w:space="0" w:color="auto"/>
            <w:right w:val="none" w:sz="0" w:space="0" w:color="auto"/>
          </w:divBdr>
        </w:div>
        <w:div w:id="988168096">
          <w:marLeft w:val="480"/>
          <w:marRight w:val="0"/>
          <w:marTop w:val="0"/>
          <w:marBottom w:val="0"/>
          <w:divBdr>
            <w:top w:val="none" w:sz="0" w:space="0" w:color="auto"/>
            <w:left w:val="none" w:sz="0" w:space="0" w:color="auto"/>
            <w:bottom w:val="none" w:sz="0" w:space="0" w:color="auto"/>
            <w:right w:val="none" w:sz="0" w:space="0" w:color="auto"/>
          </w:divBdr>
        </w:div>
        <w:div w:id="63111971">
          <w:marLeft w:val="480"/>
          <w:marRight w:val="0"/>
          <w:marTop w:val="0"/>
          <w:marBottom w:val="0"/>
          <w:divBdr>
            <w:top w:val="none" w:sz="0" w:space="0" w:color="auto"/>
            <w:left w:val="none" w:sz="0" w:space="0" w:color="auto"/>
            <w:bottom w:val="none" w:sz="0" w:space="0" w:color="auto"/>
            <w:right w:val="none" w:sz="0" w:space="0" w:color="auto"/>
          </w:divBdr>
        </w:div>
        <w:div w:id="1309434054">
          <w:marLeft w:val="480"/>
          <w:marRight w:val="0"/>
          <w:marTop w:val="0"/>
          <w:marBottom w:val="0"/>
          <w:divBdr>
            <w:top w:val="none" w:sz="0" w:space="0" w:color="auto"/>
            <w:left w:val="none" w:sz="0" w:space="0" w:color="auto"/>
            <w:bottom w:val="none" w:sz="0" w:space="0" w:color="auto"/>
            <w:right w:val="none" w:sz="0" w:space="0" w:color="auto"/>
          </w:divBdr>
        </w:div>
        <w:div w:id="842664379">
          <w:marLeft w:val="480"/>
          <w:marRight w:val="0"/>
          <w:marTop w:val="0"/>
          <w:marBottom w:val="0"/>
          <w:divBdr>
            <w:top w:val="none" w:sz="0" w:space="0" w:color="auto"/>
            <w:left w:val="none" w:sz="0" w:space="0" w:color="auto"/>
            <w:bottom w:val="none" w:sz="0" w:space="0" w:color="auto"/>
            <w:right w:val="none" w:sz="0" w:space="0" w:color="auto"/>
          </w:divBdr>
        </w:div>
        <w:div w:id="1447195802">
          <w:marLeft w:val="480"/>
          <w:marRight w:val="0"/>
          <w:marTop w:val="0"/>
          <w:marBottom w:val="0"/>
          <w:divBdr>
            <w:top w:val="none" w:sz="0" w:space="0" w:color="auto"/>
            <w:left w:val="none" w:sz="0" w:space="0" w:color="auto"/>
            <w:bottom w:val="none" w:sz="0" w:space="0" w:color="auto"/>
            <w:right w:val="none" w:sz="0" w:space="0" w:color="auto"/>
          </w:divBdr>
        </w:div>
        <w:div w:id="1855530343">
          <w:marLeft w:val="480"/>
          <w:marRight w:val="0"/>
          <w:marTop w:val="0"/>
          <w:marBottom w:val="0"/>
          <w:divBdr>
            <w:top w:val="none" w:sz="0" w:space="0" w:color="auto"/>
            <w:left w:val="none" w:sz="0" w:space="0" w:color="auto"/>
            <w:bottom w:val="none" w:sz="0" w:space="0" w:color="auto"/>
            <w:right w:val="none" w:sz="0" w:space="0" w:color="auto"/>
          </w:divBdr>
        </w:div>
        <w:div w:id="1740665353">
          <w:marLeft w:val="480"/>
          <w:marRight w:val="0"/>
          <w:marTop w:val="0"/>
          <w:marBottom w:val="0"/>
          <w:divBdr>
            <w:top w:val="none" w:sz="0" w:space="0" w:color="auto"/>
            <w:left w:val="none" w:sz="0" w:space="0" w:color="auto"/>
            <w:bottom w:val="none" w:sz="0" w:space="0" w:color="auto"/>
            <w:right w:val="none" w:sz="0" w:space="0" w:color="auto"/>
          </w:divBdr>
        </w:div>
        <w:div w:id="1722052432">
          <w:marLeft w:val="480"/>
          <w:marRight w:val="0"/>
          <w:marTop w:val="0"/>
          <w:marBottom w:val="0"/>
          <w:divBdr>
            <w:top w:val="none" w:sz="0" w:space="0" w:color="auto"/>
            <w:left w:val="none" w:sz="0" w:space="0" w:color="auto"/>
            <w:bottom w:val="none" w:sz="0" w:space="0" w:color="auto"/>
            <w:right w:val="none" w:sz="0" w:space="0" w:color="auto"/>
          </w:divBdr>
        </w:div>
        <w:div w:id="1933970883">
          <w:marLeft w:val="480"/>
          <w:marRight w:val="0"/>
          <w:marTop w:val="0"/>
          <w:marBottom w:val="0"/>
          <w:divBdr>
            <w:top w:val="none" w:sz="0" w:space="0" w:color="auto"/>
            <w:left w:val="none" w:sz="0" w:space="0" w:color="auto"/>
            <w:bottom w:val="none" w:sz="0" w:space="0" w:color="auto"/>
            <w:right w:val="none" w:sz="0" w:space="0" w:color="auto"/>
          </w:divBdr>
        </w:div>
        <w:div w:id="1914124705">
          <w:marLeft w:val="480"/>
          <w:marRight w:val="0"/>
          <w:marTop w:val="0"/>
          <w:marBottom w:val="0"/>
          <w:divBdr>
            <w:top w:val="none" w:sz="0" w:space="0" w:color="auto"/>
            <w:left w:val="none" w:sz="0" w:space="0" w:color="auto"/>
            <w:bottom w:val="none" w:sz="0" w:space="0" w:color="auto"/>
            <w:right w:val="none" w:sz="0" w:space="0" w:color="auto"/>
          </w:divBdr>
        </w:div>
        <w:div w:id="1686858015">
          <w:marLeft w:val="480"/>
          <w:marRight w:val="0"/>
          <w:marTop w:val="0"/>
          <w:marBottom w:val="0"/>
          <w:divBdr>
            <w:top w:val="none" w:sz="0" w:space="0" w:color="auto"/>
            <w:left w:val="none" w:sz="0" w:space="0" w:color="auto"/>
            <w:bottom w:val="none" w:sz="0" w:space="0" w:color="auto"/>
            <w:right w:val="none" w:sz="0" w:space="0" w:color="auto"/>
          </w:divBdr>
        </w:div>
        <w:div w:id="1670061792">
          <w:marLeft w:val="480"/>
          <w:marRight w:val="0"/>
          <w:marTop w:val="0"/>
          <w:marBottom w:val="0"/>
          <w:divBdr>
            <w:top w:val="none" w:sz="0" w:space="0" w:color="auto"/>
            <w:left w:val="none" w:sz="0" w:space="0" w:color="auto"/>
            <w:bottom w:val="none" w:sz="0" w:space="0" w:color="auto"/>
            <w:right w:val="none" w:sz="0" w:space="0" w:color="auto"/>
          </w:divBdr>
        </w:div>
        <w:div w:id="440758004">
          <w:marLeft w:val="480"/>
          <w:marRight w:val="0"/>
          <w:marTop w:val="0"/>
          <w:marBottom w:val="0"/>
          <w:divBdr>
            <w:top w:val="none" w:sz="0" w:space="0" w:color="auto"/>
            <w:left w:val="none" w:sz="0" w:space="0" w:color="auto"/>
            <w:bottom w:val="none" w:sz="0" w:space="0" w:color="auto"/>
            <w:right w:val="none" w:sz="0" w:space="0" w:color="auto"/>
          </w:divBdr>
        </w:div>
        <w:div w:id="775518471">
          <w:marLeft w:val="480"/>
          <w:marRight w:val="0"/>
          <w:marTop w:val="0"/>
          <w:marBottom w:val="0"/>
          <w:divBdr>
            <w:top w:val="none" w:sz="0" w:space="0" w:color="auto"/>
            <w:left w:val="none" w:sz="0" w:space="0" w:color="auto"/>
            <w:bottom w:val="none" w:sz="0" w:space="0" w:color="auto"/>
            <w:right w:val="none" w:sz="0" w:space="0" w:color="auto"/>
          </w:divBdr>
        </w:div>
        <w:div w:id="514003029">
          <w:marLeft w:val="480"/>
          <w:marRight w:val="0"/>
          <w:marTop w:val="0"/>
          <w:marBottom w:val="0"/>
          <w:divBdr>
            <w:top w:val="none" w:sz="0" w:space="0" w:color="auto"/>
            <w:left w:val="none" w:sz="0" w:space="0" w:color="auto"/>
            <w:bottom w:val="none" w:sz="0" w:space="0" w:color="auto"/>
            <w:right w:val="none" w:sz="0" w:space="0" w:color="auto"/>
          </w:divBdr>
        </w:div>
        <w:div w:id="193465876">
          <w:marLeft w:val="480"/>
          <w:marRight w:val="0"/>
          <w:marTop w:val="0"/>
          <w:marBottom w:val="0"/>
          <w:divBdr>
            <w:top w:val="none" w:sz="0" w:space="0" w:color="auto"/>
            <w:left w:val="none" w:sz="0" w:space="0" w:color="auto"/>
            <w:bottom w:val="none" w:sz="0" w:space="0" w:color="auto"/>
            <w:right w:val="none" w:sz="0" w:space="0" w:color="auto"/>
          </w:divBdr>
        </w:div>
        <w:div w:id="415517024">
          <w:marLeft w:val="480"/>
          <w:marRight w:val="0"/>
          <w:marTop w:val="0"/>
          <w:marBottom w:val="0"/>
          <w:divBdr>
            <w:top w:val="none" w:sz="0" w:space="0" w:color="auto"/>
            <w:left w:val="none" w:sz="0" w:space="0" w:color="auto"/>
            <w:bottom w:val="none" w:sz="0" w:space="0" w:color="auto"/>
            <w:right w:val="none" w:sz="0" w:space="0" w:color="auto"/>
          </w:divBdr>
        </w:div>
        <w:div w:id="31931403">
          <w:marLeft w:val="480"/>
          <w:marRight w:val="0"/>
          <w:marTop w:val="0"/>
          <w:marBottom w:val="0"/>
          <w:divBdr>
            <w:top w:val="none" w:sz="0" w:space="0" w:color="auto"/>
            <w:left w:val="none" w:sz="0" w:space="0" w:color="auto"/>
            <w:bottom w:val="none" w:sz="0" w:space="0" w:color="auto"/>
            <w:right w:val="none" w:sz="0" w:space="0" w:color="auto"/>
          </w:divBdr>
        </w:div>
        <w:div w:id="370568177">
          <w:marLeft w:val="480"/>
          <w:marRight w:val="0"/>
          <w:marTop w:val="0"/>
          <w:marBottom w:val="0"/>
          <w:divBdr>
            <w:top w:val="none" w:sz="0" w:space="0" w:color="auto"/>
            <w:left w:val="none" w:sz="0" w:space="0" w:color="auto"/>
            <w:bottom w:val="none" w:sz="0" w:space="0" w:color="auto"/>
            <w:right w:val="none" w:sz="0" w:space="0" w:color="auto"/>
          </w:divBdr>
        </w:div>
        <w:div w:id="598175557">
          <w:marLeft w:val="480"/>
          <w:marRight w:val="0"/>
          <w:marTop w:val="0"/>
          <w:marBottom w:val="0"/>
          <w:divBdr>
            <w:top w:val="none" w:sz="0" w:space="0" w:color="auto"/>
            <w:left w:val="none" w:sz="0" w:space="0" w:color="auto"/>
            <w:bottom w:val="none" w:sz="0" w:space="0" w:color="auto"/>
            <w:right w:val="none" w:sz="0" w:space="0" w:color="auto"/>
          </w:divBdr>
        </w:div>
        <w:div w:id="1579753980">
          <w:marLeft w:val="480"/>
          <w:marRight w:val="0"/>
          <w:marTop w:val="0"/>
          <w:marBottom w:val="0"/>
          <w:divBdr>
            <w:top w:val="none" w:sz="0" w:space="0" w:color="auto"/>
            <w:left w:val="none" w:sz="0" w:space="0" w:color="auto"/>
            <w:bottom w:val="none" w:sz="0" w:space="0" w:color="auto"/>
            <w:right w:val="none" w:sz="0" w:space="0" w:color="auto"/>
          </w:divBdr>
        </w:div>
        <w:div w:id="1170368180">
          <w:marLeft w:val="480"/>
          <w:marRight w:val="0"/>
          <w:marTop w:val="0"/>
          <w:marBottom w:val="0"/>
          <w:divBdr>
            <w:top w:val="none" w:sz="0" w:space="0" w:color="auto"/>
            <w:left w:val="none" w:sz="0" w:space="0" w:color="auto"/>
            <w:bottom w:val="none" w:sz="0" w:space="0" w:color="auto"/>
            <w:right w:val="none" w:sz="0" w:space="0" w:color="auto"/>
          </w:divBdr>
        </w:div>
        <w:div w:id="880360312">
          <w:marLeft w:val="480"/>
          <w:marRight w:val="0"/>
          <w:marTop w:val="0"/>
          <w:marBottom w:val="0"/>
          <w:divBdr>
            <w:top w:val="none" w:sz="0" w:space="0" w:color="auto"/>
            <w:left w:val="none" w:sz="0" w:space="0" w:color="auto"/>
            <w:bottom w:val="none" w:sz="0" w:space="0" w:color="auto"/>
            <w:right w:val="none" w:sz="0" w:space="0" w:color="auto"/>
          </w:divBdr>
        </w:div>
        <w:div w:id="1986625101">
          <w:marLeft w:val="480"/>
          <w:marRight w:val="0"/>
          <w:marTop w:val="0"/>
          <w:marBottom w:val="0"/>
          <w:divBdr>
            <w:top w:val="none" w:sz="0" w:space="0" w:color="auto"/>
            <w:left w:val="none" w:sz="0" w:space="0" w:color="auto"/>
            <w:bottom w:val="none" w:sz="0" w:space="0" w:color="auto"/>
            <w:right w:val="none" w:sz="0" w:space="0" w:color="auto"/>
          </w:divBdr>
        </w:div>
        <w:div w:id="182519090">
          <w:marLeft w:val="480"/>
          <w:marRight w:val="0"/>
          <w:marTop w:val="0"/>
          <w:marBottom w:val="0"/>
          <w:divBdr>
            <w:top w:val="none" w:sz="0" w:space="0" w:color="auto"/>
            <w:left w:val="none" w:sz="0" w:space="0" w:color="auto"/>
            <w:bottom w:val="none" w:sz="0" w:space="0" w:color="auto"/>
            <w:right w:val="none" w:sz="0" w:space="0" w:color="auto"/>
          </w:divBdr>
        </w:div>
        <w:div w:id="1224176636">
          <w:marLeft w:val="480"/>
          <w:marRight w:val="0"/>
          <w:marTop w:val="0"/>
          <w:marBottom w:val="0"/>
          <w:divBdr>
            <w:top w:val="none" w:sz="0" w:space="0" w:color="auto"/>
            <w:left w:val="none" w:sz="0" w:space="0" w:color="auto"/>
            <w:bottom w:val="none" w:sz="0" w:space="0" w:color="auto"/>
            <w:right w:val="none" w:sz="0" w:space="0" w:color="auto"/>
          </w:divBdr>
        </w:div>
        <w:div w:id="712004326">
          <w:marLeft w:val="480"/>
          <w:marRight w:val="0"/>
          <w:marTop w:val="0"/>
          <w:marBottom w:val="0"/>
          <w:divBdr>
            <w:top w:val="none" w:sz="0" w:space="0" w:color="auto"/>
            <w:left w:val="none" w:sz="0" w:space="0" w:color="auto"/>
            <w:bottom w:val="none" w:sz="0" w:space="0" w:color="auto"/>
            <w:right w:val="none" w:sz="0" w:space="0" w:color="auto"/>
          </w:divBdr>
        </w:div>
        <w:div w:id="1359550229">
          <w:marLeft w:val="480"/>
          <w:marRight w:val="0"/>
          <w:marTop w:val="0"/>
          <w:marBottom w:val="0"/>
          <w:divBdr>
            <w:top w:val="none" w:sz="0" w:space="0" w:color="auto"/>
            <w:left w:val="none" w:sz="0" w:space="0" w:color="auto"/>
            <w:bottom w:val="none" w:sz="0" w:space="0" w:color="auto"/>
            <w:right w:val="none" w:sz="0" w:space="0" w:color="auto"/>
          </w:divBdr>
        </w:div>
        <w:div w:id="282421437">
          <w:marLeft w:val="480"/>
          <w:marRight w:val="0"/>
          <w:marTop w:val="0"/>
          <w:marBottom w:val="0"/>
          <w:divBdr>
            <w:top w:val="none" w:sz="0" w:space="0" w:color="auto"/>
            <w:left w:val="none" w:sz="0" w:space="0" w:color="auto"/>
            <w:bottom w:val="none" w:sz="0" w:space="0" w:color="auto"/>
            <w:right w:val="none" w:sz="0" w:space="0" w:color="auto"/>
          </w:divBdr>
        </w:div>
        <w:div w:id="1385719966">
          <w:marLeft w:val="480"/>
          <w:marRight w:val="0"/>
          <w:marTop w:val="0"/>
          <w:marBottom w:val="0"/>
          <w:divBdr>
            <w:top w:val="none" w:sz="0" w:space="0" w:color="auto"/>
            <w:left w:val="none" w:sz="0" w:space="0" w:color="auto"/>
            <w:bottom w:val="none" w:sz="0" w:space="0" w:color="auto"/>
            <w:right w:val="none" w:sz="0" w:space="0" w:color="auto"/>
          </w:divBdr>
        </w:div>
        <w:div w:id="606349874">
          <w:marLeft w:val="480"/>
          <w:marRight w:val="0"/>
          <w:marTop w:val="0"/>
          <w:marBottom w:val="0"/>
          <w:divBdr>
            <w:top w:val="none" w:sz="0" w:space="0" w:color="auto"/>
            <w:left w:val="none" w:sz="0" w:space="0" w:color="auto"/>
            <w:bottom w:val="none" w:sz="0" w:space="0" w:color="auto"/>
            <w:right w:val="none" w:sz="0" w:space="0" w:color="auto"/>
          </w:divBdr>
        </w:div>
        <w:div w:id="1692878755">
          <w:marLeft w:val="480"/>
          <w:marRight w:val="0"/>
          <w:marTop w:val="0"/>
          <w:marBottom w:val="0"/>
          <w:divBdr>
            <w:top w:val="none" w:sz="0" w:space="0" w:color="auto"/>
            <w:left w:val="none" w:sz="0" w:space="0" w:color="auto"/>
            <w:bottom w:val="none" w:sz="0" w:space="0" w:color="auto"/>
            <w:right w:val="none" w:sz="0" w:space="0" w:color="auto"/>
          </w:divBdr>
        </w:div>
        <w:div w:id="1158839405">
          <w:marLeft w:val="480"/>
          <w:marRight w:val="0"/>
          <w:marTop w:val="0"/>
          <w:marBottom w:val="0"/>
          <w:divBdr>
            <w:top w:val="none" w:sz="0" w:space="0" w:color="auto"/>
            <w:left w:val="none" w:sz="0" w:space="0" w:color="auto"/>
            <w:bottom w:val="none" w:sz="0" w:space="0" w:color="auto"/>
            <w:right w:val="none" w:sz="0" w:space="0" w:color="auto"/>
          </w:divBdr>
        </w:div>
        <w:div w:id="209194847">
          <w:marLeft w:val="480"/>
          <w:marRight w:val="0"/>
          <w:marTop w:val="0"/>
          <w:marBottom w:val="0"/>
          <w:divBdr>
            <w:top w:val="none" w:sz="0" w:space="0" w:color="auto"/>
            <w:left w:val="none" w:sz="0" w:space="0" w:color="auto"/>
            <w:bottom w:val="none" w:sz="0" w:space="0" w:color="auto"/>
            <w:right w:val="none" w:sz="0" w:space="0" w:color="auto"/>
          </w:divBdr>
        </w:div>
        <w:div w:id="1035347416">
          <w:marLeft w:val="480"/>
          <w:marRight w:val="0"/>
          <w:marTop w:val="0"/>
          <w:marBottom w:val="0"/>
          <w:divBdr>
            <w:top w:val="none" w:sz="0" w:space="0" w:color="auto"/>
            <w:left w:val="none" w:sz="0" w:space="0" w:color="auto"/>
            <w:bottom w:val="none" w:sz="0" w:space="0" w:color="auto"/>
            <w:right w:val="none" w:sz="0" w:space="0" w:color="auto"/>
          </w:divBdr>
        </w:div>
        <w:div w:id="1798179614">
          <w:marLeft w:val="480"/>
          <w:marRight w:val="0"/>
          <w:marTop w:val="0"/>
          <w:marBottom w:val="0"/>
          <w:divBdr>
            <w:top w:val="none" w:sz="0" w:space="0" w:color="auto"/>
            <w:left w:val="none" w:sz="0" w:space="0" w:color="auto"/>
            <w:bottom w:val="none" w:sz="0" w:space="0" w:color="auto"/>
            <w:right w:val="none" w:sz="0" w:space="0" w:color="auto"/>
          </w:divBdr>
        </w:div>
        <w:div w:id="289283439">
          <w:marLeft w:val="480"/>
          <w:marRight w:val="0"/>
          <w:marTop w:val="0"/>
          <w:marBottom w:val="0"/>
          <w:divBdr>
            <w:top w:val="none" w:sz="0" w:space="0" w:color="auto"/>
            <w:left w:val="none" w:sz="0" w:space="0" w:color="auto"/>
            <w:bottom w:val="none" w:sz="0" w:space="0" w:color="auto"/>
            <w:right w:val="none" w:sz="0" w:space="0" w:color="auto"/>
          </w:divBdr>
        </w:div>
        <w:div w:id="1189030816">
          <w:marLeft w:val="480"/>
          <w:marRight w:val="0"/>
          <w:marTop w:val="0"/>
          <w:marBottom w:val="0"/>
          <w:divBdr>
            <w:top w:val="none" w:sz="0" w:space="0" w:color="auto"/>
            <w:left w:val="none" w:sz="0" w:space="0" w:color="auto"/>
            <w:bottom w:val="none" w:sz="0" w:space="0" w:color="auto"/>
            <w:right w:val="none" w:sz="0" w:space="0" w:color="auto"/>
          </w:divBdr>
        </w:div>
        <w:div w:id="979380460">
          <w:marLeft w:val="480"/>
          <w:marRight w:val="0"/>
          <w:marTop w:val="0"/>
          <w:marBottom w:val="0"/>
          <w:divBdr>
            <w:top w:val="none" w:sz="0" w:space="0" w:color="auto"/>
            <w:left w:val="none" w:sz="0" w:space="0" w:color="auto"/>
            <w:bottom w:val="none" w:sz="0" w:space="0" w:color="auto"/>
            <w:right w:val="none" w:sz="0" w:space="0" w:color="auto"/>
          </w:divBdr>
        </w:div>
        <w:div w:id="1731810214">
          <w:marLeft w:val="480"/>
          <w:marRight w:val="0"/>
          <w:marTop w:val="0"/>
          <w:marBottom w:val="0"/>
          <w:divBdr>
            <w:top w:val="none" w:sz="0" w:space="0" w:color="auto"/>
            <w:left w:val="none" w:sz="0" w:space="0" w:color="auto"/>
            <w:bottom w:val="none" w:sz="0" w:space="0" w:color="auto"/>
            <w:right w:val="none" w:sz="0" w:space="0" w:color="auto"/>
          </w:divBdr>
        </w:div>
        <w:div w:id="748038128">
          <w:marLeft w:val="480"/>
          <w:marRight w:val="0"/>
          <w:marTop w:val="0"/>
          <w:marBottom w:val="0"/>
          <w:divBdr>
            <w:top w:val="none" w:sz="0" w:space="0" w:color="auto"/>
            <w:left w:val="none" w:sz="0" w:space="0" w:color="auto"/>
            <w:bottom w:val="none" w:sz="0" w:space="0" w:color="auto"/>
            <w:right w:val="none" w:sz="0" w:space="0" w:color="auto"/>
          </w:divBdr>
        </w:div>
        <w:div w:id="849491322">
          <w:marLeft w:val="480"/>
          <w:marRight w:val="0"/>
          <w:marTop w:val="0"/>
          <w:marBottom w:val="0"/>
          <w:divBdr>
            <w:top w:val="none" w:sz="0" w:space="0" w:color="auto"/>
            <w:left w:val="none" w:sz="0" w:space="0" w:color="auto"/>
            <w:bottom w:val="none" w:sz="0" w:space="0" w:color="auto"/>
            <w:right w:val="none" w:sz="0" w:space="0" w:color="auto"/>
          </w:divBdr>
        </w:div>
        <w:div w:id="655033099">
          <w:marLeft w:val="480"/>
          <w:marRight w:val="0"/>
          <w:marTop w:val="0"/>
          <w:marBottom w:val="0"/>
          <w:divBdr>
            <w:top w:val="none" w:sz="0" w:space="0" w:color="auto"/>
            <w:left w:val="none" w:sz="0" w:space="0" w:color="auto"/>
            <w:bottom w:val="none" w:sz="0" w:space="0" w:color="auto"/>
            <w:right w:val="none" w:sz="0" w:space="0" w:color="auto"/>
          </w:divBdr>
        </w:div>
        <w:div w:id="1475488803">
          <w:marLeft w:val="480"/>
          <w:marRight w:val="0"/>
          <w:marTop w:val="0"/>
          <w:marBottom w:val="0"/>
          <w:divBdr>
            <w:top w:val="none" w:sz="0" w:space="0" w:color="auto"/>
            <w:left w:val="none" w:sz="0" w:space="0" w:color="auto"/>
            <w:bottom w:val="none" w:sz="0" w:space="0" w:color="auto"/>
            <w:right w:val="none" w:sz="0" w:space="0" w:color="auto"/>
          </w:divBdr>
        </w:div>
        <w:div w:id="1426924921">
          <w:marLeft w:val="480"/>
          <w:marRight w:val="0"/>
          <w:marTop w:val="0"/>
          <w:marBottom w:val="0"/>
          <w:divBdr>
            <w:top w:val="none" w:sz="0" w:space="0" w:color="auto"/>
            <w:left w:val="none" w:sz="0" w:space="0" w:color="auto"/>
            <w:bottom w:val="none" w:sz="0" w:space="0" w:color="auto"/>
            <w:right w:val="none" w:sz="0" w:space="0" w:color="auto"/>
          </w:divBdr>
        </w:div>
        <w:div w:id="858154949">
          <w:marLeft w:val="480"/>
          <w:marRight w:val="0"/>
          <w:marTop w:val="0"/>
          <w:marBottom w:val="0"/>
          <w:divBdr>
            <w:top w:val="none" w:sz="0" w:space="0" w:color="auto"/>
            <w:left w:val="none" w:sz="0" w:space="0" w:color="auto"/>
            <w:bottom w:val="none" w:sz="0" w:space="0" w:color="auto"/>
            <w:right w:val="none" w:sz="0" w:space="0" w:color="auto"/>
          </w:divBdr>
        </w:div>
        <w:div w:id="312098737">
          <w:marLeft w:val="480"/>
          <w:marRight w:val="0"/>
          <w:marTop w:val="0"/>
          <w:marBottom w:val="0"/>
          <w:divBdr>
            <w:top w:val="none" w:sz="0" w:space="0" w:color="auto"/>
            <w:left w:val="none" w:sz="0" w:space="0" w:color="auto"/>
            <w:bottom w:val="none" w:sz="0" w:space="0" w:color="auto"/>
            <w:right w:val="none" w:sz="0" w:space="0" w:color="auto"/>
          </w:divBdr>
        </w:div>
        <w:div w:id="2128424814">
          <w:marLeft w:val="480"/>
          <w:marRight w:val="0"/>
          <w:marTop w:val="0"/>
          <w:marBottom w:val="0"/>
          <w:divBdr>
            <w:top w:val="none" w:sz="0" w:space="0" w:color="auto"/>
            <w:left w:val="none" w:sz="0" w:space="0" w:color="auto"/>
            <w:bottom w:val="none" w:sz="0" w:space="0" w:color="auto"/>
            <w:right w:val="none" w:sz="0" w:space="0" w:color="auto"/>
          </w:divBdr>
        </w:div>
        <w:div w:id="606697296">
          <w:marLeft w:val="480"/>
          <w:marRight w:val="0"/>
          <w:marTop w:val="0"/>
          <w:marBottom w:val="0"/>
          <w:divBdr>
            <w:top w:val="none" w:sz="0" w:space="0" w:color="auto"/>
            <w:left w:val="none" w:sz="0" w:space="0" w:color="auto"/>
            <w:bottom w:val="none" w:sz="0" w:space="0" w:color="auto"/>
            <w:right w:val="none" w:sz="0" w:space="0" w:color="auto"/>
          </w:divBdr>
        </w:div>
        <w:div w:id="1756435393">
          <w:marLeft w:val="480"/>
          <w:marRight w:val="0"/>
          <w:marTop w:val="0"/>
          <w:marBottom w:val="0"/>
          <w:divBdr>
            <w:top w:val="none" w:sz="0" w:space="0" w:color="auto"/>
            <w:left w:val="none" w:sz="0" w:space="0" w:color="auto"/>
            <w:bottom w:val="none" w:sz="0" w:space="0" w:color="auto"/>
            <w:right w:val="none" w:sz="0" w:space="0" w:color="auto"/>
          </w:divBdr>
        </w:div>
        <w:div w:id="1885093399">
          <w:marLeft w:val="480"/>
          <w:marRight w:val="0"/>
          <w:marTop w:val="0"/>
          <w:marBottom w:val="0"/>
          <w:divBdr>
            <w:top w:val="none" w:sz="0" w:space="0" w:color="auto"/>
            <w:left w:val="none" w:sz="0" w:space="0" w:color="auto"/>
            <w:bottom w:val="none" w:sz="0" w:space="0" w:color="auto"/>
            <w:right w:val="none" w:sz="0" w:space="0" w:color="auto"/>
          </w:divBdr>
        </w:div>
        <w:div w:id="72091477">
          <w:marLeft w:val="480"/>
          <w:marRight w:val="0"/>
          <w:marTop w:val="0"/>
          <w:marBottom w:val="0"/>
          <w:divBdr>
            <w:top w:val="none" w:sz="0" w:space="0" w:color="auto"/>
            <w:left w:val="none" w:sz="0" w:space="0" w:color="auto"/>
            <w:bottom w:val="none" w:sz="0" w:space="0" w:color="auto"/>
            <w:right w:val="none" w:sz="0" w:space="0" w:color="auto"/>
          </w:divBdr>
        </w:div>
        <w:div w:id="1230307407">
          <w:marLeft w:val="480"/>
          <w:marRight w:val="0"/>
          <w:marTop w:val="0"/>
          <w:marBottom w:val="0"/>
          <w:divBdr>
            <w:top w:val="none" w:sz="0" w:space="0" w:color="auto"/>
            <w:left w:val="none" w:sz="0" w:space="0" w:color="auto"/>
            <w:bottom w:val="none" w:sz="0" w:space="0" w:color="auto"/>
            <w:right w:val="none" w:sz="0" w:space="0" w:color="auto"/>
          </w:divBdr>
        </w:div>
        <w:div w:id="1727146920">
          <w:marLeft w:val="480"/>
          <w:marRight w:val="0"/>
          <w:marTop w:val="0"/>
          <w:marBottom w:val="0"/>
          <w:divBdr>
            <w:top w:val="none" w:sz="0" w:space="0" w:color="auto"/>
            <w:left w:val="none" w:sz="0" w:space="0" w:color="auto"/>
            <w:bottom w:val="none" w:sz="0" w:space="0" w:color="auto"/>
            <w:right w:val="none" w:sz="0" w:space="0" w:color="auto"/>
          </w:divBdr>
        </w:div>
        <w:div w:id="1662075817">
          <w:marLeft w:val="480"/>
          <w:marRight w:val="0"/>
          <w:marTop w:val="0"/>
          <w:marBottom w:val="0"/>
          <w:divBdr>
            <w:top w:val="none" w:sz="0" w:space="0" w:color="auto"/>
            <w:left w:val="none" w:sz="0" w:space="0" w:color="auto"/>
            <w:bottom w:val="none" w:sz="0" w:space="0" w:color="auto"/>
            <w:right w:val="none" w:sz="0" w:space="0" w:color="auto"/>
          </w:divBdr>
        </w:div>
        <w:div w:id="1166283162">
          <w:marLeft w:val="480"/>
          <w:marRight w:val="0"/>
          <w:marTop w:val="0"/>
          <w:marBottom w:val="0"/>
          <w:divBdr>
            <w:top w:val="none" w:sz="0" w:space="0" w:color="auto"/>
            <w:left w:val="none" w:sz="0" w:space="0" w:color="auto"/>
            <w:bottom w:val="none" w:sz="0" w:space="0" w:color="auto"/>
            <w:right w:val="none" w:sz="0" w:space="0" w:color="auto"/>
          </w:divBdr>
        </w:div>
        <w:div w:id="1358894616">
          <w:marLeft w:val="480"/>
          <w:marRight w:val="0"/>
          <w:marTop w:val="0"/>
          <w:marBottom w:val="0"/>
          <w:divBdr>
            <w:top w:val="none" w:sz="0" w:space="0" w:color="auto"/>
            <w:left w:val="none" w:sz="0" w:space="0" w:color="auto"/>
            <w:bottom w:val="none" w:sz="0" w:space="0" w:color="auto"/>
            <w:right w:val="none" w:sz="0" w:space="0" w:color="auto"/>
          </w:divBdr>
        </w:div>
        <w:div w:id="775711093">
          <w:marLeft w:val="480"/>
          <w:marRight w:val="0"/>
          <w:marTop w:val="0"/>
          <w:marBottom w:val="0"/>
          <w:divBdr>
            <w:top w:val="none" w:sz="0" w:space="0" w:color="auto"/>
            <w:left w:val="none" w:sz="0" w:space="0" w:color="auto"/>
            <w:bottom w:val="none" w:sz="0" w:space="0" w:color="auto"/>
            <w:right w:val="none" w:sz="0" w:space="0" w:color="auto"/>
          </w:divBdr>
        </w:div>
        <w:div w:id="1501309774">
          <w:marLeft w:val="480"/>
          <w:marRight w:val="0"/>
          <w:marTop w:val="0"/>
          <w:marBottom w:val="0"/>
          <w:divBdr>
            <w:top w:val="none" w:sz="0" w:space="0" w:color="auto"/>
            <w:left w:val="none" w:sz="0" w:space="0" w:color="auto"/>
            <w:bottom w:val="none" w:sz="0" w:space="0" w:color="auto"/>
            <w:right w:val="none" w:sz="0" w:space="0" w:color="auto"/>
          </w:divBdr>
        </w:div>
        <w:div w:id="1900750632">
          <w:marLeft w:val="480"/>
          <w:marRight w:val="0"/>
          <w:marTop w:val="0"/>
          <w:marBottom w:val="0"/>
          <w:divBdr>
            <w:top w:val="none" w:sz="0" w:space="0" w:color="auto"/>
            <w:left w:val="none" w:sz="0" w:space="0" w:color="auto"/>
            <w:bottom w:val="none" w:sz="0" w:space="0" w:color="auto"/>
            <w:right w:val="none" w:sz="0" w:space="0" w:color="auto"/>
          </w:divBdr>
        </w:div>
        <w:div w:id="886799691">
          <w:marLeft w:val="480"/>
          <w:marRight w:val="0"/>
          <w:marTop w:val="0"/>
          <w:marBottom w:val="0"/>
          <w:divBdr>
            <w:top w:val="none" w:sz="0" w:space="0" w:color="auto"/>
            <w:left w:val="none" w:sz="0" w:space="0" w:color="auto"/>
            <w:bottom w:val="none" w:sz="0" w:space="0" w:color="auto"/>
            <w:right w:val="none" w:sz="0" w:space="0" w:color="auto"/>
          </w:divBdr>
        </w:div>
        <w:div w:id="1391265596">
          <w:marLeft w:val="480"/>
          <w:marRight w:val="0"/>
          <w:marTop w:val="0"/>
          <w:marBottom w:val="0"/>
          <w:divBdr>
            <w:top w:val="none" w:sz="0" w:space="0" w:color="auto"/>
            <w:left w:val="none" w:sz="0" w:space="0" w:color="auto"/>
            <w:bottom w:val="none" w:sz="0" w:space="0" w:color="auto"/>
            <w:right w:val="none" w:sz="0" w:space="0" w:color="auto"/>
          </w:divBdr>
        </w:div>
        <w:div w:id="339283506">
          <w:marLeft w:val="480"/>
          <w:marRight w:val="0"/>
          <w:marTop w:val="0"/>
          <w:marBottom w:val="0"/>
          <w:divBdr>
            <w:top w:val="none" w:sz="0" w:space="0" w:color="auto"/>
            <w:left w:val="none" w:sz="0" w:space="0" w:color="auto"/>
            <w:bottom w:val="none" w:sz="0" w:space="0" w:color="auto"/>
            <w:right w:val="none" w:sz="0" w:space="0" w:color="auto"/>
          </w:divBdr>
        </w:div>
        <w:div w:id="682589227">
          <w:marLeft w:val="480"/>
          <w:marRight w:val="0"/>
          <w:marTop w:val="0"/>
          <w:marBottom w:val="0"/>
          <w:divBdr>
            <w:top w:val="none" w:sz="0" w:space="0" w:color="auto"/>
            <w:left w:val="none" w:sz="0" w:space="0" w:color="auto"/>
            <w:bottom w:val="none" w:sz="0" w:space="0" w:color="auto"/>
            <w:right w:val="none" w:sz="0" w:space="0" w:color="auto"/>
          </w:divBdr>
        </w:div>
        <w:div w:id="853344502">
          <w:marLeft w:val="480"/>
          <w:marRight w:val="0"/>
          <w:marTop w:val="0"/>
          <w:marBottom w:val="0"/>
          <w:divBdr>
            <w:top w:val="none" w:sz="0" w:space="0" w:color="auto"/>
            <w:left w:val="none" w:sz="0" w:space="0" w:color="auto"/>
            <w:bottom w:val="none" w:sz="0" w:space="0" w:color="auto"/>
            <w:right w:val="none" w:sz="0" w:space="0" w:color="auto"/>
          </w:divBdr>
        </w:div>
        <w:div w:id="1927839617">
          <w:marLeft w:val="480"/>
          <w:marRight w:val="0"/>
          <w:marTop w:val="0"/>
          <w:marBottom w:val="0"/>
          <w:divBdr>
            <w:top w:val="none" w:sz="0" w:space="0" w:color="auto"/>
            <w:left w:val="none" w:sz="0" w:space="0" w:color="auto"/>
            <w:bottom w:val="none" w:sz="0" w:space="0" w:color="auto"/>
            <w:right w:val="none" w:sz="0" w:space="0" w:color="auto"/>
          </w:divBdr>
        </w:div>
        <w:div w:id="754935275">
          <w:marLeft w:val="480"/>
          <w:marRight w:val="0"/>
          <w:marTop w:val="0"/>
          <w:marBottom w:val="0"/>
          <w:divBdr>
            <w:top w:val="none" w:sz="0" w:space="0" w:color="auto"/>
            <w:left w:val="none" w:sz="0" w:space="0" w:color="auto"/>
            <w:bottom w:val="none" w:sz="0" w:space="0" w:color="auto"/>
            <w:right w:val="none" w:sz="0" w:space="0" w:color="auto"/>
          </w:divBdr>
        </w:div>
        <w:div w:id="412817737">
          <w:marLeft w:val="480"/>
          <w:marRight w:val="0"/>
          <w:marTop w:val="0"/>
          <w:marBottom w:val="0"/>
          <w:divBdr>
            <w:top w:val="none" w:sz="0" w:space="0" w:color="auto"/>
            <w:left w:val="none" w:sz="0" w:space="0" w:color="auto"/>
            <w:bottom w:val="none" w:sz="0" w:space="0" w:color="auto"/>
            <w:right w:val="none" w:sz="0" w:space="0" w:color="auto"/>
          </w:divBdr>
        </w:div>
        <w:div w:id="307515463">
          <w:marLeft w:val="480"/>
          <w:marRight w:val="0"/>
          <w:marTop w:val="0"/>
          <w:marBottom w:val="0"/>
          <w:divBdr>
            <w:top w:val="none" w:sz="0" w:space="0" w:color="auto"/>
            <w:left w:val="none" w:sz="0" w:space="0" w:color="auto"/>
            <w:bottom w:val="none" w:sz="0" w:space="0" w:color="auto"/>
            <w:right w:val="none" w:sz="0" w:space="0" w:color="auto"/>
          </w:divBdr>
        </w:div>
        <w:div w:id="1345279433">
          <w:marLeft w:val="480"/>
          <w:marRight w:val="0"/>
          <w:marTop w:val="0"/>
          <w:marBottom w:val="0"/>
          <w:divBdr>
            <w:top w:val="none" w:sz="0" w:space="0" w:color="auto"/>
            <w:left w:val="none" w:sz="0" w:space="0" w:color="auto"/>
            <w:bottom w:val="none" w:sz="0" w:space="0" w:color="auto"/>
            <w:right w:val="none" w:sz="0" w:space="0" w:color="auto"/>
          </w:divBdr>
        </w:div>
        <w:div w:id="645284953">
          <w:marLeft w:val="480"/>
          <w:marRight w:val="0"/>
          <w:marTop w:val="0"/>
          <w:marBottom w:val="0"/>
          <w:divBdr>
            <w:top w:val="none" w:sz="0" w:space="0" w:color="auto"/>
            <w:left w:val="none" w:sz="0" w:space="0" w:color="auto"/>
            <w:bottom w:val="none" w:sz="0" w:space="0" w:color="auto"/>
            <w:right w:val="none" w:sz="0" w:space="0" w:color="auto"/>
          </w:divBdr>
        </w:div>
        <w:div w:id="940264195">
          <w:marLeft w:val="480"/>
          <w:marRight w:val="0"/>
          <w:marTop w:val="0"/>
          <w:marBottom w:val="0"/>
          <w:divBdr>
            <w:top w:val="none" w:sz="0" w:space="0" w:color="auto"/>
            <w:left w:val="none" w:sz="0" w:space="0" w:color="auto"/>
            <w:bottom w:val="none" w:sz="0" w:space="0" w:color="auto"/>
            <w:right w:val="none" w:sz="0" w:space="0" w:color="auto"/>
          </w:divBdr>
        </w:div>
        <w:div w:id="1236434696">
          <w:marLeft w:val="480"/>
          <w:marRight w:val="0"/>
          <w:marTop w:val="0"/>
          <w:marBottom w:val="0"/>
          <w:divBdr>
            <w:top w:val="none" w:sz="0" w:space="0" w:color="auto"/>
            <w:left w:val="none" w:sz="0" w:space="0" w:color="auto"/>
            <w:bottom w:val="none" w:sz="0" w:space="0" w:color="auto"/>
            <w:right w:val="none" w:sz="0" w:space="0" w:color="auto"/>
          </w:divBdr>
        </w:div>
        <w:div w:id="1928462758">
          <w:marLeft w:val="480"/>
          <w:marRight w:val="0"/>
          <w:marTop w:val="0"/>
          <w:marBottom w:val="0"/>
          <w:divBdr>
            <w:top w:val="none" w:sz="0" w:space="0" w:color="auto"/>
            <w:left w:val="none" w:sz="0" w:space="0" w:color="auto"/>
            <w:bottom w:val="none" w:sz="0" w:space="0" w:color="auto"/>
            <w:right w:val="none" w:sz="0" w:space="0" w:color="auto"/>
          </w:divBdr>
        </w:div>
        <w:div w:id="1261334569">
          <w:marLeft w:val="480"/>
          <w:marRight w:val="0"/>
          <w:marTop w:val="0"/>
          <w:marBottom w:val="0"/>
          <w:divBdr>
            <w:top w:val="none" w:sz="0" w:space="0" w:color="auto"/>
            <w:left w:val="none" w:sz="0" w:space="0" w:color="auto"/>
            <w:bottom w:val="none" w:sz="0" w:space="0" w:color="auto"/>
            <w:right w:val="none" w:sz="0" w:space="0" w:color="auto"/>
          </w:divBdr>
        </w:div>
        <w:div w:id="163476316">
          <w:marLeft w:val="480"/>
          <w:marRight w:val="0"/>
          <w:marTop w:val="0"/>
          <w:marBottom w:val="0"/>
          <w:divBdr>
            <w:top w:val="none" w:sz="0" w:space="0" w:color="auto"/>
            <w:left w:val="none" w:sz="0" w:space="0" w:color="auto"/>
            <w:bottom w:val="none" w:sz="0" w:space="0" w:color="auto"/>
            <w:right w:val="none" w:sz="0" w:space="0" w:color="auto"/>
          </w:divBdr>
        </w:div>
        <w:div w:id="782580442">
          <w:marLeft w:val="480"/>
          <w:marRight w:val="0"/>
          <w:marTop w:val="0"/>
          <w:marBottom w:val="0"/>
          <w:divBdr>
            <w:top w:val="none" w:sz="0" w:space="0" w:color="auto"/>
            <w:left w:val="none" w:sz="0" w:space="0" w:color="auto"/>
            <w:bottom w:val="none" w:sz="0" w:space="0" w:color="auto"/>
            <w:right w:val="none" w:sz="0" w:space="0" w:color="auto"/>
          </w:divBdr>
        </w:div>
        <w:div w:id="1208297278">
          <w:marLeft w:val="480"/>
          <w:marRight w:val="0"/>
          <w:marTop w:val="0"/>
          <w:marBottom w:val="0"/>
          <w:divBdr>
            <w:top w:val="none" w:sz="0" w:space="0" w:color="auto"/>
            <w:left w:val="none" w:sz="0" w:space="0" w:color="auto"/>
            <w:bottom w:val="none" w:sz="0" w:space="0" w:color="auto"/>
            <w:right w:val="none" w:sz="0" w:space="0" w:color="auto"/>
          </w:divBdr>
        </w:div>
        <w:div w:id="204606440">
          <w:marLeft w:val="480"/>
          <w:marRight w:val="0"/>
          <w:marTop w:val="0"/>
          <w:marBottom w:val="0"/>
          <w:divBdr>
            <w:top w:val="none" w:sz="0" w:space="0" w:color="auto"/>
            <w:left w:val="none" w:sz="0" w:space="0" w:color="auto"/>
            <w:bottom w:val="none" w:sz="0" w:space="0" w:color="auto"/>
            <w:right w:val="none" w:sz="0" w:space="0" w:color="auto"/>
          </w:divBdr>
        </w:div>
      </w:divsChild>
    </w:div>
    <w:div w:id="1138650930">
      <w:bodyDiv w:val="1"/>
      <w:marLeft w:val="0"/>
      <w:marRight w:val="0"/>
      <w:marTop w:val="0"/>
      <w:marBottom w:val="0"/>
      <w:divBdr>
        <w:top w:val="none" w:sz="0" w:space="0" w:color="auto"/>
        <w:left w:val="none" w:sz="0" w:space="0" w:color="auto"/>
        <w:bottom w:val="none" w:sz="0" w:space="0" w:color="auto"/>
        <w:right w:val="none" w:sz="0" w:space="0" w:color="auto"/>
      </w:divBdr>
    </w:div>
    <w:div w:id="1138910523">
      <w:bodyDiv w:val="1"/>
      <w:marLeft w:val="0"/>
      <w:marRight w:val="0"/>
      <w:marTop w:val="0"/>
      <w:marBottom w:val="0"/>
      <w:divBdr>
        <w:top w:val="none" w:sz="0" w:space="0" w:color="auto"/>
        <w:left w:val="none" w:sz="0" w:space="0" w:color="auto"/>
        <w:bottom w:val="none" w:sz="0" w:space="0" w:color="auto"/>
        <w:right w:val="none" w:sz="0" w:space="0" w:color="auto"/>
      </w:divBdr>
    </w:div>
    <w:div w:id="1140271098">
      <w:bodyDiv w:val="1"/>
      <w:marLeft w:val="0"/>
      <w:marRight w:val="0"/>
      <w:marTop w:val="0"/>
      <w:marBottom w:val="0"/>
      <w:divBdr>
        <w:top w:val="none" w:sz="0" w:space="0" w:color="auto"/>
        <w:left w:val="none" w:sz="0" w:space="0" w:color="auto"/>
        <w:bottom w:val="none" w:sz="0" w:space="0" w:color="auto"/>
        <w:right w:val="none" w:sz="0" w:space="0" w:color="auto"/>
      </w:divBdr>
    </w:div>
    <w:div w:id="1145122562">
      <w:bodyDiv w:val="1"/>
      <w:marLeft w:val="0"/>
      <w:marRight w:val="0"/>
      <w:marTop w:val="0"/>
      <w:marBottom w:val="0"/>
      <w:divBdr>
        <w:top w:val="none" w:sz="0" w:space="0" w:color="auto"/>
        <w:left w:val="none" w:sz="0" w:space="0" w:color="auto"/>
        <w:bottom w:val="none" w:sz="0" w:space="0" w:color="auto"/>
        <w:right w:val="none" w:sz="0" w:space="0" w:color="auto"/>
      </w:divBdr>
    </w:div>
    <w:div w:id="1145468182">
      <w:bodyDiv w:val="1"/>
      <w:marLeft w:val="0"/>
      <w:marRight w:val="0"/>
      <w:marTop w:val="0"/>
      <w:marBottom w:val="0"/>
      <w:divBdr>
        <w:top w:val="none" w:sz="0" w:space="0" w:color="auto"/>
        <w:left w:val="none" w:sz="0" w:space="0" w:color="auto"/>
        <w:bottom w:val="none" w:sz="0" w:space="0" w:color="auto"/>
        <w:right w:val="none" w:sz="0" w:space="0" w:color="auto"/>
      </w:divBdr>
    </w:div>
    <w:div w:id="1145732598">
      <w:bodyDiv w:val="1"/>
      <w:marLeft w:val="0"/>
      <w:marRight w:val="0"/>
      <w:marTop w:val="0"/>
      <w:marBottom w:val="0"/>
      <w:divBdr>
        <w:top w:val="none" w:sz="0" w:space="0" w:color="auto"/>
        <w:left w:val="none" w:sz="0" w:space="0" w:color="auto"/>
        <w:bottom w:val="none" w:sz="0" w:space="0" w:color="auto"/>
        <w:right w:val="none" w:sz="0" w:space="0" w:color="auto"/>
      </w:divBdr>
    </w:div>
    <w:div w:id="1145775383">
      <w:bodyDiv w:val="1"/>
      <w:marLeft w:val="0"/>
      <w:marRight w:val="0"/>
      <w:marTop w:val="0"/>
      <w:marBottom w:val="0"/>
      <w:divBdr>
        <w:top w:val="none" w:sz="0" w:space="0" w:color="auto"/>
        <w:left w:val="none" w:sz="0" w:space="0" w:color="auto"/>
        <w:bottom w:val="none" w:sz="0" w:space="0" w:color="auto"/>
        <w:right w:val="none" w:sz="0" w:space="0" w:color="auto"/>
      </w:divBdr>
    </w:div>
    <w:div w:id="1147240054">
      <w:bodyDiv w:val="1"/>
      <w:marLeft w:val="0"/>
      <w:marRight w:val="0"/>
      <w:marTop w:val="0"/>
      <w:marBottom w:val="0"/>
      <w:divBdr>
        <w:top w:val="none" w:sz="0" w:space="0" w:color="auto"/>
        <w:left w:val="none" w:sz="0" w:space="0" w:color="auto"/>
        <w:bottom w:val="none" w:sz="0" w:space="0" w:color="auto"/>
        <w:right w:val="none" w:sz="0" w:space="0" w:color="auto"/>
      </w:divBdr>
    </w:div>
    <w:div w:id="1149008470">
      <w:bodyDiv w:val="1"/>
      <w:marLeft w:val="0"/>
      <w:marRight w:val="0"/>
      <w:marTop w:val="0"/>
      <w:marBottom w:val="0"/>
      <w:divBdr>
        <w:top w:val="none" w:sz="0" w:space="0" w:color="auto"/>
        <w:left w:val="none" w:sz="0" w:space="0" w:color="auto"/>
        <w:bottom w:val="none" w:sz="0" w:space="0" w:color="auto"/>
        <w:right w:val="none" w:sz="0" w:space="0" w:color="auto"/>
      </w:divBdr>
    </w:div>
    <w:div w:id="1152143224">
      <w:bodyDiv w:val="1"/>
      <w:marLeft w:val="0"/>
      <w:marRight w:val="0"/>
      <w:marTop w:val="0"/>
      <w:marBottom w:val="0"/>
      <w:divBdr>
        <w:top w:val="none" w:sz="0" w:space="0" w:color="auto"/>
        <w:left w:val="none" w:sz="0" w:space="0" w:color="auto"/>
        <w:bottom w:val="none" w:sz="0" w:space="0" w:color="auto"/>
        <w:right w:val="none" w:sz="0" w:space="0" w:color="auto"/>
      </w:divBdr>
    </w:div>
    <w:div w:id="1152915239">
      <w:bodyDiv w:val="1"/>
      <w:marLeft w:val="0"/>
      <w:marRight w:val="0"/>
      <w:marTop w:val="0"/>
      <w:marBottom w:val="0"/>
      <w:divBdr>
        <w:top w:val="none" w:sz="0" w:space="0" w:color="auto"/>
        <w:left w:val="none" w:sz="0" w:space="0" w:color="auto"/>
        <w:bottom w:val="none" w:sz="0" w:space="0" w:color="auto"/>
        <w:right w:val="none" w:sz="0" w:space="0" w:color="auto"/>
      </w:divBdr>
    </w:div>
    <w:div w:id="1153983954">
      <w:bodyDiv w:val="1"/>
      <w:marLeft w:val="0"/>
      <w:marRight w:val="0"/>
      <w:marTop w:val="0"/>
      <w:marBottom w:val="0"/>
      <w:divBdr>
        <w:top w:val="none" w:sz="0" w:space="0" w:color="auto"/>
        <w:left w:val="none" w:sz="0" w:space="0" w:color="auto"/>
        <w:bottom w:val="none" w:sz="0" w:space="0" w:color="auto"/>
        <w:right w:val="none" w:sz="0" w:space="0" w:color="auto"/>
      </w:divBdr>
    </w:div>
    <w:div w:id="1155341690">
      <w:bodyDiv w:val="1"/>
      <w:marLeft w:val="0"/>
      <w:marRight w:val="0"/>
      <w:marTop w:val="0"/>
      <w:marBottom w:val="0"/>
      <w:divBdr>
        <w:top w:val="none" w:sz="0" w:space="0" w:color="auto"/>
        <w:left w:val="none" w:sz="0" w:space="0" w:color="auto"/>
        <w:bottom w:val="none" w:sz="0" w:space="0" w:color="auto"/>
        <w:right w:val="none" w:sz="0" w:space="0" w:color="auto"/>
      </w:divBdr>
    </w:div>
    <w:div w:id="1155947740">
      <w:bodyDiv w:val="1"/>
      <w:marLeft w:val="0"/>
      <w:marRight w:val="0"/>
      <w:marTop w:val="0"/>
      <w:marBottom w:val="0"/>
      <w:divBdr>
        <w:top w:val="none" w:sz="0" w:space="0" w:color="auto"/>
        <w:left w:val="none" w:sz="0" w:space="0" w:color="auto"/>
        <w:bottom w:val="none" w:sz="0" w:space="0" w:color="auto"/>
        <w:right w:val="none" w:sz="0" w:space="0" w:color="auto"/>
      </w:divBdr>
    </w:div>
    <w:div w:id="1156192775">
      <w:bodyDiv w:val="1"/>
      <w:marLeft w:val="0"/>
      <w:marRight w:val="0"/>
      <w:marTop w:val="0"/>
      <w:marBottom w:val="0"/>
      <w:divBdr>
        <w:top w:val="none" w:sz="0" w:space="0" w:color="auto"/>
        <w:left w:val="none" w:sz="0" w:space="0" w:color="auto"/>
        <w:bottom w:val="none" w:sz="0" w:space="0" w:color="auto"/>
        <w:right w:val="none" w:sz="0" w:space="0" w:color="auto"/>
      </w:divBdr>
      <w:divsChild>
        <w:div w:id="1454640217">
          <w:marLeft w:val="480"/>
          <w:marRight w:val="0"/>
          <w:marTop w:val="0"/>
          <w:marBottom w:val="0"/>
          <w:divBdr>
            <w:top w:val="none" w:sz="0" w:space="0" w:color="auto"/>
            <w:left w:val="none" w:sz="0" w:space="0" w:color="auto"/>
            <w:bottom w:val="none" w:sz="0" w:space="0" w:color="auto"/>
            <w:right w:val="none" w:sz="0" w:space="0" w:color="auto"/>
          </w:divBdr>
        </w:div>
        <w:div w:id="1080131053">
          <w:marLeft w:val="480"/>
          <w:marRight w:val="0"/>
          <w:marTop w:val="0"/>
          <w:marBottom w:val="0"/>
          <w:divBdr>
            <w:top w:val="none" w:sz="0" w:space="0" w:color="auto"/>
            <w:left w:val="none" w:sz="0" w:space="0" w:color="auto"/>
            <w:bottom w:val="none" w:sz="0" w:space="0" w:color="auto"/>
            <w:right w:val="none" w:sz="0" w:space="0" w:color="auto"/>
          </w:divBdr>
        </w:div>
        <w:div w:id="167521074">
          <w:marLeft w:val="480"/>
          <w:marRight w:val="0"/>
          <w:marTop w:val="0"/>
          <w:marBottom w:val="0"/>
          <w:divBdr>
            <w:top w:val="none" w:sz="0" w:space="0" w:color="auto"/>
            <w:left w:val="none" w:sz="0" w:space="0" w:color="auto"/>
            <w:bottom w:val="none" w:sz="0" w:space="0" w:color="auto"/>
            <w:right w:val="none" w:sz="0" w:space="0" w:color="auto"/>
          </w:divBdr>
        </w:div>
        <w:div w:id="655836358">
          <w:marLeft w:val="480"/>
          <w:marRight w:val="0"/>
          <w:marTop w:val="0"/>
          <w:marBottom w:val="0"/>
          <w:divBdr>
            <w:top w:val="none" w:sz="0" w:space="0" w:color="auto"/>
            <w:left w:val="none" w:sz="0" w:space="0" w:color="auto"/>
            <w:bottom w:val="none" w:sz="0" w:space="0" w:color="auto"/>
            <w:right w:val="none" w:sz="0" w:space="0" w:color="auto"/>
          </w:divBdr>
        </w:div>
        <w:div w:id="202065667">
          <w:marLeft w:val="480"/>
          <w:marRight w:val="0"/>
          <w:marTop w:val="0"/>
          <w:marBottom w:val="0"/>
          <w:divBdr>
            <w:top w:val="none" w:sz="0" w:space="0" w:color="auto"/>
            <w:left w:val="none" w:sz="0" w:space="0" w:color="auto"/>
            <w:bottom w:val="none" w:sz="0" w:space="0" w:color="auto"/>
            <w:right w:val="none" w:sz="0" w:space="0" w:color="auto"/>
          </w:divBdr>
        </w:div>
        <w:div w:id="1464806527">
          <w:marLeft w:val="480"/>
          <w:marRight w:val="0"/>
          <w:marTop w:val="0"/>
          <w:marBottom w:val="0"/>
          <w:divBdr>
            <w:top w:val="none" w:sz="0" w:space="0" w:color="auto"/>
            <w:left w:val="none" w:sz="0" w:space="0" w:color="auto"/>
            <w:bottom w:val="none" w:sz="0" w:space="0" w:color="auto"/>
            <w:right w:val="none" w:sz="0" w:space="0" w:color="auto"/>
          </w:divBdr>
        </w:div>
        <w:div w:id="395401392">
          <w:marLeft w:val="480"/>
          <w:marRight w:val="0"/>
          <w:marTop w:val="0"/>
          <w:marBottom w:val="0"/>
          <w:divBdr>
            <w:top w:val="none" w:sz="0" w:space="0" w:color="auto"/>
            <w:left w:val="none" w:sz="0" w:space="0" w:color="auto"/>
            <w:bottom w:val="none" w:sz="0" w:space="0" w:color="auto"/>
            <w:right w:val="none" w:sz="0" w:space="0" w:color="auto"/>
          </w:divBdr>
        </w:div>
        <w:div w:id="1997878550">
          <w:marLeft w:val="480"/>
          <w:marRight w:val="0"/>
          <w:marTop w:val="0"/>
          <w:marBottom w:val="0"/>
          <w:divBdr>
            <w:top w:val="none" w:sz="0" w:space="0" w:color="auto"/>
            <w:left w:val="none" w:sz="0" w:space="0" w:color="auto"/>
            <w:bottom w:val="none" w:sz="0" w:space="0" w:color="auto"/>
            <w:right w:val="none" w:sz="0" w:space="0" w:color="auto"/>
          </w:divBdr>
        </w:div>
        <w:div w:id="550844439">
          <w:marLeft w:val="480"/>
          <w:marRight w:val="0"/>
          <w:marTop w:val="0"/>
          <w:marBottom w:val="0"/>
          <w:divBdr>
            <w:top w:val="none" w:sz="0" w:space="0" w:color="auto"/>
            <w:left w:val="none" w:sz="0" w:space="0" w:color="auto"/>
            <w:bottom w:val="none" w:sz="0" w:space="0" w:color="auto"/>
            <w:right w:val="none" w:sz="0" w:space="0" w:color="auto"/>
          </w:divBdr>
        </w:div>
        <w:div w:id="1865753906">
          <w:marLeft w:val="480"/>
          <w:marRight w:val="0"/>
          <w:marTop w:val="0"/>
          <w:marBottom w:val="0"/>
          <w:divBdr>
            <w:top w:val="none" w:sz="0" w:space="0" w:color="auto"/>
            <w:left w:val="none" w:sz="0" w:space="0" w:color="auto"/>
            <w:bottom w:val="none" w:sz="0" w:space="0" w:color="auto"/>
            <w:right w:val="none" w:sz="0" w:space="0" w:color="auto"/>
          </w:divBdr>
        </w:div>
        <w:div w:id="136729711">
          <w:marLeft w:val="480"/>
          <w:marRight w:val="0"/>
          <w:marTop w:val="0"/>
          <w:marBottom w:val="0"/>
          <w:divBdr>
            <w:top w:val="none" w:sz="0" w:space="0" w:color="auto"/>
            <w:left w:val="none" w:sz="0" w:space="0" w:color="auto"/>
            <w:bottom w:val="none" w:sz="0" w:space="0" w:color="auto"/>
            <w:right w:val="none" w:sz="0" w:space="0" w:color="auto"/>
          </w:divBdr>
        </w:div>
        <w:div w:id="931820422">
          <w:marLeft w:val="480"/>
          <w:marRight w:val="0"/>
          <w:marTop w:val="0"/>
          <w:marBottom w:val="0"/>
          <w:divBdr>
            <w:top w:val="none" w:sz="0" w:space="0" w:color="auto"/>
            <w:left w:val="none" w:sz="0" w:space="0" w:color="auto"/>
            <w:bottom w:val="none" w:sz="0" w:space="0" w:color="auto"/>
            <w:right w:val="none" w:sz="0" w:space="0" w:color="auto"/>
          </w:divBdr>
        </w:div>
        <w:div w:id="352344654">
          <w:marLeft w:val="480"/>
          <w:marRight w:val="0"/>
          <w:marTop w:val="0"/>
          <w:marBottom w:val="0"/>
          <w:divBdr>
            <w:top w:val="none" w:sz="0" w:space="0" w:color="auto"/>
            <w:left w:val="none" w:sz="0" w:space="0" w:color="auto"/>
            <w:bottom w:val="none" w:sz="0" w:space="0" w:color="auto"/>
            <w:right w:val="none" w:sz="0" w:space="0" w:color="auto"/>
          </w:divBdr>
        </w:div>
        <w:div w:id="287125404">
          <w:marLeft w:val="480"/>
          <w:marRight w:val="0"/>
          <w:marTop w:val="0"/>
          <w:marBottom w:val="0"/>
          <w:divBdr>
            <w:top w:val="none" w:sz="0" w:space="0" w:color="auto"/>
            <w:left w:val="none" w:sz="0" w:space="0" w:color="auto"/>
            <w:bottom w:val="none" w:sz="0" w:space="0" w:color="auto"/>
            <w:right w:val="none" w:sz="0" w:space="0" w:color="auto"/>
          </w:divBdr>
        </w:div>
        <w:div w:id="109083047">
          <w:marLeft w:val="480"/>
          <w:marRight w:val="0"/>
          <w:marTop w:val="0"/>
          <w:marBottom w:val="0"/>
          <w:divBdr>
            <w:top w:val="none" w:sz="0" w:space="0" w:color="auto"/>
            <w:left w:val="none" w:sz="0" w:space="0" w:color="auto"/>
            <w:bottom w:val="none" w:sz="0" w:space="0" w:color="auto"/>
            <w:right w:val="none" w:sz="0" w:space="0" w:color="auto"/>
          </w:divBdr>
        </w:div>
        <w:div w:id="775907098">
          <w:marLeft w:val="480"/>
          <w:marRight w:val="0"/>
          <w:marTop w:val="0"/>
          <w:marBottom w:val="0"/>
          <w:divBdr>
            <w:top w:val="none" w:sz="0" w:space="0" w:color="auto"/>
            <w:left w:val="none" w:sz="0" w:space="0" w:color="auto"/>
            <w:bottom w:val="none" w:sz="0" w:space="0" w:color="auto"/>
            <w:right w:val="none" w:sz="0" w:space="0" w:color="auto"/>
          </w:divBdr>
        </w:div>
        <w:div w:id="1736928780">
          <w:marLeft w:val="480"/>
          <w:marRight w:val="0"/>
          <w:marTop w:val="0"/>
          <w:marBottom w:val="0"/>
          <w:divBdr>
            <w:top w:val="none" w:sz="0" w:space="0" w:color="auto"/>
            <w:left w:val="none" w:sz="0" w:space="0" w:color="auto"/>
            <w:bottom w:val="none" w:sz="0" w:space="0" w:color="auto"/>
            <w:right w:val="none" w:sz="0" w:space="0" w:color="auto"/>
          </w:divBdr>
        </w:div>
        <w:div w:id="1777290278">
          <w:marLeft w:val="480"/>
          <w:marRight w:val="0"/>
          <w:marTop w:val="0"/>
          <w:marBottom w:val="0"/>
          <w:divBdr>
            <w:top w:val="none" w:sz="0" w:space="0" w:color="auto"/>
            <w:left w:val="none" w:sz="0" w:space="0" w:color="auto"/>
            <w:bottom w:val="none" w:sz="0" w:space="0" w:color="auto"/>
            <w:right w:val="none" w:sz="0" w:space="0" w:color="auto"/>
          </w:divBdr>
        </w:div>
        <w:div w:id="1939370306">
          <w:marLeft w:val="480"/>
          <w:marRight w:val="0"/>
          <w:marTop w:val="0"/>
          <w:marBottom w:val="0"/>
          <w:divBdr>
            <w:top w:val="none" w:sz="0" w:space="0" w:color="auto"/>
            <w:left w:val="none" w:sz="0" w:space="0" w:color="auto"/>
            <w:bottom w:val="none" w:sz="0" w:space="0" w:color="auto"/>
            <w:right w:val="none" w:sz="0" w:space="0" w:color="auto"/>
          </w:divBdr>
        </w:div>
        <w:div w:id="354888360">
          <w:marLeft w:val="480"/>
          <w:marRight w:val="0"/>
          <w:marTop w:val="0"/>
          <w:marBottom w:val="0"/>
          <w:divBdr>
            <w:top w:val="none" w:sz="0" w:space="0" w:color="auto"/>
            <w:left w:val="none" w:sz="0" w:space="0" w:color="auto"/>
            <w:bottom w:val="none" w:sz="0" w:space="0" w:color="auto"/>
            <w:right w:val="none" w:sz="0" w:space="0" w:color="auto"/>
          </w:divBdr>
        </w:div>
        <w:div w:id="123233324">
          <w:marLeft w:val="480"/>
          <w:marRight w:val="0"/>
          <w:marTop w:val="0"/>
          <w:marBottom w:val="0"/>
          <w:divBdr>
            <w:top w:val="none" w:sz="0" w:space="0" w:color="auto"/>
            <w:left w:val="none" w:sz="0" w:space="0" w:color="auto"/>
            <w:bottom w:val="none" w:sz="0" w:space="0" w:color="auto"/>
            <w:right w:val="none" w:sz="0" w:space="0" w:color="auto"/>
          </w:divBdr>
        </w:div>
        <w:div w:id="294257655">
          <w:marLeft w:val="480"/>
          <w:marRight w:val="0"/>
          <w:marTop w:val="0"/>
          <w:marBottom w:val="0"/>
          <w:divBdr>
            <w:top w:val="none" w:sz="0" w:space="0" w:color="auto"/>
            <w:left w:val="none" w:sz="0" w:space="0" w:color="auto"/>
            <w:bottom w:val="none" w:sz="0" w:space="0" w:color="auto"/>
            <w:right w:val="none" w:sz="0" w:space="0" w:color="auto"/>
          </w:divBdr>
        </w:div>
        <w:div w:id="848520995">
          <w:marLeft w:val="480"/>
          <w:marRight w:val="0"/>
          <w:marTop w:val="0"/>
          <w:marBottom w:val="0"/>
          <w:divBdr>
            <w:top w:val="none" w:sz="0" w:space="0" w:color="auto"/>
            <w:left w:val="none" w:sz="0" w:space="0" w:color="auto"/>
            <w:bottom w:val="none" w:sz="0" w:space="0" w:color="auto"/>
            <w:right w:val="none" w:sz="0" w:space="0" w:color="auto"/>
          </w:divBdr>
        </w:div>
        <w:div w:id="1365710085">
          <w:marLeft w:val="480"/>
          <w:marRight w:val="0"/>
          <w:marTop w:val="0"/>
          <w:marBottom w:val="0"/>
          <w:divBdr>
            <w:top w:val="none" w:sz="0" w:space="0" w:color="auto"/>
            <w:left w:val="none" w:sz="0" w:space="0" w:color="auto"/>
            <w:bottom w:val="none" w:sz="0" w:space="0" w:color="auto"/>
            <w:right w:val="none" w:sz="0" w:space="0" w:color="auto"/>
          </w:divBdr>
        </w:div>
        <w:div w:id="1636331237">
          <w:marLeft w:val="480"/>
          <w:marRight w:val="0"/>
          <w:marTop w:val="0"/>
          <w:marBottom w:val="0"/>
          <w:divBdr>
            <w:top w:val="none" w:sz="0" w:space="0" w:color="auto"/>
            <w:left w:val="none" w:sz="0" w:space="0" w:color="auto"/>
            <w:bottom w:val="none" w:sz="0" w:space="0" w:color="auto"/>
            <w:right w:val="none" w:sz="0" w:space="0" w:color="auto"/>
          </w:divBdr>
        </w:div>
        <w:div w:id="1805268803">
          <w:marLeft w:val="480"/>
          <w:marRight w:val="0"/>
          <w:marTop w:val="0"/>
          <w:marBottom w:val="0"/>
          <w:divBdr>
            <w:top w:val="none" w:sz="0" w:space="0" w:color="auto"/>
            <w:left w:val="none" w:sz="0" w:space="0" w:color="auto"/>
            <w:bottom w:val="none" w:sz="0" w:space="0" w:color="auto"/>
            <w:right w:val="none" w:sz="0" w:space="0" w:color="auto"/>
          </w:divBdr>
        </w:div>
        <w:div w:id="798954882">
          <w:marLeft w:val="480"/>
          <w:marRight w:val="0"/>
          <w:marTop w:val="0"/>
          <w:marBottom w:val="0"/>
          <w:divBdr>
            <w:top w:val="none" w:sz="0" w:space="0" w:color="auto"/>
            <w:left w:val="none" w:sz="0" w:space="0" w:color="auto"/>
            <w:bottom w:val="none" w:sz="0" w:space="0" w:color="auto"/>
            <w:right w:val="none" w:sz="0" w:space="0" w:color="auto"/>
          </w:divBdr>
        </w:div>
        <w:div w:id="651298836">
          <w:marLeft w:val="480"/>
          <w:marRight w:val="0"/>
          <w:marTop w:val="0"/>
          <w:marBottom w:val="0"/>
          <w:divBdr>
            <w:top w:val="none" w:sz="0" w:space="0" w:color="auto"/>
            <w:left w:val="none" w:sz="0" w:space="0" w:color="auto"/>
            <w:bottom w:val="none" w:sz="0" w:space="0" w:color="auto"/>
            <w:right w:val="none" w:sz="0" w:space="0" w:color="auto"/>
          </w:divBdr>
        </w:div>
        <w:div w:id="2017878068">
          <w:marLeft w:val="480"/>
          <w:marRight w:val="0"/>
          <w:marTop w:val="0"/>
          <w:marBottom w:val="0"/>
          <w:divBdr>
            <w:top w:val="none" w:sz="0" w:space="0" w:color="auto"/>
            <w:left w:val="none" w:sz="0" w:space="0" w:color="auto"/>
            <w:bottom w:val="none" w:sz="0" w:space="0" w:color="auto"/>
            <w:right w:val="none" w:sz="0" w:space="0" w:color="auto"/>
          </w:divBdr>
        </w:div>
        <w:div w:id="1173255025">
          <w:marLeft w:val="480"/>
          <w:marRight w:val="0"/>
          <w:marTop w:val="0"/>
          <w:marBottom w:val="0"/>
          <w:divBdr>
            <w:top w:val="none" w:sz="0" w:space="0" w:color="auto"/>
            <w:left w:val="none" w:sz="0" w:space="0" w:color="auto"/>
            <w:bottom w:val="none" w:sz="0" w:space="0" w:color="auto"/>
            <w:right w:val="none" w:sz="0" w:space="0" w:color="auto"/>
          </w:divBdr>
        </w:div>
        <w:div w:id="1353724594">
          <w:marLeft w:val="480"/>
          <w:marRight w:val="0"/>
          <w:marTop w:val="0"/>
          <w:marBottom w:val="0"/>
          <w:divBdr>
            <w:top w:val="none" w:sz="0" w:space="0" w:color="auto"/>
            <w:left w:val="none" w:sz="0" w:space="0" w:color="auto"/>
            <w:bottom w:val="none" w:sz="0" w:space="0" w:color="auto"/>
            <w:right w:val="none" w:sz="0" w:space="0" w:color="auto"/>
          </w:divBdr>
        </w:div>
        <w:div w:id="1928463616">
          <w:marLeft w:val="480"/>
          <w:marRight w:val="0"/>
          <w:marTop w:val="0"/>
          <w:marBottom w:val="0"/>
          <w:divBdr>
            <w:top w:val="none" w:sz="0" w:space="0" w:color="auto"/>
            <w:left w:val="none" w:sz="0" w:space="0" w:color="auto"/>
            <w:bottom w:val="none" w:sz="0" w:space="0" w:color="auto"/>
            <w:right w:val="none" w:sz="0" w:space="0" w:color="auto"/>
          </w:divBdr>
        </w:div>
        <w:div w:id="1554268260">
          <w:marLeft w:val="480"/>
          <w:marRight w:val="0"/>
          <w:marTop w:val="0"/>
          <w:marBottom w:val="0"/>
          <w:divBdr>
            <w:top w:val="none" w:sz="0" w:space="0" w:color="auto"/>
            <w:left w:val="none" w:sz="0" w:space="0" w:color="auto"/>
            <w:bottom w:val="none" w:sz="0" w:space="0" w:color="auto"/>
            <w:right w:val="none" w:sz="0" w:space="0" w:color="auto"/>
          </w:divBdr>
        </w:div>
        <w:div w:id="1443722752">
          <w:marLeft w:val="480"/>
          <w:marRight w:val="0"/>
          <w:marTop w:val="0"/>
          <w:marBottom w:val="0"/>
          <w:divBdr>
            <w:top w:val="none" w:sz="0" w:space="0" w:color="auto"/>
            <w:left w:val="none" w:sz="0" w:space="0" w:color="auto"/>
            <w:bottom w:val="none" w:sz="0" w:space="0" w:color="auto"/>
            <w:right w:val="none" w:sz="0" w:space="0" w:color="auto"/>
          </w:divBdr>
        </w:div>
        <w:div w:id="77408171">
          <w:marLeft w:val="480"/>
          <w:marRight w:val="0"/>
          <w:marTop w:val="0"/>
          <w:marBottom w:val="0"/>
          <w:divBdr>
            <w:top w:val="none" w:sz="0" w:space="0" w:color="auto"/>
            <w:left w:val="none" w:sz="0" w:space="0" w:color="auto"/>
            <w:bottom w:val="none" w:sz="0" w:space="0" w:color="auto"/>
            <w:right w:val="none" w:sz="0" w:space="0" w:color="auto"/>
          </w:divBdr>
        </w:div>
        <w:div w:id="1312560289">
          <w:marLeft w:val="480"/>
          <w:marRight w:val="0"/>
          <w:marTop w:val="0"/>
          <w:marBottom w:val="0"/>
          <w:divBdr>
            <w:top w:val="none" w:sz="0" w:space="0" w:color="auto"/>
            <w:left w:val="none" w:sz="0" w:space="0" w:color="auto"/>
            <w:bottom w:val="none" w:sz="0" w:space="0" w:color="auto"/>
            <w:right w:val="none" w:sz="0" w:space="0" w:color="auto"/>
          </w:divBdr>
        </w:div>
        <w:div w:id="1777601155">
          <w:marLeft w:val="480"/>
          <w:marRight w:val="0"/>
          <w:marTop w:val="0"/>
          <w:marBottom w:val="0"/>
          <w:divBdr>
            <w:top w:val="none" w:sz="0" w:space="0" w:color="auto"/>
            <w:left w:val="none" w:sz="0" w:space="0" w:color="auto"/>
            <w:bottom w:val="none" w:sz="0" w:space="0" w:color="auto"/>
            <w:right w:val="none" w:sz="0" w:space="0" w:color="auto"/>
          </w:divBdr>
        </w:div>
        <w:div w:id="1096485625">
          <w:marLeft w:val="480"/>
          <w:marRight w:val="0"/>
          <w:marTop w:val="0"/>
          <w:marBottom w:val="0"/>
          <w:divBdr>
            <w:top w:val="none" w:sz="0" w:space="0" w:color="auto"/>
            <w:left w:val="none" w:sz="0" w:space="0" w:color="auto"/>
            <w:bottom w:val="none" w:sz="0" w:space="0" w:color="auto"/>
            <w:right w:val="none" w:sz="0" w:space="0" w:color="auto"/>
          </w:divBdr>
        </w:div>
        <w:div w:id="1969507146">
          <w:marLeft w:val="480"/>
          <w:marRight w:val="0"/>
          <w:marTop w:val="0"/>
          <w:marBottom w:val="0"/>
          <w:divBdr>
            <w:top w:val="none" w:sz="0" w:space="0" w:color="auto"/>
            <w:left w:val="none" w:sz="0" w:space="0" w:color="auto"/>
            <w:bottom w:val="none" w:sz="0" w:space="0" w:color="auto"/>
            <w:right w:val="none" w:sz="0" w:space="0" w:color="auto"/>
          </w:divBdr>
        </w:div>
        <w:div w:id="64113555">
          <w:marLeft w:val="480"/>
          <w:marRight w:val="0"/>
          <w:marTop w:val="0"/>
          <w:marBottom w:val="0"/>
          <w:divBdr>
            <w:top w:val="none" w:sz="0" w:space="0" w:color="auto"/>
            <w:left w:val="none" w:sz="0" w:space="0" w:color="auto"/>
            <w:bottom w:val="none" w:sz="0" w:space="0" w:color="auto"/>
            <w:right w:val="none" w:sz="0" w:space="0" w:color="auto"/>
          </w:divBdr>
        </w:div>
        <w:div w:id="1911842757">
          <w:marLeft w:val="480"/>
          <w:marRight w:val="0"/>
          <w:marTop w:val="0"/>
          <w:marBottom w:val="0"/>
          <w:divBdr>
            <w:top w:val="none" w:sz="0" w:space="0" w:color="auto"/>
            <w:left w:val="none" w:sz="0" w:space="0" w:color="auto"/>
            <w:bottom w:val="none" w:sz="0" w:space="0" w:color="auto"/>
            <w:right w:val="none" w:sz="0" w:space="0" w:color="auto"/>
          </w:divBdr>
        </w:div>
        <w:div w:id="285354462">
          <w:marLeft w:val="480"/>
          <w:marRight w:val="0"/>
          <w:marTop w:val="0"/>
          <w:marBottom w:val="0"/>
          <w:divBdr>
            <w:top w:val="none" w:sz="0" w:space="0" w:color="auto"/>
            <w:left w:val="none" w:sz="0" w:space="0" w:color="auto"/>
            <w:bottom w:val="none" w:sz="0" w:space="0" w:color="auto"/>
            <w:right w:val="none" w:sz="0" w:space="0" w:color="auto"/>
          </w:divBdr>
        </w:div>
        <w:div w:id="1017732843">
          <w:marLeft w:val="480"/>
          <w:marRight w:val="0"/>
          <w:marTop w:val="0"/>
          <w:marBottom w:val="0"/>
          <w:divBdr>
            <w:top w:val="none" w:sz="0" w:space="0" w:color="auto"/>
            <w:left w:val="none" w:sz="0" w:space="0" w:color="auto"/>
            <w:bottom w:val="none" w:sz="0" w:space="0" w:color="auto"/>
            <w:right w:val="none" w:sz="0" w:space="0" w:color="auto"/>
          </w:divBdr>
        </w:div>
        <w:div w:id="1904639275">
          <w:marLeft w:val="480"/>
          <w:marRight w:val="0"/>
          <w:marTop w:val="0"/>
          <w:marBottom w:val="0"/>
          <w:divBdr>
            <w:top w:val="none" w:sz="0" w:space="0" w:color="auto"/>
            <w:left w:val="none" w:sz="0" w:space="0" w:color="auto"/>
            <w:bottom w:val="none" w:sz="0" w:space="0" w:color="auto"/>
            <w:right w:val="none" w:sz="0" w:space="0" w:color="auto"/>
          </w:divBdr>
        </w:div>
        <w:div w:id="33620414">
          <w:marLeft w:val="480"/>
          <w:marRight w:val="0"/>
          <w:marTop w:val="0"/>
          <w:marBottom w:val="0"/>
          <w:divBdr>
            <w:top w:val="none" w:sz="0" w:space="0" w:color="auto"/>
            <w:left w:val="none" w:sz="0" w:space="0" w:color="auto"/>
            <w:bottom w:val="none" w:sz="0" w:space="0" w:color="auto"/>
            <w:right w:val="none" w:sz="0" w:space="0" w:color="auto"/>
          </w:divBdr>
        </w:div>
        <w:div w:id="1485971045">
          <w:marLeft w:val="480"/>
          <w:marRight w:val="0"/>
          <w:marTop w:val="0"/>
          <w:marBottom w:val="0"/>
          <w:divBdr>
            <w:top w:val="none" w:sz="0" w:space="0" w:color="auto"/>
            <w:left w:val="none" w:sz="0" w:space="0" w:color="auto"/>
            <w:bottom w:val="none" w:sz="0" w:space="0" w:color="auto"/>
            <w:right w:val="none" w:sz="0" w:space="0" w:color="auto"/>
          </w:divBdr>
        </w:div>
        <w:div w:id="659502201">
          <w:marLeft w:val="480"/>
          <w:marRight w:val="0"/>
          <w:marTop w:val="0"/>
          <w:marBottom w:val="0"/>
          <w:divBdr>
            <w:top w:val="none" w:sz="0" w:space="0" w:color="auto"/>
            <w:left w:val="none" w:sz="0" w:space="0" w:color="auto"/>
            <w:bottom w:val="none" w:sz="0" w:space="0" w:color="auto"/>
            <w:right w:val="none" w:sz="0" w:space="0" w:color="auto"/>
          </w:divBdr>
        </w:div>
        <w:div w:id="207424299">
          <w:marLeft w:val="480"/>
          <w:marRight w:val="0"/>
          <w:marTop w:val="0"/>
          <w:marBottom w:val="0"/>
          <w:divBdr>
            <w:top w:val="none" w:sz="0" w:space="0" w:color="auto"/>
            <w:left w:val="none" w:sz="0" w:space="0" w:color="auto"/>
            <w:bottom w:val="none" w:sz="0" w:space="0" w:color="auto"/>
            <w:right w:val="none" w:sz="0" w:space="0" w:color="auto"/>
          </w:divBdr>
        </w:div>
        <w:div w:id="1933661082">
          <w:marLeft w:val="480"/>
          <w:marRight w:val="0"/>
          <w:marTop w:val="0"/>
          <w:marBottom w:val="0"/>
          <w:divBdr>
            <w:top w:val="none" w:sz="0" w:space="0" w:color="auto"/>
            <w:left w:val="none" w:sz="0" w:space="0" w:color="auto"/>
            <w:bottom w:val="none" w:sz="0" w:space="0" w:color="auto"/>
            <w:right w:val="none" w:sz="0" w:space="0" w:color="auto"/>
          </w:divBdr>
        </w:div>
        <w:div w:id="1264416070">
          <w:marLeft w:val="480"/>
          <w:marRight w:val="0"/>
          <w:marTop w:val="0"/>
          <w:marBottom w:val="0"/>
          <w:divBdr>
            <w:top w:val="none" w:sz="0" w:space="0" w:color="auto"/>
            <w:left w:val="none" w:sz="0" w:space="0" w:color="auto"/>
            <w:bottom w:val="none" w:sz="0" w:space="0" w:color="auto"/>
            <w:right w:val="none" w:sz="0" w:space="0" w:color="auto"/>
          </w:divBdr>
        </w:div>
        <w:div w:id="953750781">
          <w:marLeft w:val="480"/>
          <w:marRight w:val="0"/>
          <w:marTop w:val="0"/>
          <w:marBottom w:val="0"/>
          <w:divBdr>
            <w:top w:val="none" w:sz="0" w:space="0" w:color="auto"/>
            <w:left w:val="none" w:sz="0" w:space="0" w:color="auto"/>
            <w:bottom w:val="none" w:sz="0" w:space="0" w:color="auto"/>
            <w:right w:val="none" w:sz="0" w:space="0" w:color="auto"/>
          </w:divBdr>
        </w:div>
        <w:div w:id="780877536">
          <w:marLeft w:val="480"/>
          <w:marRight w:val="0"/>
          <w:marTop w:val="0"/>
          <w:marBottom w:val="0"/>
          <w:divBdr>
            <w:top w:val="none" w:sz="0" w:space="0" w:color="auto"/>
            <w:left w:val="none" w:sz="0" w:space="0" w:color="auto"/>
            <w:bottom w:val="none" w:sz="0" w:space="0" w:color="auto"/>
            <w:right w:val="none" w:sz="0" w:space="0" w:color="auto"/>
          </w:divBdr>
        </w:div>
        <w:div w:id="1009868365">
          <w:marLeft w:val="480"/>
          <w:marRight w:val="0"/>
          <w:marTop w:val="0"/>
          <w:marBottom w:val="0"/>
          <w:divBdr>
            <w:top w:val="none" w:sz="0" w:space="0" w:color="auto"/>
            <w:left w:val="none" w:sz="0" w:space="0" w:color="auto"/>
            <w:bottom w:val="none" w:sz="0" w:space="0" w:color="auto"/>
            <w:right w:val="none" w:sz="0" w:space="0" w:color="auto"/>
          </w:divBdr>
        </w:div>
        <w:div w:id="1152285587">
          <w:marLeft w:val="480"/>
          <w:marRight w:val="0"/>
          <w:marTop w:val="0"/>
          <w:marBottom w:val="0"/>
          <w:divBdr>
            <w:top w:val="none" w:sz="0" w:space="0" w:color="auto"/>
            <w:left w:val="none" w:sz="0" w:space="0" w:color="auto"/>
            <w:bottom w:val="none" w:sz="0" w:space="0" w:color="auto"/>
            <w:right w:val="none" w:sz="0" w:space="0" w:color="auto"/>
          </w:divBdr>
        </w:div>
        <w:div w:id="1923443678">
          <w:marLeft w:val="480"/>
          <w:marRight w:val="0"/>
          <w:marTop w:val="0"/>
          <w:marBottom w:val="0"/>
          <w:divBdr>
            <w:top w:val="none" w:sz="0" w:space="0" w:color="auto"/>
            <w:left w:val="none" w:sz="0" w:space="0" w:color="auto"/>
            <w:bottom w:val="none" w:sz="0" w:space="0" w:color="auto"/>
            <w:right w:val="none" w:sz="0" w:space="0" w:color="auto"/>
          </w:divBdr>
        </w:div>
        <w:div w:id="1011562237">
          <w:marLeft w:val="480"/>
          <w:marRight w:val="0"/>
          <w:marTop w:val="0"/>
          <w:marBottom w:val="0"/>
          <w:divBdr>
            <w:top w:val="none" w:sz="0" w:space="0" w:color="auto"/>
            <w:left w:val="none" w:sz="0" w:space="0" w:color="auto"/>
            <w:bottom w:val="none" w:sz="0" w:space="0" w:color="auto"/>
            <w:right w:val="none" w:sz="0" w:space="0" w:color="auto"/>
          </w:divBdr>
        </w:div>
        <w:div w:id="255330798">
          <w:marLeft w:val="480"/>
          <w:marRight w:val="0"/>
          <w:marTop w:val="0"/>
          <w:marBottom w:val="0"/>
          <w:divBdr>
            <w:top w:val="none" w:sz="0" w:space="0" w:color="auto"/>
            <w:left w:val="none" w:sz="0" w:space="0" w:color="auto"/>
            <w:bottom w:val="none" w:sz="0" w:space="0" w:color="auto"/>
            <w:right w:val="none" w:sz="0" w:space="0" w:color="auto"/>
          </w:divBdr>
        </w:div>
        <w:div w:id="1911499914">
          <w:marLeft w:val="480"/>
          <w:marRight w:val="0"/>
          <w:marTop w:val="0"/>
          <w:marBottom w:val="0"/>
          <w:divBdr>
            <w:top w:val="none" w:sz="0" w:space="0" w:color="auto"/>
            <w:left w:val="none" w:sz="0" w:space="0" w:color="auto"/>
            <w:bottom w:val="none" w:sz="0" w:space="0" w:color="auto"/>
            <w:right w:val="none" w:sz="0" w:space="0" w:color="auto"/>
          </w:divBdr>
        </w:div>
        <w:div w:id="920020827">
          <w:marLeft w:val="480"/>
          <w:marRight w:val="0"/>
          <w:marTop w:val="0"/>
          <w:marBottom w:val="0"/>
          <w:divBdr>
            <w:top w:val="none" w:sz="0" w:space="0" w:color="auto"/>
            <w:left w:val="none" w:sz="0" w:space="0" w:color="auto"/>
            <w:bottom w:val="none" w:sz="0" w:space="0" w:color="auto"/>
            <w:right w:val="none" w:sz="0" w:space="0" w:color="auto"/>
          </w:divBdr>
        </w:div>
        <w:div w:id="630866741">
          <w:marLeft w:val="480"/>
          <w:marRight w:val="0"/>
          <w:marTop w:val="0"/>
          <w:marBottom w:val="0"/>
          <w:divBdr>
            <w:top w:val="none" w:sz="0" w:space="0" w:color="auto"/>
            <w:left w:val="none" w:sz="0" w:space="0" w:color="auto"/>
            <w:bottom w:val="none" w:sz="0" w:space="0" w:color="auto"/>
            <w:right w:val="none" w:sz="0" w:space="0" w:color="auto"/>
          </w:divBdr>
        </w:div>
        <w:div w:id="1487434669">
          <w:marLeft w:val="480"/>
          <w:marRight w:val="0"/>
          <w:marTop w:val="0"/>
          <w:marBottom w:val="0"/>
          <w:divBdr>
            <w:top w:val="none" w:sz="0" w:space="0" w:color="auto"/>
            <w:left w:val="none" w:sz="0" w:space="0" w:color="auto"/>
            <w:bottom w:val="none" w:sz="0" w:space="0" w:color="auto"/>
            <w:right w:val="none" w:sz="0" w:space="0" w:color="auto"/>
          </w:divBdr>
        </w:div>
        <w:div w:id="1873762849">
          <w:marLeft w:val="480"/>
          <w:marRight w:val="0"/>
          <w:marTop w:val="0"/>
          <w:marBottom w:val="0"/>
          <w:divBdr>
            <w:top w:val="none" w:sz="0" w:space="0" w:color="auto"/>
            <w:left w:val="none" w:sz="0" w:space="0" w:color="auto"/>
            <w:bottom w:val="none" w:sz="0" w:space="0" w:color="auto"/>
            <w:right w:val="none" w:sz="0" w:space="0" w:color="auto"/>
          </w:divBdr>
        </w:div>
        <w:div w:id="1258488841">
          <w:marLeft w:val="480"/>
          <w:marRight w:val="0"/>
          <w:marTop w:val="0"/>
          <w:marBottom w:val="0"/>
          <w:divBdr>
            <w:top w:val="none" w:sz="0" w:space="0" w:color="auto"/>
            <w:left w:val="none" w:sz="0" w:space="0" w:color="auto"/>
            <w:bottom w:val="none" w:sz="0" w:space="0" w:color="auto"/>
            <w:right w:val="none" w:sz="0" w:space="0" w:color="auto"/>
          </w:divBdr>
        </w:div>
        <w:div w:id="1246576059">
          <w:marLeft w:val="480"/>
          <w:marRight w:val="0"/>
          <w:marTop w:val="0"/>
          <w:marBottom w:val="0"/>
          <w:divBdr>
            <w:top w:val="none" w:sz="0" w:space="0" w:color="auto"/>
            <w:left w:val="none" w:sz="0" w:space="0" w:color="auto"/>
            <w:bottom w:val="none" w:sz="0" w:space="0" w:color="auto"/>
            <w:right w:val="none" w:sz="0" w:space="0" w:color="auto"/>
          </w:divBdr>
        </w:div>
        <w:div w:id="1515069802">
          <w:marLeft w:val="480"/>
          <w:marRight w:val="0"/>
          <w:marTop w:val="0"/>
          <w:marBottom w:val="0"/>
          <w:divBdr>
            <w:top w:val="none" w:sz="0" w:space="0" w:color="auto"/>
            <w:left w:val="none" w:sz="0" w:space="0" w:color="auto"/>
            <w:bottom w:val="none" w:sz="0" w:space="0" w:color="auto"/>
            <w:right w:val="none" w:sz="0" w:space="0" w:color="auto"/>
          </w:divBdr>
        </w:div>
        <w:div w:id="1755971788">
          <w:marLeft w:val="480"/>
          <w:marRight w:val="0"/>
          <w:marTop w:val="0"/>
          <w:marBottom w:val="0"/>
          <w:divBdr>
            <w:top w:val="none" w:sz="0" w:space="0" w:color="auto"/>
            <w:left w:val="none" w:sz="0" w:space="0" w:color="auto"/>
            <w:bottom w:val="none" w:sz="0" w:space="0" w:color="auto"/>
            <w:right w:val="none" w:sz="0" w:space="0" w:color="auto"/>
          </w:divBdr>
        </w:div>
        <w:div w:id="293216071">
          <w:marLeft w:val="480"/>
          <w:marRight w:val="0"/>
          <w:marTop w:val="0"/>
          <w:marBottom w:val="0"/>
          <w:divBdr>
            <w:top w:val="none" w:sz="0" w:space="0" w:color="auto"/>
            <w:left w:val="none" w:sz="0" w:space="0" w:color="auto"/>
            <w:bottom w:val="none" w:sz="0" w:space="0" w:color="auto"/>
            <w:right w:val="none" w:sz="0" w:space="0" w:color="auto"/>
          </w:divBdr>
        </w:div>
        <w:div w:id="1741441607">
          <w:marLeft w:val="480"/>
          <w:marRight w:val="0"/>
          <w:marTop w:val="0"/>
          <w:marBottom w:val="0"/>
          <w:divBdr>
            <w:top w:val="none" w:sz="0" w:space="0" w:color="auto"/>
            <w:left w:val="none" w:sz="0" w:space="0" w:color="auto"/>
            <w:bottom w:val="none" w:sz="0" w:space="0" w:color="auto"/>
            <w:right w:val="none" w:sz="0" w:space="0" w:color="auto"/>
          </w:divBdr>
        </w:div>
        <w:div w:id="298340934">
          <w:marLeft w:val="480"/>
          <w:marRight w:val="0"/>
          <w:marTop w:val="0"/>
          <w:marBottom w:val="0"/>
          <w:divBdr>
            <w:top w:val="none" w:sz="0" w:space="0" w:color="auto"/>
            <w:left w:val="none" w:sz="0" w:space="0" w:color="auto"/>
            <w:bottom w:val="none" w:sz="0" w:space="0" w:color="auto"/>
            <w:right w:val="none" w:sz="0" w:space="0" w:color="auto"/>
          </w:divBdr>
        </w:div>
        <w:div w:id="1900242937">
          <w:marLeft w:val="480"/>
          <w:marRight w:val="0"/>
          <w:marTop w:val="0"/>
          <w:marBottom w:val="0"/>
          <w:divBdr>
            <w:top w:val="none" w:sz="0" w:space="0" w:color="auto"/>
            <w:left w:val="none" w:sz="0" w:space="0" w:color="auto"/>
            <w:bottom w:val="none" w:sz="0" w:space="0" w:color="auto"/>
            <w:right w:val="none" w:sz="0" w:space="0" w:color="auto"/>
          </w:divBdr>
        </w:div>
        <w:div w:id="1393966976">
          <w:marLeft w:val="480"/>
          <w:marRight w:val="0"/>
          <w:marTop w:val="0"/>
          <w:marBottom w:val="0"/>
          <w:divBdr>
            <w:top w:val="none" w:sz="0" w:space="0" w:color="auto"/>
            <w:left w:val="none" w:sz="0" w:space="0" w:color="auto"/>
            <w:bottom w:val="none" w:sz="0" w:space="0" w:color="auto"/>
            <w:right w:val="none" w:sz="0" w:space="0" w:color="auto"/>
          </w:divBdr>
        </w:div>
        <w:div w:id="657079694">
          <w:marLeft w:val="480"/>
          <w:marRight w:val="0"/>
          <w:marTop w:val="0"/>
          <w:marBottom w:val="0"/>
          <w:divBdr>
            <w:top w:val="none" w:sz="0" w:space="0" w:color="auto"/>
            <w:left w:val="none" w:sz="0" w:space="0" w:color="auto"/>
            <w:bottom w:val="none" w:sz="0" w:space="0" w:color="auto"/>
            <w:right w:val="none" w:sz="0" w:space="0" w:color="auto"/>
          </w:divBdr>
        </w:div>
        <w:div w:id="207953348">
          <w:marLeft w:val="480"/>
          <w:marRight w:val="0"/>
          <w:marTop w:val="0"/>
          <w:marBottom w:val="0"/>
          <w:divBdr>
            <w:top w:val="none" w:sz="0" w:space="0" w:color="auto"/>
            <w:left w:val="none" w:sz="0" w:space="0" w:color="auto"/>
            <w:bottom w:val="none" w:sz="0" w:space="0" w:color="auto"/>
            <w:right w:val="none" w:sz="0" w:space="0" w:color="auto"/>
          </w:divBdr>
        </w:div>
        <w:div w:id="1937397592">
          <w:marLeft w:val="480"/>
          <w:marRight w:val="0"/>
          <w:marTop w:val="0"/>
          <w:marBottom w:val="0"/>
          <w:divBdr>
            <w:top w:val="none" w:sz="0" w:space="0" w:color="auto"/>
            <w:left w:val="none" w:sz="0" w:space="0" w:color="auto"/>
            <w:bottom w:val="none" w:sz="0" w:space="0" w:color="auto"/>
            <w:right w:val="none" w:sz="0" w:space="0" w:color="auto"/>
          </w:divBdr>
        </w:div>
        <w:div w:id="2119908861">
          <w:marLeft w:val="480"/>
          <w:marRight w:val="0"/>
          <w:marTop w:val="0"/>
          <w:marBottom w:val="0"/>
          <w:divBdr>
            <w:top w:val="none" w:sz="0" w:space="0" w:color="auto"/>
            <w:left w:val="none" w:sz="0" w:space="0" w:color="auto"/>
            <w:bottom w:val="none" w:sz="0" w:space="0" w:color="auto"/>
            <w:right w:val="none" w:sz="0" w:space="0" w:color="auto"/>
          </w:divBdr>
        </w:div>
        <w:div w:id="486670648">
          <w:marLeft w:val="480"/>
          <w:marRight w:val="0"/>
          <w:marTop w:val="0"/>
          <w:marBottom w:val="0"/>
          <w:divBdr>
            <w:top w:val="none" w:sz="0" w:space="0" w:color="auto"/>
            <w:left w:val="none" w:sz="0" w:space="0" w:color="auto"/>
            <w:bottom w:val="none" w:sz="0" w:space="0" w:color="auto"/>
            <w:right w:val="none" w:sz="0" w:space="0" w:color="auto"/>
          </w:divBdr>
        </w:div>
        <w:div w:id="1352414245">
          <w:marLeft w:val="480"/>
          <w:marRight w:val="0"/>
          <w:marTop w:val="0"/>
          <w:marBottom w:val="0"/>
          <w:divBdr>
            <w:top w:val="none" w:sz="0" w:space="0" w:color="auto"/>
            <w:left w:val="none" w:sz="0" w:space="0" w:color="auto"/>
            <w:bottom w:val="none" w:sz="0" w:space="0" w:color="auto"/>
            <w:right w:val="none" w:sz="0" w:space="0" w:color="auto"/>
          </w:divBdr>
        </w:div>
        <w:div w:id="93749151">
          <w:marLeft w:val="480"/>
          <w:marRight w:val="0"/>
          <w:marTop w:val="0"/>
          <w:marBottom w:val="0"/>
          <w:divBdr>
            <w:top w:val="none" w:sz="0" w:space="0" w:color="auto"/>
            <w:left w:val="none" w:sz="0" w:space="0" w:color="auto"/>
            <w:bottom w:val="none" w:sz="0" w:space="0" w:color="auto"/>
            <w:right w:val="none" w:sz="0" w:space="0" w:color="auto"/>
          </w:divBdr>
        </w:div>
        <w:div w:id="755518784">
          <w:marLeft w:val="480"/>
          <w:marRight w:val="0"/>
          <w:marTop w:val="0"/>
          <w:marBottom w:val="0"/>
          <w:divBdr>
            <w:top w:val="none" w:sz="0" w:space="0" w:color="auto"/>
            <w:left w:val="none" w:sz="0" w:space="0" w:color="auto"/>
            <w:bottom w:val="none" w:sz="0" w:space="0" w:color="auto"/>
            <w:right w:val="none" w:sz="0" w:space="0" w:color="auto"/>
          </w:divBdr>
        </w:div>
        <w:div w:id="906769238">
          <w:marLeft w:val="480"/>
          <w:marRight w:val="0"/>
          <w:marTop w:val="0"/>
          <w:marBottom w:val="0"/>
          <w:divBdr>
            <w:top w:val="none" w:sz="0" w:space="0" w:color="auto"/>
            <w:left w:val="none" w:sz="0" w:space="0" w:color="auto"/>
            <w:bottom w:val="none" w:sz="0" w:space="0" w:color="auto"/>
            <w:right w:val="none" w:sz="0" w:space="0" w:color="auto"/>
          </w:divBdr>
        </w:div>
        <w:div w:id="62072805">
          <w:marLeft w:val="480"/>
          <w:marRight w:val="0"/>
          <w:marTop w:val="0"/>
          <w:marBottom w:val="0"/>
          <w:divBdr>
            <w:top w:val="none" w:sz="0" w:space="0" w:color="auto"/>
            <w:left w:val="none" w:sz="0" w:space="0" w:color="auto"/>
            <w:bottom w:val="none" w:sz="0" w:space="0" w:color="auto"/>
            <w:right w:val="none" w:sz="0" w:space="0" w:color="auto"/>
          </w:divBdr>
        </w:div>
        <w:div w:id="150222975">
          <w:marLeft w:val="480"/>
          <w:marRight w:val="0"/>
          <w:marTop w:val="0"/>
          <w:marBottom w:val="0"/>
          <w:divBdr>
            <w:top w:val="none" w:sz="0" w:space="0" w:color="auto"/>
            <w:left w:val="none" w:sz="0" w:space="0" w:color="auto"/>
            <w:bottom w:val="none" w:sz="0" w:space="0" w:color="auto"/>
            <w:right w:val="none" w:sz="0" w:space="0" w:color="auto"/>
          </w:divBdr>
        </w:div>
        <w:div w:id="1920551570">
          <w:marLeft w:val="480"/>
          <w:marRight w:val="0"/>
          <w:marTop w:val="0"/>
          <w:marBottom w:val="0"/>
          <w:divBdr>
            <w:top w:val="none" w:sz="0" w:space="0" w:color="auto"/>
            <w:left w:val="none" w:sz="0" w:space="0" w:color="auto"/>
            <w:bottom w:val="none" w:sz="0" w:space="0" w:color="auto"/>
            <w:right w:val="none" w:sz="0" w:space="0" w:color="auto"/>
          </w:divBdr>
        </w:div>
        <w:div w:id="1310475424">
          <w:marLeft w:val="480"/>
          <w:marRight w:val="0"/>
          <w:marTop w:val="0"/>
          <w:marBottom w:val="0"/>
          <w:divBdr>
            <w:top w:val="none" w:sz="0" w:space="0" w:color="auto"/>
            <w:left w:val="none" w:sz="0" w:space="0" w:color="auto"/>
            <w:bottom w:val="none" w:sz="0" w:space="0" w:color="auto"/>
            <w:right w:val="none" w:sz="0" w:space="0" w:color="auto"/>
          </w:divBdr>
        </w:div>
        <w:div w:id="1006833076">
          <w:marLeft w:val="480"/>
          <w:marRight w:val="0"/>
          <w:marTop w:val="0"/>
          <w:marBottom w:val="0"/>
          <w:divBdr>
            <w:top w:val="none" w:sz="0" w:space="0" w:color="auto"/>
            <w:left w:val="none" w:sz="0" w:space="0" w:color="auto"/>
            <w:bottom w:val="none" w:sz="0" w:space="0" w:color="auto"/>
            <w:right w:val="none" w:sz="0" w:space="0" w:color="auto"/>
          </w:divBdr>
        </w:div>
        <w:div w:id="750468222">
          <w:marLeft w:val="480"/>
          <w:marRight w:val="0"/>
          <w:marTop w:val="0"/>
          <w:marBottom w:val="0"/>
          <w:divBdr>
            <w:top w:val="none" w:sz="0" w:space="0" w:color="auto"/>
            <w:left w:val="none" w:sz="0" w:space="0" w:color="auto"/>
            <w:bottom w:val="none" w:sz="0" w:space="0" w:color="auto"/>
            <w:right w:val="none" w:sz="0" w:space="0" w:color="auto"/>
          </w:divBdr>
        </w:div>
        <w:div w:id="1015884608">
          <w:marLeft w:val="480"/>
          <w:marRight w:val="0"/>
          <w:marTop w:val="0"/>
          <w:marBottom w:val="0"/>
          <w:divBdr>
            <w:top w:val="none" w:sz="0" w:space="0" w:color="auto"/>
            <w:left w:val="none" w:sz="0" w:space="0" w:color="auto"/>
            <w:bottom w:val="none" w:sz="0" w:space="0" w:color="auto"/>
            <w:right w:val="none" w:sz="0" w:space="0" w:color="auto"/>
          </w:divBdr>
        </w:div>
        <w:div w:id="1278096623">
          <w:marLeft w:val="480"/>
          <w:marRight w:val="0"/>
          <w:marTop w:val="0"/>
          <w:marBottom w:val="0"/>
          <w:divBdr>
            <w:top w:val="none" w:sz="0" w:space="0" w:color="auto"/>
            <w:left w:val="none" w:sz="0" w:space="0" w:color="auto"/>
            <w:bottom w:val="none" w:sz="0" w:space="0" w:color="auto"/>
            <w:right w:val="none" w:sz="0" w:space="0" w:color="auto"/>
          </w:divBdr>
        </w:div>
        <w:div w:id="1185748490">
          <w:marLeft w:val="480"/>
          <w:marRight w:val="0"/>
          <w:marTop w:val="0"/>
          <w:marBottom w:val="0"/>
          <w:divBdr>
            <w:top w:val="none" w:sz="0" w:space="0" w:color="auto"/>
            <w:left w:val="none" w:sz="0" w:space="0" w:color="auto"/>
            <w:bottom w:val="none" w:sz="0" w:space="0" w:color="auto"/>
            <w:right w:val="none" w:sz="0" w:space="0" w:color="auto"/>
          </w:divBdr>
        </w:div>
        <w:div w:id="501509168">
          <w:marLeft w:val="480"/>
          <w:marRight w:val="0"/>
          <w:marTop w:val="0"/>
          <w:marBottom w:val="0"/>
          <w:divBdr>
            <w:top w:val="none" w:sz="0" w:space="0" w:color="auto"/>
            <w:left w:val="none" w:sz="0" w:space="0" w:color="auto"/>
            <w:bottom w:val="none" w:sz="0" w:space="0" w:color="auto"/>
            <w:right w:val="none" w:sz="0" w:space="0" w:color="auto"/>
          </w:divBdr>
        </w:div>
        <w:div w:id="491457985">
          <w:marLeft w:val="480"/>
          <w:marRight w:val="0"/>
          <w:marTop w:val="0"/>
          <w:marBottom w:val="0"/>
          <w:divBdr>
            <w:top w:val="none" w:sz="0" w:space="0" w:color="auto"/>
            <w:left w:val="none" w:sz="0" w:space="0" w:color="auto"/>
            <w:bottom w:val="none" w:sz="0" w:space="0" w:color="auto"/>
            <w:right w:val="none" w:sz="0" w:space="0" w:color="auto"/>
          </w:divBdr>
        </w:div>
        <w:div w:id="891114382">
          <w:marLeft w:val="480"/>
          <w:marRight w:val="0"/>
          <w:marTop w:val="0"/>
          <w:marBottom w:val="0"/>
          <w:divBdr>
            <w:top w:val="none" w:sz="0" w:space="0" w:color="auto"/>
            <w:left w:val="none" w:sz="0" w:space="0" w:color="auto"/>
            <w:bottom w:val="none" w:sz="0" w:space="0" w:color="auto"/>
            <w:right w:val="none" w:sz="0" w:space="0" w:color="auto"/>
          </w:divBdr>
        </w:div>
        <w:div w:id="120006111">
          <w:marLeft w:val="480"/>
          <w:marRight w:val="0"/>
          <w:marTop w:val="0"/>
          <w:marBottom w:val="0"/>
          <w:divBdr>
            <w:top w:val="none" w:sz="0" w:space="0" w:color="auto"/>
            <w:left w:val="none" w:sz="0" w:space="0" w:color="auto"/>
            <w:bottom w:val="none" w:sz="0" w:space="0" w:color="auto"/>
            <w:right w:val="none" w:sz="0" w:space="0" w:color="auto"/>
          </w:divBdr>
        </w:div>
        <w:div w:id="2117749300">
          <w:marLeft w:val="480"/>
          <w:marRight w:val="0"/>
          <w:marTop w:val="0"/>
          <w:marBottom w:val="0"/>
          <w:divBdr>
            <w:top w:val="none" w:sz="0" w:space="0" w:color="auto"/>
            <w:left w:val="none" w:sz="0" w:space="0" w:color="auto"/>
            <w:bottom w:val="none" w:sz="0" w:space="0" w:color="auto"/>
            <w:right w:val="none" w:sz="0" w:space="0" w:color="auto"/>
          </w:divBdr>
        </w:div>
        <w:div w:id="1200048155">
          <w:marLeft w:val="480"/>
          <w:marRight w:val="0"/>
          <w:marTop w:val="0"/>
          <w:marBottom w:val="0"/>
          <w:divBdr>
            <w:top w:val="none" w:sz="0" w:space="0" w:color="auto"/>
            <w:left w:val="none" w:sz="0" w:space="0" w:color="auto"/>
            <w:bottom w:val="none" w:sz="0" w:space="0" w:color="auto"/>
            <w:right w:val="none" w:sz="0" w:space="0" w:color="auto"/>
          </w:divBdr>
        </w:div>
        <w:div w:id="1202787441">
          <w:marLeft w:val="480"/>
          <w:marRight w:val="0"/>
          <w:marTop w:val="0"/>
          <w:marBottom w:val="0"/>
          <w:divBdr>
            <w:top w:val="none" w:sz="0" w:space="0" w:color="auto"/>
            <w:left w:val="none" w:sz="0" w:space="0" w:color="auto"/>
            <w:bottom w:val="none" w:sz="0" w:space="0" w:color="auto"/>
            <w:right w:val="none" w:sz="0" w:space="0" w:color="auto"/>
          </w:divBdr>
        </w:div>
      </w:divsChild>
    </w:div>
    <w:div w:id="1156340786">
      <w:bodyDiv w:val="1"/>
      <w:marLeft w:val="0"/>
      <w:marRight w:val="0"/>
      <w:marTop w:val="0"/>
      <w:marBottom w:val="0"/>
      <w:divBdr>
        <w:top w:val="none" w:sz="0" w:space="0" w:color="auto"/>
        <w:left w:val="none" w:sz="0" w:space="0" w:color="auto"/>
        <w:bottom w:val="none" w:sz="0" w:space="0" w:color="auto"/>
        <w:right w:val="none" w:sz="0" w:space="0" w:color="auto"/>
      </w:divBdr>
      <w:divsChild>
        <w:div w:id="1885092575">
          <w:marLeft w:val="480"/>
          <w:marRight w:val="0"/>
          <w:marTop w:val="0"/>
          <w:marBottom w:val="0"/>
          <w:divBdr>
            <w:top w:val="none" w:sz="0" w:space="0" w:color="auto"/>
            <w:left w:val="none" w:sz="0" w:space="0" w:color="auto"/>
            <w:bottom w:val="none" w:sz="0" w:space="0" w:color="auto"/>
            <w:right w:val="none" w:sz="0" w:space="0" w:color="auto"/>
          </w:divBdr>
        </w:div>
        <w:div w:id="602617432">
          <w:marLeft w:val="480"/>
          <w:marRight w:val="0"/>
          <w:marTop w:val="0"/>
          <w:marBottom w:val="0"/>
          <w:divBdr>
            <w:top w:val="none" w:sz="0" w:space="0" w:color="auto"/>
            <w:left w:val="none" w:sz="0" w:space="0" w:color="auto"/>
            <w:bottom w:val="none" w:sz="0" w:space="0" w:color="auto"/>
            <w:right w:val="none" w:sz="0" w:space="0" w:color="auto"/>
          </w:divBdr>
        </w:div>
        <w:div w:id="1566259611">
          <w:marLeft w:val="480"/>
          <w:marRight w:val="0"/>
          <w:marTop w:val="0"/>
          <w:marBottom w:val="0"/>
          <w:divBdr>
            <w:top w:val="none" w:sz="0" w:space="0" w:color="auto"/>
            <w:left w:val="none" w:sz="0" w:space="0" w:color="auto"/>
            <w:bottom w:val="none" w:sz="0" w:space="0" w:color="auto"/>
            <w:right w:val="none" w:sz="0" w:space="0" w:color="auto"/>
          </w:divBdr>
        </w:div>
        <w:div w:id="439570831">
          <w:marLeft w:val="480"/>
          <w:marRight w:val="0"/>
          <w:marTop w:val="0"/>
          <w:marBottom w:val="0"/>
          <w:divBdr>
            <w:top w:val="none" w:sz="0" w:space="0" w:color="auto"/>
            <w:left w:val="none" w:sz="0" w:space="0" w:color="auto"/>
            <w:bottom w:val="none" w:sz="0" w:space="0" w:color="auto"/>
            <w:right w:val="none" w:sz="0" w:space="0" w:color="auto"/>
          </w:divBdr>
        </w:div>
        <w:div w:id="1511352">
          <w:marLeft w:val="480"/>
          <w:marRight w:val="0"/>
          <w:marTop w:val="0"/>
          <w:marBottom w:val="0"/>
          <w:divBdr>
            <w:top w:val="none" w:sz="0" w:space="0" w:color="auto"/>
            <w:left w:val="none" w:sz="0" w:space="0" w:color="auto"/>
            <w:bottom w:val="none" w:sz="0" w:space="0" w:color="auto"/>
            <w:right w:val="none" w:sz="0" w:space="0" w:color="auto"/>
          </w:divBdr>
        </w:div>
        <w:div w:id="560143141">
          <w:marLeft w:val="480"/>
          <w:marRight w:val="0"/>
          <w:marTop w:val="0"/>
          <w:marBottom w:val="0"/>
          <w:divBdr>
            <w:top w:val="none" w:sz="0" w:space="0" w:color="auto"/>
            <w:left w:val="none" w:sz="0" w:space="0" w:color="auto"/>
            <w:bottom w:val="none" w:sz="0" w:space="0" w:color="auto"/>
            <w:right w:val="none" w:sz="0" w:space="0" w:color="auto"/>
          </w:divBdr>
        </w:div>
        <w:div w:id="1752652187">
          <w:marLeft w:val="480"/>
          <w:marRight w:val="0"/>
          <w:marTop w:val="0"/>
          <w:marBottom w:val="0"/>
          <w:divBdr>
            <w:top w:val="none" w:sz="0" w:space="0" w:color="auto"/>
            <w:left w:val="none" w:sz="0" w:space="0" w:color="auto"/>
            <w:bottom w:val="none" w:sz="0" w:space="0" w:color="auto"/>
            <w:right w:val="none" w:sz="0" w:space="0" w:color="auto"/>
          </w:divBdr>
        </w:div>
        <w:div w:id="667487210">
          <w:marLeft w:val="480"/>
          <w:marRight w:val="0"/>
          <w:marTop w:val="0"/>
          <w:marBottom w:val="0"/>
          <w:divBdr>
            <w:top w:val="none" w:sz="0" w:space="0" w:color="auto"/>
            <w:left w:val="none" w:sz="0" w:space="0" w:color="auto"/>
            <w:bottom w:val="none" w:sz="0" w:space="0" w:color="auto"/>
            <w:right w:val="none" w:sz="0" w:space="0" w:color="auto"/>
          </w:divBdr>
        </w:div>
        <w:div w:id="510797096">
          <w:marLeft w:val="480"/>
          <w:marRight w:val="0"/>
          <w:marTop w:val="0"/>
          <w:marBottom w:val="0"/>
          <w:divBdr>
            <w:top w:val="none" w:sz="0" w:space="0" w:color="auto"/>
            <w:left w:val="none" w:sz="0" w:space="0" w:color="auto"/>
            <w:bottom w:val="none" w:sz="0" w:space="0" w:color="auto"/>
            <w:right w:val="none" w:sz="0" w:space="0" w:color="auto"/>
          </w:divBdr>
        </w:div>
        <w:div w:id="1884636252">
          <w:marLeft w:val="480"/>
          <w:marRight w:val="0"/>
          <w:marTop w:val="0"/>
          <w:marBottom w:val="0"/>
          <w:divBdr>
            <w:top w:val="none" w:sz="0" w:space="0" w:color="auto"/>
            <w:left w:val="none" w:sz="0" w:space="0" w:color="auto"/>
            <w:bottom w:val="none" w:sz="0" w:space="0" w:color="auto"/>
            <w:right w:val="none" w:sz="0" w:space="0" w:color="auto"/>
          </w:divBdr>
        </w:div>
        <w:div w:id="705060137">
          <w:marLeft w:val="480"/>
          <w:marRight w:val="0"/>
          <w:marTop w:val="0"/>
          <w:marBottom w:val="0"/>
          <w:divBdr>
            <w:top w:val="none" w:sz="0" w:space="0" w:color="auto"/>
            <w:left w:val="none" w:sz="0" w:space="0" w:color="auto"/>
            <w:bottom w:val="none" w:sz="0" w:space="0" w:color="auto"/>
            <w:right w:val="none" w:sz="0" w:space="0" w:color="auto"/>
          </w:divBdr>
        </w:div>
        <w:div w:id="181821904">
          <w:marLeft w:val="480"/>
          <w:marRight w:val="0"/>
          <w:marTop w:val="0"/>
          <w:marBottom w:val="0"/>
          <w:divBdr>
            <w:top w:val="none" w:sz="0" w:space="0" w:color="auto"/>
            <w:left w:val="none" w:sz="0" w:space="0" w:color="auto"/>
            <w:bottom w:val="none" w:sz="0" w:space="0" w:color="auto"/>
            <w:right w:val="none" w:sz="0" w:space="0" w:color="auto"/>
          </w:divBdr>
        </w:div>
        <w:div w:id="463082141">
          <w:marLeft w:val="480"/>
          <w:marRight w:val="0"/>
          <w:marTop w:val="0"/>
          <w:marBottom w:val="0"/>
          <w:divBdr>
            <w:top w:val="none" w:sz="0" w:space="0" w:color="auto"/>
            <w:left w:val="none" w:sz="0" w:space="0" w:color="auto"/>
            <w:bottom w:val="none" w:sz="0" w:space="0" w:color="auto"/>
            <w:right w:val="none" w:sz="0" w:space="0" w:color="auto"/>
          </w:divBdr>
        </w:div>
        <w:div w:id="320083658">
          <w:marLeft w:val="480"/>
          <w:marRight w:val="0"/>
          <w:marTop w:val="0"/>
          <w:marBottom w:val="0"/>
          <w:divBdr>
            <w:top w:val="none" w:sz="0" w:space="0" w:color="auto"/>
            <w:left w:val="none" w:sz="0" w:space="0" w:color="auto"/>
            <w:bottom w:val="none" w:sz="0" w:space="0" w:color="auto"/>
            <w:right w:val="none" w:sz="0" w:space="0" w:color="auto"/>
          </w:divBdr>
        </w:div>
        <w:div w:id="1081633625">
          <w:marLeft w:val="480"/>
          <w:marRight w:val="0"/>
          <w:marTop w:val="0"/>
          <w:marBottom w:val="0"/>
          <w:divBdr>
            <w:top w:val="none" w:sz="0" w:space="0" w:color="auto"/>
            <w:left w:val="none" w:sz="0" w:space="0" w:color="auto"/>
            <w:bottom w:val="none" w:sz="0" w:space="0" w:color="auto"/>
            <w:right w:val="none" w:sz="0" w:space="0" w:color="auto"/>
          </w:divBdr>
        </w:div>
        <w:div w:id="1536118783">
          <w:marLeft w:val="480"/>
          <w:marRight w:val="0"/>
          <w:marTop w:val="0"/>
          <w:marBottom w:val="0"/>
          <w:divBdr>
            <w:top w:val="none" w:sz="0" w:space="0" w:color="auto"/>
            <w:left w:val="none" w:sz="0" w:space="0" w:color="auto"/>
            <w:bottom w:val="none" w:sz="0" w:space="0" w:color="auto"/>
            <w:right w:val="none" w:sz="0" w:space="0" w:color="auto"/>
          </w:divBdr>
        </w:div>
        <w:div w:id="253173057">
          <w:marLeft w:val="480"/>
          <w:marRight w:val="0"/>
          <w:marTop w:val="0"/>
          <w:marBottom w:val="0"/>
          <w:divBdr>
            <w:top w:val="none" w:sz="0" w:space="0" w:color="auto"/>
            <w:left w:val="none" w:sz="0" w:space="0" w:color="auto"/>
            <w:bottom w:val="none" w:sz="0" w:space="0" w:color="auto"/>
            <w:right w:val="none" w:sz="0" w:space="0" w:color="auto"/>
          </w:divBdr>
        </w:div>
        <w:div w:id="1229532349">
          <w:marLeft w:val="480"/>
          <w:marRight w:val="0"/>
          <w:marTop w:val="0"/>
          <w:marBottom w:val="0"/>
          <w:divBdr>
            <w:top w:val="none" w:sz="0" w:space="0" w:color="auto"/>
            <w:left w:val="none" w:sz="0" w:space="0" w:color="auto"/>
            <w:bottom w:val="none" w:sz="0" w:space="0" w:color="auto"/>
            <w:right w:val="none" w:sz="0" w:space="0" w:color="auto"/>
          </w:divBdr>
        </w:div>
        <w:div w:id="1392146433">
          <w:marLeft w:val="480"/>
          <w:marRight w:val="0"/>
          <w:marTop w:val="0"/>
          <w:marBottom w:val="0"/>
          <w:divBdr>
            <w:top w:val="none" w:sz="0" w:space="0" w:color="auto"/>
            <w:left w:val="none" w:sz="0" w:space="0" w:color="auto"/>
            <w:bottom w:val="none" w:sz="0" w:space="0" w:color="auto"/>
            <w:right w:val="none" w:sz="0" w:space="0" w:color="auto"/>
          </w:divBdr>
        </w:div>
        <w:div w:id="1831404385">
          <w:marLeft w:val="480"/>
          <w:marRight w:val="0"/>
          <w:marTop w:val="0"/>
          <w:marBottom w:val="0"/>
          <w:divBdr>
            <w:top w:val="none" w:sz="0" w:space="0" w:color="auto"/>
            <w:left w:val="none" w:sz="0" w:space="0" w:color="auto"/>
            <w:bottom w:val="none" w:sz="0" w:space="0" w:color="auto"/>
            <w:right w:val="none" w:sz="0" w:space="0" w:color="auto"/>
          </w:divBdr>
        </w:div>
        <w:div w:id="623387247">
          <w:marLeft w:val="480"/>
          <w:marRight w:val="0"/>
          <w:marTop w:val="0"/>
          <w:marBottom w:val="0"/>
          <w:divBdr>
            <w:top w:val="none" w:sz="0" w:space="0" w:color="auto"/>
            <w:left w:val="none" w:sz="0" w:space="0" w:color="auto"/>
            <w:bottom w:val="none" w:sz="0" w:space="0" w:color="auto"/>
            <w:right w:val="none" w:sz="0" w:space="0" w:color="auto"/>
          </w:divBdr>
        </w:div>
        <w:div w:id="411002153">
          <w:marLeft w:val="480"/>
          <w:marRight w:val="0"/>
          <w:marTop w:val="0"/>
          <w:marBottom w:val="0"/>
          <w:divBdr>
            <w:top w:val="none" w:sz="0" w:space="0" w:color="auto"/>
            <w:left w:val="none" w:sz="0" w:space="0" w:color="auto"/>
            <w:bottom w:val="none" w:sz="0" w:space="0" w:color="auto"/>
            <w:right w:val="none" w:sz="0" w:space="0" w:color="auto"/>
          </w:divBdr>
        </w:div>
        <w:div w:id="103619875">
          <w:marLeft w:val="480"/>
          <w:marRight w:val="0"/>
          <w:marTop w:val="0"/>
          <w:marBottom w:val="0"/>
          <w:divBdr>
            <w:top w:val="none" w:sz="0" w:space="0" w:color="auto"/>
            <w:left w:val="none" w:sz="0" w:space="0" w:color="auto"/>
            <w:bottom w:val="none" w:sz="0" w:space="0" w:color="auto"/>
            <w:right w:val="none" w:sz="0" w:space="0" w:color="auto"/>
          </w:divBdr>
        </w:div>
        <w:div w:id="1238898992">
          <w:marLeft w:val="480"/>
          <w:marRight w:val="0"/>
          <w:marTop w:val="0"/>
          <w:marBottom w:val="0"/>
          <w:divBdr>
            <w:top w:val="none" w:sz="0" w:space="0" w:color="auto"/>
            <w:left w:val="none" w:sz="0" w:space="0" w:color="auto"/>
            <w:bottom w:val="none" w:sz="0" w:space="0" w:color="auto"/>
            <w:right w:val="none" w:sz="0" w:space="0" w:color="auto"/>
          </w:divBdr>
        </w:div>
        <w:div w:id="1322271069">
          <w:marLeft w:val="480"/>
          <w:marRight w:val="0"/>
          <w:marTop w:val="0"/>
          <w:marBottom w:val="0"/>
          <w:divBdr>
            <w:top w:val="none" w:sz="0" w:space="0" w:color="auto"/>
            <w:left w:val="none" w:sz="0" w:space="0" w:color="auto"/>
            <w:bottom w:val="none" w:sz="0" w:space="0" w:color="auto"/>
            <w:right w:val="none" w:sz="0" w:space="0" w:color="auto"/>
          </w:divBdr>
        </w:div>
        <w:div w:id="631642451">
          <w:marLeft w:val="480"/>
          <w:marRight w:val="0"/>
          <w:marTop w:val="0"/>
          <w:marBottom w:val="0"/>
          <w:divBdr>
            <w:top w:val="none" w:sz="0" w:space="0" w:color="auto"/>
            <w:left w:val="none" w:sz="0" w:space="0" w:color="auto"/>
            <w:bottom w:val="none" w:sz="0" w:space="0" w:color="auto"/>
            <w:right w:val="none" w:sz="0" w:space="0" w:color="auto"/>
          </w:divBdr>
        </w:div>
        <w:div w:id="474028066">
          <w:marLeft w:val="480"/>
          <w:marRight w:val="0"/>
          <w:marTop w:val="0"/>
          <w:marBottom w:val="0"/>
          <w:divBdr>
            <w:top w:val="none" w:sz="0" w:space="0" w:color="auto"/>
            <w:left w:val="none" w:sz="0" w:space="0" w:color="auto"/>
            <w:bottom w:val="none" w:sz="0" w:space="0" w:color="auto"/>
            <w:right w:val="none" w:sz="0" w:space="0" w:color="auto"/>
          </w:divBdr>
        </w:div>
        <w:div w:id="1298797164">
          <w:marLeft w:val="480"/>
          <w:marRight w:val="0"/>
          <w:marTop w:val="0"/>
          <w:marBottom w:val="0"/>
          <w:divBdr>
            <w:top w:val="none" w:sz="0" w:space="0" w:color="auto"/>
            <w:left w:val="none" w:sz="0" w:space="0" w:color="auto"/>
            <w:bottom w:val="none" w:sz="0" w:space="0" w:color="auto"/>
            <w:right w:val="none" w:sz="0" w:space="0" w:color="auto"/>
          </w:divBdr>
        </w:div>
        <w:div w:id="1462529536">
          <w:marLeft w:val="480"/>
          <w:marRight w:val="0"/>
          <w:marTop w:val="0"/>
          <w:marBottom w:val="0"/>
          <w:divBdr>
            <w:top w:val="none" w:sz="0" w:space="0" w:color="auto"/>
            <w:left w:val="none" w:sz="0" w:space="0" w:color="auto"/>
            <w:bottom w:val="none" w:sz="0" w:space="0" w:color="auto"/>
            <w:right w:val="none" w:sz="0" w:space="0" w:color="auto"/>
          </w:divBdr>
        </w:div>
        <w:div w:id="713433735">
          <w:marLeft w:val="480"/>
          <w:marRight w:val="0"/>
          <w:marTop w:val="0"/>
          <w:marBottom w:val="0"/>
          <w:divBdr>
            <w:top w:val="none" w:sz="0" w:space="0" w:color="auto"/>
            <w:left w:val="none" w:sz="0" w:space="0" w:color="auto"/>
            <w:bottom w:val="none" w:sz="0" w:space="0" w:color="auto"/>
            <w:right w:val="none" w:sz="0" w:space="0" w:color="auto"/>
          </w:divBdr>
        </w:div>
        <w:div w:id="776174215">
          <w:marLeft w:val="480"/>
          <w:marRight w:val="0"/>
          <w:marTop w:val="0"/>
          <w:marBottom w:val="0"/>
          <w:divBdr>
            <w:top w:val="none" w:sz="0" w:space="0" w:color="auto"/>
            <w:left w:val="none" w:sz="0" w:space="0" w:color="auto"/>
            <w:bottom w:val="none" w:sz="0" w:space="0" w:color="auto"/>
            <w:right w:val="none" w:sz="0" w:space="0" w:color="auto"/>
          </w:divBdr>
        </w:div>
        <w:div w:id="1045133659">
          <w:marLeft w:val="480"/>
          <w:marRight w:val="0"/>
          <w:marTop w:val="0"/>
          <w:marBottom w:val="0"/>
          <w:divBdr>
            <w:top w:val="none" w:sz="0" w:space="0" w:color="auto"/>
            <w:left w:val="none" w:sz="0" w:space="0" w:color="auto"/>
            <w:bottom w:val="none" w:sz="0" w:space="0" w:color="auto"/>
            <w:right w:val="none" w:sz="0" w:space="0" w:color="auto"/>
          </w:divBdr>
        </w:div>
        <w:div w:id="979532788">
          <w:marLeft w:val="480"/>
          <w:marRight w:val="0"/>
          <w:marTop w:val="0"/>
          <w:marBottom w:val="0"/>
          <w:divBdr>
            <w:top w:val="none" w:sz="0" w:space="0" w:color="auto"/>
            <w:left w:val="none" w:sz="0" w:space="0" w:color="auto"/>
            <w:bottom w:val="none" w:sz="0" w:space="0" w:color="auto"/>
            <w:right w:val="none" w:sz="0" w:space="0" w:color="auto"/>
          </w:divBdr>
        </w:div>
        <w:div w:id="1860582040">
          <w:marLeft w:val="480"/>
          <w:marRight w:val="0"/>
          <w:marTop w:val="0"/>
          <w:marBottom w:val="0"/>
          <w:divBdr>
            <w:top w:val="none" w:sz="0" w:space="0" w:color="auto"/>
            <w:left w:val="none" w:sz="0" w:space="0" w:color="auto"/>
            <w:bottom w:val="none" w:sz="0" w:space="0" w:color="auto"/>
            <w:right w:val="none" w:sz="0" w:space="0" w:color="auto"/>
          </w:divBdr>
        </w:div>
        <w:div w:id="70665895">
          <w:marLeft w:val="480"/>
          <w:marRight w:val="0"/>
          <w:marTop w:val="0"/>
          <w:marBottom w:val="0"/>
          <w:divBdr>
            <w:top w:val="none" w:sz="0" w:space="0" w:color="auto"/>
            <w:left w:val="none" w:sz="0" w:space="0" w:color="auto"/>
            <w:bottom w:val="none" w:sz="0" w:space="0" w:color="auto"/>
            <w:right w:val="none" w:sz="0" w:space="0" w:color="auto"/>
          </w:divBdr>
        </w:div>
        <w:div w:id="512694780">
          <w:marLeft w:val="480"/>
          <w:marRight w:val="0"/>
          <w:marTop w:val="0"/>
          <w:marBottom w:val="0"/>
          <w:divBdr>
            <w:top w:val="none" w:sz="0" w:space="0" w:color="auto"/>
            <w:left w:val="none" w:sz="0" w:space="0" w:color="auto"/>
            <w:bottom w:val="none" w:sz="0" w:space="0" w:color="auto"/>
            <w:right w:val="none" w:sz="0" w:space="0" w:color="auto"/>
          </w:divBdr>
        </w:div>
        <w:div w:id="1535729802">
          <w:marLeft w:val="480"/>
          <w:marRight w:val="0"/>
          <w:marTop w:val="0"/>
          <w:marBottom w:val="0"/>
          <w:divBdr>
            <w:top w:val="none" w:sz="0" w:space="0" w:color="auto"/>
            <w:left w:val="none" w:sz="0" w:space="0" w:color="auto"/>
            <w:bottom w:val="none" w:sz="0" w:space="0" w:color="auto"/>
            <w:right w:val="none" w:sz="0" w:space="0" w:color="auto"/>
          </w:divBdr>
        </w:div>
        <w:div w:id="782380668">
          <w:marLeft w:val="480"/>
          <w:marRight w:val="0"/>
          <w:marTop w:val="0"/>
          <w:marBottom w:val="0"/>
          <w:divBdr>
            <w:top w:val="none" w:sz="0" w:space="0" w:color="auto"/>
            <w:left w:val="none" w:sz="0" w:space="0" w:color="auto"/>
            <w:bottom w:val="none" w:sz="0" w:space="0" w:color="auto"/>
            <w:right w:val="none" w:sz="0" w:space="0" w:color="auto"/>
          </w:divBdr>
        </w:div>
        <w:div w:id="1766535594">
          <w:marLeft w:val="480"/>
          <w:marRight w:val="0"/>
          <w:marTop w:val="0"/>
          <w:marBottom w:val="0"/>
          <w:divBdr>
            <w:top w:val="none" w:sz="0" w:space="0" w:color="auto"/>
            <w:left w:val="none" w:sz="0" w:space="0" w:color="auto"/>
            <w:bottom w:val="none" w:sz="0" w:space="0" w:color="auto"/>
            <w:right w:val="none" w:sz="0" w:space="0" w:color="auto"/>
          </w:divBdr>
        </w:div>
        <w:div w:id="1250112865">
          <w:marLeft w:val="480"/>
          <w:marRight w:val="0"/>
          <w:marTop w:val="0"/>
          <w:marBottom w:val="0"/>
          <w:divBdr>
            <w:top w:val="none" w:sz="0" w:space="0" w:color="auto"/>
            <w:left w:val="none" w:sz="0" w:space="0" w:color="auto"/>
            <w:bottom w:val="none" w:sz="0" w:space="0" w:color="auto"/>
            <w:right w:val="none" w:sz="0" w:space="0" w:color="auto"/>
          </w:divBdr>
        </w:div>
        <w:div w:id="1812482522">
          <w:marLeft w:val="480"/>
          <w:marRight w:val="0"/>
          <w:marTop w:val="0"/>
          <w:marBottom w:val="0"/>
          <w:divBdr>
            <w:top w:val="none" w:sz="0" w:space="0" w:color="auto"/>
            <w:left w:val="none" w:sz="0" w:space="0" w:color="auto"/>
            <w:bottom w:val="none" w:sz="0" w:space="0" w:color="auto"/>
            <w:right w:val="none" w:sz="0" w:space="0" w:color="auto"/>
          </w:divBdr>
        </w:div>
        <w:div w:id="1371957083">
          <w:marLeft w:val="480"/>
          <w:marRight w:val="0"/>
          <w:marTop w:val="0"/>
          <w:marBottom w:val="0"/>
          <w:divBdr>
            <w:top w:val="none" w:sz="0" w:space="0" w:color="auto"/>
            <w:left w:val="none" w:sz="0" w:space="0" w:color="auto"/>
            <w:bottom w:val="none" w:sz="0" w:space="0" w:color="auto"/>
            <w:right w:val="none" w:sz="0" w:space="0" w:color="auto"/>
          </w:divBdr>
        </w:div>
        <w:div w:id="794756122">
          <w:marLeft w:val="480"/>
          <w:marRight w:val="0"/>
          <w:marTop w:val="0"/>
          <w:marBottom w:val="0"/>
          <w:divBdr>
            <w:top w:val="none" w:sz="0" w:space="0" w:color="auto"/>
            <w:left w:val="none" w:sz="0" w:space="0" w:color="auto"/>
            <w:bottom w:val="none" w:sz="0" w:space="0" w:color="auto"/>
            <w:right w:val="none" w:sz="0" w:space="0" w:color="auto"/>
          </w:divBdr>
        </w:div>
        <w:div w:id="1596209279">
          <w:marLeft w:val="480"/>
          <w:marRight w:val="0"/>
          <w:marTop w:val="0"/>
          <w:marBottom w:val="0"/>
          <w:divBdr>
            <w:top w:val="none" w:sz="0" w:space="0" w:color="auto"/>
            <w:left w:val="none" w:sz="0" w:space="0" w:color="auto"/>
            <w:bottom w:val="none" w:sz="0" w:space="0" w:color="auto"/>
            <w:right w:val="none" w:sz="0" w:space="0" w:color="auto"/>
          </w:divBdr>
        </w:div>
        <w:div w:id="1891769643">
          <w:marLeft w:val="480"/>
          <w:marRight w:val="0"/>
          <w:marTop w:val="0"/>
          <w:marBottom w:val="0"/>
          <w:divBdr>
            <w:top w:val="none" w:sz="0" w:space="0" w:color="auto"/>
            <w:left w:val="none" w:sz="0" w:space="0" w:color="auto"/>
            <w:bottom w:val="none" w:sz="0" w:space="0" w:color="auto"/>
            <w:right w:val="none" w:sz="0" w:space="0" w:color="auto"/>
          </w:divBdr>
        </w:div>
        <w:div w:id="2129470042">
          <w:marLeft w:val="480"/>
          <w:marRight w:val="0"/>
          <w:marTop w:val="0"/>
          <w:marBottom w:val="0"/>
          <w:divBdr>
            <w:top w:val="none" w:sz="0" w:space="0" w:color="auto"/>
            <w:left w:val="none" w:sz="0" w:space="0" w:color="auto"/>
            <w:bottom w:val="none" w:sz="0" w:space="0" w:color="auto"/>
            <w:right w:val="none" w:sz="0" w:space="0" w:color="auto"/>
          </w:divBdr>
        </w:div>
        <w:div w:id="1477145239">
          <w:marLeft w:val="480"/>
          <w:marRight w:val="0"/>
          <w:marTop w:val="0"/>
          <w:marBottom w:val="0"/>
          <w:divBdr>
            <w:top w:val="none" w:sz="0" w:space="0" w:color="auto"/>
            <w:left w:val="none" w:sz="0" w:space="0" w:color="auto"/>
            <w:bottom w:val="none" w:sz="0" w:space="0" w:color="auto"/>
            <w:right w:val="none" w:sz="0" w:space="0" w:color="auto"/>
          </w:divBdr>
        </w:div>
        <w:div w:id="1004747051">
          <w:marLeft w:val="480"/>
          <w:marRight w:val="0"/>
          <w:marTop w:val="0"/>
          <w:marBottom w:val="0"/>
          <w:divBdr>
            <w:top w:val="none" w:sz="0" w:space="0" w:color="auto"/>
            <w:left w:val="none" w:sz="0" w:space="0" w:color="auto"/>
            <w:bottom w:val="none" w:sz="0" w:space="0" w:color="auto"/>
            <w:right w:val="none" w:sz="0" w:space="0" w:color="auto"/>
          </w:divBdr>
        </w:div>
        <w:div w:id="952858255">
          <w:marLeft w:val="480"/>
          <w:marRight w:val="0"/>
          <w:marTop w:val="0"/>
          <w:marBottom w:val="0"/>
          <w:divBdr>
            <w:top w:val="none" w:sz="0" w:space="0" w:color="auto"/>
            <w:left w:val="none" w:sz="0" w:space="0" w:color="auto"/>
            <w:bottom w:val="none" w:sz="0" w:space="0" w:color="auto"/>
            <w:right w:val="none" w:sz="0" w:space="0" w:color="auto"/>
          </w:divBdr>
        </w:div>
        <w:div w:id="1796294515">
          <w:marLeft w:val="480"/>
          <w:marRight w:val="0"/>
          <w:marTop w:val="0"/>
          <w:marBottom w:val="0"/>
          <w:divBdr>
            <w:top w:val="none" w:sz="0" w:space="0" w:color="auto"/>
            <w:left w:val="none" w:sz="0" w:space="0" w:color="auto"/>
            <w:bottom w:val="none" w:sz="0" w:space="0" w:color="auto"/>
            <w:right w:val="none" w:sz="0" w:space="0" w:color="auto"/>
          </w:divBdr>
        </w:div>
        <w:div w:id="595135193">
          <w:marLeft w:val="480"/>
          <w:marRight w:val="0"/>
          <w:marTop w:val="0"/>
          <w:marBottom w:val="0"/>
          <w:divBdr>
            <w:top w:val="none" w:sz="0" w:space="0" w:color="auto"/>
            <w:left w:val="none" w:sz="0" w:space="0" w:color="auto"/>
            <w:bottom w:val="none" w:sz="0" w:space="0" w:color="auto"/>
            <w:right w:val="none" w:sz="0" w:space="0" w:color="auto"/>
          </w:divBdr>
        </w:div>
        <w:div w:id="745763278">
          <w:marLeft w:val="480"/>
          <w:marRight w:val="0"/>
          <w:marTop w:val="0"/>
          <w:marBottom w:val="0"/>
          <w:divBdr>
            <w:top w:val="none" w:sz="0" w:space="0" w:color="auto"/>
            <w:left w:val="none" w:sz="0" w:space="0" w:color="auto"/>
            <w:bottom w:val="none" w:sz="0" w:space="0" w:color="auto"/>
            <w:right w:val="none" w:sz="0" w:space="0" w:color="auto"/>
          </w:divBdr>
        </w:div>
        <w:div w:id="119108096">
          <w:marLeft w:val="480"/>
          <w:marRight w:val="0"/>
          <w:marTop w:val="0"/>
          <w:marBottom w:val="0"/>
          <w:divBdr>
            <w:top w:val="none" w:sz="0" w:space="0" w:color="auto"/>
            <w:left w:val="none" w:sz="0" w:space="0" w:color="auto"/>
            <w:bottom w:val="none" w:sz="0" w:space="0" w:color="auto"/>
            <w:right w:val="none" w:sz="0" w:space="0" w:color="auto"/>
          </w:divBdr>
        </w:div>
        <w:div w:id="619150582">
          <w:marLeft w:val="480"/>
          <w:marRight w:val="0"/>
          <w:marTop w:val="0"/>
          <w:marBottom w:val="0"/>
          <w:divBdr>
            <w:top w:val="none" w:sz="0" w:space="0" w:color="auto"/>
            <w:left w:val="none" w:sz="0" w:space="0" w:color="auto"/>
            <w:bottom w:val="none" w:sz="0" w:space="0" w:color="auto"/>
            <w:right w:val="none" w:sz="0" w:space="0" w:color="auto"/>
          </w:divBdr>
        </w:div>
        <w:div w:id="597563301">
          <w:marLeft w:val="480"/>
          <w:marRight w:val="0"/>
          <w:marTop w:val="0"/>
          <w:marBottom w:val="0"/>
          <w:divBdr>
            <w:top w:val="none" w:sz="0" w:space="0" w:color="auto"/>
            <w:left w:val="none" w:sz="0" w:space="0" w:color="auto"/>
            <w:bottom w:val="none" w:sz="0" w:space="0" w:color="auto"/>
            <w:right w:val="none" w:sz="0" w:space="0" w:color="auto"/>
          </w:divBdr>
        </w:div>
        <w:div w:id="564029870">
          <w:marLeft w:val="480"/>
          <w:marRight w:val="0"/>
          <w:marTop w:val="0"/>
          <w:marBottom w:val="0"/>
          <w:divBdr>
            <w:top w:val="none" w:sz="0" w:space="0" w:color="auto"/>
            <w:left w:val="none" w:sz="0" w:space="0" w:color="auto"/>
            <w:bottom w:val="none" w:sz="0" w:space="0" w:color="auto"/>
            <w:right w:val="none" w:sz="0" w:space="0" w:color="auto"/>
          </w:divBdr>
        </w:div>
        <w:div w:id="1892761733">
          <w:marLeft w:val="480"/>
          <w:marRight w:val="0"/>
          <w:marTop w:val="0"/>
          <w:marBottom w:val="0"/>
          <w:divBdr>
            <w:top w:val="none" w:sz="0" w:space="0" w:color="auto"/>
            <w:left w:val="none" w:sz="0" w:space="0" w:color="auto"/>
            <w:bottom w:val="none" w:sz="0" w:space="0" w:color="auto"/>
            <w:right w:val="none" w:sz="0" w:space="0" w:color="auto"/>
          </w:divBdr>
        </w:div>
        <w:div w:id="1236160694">
          <w:marLeft w:val="480"/>
          <w:marRight w:val="0"/>
          <w:marTop w:val="0"/>
          <w:marBottom w:val="0"/>
          <w:divBdr>
            <w:top w:val="none" w:sz="0" w:space="0" w:color="auto"/>
            <w:left w:val="none" w:sz="0" w:space="0" w:color="auto"/>
            <w:bottom w:val="none" w:sz="0" w:space="0" w:color="auto"/>
            <w:right w:val="none" w:sz="0" w:space="0" w:color="auto"/>
          </w:divBdr>
        </w:div>
        <w:div w:id="1710909388">
          <w:marLeft w:val="480"/>
          <w:marRight w:val="0"/>
          <w:marTop w:val="0"/>
          <w:marBottom w:val="0"/>
          <w:divBdr>
            <w:top w:val="none" w:sz="0" w:space="0" w:color="auto"/>
            <w:left w:val="none" w:sz="0" w:space="0" w:color="auto"/>
            <w:bottom w:val="none" w:sz="0" w:space="0" w:color="auto"/>
            <w:right w:val="none" w:sz="0" w:space="0" w:color="auto"/>
          </w:divBdr>
        </w:div>
        <w:div w:id="519970465">
          <w:marLeft w:val="480"/>
          <w:marRight w:val="0"/>
          <w:marTop w:val="0"/>
          <w:marBottom w:val="0"/>
          <w:divBdr>
            <w:top w:val="none" w:sz="0" w:space="0" w:color="auto"/>
            <w:left w:val="none" w:sz="0" w:space="0" w:color="auto"/>
            <w:bottom w:val="none" w:sz="0" w:space="0" w:color="auto"/>
            <w:right w:val="none" w:sz="0" w:space="0" w:color="auto"/>
          </w:divBdr>
        </w:div>
        <w:div w:id="79066023">
          <w:marLeft w:val="480"/>
          <w:marRight w:val="0"/>
          <w:marTop w:val="0"/>
          <w:marBottom w:val="0"/>
          <w:divBdr>
            <w:top w:val="none" w:sz="0" w:space="0" w:color="auto"/>
            <w:left w:val="none" w:sz="0" w:space="0" w:color="auto"/>
            <w:bottom w:val="none" w:sz="0" w:space="0" w:color="auto"/>
            <w:right w:val="none" w:sz="0" w:space="0" w:color="auto"/>
          </w:divBdr>
        </w:div>
        <w:div w:id="147869756">
          <w:marLeft w:val="480"/>
          <w:marRight w:val="0"/>
          <w:marTop w:val="0"/>
          <w:marBottom w:val="0"/>
          <w:divBdr>
            <w:top w:val="none" w:sz="0" w:space="0" w:color="auto"/>
            <w:left w:val="none" w:sz="0" w:space="0" w:color="auto"/>
            <w:bottom w:val="none" w:sz="0" w:space="0" w:color="auto"/>
            <w:right w:val="none" w:sz="0" w:space="0" w:color="auto"/>
          </w:divBdr>
        </w:div>
        <w:div w:id="571424541">
          <w:marLeft w:val="480"/>
          <w:marRight w:val="0"/>
          <w:marTop w:val="0"/>
          <w:marBottom w:val="0"/>
          <w:divBdr>
            <w:top w:val="none" w:sz="0" w:space="0" w:color="auto"/>
            <w:left w:val="none" w:sz="0" w:space="0" w:color="auto"/>
            <w:bottom w:val="none" w:sz="0" w:space="0" w:color="auto"/>
            <w:right w:val="none" w:sz="0" w:space="0" w:color="auto"/>
          </w:divBdr>
        </w:div>
        <w:div w:id="1156796770">
          <w:marLeft w:val="480"/>
          <w:marRight w:val="0"/>
          <w:marTop w:val="0"/>
          <w:marBottom w:val="0"/>
          <w:divBdr>
            <w:top w:val="none" w:sz="0" w:space="0" w:color="auto"/>
            <w:left w:val="none" w:sz="0" w:space="0" w:color="auto"/>
            <w:bottom w:val="none" w:sz="0" w:space="0" w:color="auto"/>
            <w:right w:val="none" w:sz="0" w:space="0" w:color="auto"/>
          </w:divBdr>
        </w:div>
        <w:div w:id="788549022">
          <w:marLeft w:val="480"/>
          <w:marRight w:val="0"/>
          <w:marTop w:val="0"/>
          <w:marBottom w:val="0"/>
          <w:divBdr>
            <w:top w:val="none" w:sz="0" w:space="0" w:color="auto"/>
            <w:left w:val="none" w:sz="0" w:space="0" w:color="auto"/>
            <w:bottom w:val="none" w:sz="0" w:space="0" w:color="auto"/>
            <w:right w:val="none" w:sz="0" w:space="0" w:color="auto"/>
          </w:divBdr>
        </w:div>
        <w:div w:id="1353652911">
          <w:marLeft w:val="480"/>
          <w:marRight w:val="0"/>
          <w:marTop w:val="0"/>
          <w:marBottom w:val="0"/>
          <w:divBdr>
            <w:top w:val="none" w:sz="0" w:space="0" w:color="auto"/>
            <w:left w:val="none" w:sz="0" w:space="0" w:color="auto"/>
            <w:bottom w:val="none" w:sz="0" w:space="0" w:color="auto"/>
            <w:right w:val="none" w:sz="0" w:space="0" w:color="auto"/>
          </w:divBdr>
        </w:div>
        <w:div w:id="975066920">
          <w:marLeft w:val="480"/>
          <w:marRight w:val="0"/>
          <w:marTop w:val="0"/>
          <w:marBottom w:val="0"/>
          <w:divBdr>
            <w:top w:val="none" w:sz="0" w:space="0" w:color="auto"/>
            <w:left w:val="none" w:sz="0" w:space="0" w:color="auto"/>
            <w:bottom w:val="none" w:sz="0" w:space="0" w:color="auto"/>
            <w:right w:val="none" w:sz="0" w:space="0" w:color="auto"/>
          </w:divBdr>
        </w:div>
        <w:div w:id="837698146">
          <w:marLeft w:val="480"/>
          <w:marRight w:val="0"/>
          <w:marTop w:val="0"/>
          <w:marBottom w:val="0"/>
          <w:divBdr>
            <w:top w:val="none" w:sz="0" w:space="0" w:color="auto"/>
            <w:left w:val="none" w:sz="0" w:space="0" w:color="auto"/>
            <w:bottom w:val="none" w:sz="0" w:space="0" w:color="auto"/>
            <w:right w:val="none" w:sz="0" w:space="0" w:color="auto"/>
          </w:divBdr>
        </w:div>
        <w:div w:id="1013343808">
          <w:marLeft w:val="480"/>
          <w:marRight w:val="0"/>
          <w:marTop w:val="0"/>
          <w:marBottom w:val="0"/>
          <w:divBdr>
            <w:top w:val="none" w:sz="0" w:space="0" w:color="auto"/>
            <w:left w:val="none" w:sz="0" w:space="0" w:color="auto"/>
            <w:bottom w:val="none" w:sz="0" w:space="0" w:color="auto"/>
            <w:right w:val="none" w:sz="0" w:space="0" w:color="auto"/>
          </w:divBdr>
        </w:div>
        <w:div w:id="1291090048">
          <w:marLeft w:val="480"/>
          <w:marRight w:val="0"/>
          <w:marTop w:val="0"/>
          <w:marBottom w:val="0"/>
          <w:divBdr>
            <w:top w:val="none" w:sz="0" w:space="0" w:color="auto"/>
            <w:left w:val="none" w:sz="0" w:space="0" w:color="auto"/>
            <w:bottom w:val="none" w:sz="0" w:space="0" w:color="auto"/>
            <w:right w:val="none" w:sz="0" w:space="0" w:color="auto"/>
          </w:divBdr>
        </w:div>
        <w:div w:id="2146896878">
          <w:marLeft w:val="480"/>
          <w:marRight w:val="0"/>
          <w:marTop w:val="0"/>
          <w:marBottom w:val="0"/>
          <w:divBdr>
            <w:top w:val="none" w:sz="0" w:space="0" w:color="auto"/>
            <w:left w:val="none" w:sz="0" w:space="0" w:color="auto"/>
            <w:bottom w:val="none" w:sz="0" w:space="0" w:color="auto"/>
            <w:right w:val="none" w:sz="0" w:space="0" w:color="auto"/>
          </w:divBdr>
        </w:div>
        <w:div w:id="700857888">
          <w:marLeft w:val="480"/>
          <w:marRight w:val="0"/>
          <w:marTop w:val="0"/>
          <w:marBottom w:val="0"/>
          <w:divBdr>
            <w:top w:val="none" w:sz="0" w:space="0" w:color="auto"/>
            <w:left w:val="none" w:sz="0" w:space="0" w:color="auto"/>
            <w:bottom w:val="none" w:sz="0" w:space="0" w:color="auto"/>
            <w:right w:val="none" w:sz="0" w:space="0" w:color="auto"/>
          </w:divBdr>
        </w:div>
        <w:div w:id="1974096541">
          <w:marLeft w:val="480"/>
          <w:marRight w:val="0"/>
          <w:marTop w:val="0"/>
          <w:marBottom w:val="0"/>
          <w:divBdr>
            <w:top w:val="none" w:sz="0" w:space="0" w:color="auto"/>
            <w:left w:val="none" w:sz="0" w:space="0" w:color="auto"/>
            <w:bottom w:val="none" w:sz="0" w:space="0" w:color="auto"/>
            <w:right w:val="none" w:sz="0" w:space="0" w:color="auto"/>
          </w:divBdr>
        </w:div>
        <w:div w:id="1885436106">
          <w:marLeft w:val="480"/>
          <w:marRight w:val="0"/>
          <w:marTop w:val="0"/>
          <w:marBottom w:val="0"/>
          <w:divBdr>
            <w:top w:val="none" w:sz="0" w:space="0" w:color="auto"/>
            <w:left w:val="none" w:sz="0" w:space="0" w:color="auto"/>
            <w:bottom w:val="none" w:sz="0" w:space="0" w:color="auto"/>
            <w:right w:val="none" w:sz="0" w:space="0" w:color="auto"/>
          </w:divBdr>
        </w:div>
        <w:div w:id="260340826">
          <w:marLeft w:val="480"/>
          <w:marRight w:val="0"/>
          <w:marTop w:val="0"/>
          <w:marBottom w:val="0"/>
          <w:divBdr>
            <w:top w:val="none" w:sz="0" w:space="0" w:color="auto"/>
            <w:left w:val="none" w:sz="0" w:space="0" w:color="auto"/>
            <w:bottom w:val="none" w:sz="0" w:space="0" w:color="auto"/>
            <w:right w:val="none" w:sz="0" w:space="0" w:color="auto"/>
          </w:divBdr>
        </w:div>
        <w:div w:id="587813773">
          <w:marLeft w:val="480"/>
          <w:marRight w:val="0"/>
          <w:marTop w:val="0"/>
          <w:marBottom w:val="0"/>
          <w:divBdr>
            <w:top w:val="none" w:sz="0" w:space="0" w:color="auto"/>
            <w:left w:val="none" w:sz="0" w:space="0" w:color="auto"/>
            <w:bottom w:val="none" w:sz="0" w:space="0" w:color="auto"/>
            <w:right w:val="none" w:sz="0" w:space="0" w:color="auto"/>
          </w:divBdr>
        </w:div>
        <w:div w:id="1703824532">
          <w:marLeft w:val="480"/>
          <w:marRight w:val="0"/>
          <w:marTop w:val="0"/>
          <w:marBottom w:val="0"/>
          <w:divBdr>
            <w:top w:val="none" w:sz="0" w:space="0" w:color="auto"/>
            <w:left w:val="none" w:sz="0" w:space="0" w:color="auto"/>
            <w:bottom w:val="none" w:sz="0" w:space="0" w:color="auto"/>
            <w:right w:val="none" w:sz="0" w:space="0" w:color="auto"/>
          </w:divBdr>
        </w:div>
        <w:div w:id="1494951006">
          <w:marLeft w:val="480"/>
          <w:marRight w:val="0"/>
          <w:marTop w:val="0"/>
          <w:marBottom w:val="0"/>
          <w:divBdr>
            <w:top w:val="none" w:sz="0" w:space="0" w:color="auto"/>
            <w:left w:val="none" w:sz="0" w:space="0" w:color="auto"/>
            <w:bottom w:val="none" w:sz="0" w:space="0" w:color="auto"/>
            <w:right w:val="none" w:sz="0" w:space="0" w:color="auto"/>
          </w:divBdr>
        </w:div>
        <w:div w:id="967471739">
          <w:marLeft w:val="480"/>
          <w:marRight w:val="0"/>
          <w:marTop w:val="0"/>
          <w:marBottom w:val="0"/>
          <w:divBdr>
            <w:top w:val="none" w:sz="0" w:space="0" w:color="auto"/>
            <w:left w:val="none" w:sz="0" w:space="0" w:color="auto"/>
            <w:bottom w:val="none" w:sz="0" w:space="0" w:color="auto"/>
            <w:right w:val="none" w:sz="0" w:space="0" w:color="auto"/>
          </w:divBdr>
        </w:div>
        <w:div w:id="291133098">
          <w:marLeft w:val="480"/>
          <w:marRight w:val="0"/>
          <w:marTop w:val="0"/>
          <w:marBottom w:val="0"/>
          <w:divBdr>
            <w:top w:val="none" w:sz="0" w:space="0" w:color="auto"/>
            <w:left w:val="none" w:sz="0" w:space="0" w:color="auto"/>
            <w:bottom w:val="none" w:sz="0" w:space="0" w:color="auto"/>
            <w:right w:val="none" w:sz="0" w:space="0" w:color="auto"/>
          </w:divBdr>
        </w:div>
        <w:div w:id="1508443883">
          <w:marLeft w:val="480"/>
          <w:marRight w:val="0"/>
          <w:marTop w:val="0"/>
          <w:marBottom w:val="0"/>
          <w:divBdr>
            <w:top w:val="none" w:sz="0" w:space="0" w:color="auto"/>
            <w:left w:val="none" w:sz="0" w:space="0" w:color="auto"/>
            <w:bottom w:val="none" w:sz="0" w:space="0" w:color="auto"/>
            <w:right w:val="none" w:sz="0" w:space="0" w:color="auto"/>
          </w:divBdr>
        </w:div>
        <w:div w:id="1761176105">
          <w:marLeft w:val="480"/>
          <w:marRight w:val="0"/>
          <w:marTop w:val="0"/>
          <w:marBottom w:val="0"/>
          <w:divBdr>
            <w:top w:val="none" w:sz="0" w:space="0" w:color="auto"/>
            <w:left w:val="none" w:sz="0" w:space="0" w:color="auto"/>
            <w:bottom w:val="none" w:sz="0" w:space="0" w:color="auto"/>
            <w:right w:val="none" w:sz="0" w:space="0" w:color="auto"/>
          </w:divBdr>
        </w:div>
        <w:div w:id="1543176793">
          <w:marLeft w:val="480"/>
          <w:marRight w:val="0"/>
          <w:marTop w:val="0"/>
          <w:marBottom w:val="0"/>
          <w:divBdr>
            <w:top w:val="none" w:sz="0" w:space="0" w:color="auto"/>
            <w:left w:val="none" w:sz="0" w:space="0" w:color="auto"/>
            <w:bottom w:val="none" w:sz="0" w:space="0" w:color="auto"/>
            <w:right w:val="none" w:sz="0" w:space="0" w:color="auto"/>
          </w:divBdr>
        </w:div>
        <w:div w:id="289941327">
          <w:marLeft w:val="480"/>
          <w:marRight w:val="0"/>
          <w:marTop w:val="0"/>
          <w:marBottom w:val="0"/>
          <w:divBdr>
            <w:top w:val="none" w:sz="0" w:space="0" w:color="auto"/>
            <w:left w:val="none" w:sz="0" w:space="0" w:color="auto"/>
            <w:bottom w:val="none" w:sz="0" w:space="0" w:color="auto"/>
            <w:right w:val="none" w:sz="0" w:space="0" w:color="auto"/>
          </w:divBdr>
        </w:div>
        <w:div w:id="250162899">
          <w:marLeft w:val="480"/>
          <w:marRight w:val="0"/>
          <w:marTop w:val="0"/>
          <w:marBottom w:val="0"/>
          <w:divBdr>
            <w:top w:val="none" w:sz="0" w:space="0" w:color="auto"/>
            <w:left w:val="none" w:sz="0" w:space="0" w:color="auto"/>
            <w:bottom w:val="none" w:sz="0" w:space="0" w:color="auto"/>
            <w:right w:val="none" w:sz="0" w:space="0" w:color="auto"/>
          </w:divBdr>
        </w:div>
        <w:div w:id="2005080986">
          <w:marLeft w:val="480"/>
          <w:marRight w:val="0"/>
          <w:marTop w:val="0"/>
          <w:marBottom w:val="0"/>
          <w:divBdr>
            <w:top w:val="none" w:sz="0" w:space="0" w:color="auto"/>
            <w:left w:val="none" w:sz="0" w:space="0" w:color="auto"/>
            <w:bottom w:val="none" w:sz="0" w:space="0" w:color="auto"/>
            <w:right w:val="none" w:sz="0" w:space="0" w:color="auto"/>
          </w:divBdr>
        </w:div>
        <w:div w:id="1940287499">
          <w:marLeft w:val="480"/>
          <w:marRight w:val="0"/>
          <w:marTop w:val="0"/>
          <w:marBottom w:val="0"/>
          <w:divBdr>
            <w:top w:val="none" w:sz="0" w:space="0" w:color="auto"/>
            <w:left w:val="none" w:sz="0" w:space="0" w:color="auto"/>
            <w:bottom w:val="none" w:sz="0" w:space="0" w:color="auto"/>
            <w:right w:val="none" w:sz="0" w:space="0" w:color="auto"/>
          </w:divBdr>
        </w:div>
        <w:div w:id="2037459468">
          <w:marLeft w:val="480"/>
          <w:marRight w:val="0"/>
          <w:marTop w:val="0"/>
          <w:marBottom w:val="0"/>
          <w:divBdr>
            <w:top w:val="none" w:sz="0" w:space="0" w:color="auto"/>
            <w:left w:val="none" w:sz="0" w:space="0" w:color="auto"/>
            <w:bottom w:val="none" w:sz="0" w:space="0" w:color="auto"/>
            <w:right w:val="none" w:sz="0" w:space="0" w:color="auto"/>
          </w:divBdr>
        </w:div>
        <w:div w:id="383986457">
          <w:marLeft w:val="480"/>
          <w:marRight w:val="0"/>
          <w:marTop w:val="0"/>
          <w:marBottom w:val="0"/>
          <w:divBdr>
            <w:top w:val="none" w:sz="0" w:space="0" w:color="auto"/>
            <w:left w:val="none" w:sz="0" w:space="0" w:color="auto"/>
            <w:bottom w:val="none" w:sz="0" w:space="0" w:color="auto"/>
            <w:right w:val="none" w:sz="0" w:space="0" w:color="auto"/>
          </w:divBdr>
        </w:div>
        <w:div w:id="1820881593">
          <w:marLeft w:val="480"/>
          <w:marRight w:val="0"/>
          <w:marTop w:val="0"/>
          <w:marBottom w:val="0"/>
          <w:divBdr>
            <w:top w:val="none" w:sz="0" w:space="0" w:color="auto"/>
            <w:left w:val="none" w:sz="0" w:space="0" w:color="auto"/>
            <w:bottom w:val="none" w:sz="0" w:space="0" w:color="auto"/>
            <w:right w:val="none" w:sz="0" w:space="0" w:color="auto"/>
          </w:divBdr>
        </w:div>
        <w:div w:id="1560752171">
          <w:marLeft w:val="480"/>
          <w:marRight w:val="0"/>
          <w:marTop w:val="0"/>
          <w:marBottom w:val="0"/>
          <w:divBdr>
            <w:top w:val="none" w:sz="0" w:space="0" w:color="auto"/>
            <w:left w:val="none" w:sz="0" w:space="0" w:color="auto"/>
            <w:bottom w:val="none" w:sz="0" w:space="0" w:color="auto"/>
            <w:right w:val="none" w:sz="0" w:space="0" w:color="auto"/>
          </w:divBdr>
        </w:div>
        <w:div w:id="1826319298">
          <w:marLeft w:val="480"/>
          <w:marRight w:val="0"/>
          <w:marTop w:val="0"/>
          <w:marBottom w:val="0"/>
          <w:divBdr>
            <w:top w:val="none" w:sz="0" w:space="0" w:color="auto"/>
            <w:left w:val="none" w:sz="0" w:space="0" w:color="auto"/>
            <w:bottom w:val="none" w:sz="0" w:space="0" w:color="auto"/>
            <w:right w:val="none" w:sz="0" w:space="0" w:color="auto"/>
          </w:divBdr>
        </w:div>
        <w:div w:id="706837501">
          <w:marLeft w:val="480"/>
          <w:marRight w:val="0"/>
          <w:marTop w:val="0"/>
          <w:marBottom w:val="0"/>
          <w:divBdr>
            <w:top w:val="none" w:sz="0" w:space="0" w:color="auto"/>
            <w:left w:val="none" w:sz="0" w:space="0" w:color="auto"/>
            <w:bottom w:val="none" w:sz="0" w:space="0" w:color="auto"/>
            <w:right w:val="none" w:sz="0" w:space="0" w:color="auto"/>
          </w:divBdr>
        </w:div>
        <w:div w:id="1031568348">
          <w:marLeft w:val="480"/>
          <w:marRight w:val="0"/>
          <w:marTop w:val="0"/>
          <w:marBottom w:val="0"/>
          <w:divBdr>
            <w:top w:val="none" w:sz="0" w:space="0" w:color="auto"/>
            <w:left w:val="none" w:sz="0" w:space="0" w:color="auto"/>
            <w:bottom w:val="none" w:sz="0" w:space="0" w:color="auto"/>
            <w:right w:val="none" w:sz="0" w:space="0" w:color="auto"/>
          </w:divBdr>
        </w:div>
        <w:div w:id="1394691897">
          <w:marLeft w:val="480"/>
          <w:marRight w:val="0"/>
          <w:marTop w:val="0"/>
          <w:marBottom w:val="0"/>
          <w:divBdr>
            <w:top w:val="none" w:sz="0" w:space="0" w:color="auto"/>
            <w:left w:val="none" w:sz="0" w:space="0" w:color="auto"/>
            <w:bottom w:val="none" w:sz="0" w:space="0" w:color="auto"/>
            <w:right w:val="none" w:sz="0" w:space="0" w:color="auto"/>
          </w:divBdr>
        </w:div>
        <w:div w:id="1453018423">
          <w:marLeft w:val="480"/>
          <w:marRight w:val="0"/>
          <w:marTop w:val="0"/>
          <w:marBottom w:val="0"/>
          <w:divBdr>
            <w:top w:val="none" w:sz="0" w:space="0" w:color="auto"/>
            <w:left w:val="none" w:sz="0" w:space="0" w:color="auto"/>
            <w:bottom w:val="none" w:sz="0" w:space="0" w:color="auto"/>
            <w:right w:val="none" w:sz="0" w:space="0" w:color="auto"/>
          </w:divBdr>
        </w:div>
      </w:divsChild>
    </w:div>
    <w:div w:id="1157720766">
      <w:bodyDiv w:val="1"/>
      <w:marLeft w:val="0"/>
      <w:marRight w:val="0"/>
      <w:marTop w:val="0"/>
      <w:marBottom w:val="0"/>
      <w:divBdr>
        <w:top w:val="none" w:sz="0" w:space="0" w:color="auto"/>
        <w:left w:val="none" w:sz="0" w:space="0" w:color="auto"/>
        <w:bottom w:val="none" w:sz="0" w:space="0" w:color="auto"/>
        <w:right w:val="none" w:sz="0" w:space="0" w:color="auto"/>
      </w:divBdr>
    </w:div>
    <w:div w:id="1158226519">
      <w:bodyDiv w:val="1"/>
      <w:marLeft w:val="0"/>
      <w:marRight w:val="0"/>
      <w:marTop w:val="0"/>
      <w:marBottom w:val="0"/>
      <w:divBdr>
        <w:top w:val="none" w:sz="0" w:space="0" w:color="auto"/>
        <w:left w:val="none" w:sz="0" w:space="0" w:color="auto"/>
        <w:bottom w:val="none" w:sz="0" w:space="0" w:color="auto"/>
        <w:right w:val="none" w:sz="0" w:space="0" w:color="auto"/>
      </w:divBdr>
    </w:div>
    <w:div w:id="1158300088">
      <w:bodyDiv w:val="1"/>
      <w:marLeft w:val="0"/>
      <w:marRight w:val="0"/>
      <w:marTop w:val="0"/>
      <w:marBottom w:val="0"/>
      <w:divBdr>
        <w:top w:val="none" w:sz="0" w:space="0" w:color="auto"/>
        <w:left w:val="none" w:sz="0" w:space="0" w:color="auto"/>
        <w:bottom w:val="none" w:sz="0" w:space="0" w:color="auto"/>
        <w:right w:val="none" w:sz="0" w:space="0" w:color="auto"/>
      </w:divBdr>
    </w:div>
    <w:div w:id="1158305218">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158614829">
      <w:bodyDiv w:val="1"/>
      <w:marLeft w:val="0"/>
      <w:marRight w:val="0"/>
      <w:marTop w:val="0"/>
      <w:marBottom w:val="0"/>
      <w:divBdr>
        <w:top w:val="none" w:sz="0" w:space="0" w:color="auto"/>
        <w:left w:val="none" w:sz="0" w:space="0" w:color="auto"/>
        <w:bottom w:val="none" w:sz="0" w:space="0" w:color="auto"/>
        <w:right w:val="none" w:sz="0" w:space="0" w:color="auto"/>
      </w:divBdr>
    </w:div>
    <w:div w:id="1159618853">
      <w:bodyDiv w:val="1"/>
      <w:marLeft w:val="0"/>
      <w:marRight w:val="0"/>
      <w:marTop w:val="0"/>
      <w:marBottom w:val="0"/>
      <w:divBdr>
        <w:top w:val="none" w:sz="0" w:space="0" w:color="auto"/>
        <w:left w:val="none" w:sz="0" w:space="0" w:color="auto"/>
        <w:bottom w:val="none" w:sz="0" w:space="0" w:color="auto"/>
        <w:right w:val="none" w:sz="0" w:space="0" w:color="auto"/>
      </w:divBdr>
    </w:div>
    <w:div w:id="1159660777">
      <w:bodyDiv w:val="1"/>
      <w:marLeft w:val="0"/>
      <w:marRight w:val="0"/>
      <w:marTop w:val="0"/>
      <w:marBottom w:val="0"/>
      <w:divBdr>
        <w:top w:val="none" w:sz="0" w:space="0" w:color="auto"/>
        <w:left w:val="none" w:sz="0" w:space="0" w:color="auto"/>
        <w:bottom w:val="none" w:sz="0" w:space="0" w:color="auto"/>
        <w:right w:val="none" w:sz="0" w:space="0" w:color="auto"/>
      </w:divBdr>
    </w:div>
    <w:div w:id="1161042760">
      <w:bodyDiv w:val="1"/>
      <w:marLeft w:val="0"/>
      <w:marRight w:val="0"/>
      <w:marTop w:val="0"/>
      <w:marBottom w:val="0"/>
      <w:divBdr>
        <w:top w:val="none" w:sz="0" w:space="0" w:color="auto"/>
        <w:left w:val="none" w:sz="0" w:space="0" w:color="auto"/>
        <w:bottom w:val="none" w:sz="0" w:space="0" w:color="auto"/>
        <w:right w:val="none" w:sz="0" w:space="0" w:color="auto"/>
      </w:divBdr>
    </w:div>
    <w:div w:id="1161117415">
      <w:bodyDiv w:val="1"/>
      <w:marLeft w:val="0"/>
      <w:marRight w:val="0"/>
      <w:marTop w:val="0"/>
      <w:marBottom w:val="0"/>
      <w:divBdr>
        <w:top w:val="none" w:sz="0" w:space="0" w:color="auto"/>
        <w:left w:val="none" w:sz="0" w:space="0" w:color="auto"/>
        <w:bottom w:val="none" w:sz="0" w:space="0" w:color="auto"/>
        <w:right w:val="none" w:sz="0" w:space="0" w:color="auto"/>
      </w:divBdr>
    </w:div>
    <w:div w:id="1161578652">
      <w:bodyDiv w:val="1"/>
      <w:marLeft w:val="0"/>
      <w:marRight w:val="0"/>
      <w:marTop w:val="0"/>
      <w:marBottom w:val="0"/>
      <w:divBdr>
        <w:top w:val="none" w:sz="0" w:space="0" w:color="auto"/>
        <w:left w:val="none" w:sz="0" w:space="0" w:color="auto"/>
        <w:bottom w:val="none" w:sz="0" w:space="0" w:color="auto"/>
        <w:right w:val="none" w:sz="0" w:space="0" w:color="auto"/>
      </w:divBdr>
    </w:div>
    <w:div w:id="1162350206">
      <w:bodyDiv w:val="1"/>
      <w:marLeft w:val="0"/>
      <w:marRight w:val="0"/>
      <w:marTop w:val="0"/>
      <w:marBottom w:val="0"/>
      <w:divBdr>
        <w:top w:val="none" w:sz="0" w:space="0" w:color="auto"/>
        <w:left w:val="none" w:sz="0" w:space="0" w:color="auto"/>
        <w:bottom w:val="none" w:sz="0" w:space="0" w:color="auto"/>
        <w:right w:val="none" w:sz="0" w:space="0" w:color="auto"/>
      </w:divBdr>
    </w:div>
    <w:div w:id="1165897638">
      <w:bodyDiv w:val="1"/>
      <w:marLeft w:val="0"/>
      <w:marRight w:val="0"/>
      <w:marTop w:val="0"/>
      <w:marBottom w:val="0"/>
      <w:divBdr>
        <w:top w:val="none" w:sz="0" w:space="0" w:color="auto"/>
        <w:left w:val="none" w:sz="0" w:space="0" w:color="auto"/>
        <w:bottom w:val="none" w:sz="0" w:space="0" w:color="auto"/>
        <w:right w:val="none" w:sz="0" w:space="0" w:color="auto"/>
      </w:divBdr>
    </w:div>
    <w:div w:id="1166240821">
      <w:bodyDiv w:val="1"/>
      <w:marLeft w:val="0"/>
      <w:marRight w:val="0"/>
      <w:marTop w:val="0"/>
      <w:marBottom w:val="0"/>
      <w:divBdr>
        <w:top w:val="none" w:sz="0" w:space="0" w:color="auto"/>
        <w:left w:val="none" w:sz="0" w:space="0" w:color="auto"/>
        <w:bottom w:val="none" w:sz="0" w:space="0" w:color="auto"/>
        <w:right w:val="none" w:sz="0" w:space="0" w:color="auto"/>
      </w:divBdr>
    </w:div>
    <w:div w:id="1167162963">
      <w:bodyDiv w:val="1"/>
      <w:marLeft w:val="0"/>
      <w:marRight w:val="0"/>
      <w:marTop w:val="0"/>
      <w:marBottom w:val="0"/>
      <w:divBdr>
        <w:top w:val="none" w:sz="0" w:space="0" w:color="auto"/>
        <w:left w:val="none" w:sz="0" w:space="0" w:color="auto"/>
        <w:bottom w:val="none" w:sz="0" w:space="0" w:color="auto"/>
        <w:right w:val="none" w:sz="0" w:space="0" w:color="auto"/>
      </w:divBdr>
    </w:div>
    <w:div w:id="1167669393">
      <w:bodyDiv w:val="1"/>
      <w:marLeft w:val="0"/>
      <w:marRight w:val="0"/>
      <w:marTop w:val="0"/>
      <w:marBottom w:val="0"/>
      <w:divBdr>
        <w:top w:val="none" w:sz="0" w:space="0" w:color="auto"/>
        <w:left w:val="none" w:sz="0" w:space="0" w:color="auto"/>
        <w:bottom w:val="none" w:sz="0" w:space="0" w:color="auto"/>
        <w:right w:val="none" w:sz="0" w:space="0" w:color="auto"/>
      </w:divBdr>
    </w:div>
    <w:div w:id="1168445036">
      <w:bodyDiv w:val="1"/>
      <w:marLeft w:val="0"/>
      <w:marRight w:val="0"/>
      <w:marTop w:val="0"/>
      <w:marBottom w:val="0"/>
      <w:divBdr>
        <w:top w:val="none" w:sz="0" w:space="0" w:color="auto"/>
        <w:left w:val="none" w:sz="0" w:space="0" w:color="auto"/>
        <w:bottom w:val="none" w:sz="0" w:space="0" w:color="auto"/>
        <w:right w:val="none" w:sz="0" w:space="0" w:color="auto"/>
      </w:divBdr>
    </w:div>
    <w:div w:id="1169323141">
      <w:bodyDiv w:val="1"/>
      <w:marLeft w:val="0"/>
      <w:marRight w:val="0"/>
      <w:marTop w:val="0"/>
      <w:marBottom w:val="0"/>
      <w:divBdr>
        <w:top w:val="none" w:sz="0" w:space="0" w:color="auto"/>
        <w:left w:val="none" w:sz="0" w:space="0" w:color="auto"/>
        <w:bottom w:val="none" w:sz="0" w:space="0" w:color="auto"/>
        <w:right w:val="none" w:sz="0" w:space="0" w:color="auto"/>
      </w:divBdr>
    </w:div>
    <w:div w:id="1170484571">
      <w:bodyDiv w:val="1"/>
      <w:marLeft w:val="0"/>
      <w:marRight w:val="0"/>
      <w:marTop w:val="0"/>
      <w:marBottom w:val="0"/>
      <w:divBdr>
        <w:top w:val="none" w:sz="0" w:space="0" w:color="auto"/>
        <w:left w:val="none" w:sz="0" w:space="0" w:color="auto"/>
        <w:bottom w:val="none" w:sz="0" w:space="0" w:color="auto"/>
        <w:right w:val="none" w:sz="0" w:space="0" w:color="auto"/>
      </w:divBdr>
      <w:divsChild>
        <w:div w:id="1530414471">
          <w:marLeft w:val="480"/>
          <w:marRight w:val="0"/>
          <w:marTop w:val="0"/>
          <w:marBottom w:val="0"/>
          <w:divBdr>
            <w:top w:val="none" w:sz="0" w:space="0" w:color="auto"/>
            <w:left w:val="none" w:sz="0" w:space="0" w:color="auto"/>
            <w:bottom w:val="none" w:sz="0" w:space="0" w:color="auto"/>
            <w:right w:val="none" w:sz="0" w:space="0" w:color="auto"/>
          </w:divBdr>
        </w:div>
        <w:div w:id="1809349890">
          <w:marLeft w:val="480"/>
          <w:marRight w:val="0"/>
          <w:marTop w:val="0"/>
          <w:marBottom w:val="0"/>
          <w:divBdr>
            <w:top w:val="none" w:sz="0" w:space="0" w:color="auto"/>
            <w:left w:val="none" w:sz="0" w:space="0" w:color="auto"/>
            <w:bottom w:val="none" w:sz="0" w:space="0" w:color="auto"/>
            <w:right w:val="none" w:sz="0" w:space="0" w:color="auto"/>
          </w:divBdr>
        </w:div>
        <w:div w:id="1378313393">
          <w:marLeft w:val="480"/>
          <w:marRight w:val="0"/>
          <w:marTop w:val="0"/>
          <w:marBottom w:val="0"/>
          <w:divBdr>
            <w:top w:val="none" w:sz="0" w:space="0" w:color="auto"/>
            <w:left w:val="none" w:sz="0" w:space="0" w:color="auto"/>
            <w:bottom w:val="none" w:sz="0" w:space="0" w:color="auto"/>
            <w:right w:val="none" w:sz="0" w:space="0" w:color="auto"/>
          </w:divBdr>
        </w:div>
        <w:div w:id="1831604483">
          <w:marLeft w:val="480"/>
          <w:marRight w:val="0"/>
          <w:marTop w:val="0"/>
          <w:marBottom w:val="0"/>
          <w:divBdr>
            <w:top w:val="none" w:sz="0" w:space="0" w:color="auto"/>
            <w:left w:val="none" w:sz="0" w:space="0" w:color="auto"/>
            <w:bottom w:val="none" w:sz="0" w:space="0" w:color="auto"/>
            <w:right w:val="none" w:sz="0" w:space="0" w:color="auto"/>
          </w:divBdr>
        </w:div>
        <w:div w:id="585963746">
          <w:marLeft w:val="480"/>
          <w:marRight w:val="0"/>
          <w:marTop w:val="0"/>
          <w:marBottom w:val="0"/>
          <w:divBdr>
            <w:top w:val="none" w:sz="0" w:space="0" w:color="auto"/>
            <w:left w:val="none" w:sz="0" w:space="0" w:color="auto"/>
            <w:bottom w:val="none" w:sz="0" w:space="0" w:color="auto"/>
            <w:right w:val="none" w:sz="0" w:space="0" w:color="auto"/>
          </w:divBdr>
        </w:div>
        <w:div w:id="747459447">
          <w:marLeft w:val="480"/>
          <w:marRight w:val="0"/>
          <w:marTop w:val="0"/>
          <w:marBottom w:val="0"/>
          <w:divBdr>
            <w:top w:val="none" w:sz="0" w:space="0" w:color="auto"/>
            <w:left w:val="none" w:sz="0" w:space="0" w:color="auto"/>
            <w:bottom w:val="none" w:sz="0" w:space="0" w:color="auto"/>
            <w:right w:val="none" w:sz="0" w:space="0" w:color="auto"/>
          </w:divBdr>
        </w:div>
        <w:div w:id="784421231">
          <w:marLeft w:val="480"/>
          <w:marRight w:val="0"/>
          <w:marTop w:val="0"/>
          <w:marBottom w:val="0"/>
          <w:divBdr>
            <w:top w:val="none" w:sz="0" w:space="0" w:color="auto"/>
            <w:left w:val="none" w:sz="0" w:space="0" w:color="auto"/>
            <w:bottom w:val="none" w:sz="0" w:space="0" w:color="auto"/>
            <w:right w:val="none" w:sz="0" w:space="0" w:color="auto"/>
          </w:divBdr>
        </w:div>
        <w:div w:id="675575298">
          <w:marLeft w:val="480"/>
          <w:marRight w:val="0"/>
          <w:marTop w:val="0"/>
          <w:marBottom w:val="0"/>
          <w:divBdr>
            <w:top w:val="none" w:sz="0" w:space="0" w:color="auto"/>
            <w:left w:val="none" w:sz="0" w:space="0" w:color="auto"/>
            <w:bottom w:val="none" w:sz="0" w:space="0" w:color="auto"/>
            <w:right w:val="none" w:sz="0" w:space="0" w:color="auto"/>
          </w:divBdr>
        </w:div>
        <w:div w:id="1562640417">
          <w:marLeft w:val="480"/>
          <w:marRight w:val="0"/>
          <w:marTop w:val="0"/>
          <w:marBottom w:val="0"/>
          <w:divBdr>
            <w:top w:val="none" w:sz="0" w:space="0" w:color="auto"/>
            <w:left w:val="none" w:sz="0" w:space="0" w:color="auto"/>
            <w:bottom w:val="none" w:sz="0" w:space="0" w:color="auto"/>
            <w:right w:val="none" w:sz="0" w:space="0" w:color="auto"/>
          </w:divBdr>
        </w:div>
        <w:div w:id="1858233642">
          <w:marLeft w:val="480"/>
          <w:marRight w:val="0"/>
          <w:marTop w:val="0"/>
          <w:marBottom w:val="0"/>
          <w:divBdr>
            <w:top w:val="none" w:sz="0" w:space="0" w:color="auto"/>
            <w:left w:val="none" w:sz="0" w:space="0" w:color="auto"/>
            <w:bottom w:val="none" w:sz="0" w:space="0" w:color="auto"/>
            <w:right w:val="none" w:sz="0" w:space="0" w:color="auto"/>
          </w:divBdr>
        </w:div>
        <w:div w:id="359204309">
          <w:marLeft w:val="480"/>
          <w:marRight w:val="0"/>
          <w:marTop w:val="0"/>
          <w:marBottom w:val="0"/>
          <w:divBdr>
            <w:top w:val="none" w:sz="0" w:space="0" w:color="auto"/>
            <w:left w:val="none" w:sz="0" w:space="0" w:color="auto"/>
            <w:bottom w:val="none" w:sz="0" w:space="0" w:color="auto"/>
            <w:right w:val="none" w:sz="0" w:space="0" w:color="auto"/>
          </w:divBdr>
        </w:div>
        <w:div w:id="1359353733">
          <w:marLeft w:val="480"/>
          <w:marRight w:val="0"/>
          <w:marTop w:val="0"/>
          <w:marBottom w:val="0"/>
          <w:divBdr>
            <w:top w:val="none" w:sz="0" w:space="0" w:color="auto"/>
            <w:left w:val="none" w:sz="0" w:space="0" w:color="auto"/>
            <w:bottom w:val="none" w:sz="0" w:space="0" w:color="auto"/>
            <w:right w:val="none" w:sz="0" w:space="0" w:color="auto"/>
          </w:divBdr>
        </w:div>
        <w:div w:id="1772386617">
          <w:marLeft w:val="480"/>
          <w:marRight w:val="0"/>
          <w:marTop w:val="0"/>
          <w:marBottom w:val="0"/>
          <w:divBdr>
            <w:top w:val="none" w:sz="0" w:space="0" w:color="auto"/>
            <w:left w:val="none" w:sz="0" w:space="0" w:color="auto"/>
            <w:bottom w:val="none" w:sz="0" w:space="0" w:color="auto"/>
            <w:right w:val="none" w:sz="0" w:space="0" w:color="auto"/>
          </w:divBdr>
        </w:div>
        <w:div w:id="659819096">
          <w:marLeft w:val="480"/>
          <w:marRight w:val="0"/>
          <w:marTop w:val="0"/>
          <w:marBottom w:val="0"/>
          <w:divBdr>
            <w:top w:val="none" w:sz="0" w:space="0" w:color="auto"/>
            <w:left w:val="none" w:sz="0" w:space="0" w:color="auto"/>
            <w:bottom w:val="none" w:sz="0" w:space="0" w:color="auto"/>
            <w:right w:val="none" w:sz="0" w:space="0" w:color="auto"/>
          </w:divBdr>
        </w:div>
        <w:div w:id="1539854518">
          <w:marLeft w:val="480"/>
          <w:marRight w:val="0"/>
          <w:marTop w:val="0"/>
          <w:marBottom w:val="0"/>
          <w:divBdr>
            <w:top w:val="none" w:sz="0" w:space="0" w:color="auto"/>
            <w:left w:val="none" w:sz="0" w:space="0" w:color="auto"/>
            <w:bottom w:val="none" w:sz="0" w:space="0" w:color="auto"/>
            <w:right w:val="none" w:sz="0" w:space="0" w:color="auto"/>
          </w:divBdr>
        </w:div>
        <w:div w:id="1728338410">
          <w:marLeft w:val="480"/>
          <w:marRight w:val="0"/>
          <w:marTop w:val="0"/>
          <w:marBottom w:val="0"/>
          <w:divBdr>
            <w:top w:val="none" w:sz="0" w:space="0" w:color="auto"/>
            <w:left w:val="none" w:sz="0" w:space="0" w:color="auto"/>
            <w:bottom w:val="none" w:sz="0" w:space="0" w:color="auto"/>
            <w:right w:val="none" w:sz="0" w:space="0" w:color="auto"/>
          </w:divBdr>
        </w:div>
        <w:div w:id="2147039448">
          <w:marLeft w:val="480"/>
          <w:marRight w:val="0"/>
          <w:marTop w:val="0"/>
          <w:marBottom w:val="0"/>
          <w:divBdr>
            <w:top w:val="none" w:sz="0" w:space="0" w:color="auto"/>
            <w:left w:val="none" w:sz="0" w:space="0" w:color="auto"/>
            <w:bottom w:val="none" w:sz="0" w:space="0" w:color="auto"/>
            <w:right w:val="none" w:sz="0" w:space="0" w:color="auto"/>
          </w:divBdr>
        </w:div>
        <w:div w:id="1631326727">
          <w:marLeft w:val="480"/>
          <w:marRight w:val="0"/>
          <w:marTop w:val="0"/>
          <w:marBottom w:val="0"/>
          <w:divBdr>
            <w:top w:val="none" w:sz="0" w:space="0" w:color="auto"/>
            <w:left w:val="none" w:sz="0" w:space="0" w:color="auto"/>
            <w:bottom w:val="none" w:sz="0" w:space="0" w:color="auto"/>
            <w:right w:val="none" w:sz="0" w:space="0" w:color="auto"/>
          </w:divBdr>
        </w:div>
        <w:div w:id="655838363">
          <w:marLeft w:val="480"/>
          <w:marRight w:val="0"/>
          <w:marTop w:val="0"/>
          <w:marBottom w:val="0"/>
          <w:divBdr>
            <w:top w:val="none" w:sz="0" w:space="0" w:color="auto"/>
            <w:left w:val="none" w:sz="0" w:space="0" w:color="auto"/>
            <w:bottom w:val="none" w:sz="0" w:space="0" w:color="auto"/>
            <w:right w:val="none" w:sz="0" w:space="0" w:color="auto"/>
          </w:divBdr>
        </w:div>
        <w:div w:id="2001881588">
          <w:marLeft w:val="480"/>
          <w:marRight w:val="0"/>
          <w:marTop w:val="0"/>
          <w:marBottom w:val="0"/>
          <w:divBdr>
            <w:top w:val="none" w:sz="0" w:space="0" w:color="auto"/>
            <w:left w:val="none" w:sz="0" w:space="0" w:color="auto"/>
            <w:bottom w:val="none" w:sz="0" w:space="0" w:color="auto"/>
            <w:right w:val="none" w:sz="0" w:space="0" w:color="auto"/>
          </w:divBdr>
        </w:div>
        <w:div w:id="719936646">
          <w:marLeft w:val="480"/>
          <w:marRight w:val="0"/>
          <w:marTop w:val="0"/>
          <w:marBottom w:val="0"/>
          <w:divBdr>
            <w:top w:val="none" w:sz="0" w:space="0" w:color="auto"/>
            <w:left w:val="none" w:sz="0" w:space="0" w:color="auto"/>
            <w:bottom w:val="none" w:sz="0" w:space="0" w:color="auto"/>
            <w:right w:val="none" w:sz="0" w:space="0" w:color="auto"/>
          </w:divBdr>
        </w:div>
        <w:div w:id="882787300">
          <w:marLeft w:val="480"/>
          <w:marRight w:val="0"/>
          <w:marTop w:val="0"/>
          <w:marBottom w:val="0"/>
          <w:divBdr>
            <w:top w:val="none" w:sz="0" w:space="0" w:color="auto"/>
            <w:left w:val="none" w:sz="0" w:space="0" w:color="auto"/>
            <w:bottom w:val="none" w:sz="0" w:space="0" w:color="auto"/>
            <w:right w:val="none" w:sz="0" w:space="0" w:color="auto"/>
          </w:divBdr>
        </w:div>
        <w:div w:id="801118181">
          <w:marLeft w:val="480"/>
          <w:marRight w:val="0"/>
          <w:marTop w:val="0"/>
          <w:marBottom w:val="0"/>
          <w:divBdr>
            <w:top w:val="none" w:sz="0" w:space="0" w:color="auto"/>
            <w:left w:val="none" w:sz="0" w:space="0" w:color="auto"/>
            <w:bottom w:val="none" w:sz="0" w:space="0" w:color="auto"/>
            <w:right w:val="none" w:sz="0" w:space="0" w:color="auto"/>
          </w:divBdr>
        </w:div>
        <w:div w:id="1005783398">
          <w:marLeft w:val="480"/>
          <w:marRight w:val="0"/>
          <w:marTop w:val="0"/>
          <w:marBottom w:val="0"/>
          <w:divBdr>
            <w:top w:val="none" w:sz="0" w:space="0" w:color="auto"/>
            <w:left w:val="none" w:sz="0" w:space="0" w:color="auto"/>
            <w:bottom w:val="none" w:sz="0" w:space="0" w:color="auto"/>
            <w:right w:val="none" w:sz="0" w:space="0" w:color="auto"/>
          </w:divBdr>
        </w:div>
        <w:div w:id="218170207">
          <w:marLeft w:val="480"/>
          <w:marRight w:val="0"/>
          <w:marTop w:val="0"/>
          <w:marBottom w:val="0"/>
          <w:divBdr>
            <w:top w:val="none" w:sz="0" w:space="0" w:color="auto"/>
            <w:left w:val="none" w:sz="0" w:space="0" w:color="auto"/>
            <w:bottom w:val="none" w:sz="0" w:space="0" w:color="auto"/>
            <w:right w:val="none" w:sz="0" w:space="0" w:color="auto"/>
          </w:divBdr>
        </w:div>
        <w:div w:id="1546135173">
          <w:marLeft w:val="480"/>
          <w:marRight w:val="0"/>
          <w:marTop w:val="0"/>
          <w:marBottom w:val="0"/>
          <w:divBdr>
            <w:top w:val="none" w:sz="0" w:space="0" w:color="auto"/>
            <w:left w:val="none" w:sz="0" w:space="0" w:color="auto"/>
            <w:bottom w:val="none" w:sz="0" w:space="0" w:color="auto"/>
            <w:right w:val="none" w:sz="0" w:space="0" w:color="auto"/>
          </w:divBdr>
        </w:div>
        <w:div w:id="1640069872">
          <w:marLeft w:val="480"/>
          <w:marRight w:val="0"/>
          <w:marTop w:val="0"/>
          <w:marBottom w:val="0"/>
          <w:divBdr>
            <w:top w:val="none" w:sz="0" w:space="0" w:color="auto"/>
            <w:left w:val="none" w:sz="0" w:space="0" w:color="auto"/>
            <w:bottom w:val="none" w:sz="0" w:space="0" w:color="auto"/>
            <w:right w:val="none" w:sz="0" w:space="0" w:color="auto"/>
          </w:divBdr>
        </w:div>
        <w:div w:id="2124192">
          <w:marLeft w:val="480"/>
          <w:marRight w:val="0"/>
          <w:marTop w:val="0"/>
          <w:marBottom w:val="0"/>
          <w:divBdr>
            <w:top w:val="none" w:sz="0" w:space="0" w:color="auto"/>
            <w:left w:val="none" w:sz="0" w:space="0" w:color="auto"/>
            <w:bottom w:val="none" w:sz="0" w:space="0" w:color="auto"/>
            <w:right w:val="none" w:sz="0" w:space="0" w:color="auto"/>
          </w:divBdr>
        </w:div>
        <w:div w:id="1201166520">
          <w:marLeft w:val="480"/>
          <w:marRight w:val="0"/>
          <w:marTop w:val="0"/>
          <w:marBottom w:val="0"/>
          <w:divBdr>
            <w:top w:val="none" w:sz="0" w:space="0" w:color="auto"/>
            <w:left w:val="none" w:sz="0" w:space="0" w:color="auto"/>
            <w:bottom w:val="none" w:sz="0" w:space="0" w:color="auto"/>
            <w:right w:val="none" w:sz="0" w:space="0" w:color="auto"/>
          </w:divBdr>
        </w:div>
        <w:div w:id="504054444">
          <w:marLeft w:val="480"/>
          <w:marRight w:val="0"/>
          <w:marTop w:val="0"/>
          <w:marBottom w:val="0"/>
          <w:divBdr>
            <w:top w:val="none" w:sz="0" w:space="0" w:color="auto"/>
            <w:left w:val="none" w:sz="0" w:space="0" w:color="auto"/>
            <w:bottom w:val="none" w:sz="0" w:space="0" w:color="auto"/>
            <w:right w:val="none" w:sz="0" w:space="0" w:color="auto"/>
          </w:divBdr>
        </w:div>
        <w:div w:id="1693653646">
          <w:marLeft w:val="480"/>
          <w:marRight w:val="0"/>
          <w:marTop w:val="0"/>
          <w:marBottom w:val="0"/>
          <w:divBdr>
            <w:top w:val="none" w:sz="0" w:space="0" w:color="auto"/>
            <w:left w:val="none" w:sz="0" w:space="0" w:color="auto"/>
            <w:bottom w:val="none" w:sz="0" w:space="0" w:color="auto"/>
            <w:right w:val="none" w:sz="0" w:space="0" w:color="auto"/>
          </w:divBdr>
        </w:div>
        <w:div w:id="1036740663">
          <w:marLeft w:val="480"/>
          <w:marRight w:val="0"/>
          <w:marTop w:val="0"/>
          <w:marBottom w:val="0"/>
          <w:divBdr>
            <w:top w:val="none" w:sz="0" w:space="0" w:color="auto"/>
            <w:left w:val="none" w:sz="0" w:space="0" w:color="auto"/>
            <w:bottom w:val="none" w:sz="0" w:space="0" w:color="auto"/>
            <w:right w:val="none" w:sz="0" w:space="0" w:color="auto"/>
          </w:divBdr>
        </w:div>
        <w:div w:id="438451532">
          <w:marLeft w:val="480"/>
          <w:marRight w:val="0"/>
          <w:marTop w:val="0"/>
          <w:marBottom w:val="0"/>
          <w:divBdr>
            <w:top w:val="none" w:sz="0" w:space="0" w:color="auto"/>
            <w:left w:val="none" w:sz="0" w:space="0" w:color="auto"/>
            <w:bottom w:val="none" w:sz="0" w:space="0" w:color="auto"/>
            <w:right w:val="none" w:sz="0" w:space="0" w:color="auto"/>
          </w:divBdr>
        </w:div>
        <w:div w:id="356853589">
          <w:marLeft w:val="480"/>
          <w:marRight w:val="0"/>
          <w:marTop w:val="0"/>
          <w:marBottom w:val="0"/>
          <w:divBdr>
            <w:top w:val="none" w:sz="0" w:space="0" w:color="auto"/>
            <w:left w:val="none" w:sz="0" w:space="0" w:color="auto"/>
            <w:bottom w:val="none" w:sz="0" w:space="0" w:color="auto"/>
            <w:right w:val="none" w:sz="0" w:space="0" w:color="auto"/>
          </w:divBdr>
        </w:div>
        <w:div w:id="1755322241">
          <w:marLeft w:val="480"/>
          <w:marRight w:val="0"/>
          <w:marTop w:val="0"/>
          <w:marBottom w:val="0"/>
          <w:divBdr>
            <w:top w:val="none" w:sz="0" w:space="0" w:color="auto"/>
            <w:left w:val="none" w:sz="0" w:space="0" w:color="auto"/>
            <w:bottom w:val="none" w:sz="0" w:space="0" w:color="auto"/>
            <w:right w:val="none" w:sz="0" w:space="0" w:color="auto"/>
          </w:divBdr>
        </w:div>
        <w:div w:id="752359471">
          <w:marLeft w:val="480"/>
          <w:marRight w:val="0"/>
          <w:marTop w:val="0"/>
          <w:marBottom w:val="0"/>
          <w:divBdr>
            <w:top w:val="none" w:sz="0" w:space="0" w:color="auto"/>
            <w:left w:val="none" w:sz="0" w:space="0" w:color="auto"/>
            <w:bottom w:val="none" w:sz="0" w:space="0" w:color="auto"/>
            <w:right w:val="none" w:sz="0" w:space="0" w:color="auto"/>
          </w:divBdr>
        </w:div>
        <w:div w:id="1508447979">
          <w:marLeft w:val="480"/>
          <w:marRight w:val="0"/>
          <w:marTop w:val="0"/>
          <w:marBottom w:val="0"/>
          <w:divBdr>
            <w:top w:val="none" w:sz="0" w:space="0" w:color="auto"/>
            <w:left w:val="none" w:sz="0" w:space="0" w:color="auto"/>
            <w:bottom w:val="none" w:sz="0" w:space="0" w:color="auto"/>
            <w:right w:val="none" w:sz="0" w:space="0" w:color="auto"/>
          </w:divBdr>
        </w:div>
        <w:div w:id="1431193634">
          <w:marLeft w:val="480"/>
          <w:marRight w:val="0"/>
          <w:marTop w:val="0"/>
          <w:marBottom w:val="0"/>
          <w:divBdr>
            <w:top w:val="none" w:sz="0" w:space="0" w:color="auto"/>
            <w:left w:val="none" w:sz="0" w:space="0" w:color="auto"/>
            <w:bottom w:val="none" w:sz="0" w:space="0" w:color="auto"/>
            <w:right w:val="none" w:sz="0" w:space="0" w:color="auto"/>
          </w:divBdr>
        </w:div>
        <w:div w:id="1852186048">
          <w:marLeft w:val="480"/>
          <w:marRight w:val="0"/>
          <w:marTop w:val="0"/>
          <w:marBottom w:val="0"/>
          <w:divBdr>
            <w:top w:val="none" w:sz="0" w:space="0" w:color="auto"/>
            <w:left w:val="none" w:sz="0" w:space="0" w:color="auto"/>
            <w:bottom w:val="none" w:sz="0" w:space="0" w:color="auto"/>
            <w:right w:val="none" w:sz="0" w:space="0" w:color="auto"/>
          </w:divBdr>
        </w:div>
        <w:div w:id="1407725087">
          <w:marLeft w:val="480"/>
          <w:marRight w:val="0"/>
          <w:marTop w:val="0"/>
          <w:marBottom w:val="0"/>
          <w:divBdr>
            <w:top w:val="none" w:sz="0" w:space="0" w:color="auto"/>
            <w:left w:val="none" w:sz="0" w:space="0" w:color="auto"/>
            <w:bottom w:val="none" w:sz="0" w:space="0" w:color="auto"/>
            <w:right w:val="none" w:sz="0" w:space="0" w:color="auto"/>
          </w:divBdr>
        </w:div>
        <w:div w:id="2001957987">
          <w:marLeft w:val="480"/>
          <w:marRight w:val="0"/>
          <w:marTop w:val="0"/>
          <w:marBottom w:val="0"/>
          <w:divBdr>
            <w:top w:val="none" w:sz="0" w:space="0" w:color="auto"/>
            <w:left w:val="none" w:sz="0" w:space="0" w:color="auto"/>
            <w:bottom w:val="none" w:sz="0" w:space="0" w:color="auto"/>
            <w:right w:val="none" w:sz="0" w:space="0" w:color="auto"/>
          </w:divBdr>
        </w:div>
        <w:div w:id="514853778">
          <w:marLeft w:val="480"/>
          <w:marRight w:val="0"/>
          <w:marTop w:val="0"/>
          <w:marBottom w:val="0"/>
          <w:divBdr>
            <w:top w:val="none" w:sz="0" w:space="0" w:color="auto"/>
            <w:left w:val="none" w:sz="0" w:space="0" w:color="auto"/>
            <w:bottom w:val="none" w:sz="0" w:space="0" w:color="auto"/>
            <w:right w:val="none" w:sz="0" w:space="0" w:color="auto"/>
          </w:divBdr>
        </w:div>
        <w:div w:id="1828859319">
          <w:marLeft w:val="480"/>
          <w:marRight w:val="0"/>
          <w:marTop w:val="0"/>
          <w:marBottom w:val="0"/>
          <w:divBdr>
            <w:top w:val="none" w:sz="0" w:space="0" w:color="auto"/>
            <w:left w:val="none" w:sz="0" w:space="0" w:color="auto"/>
            <w:bottom w:val="none" w:sz="0" w:space="0" w:color="auto"/>
            <w:right w:val="none" w:sz="0" w:space="0" w:color="auto"/>
          </w:divBdr>
        </w:div>
        <w:div w:id="1252162911">
          <w:marLeft w:val="480"/>
          <w:marRight w:val="0"/>
          <w:marTop w:val="0"/>
          <w:marBottom w:val="0"/>
          <w:divBdr>
            <w:top w:val="none" w:sz="0" w:space="0" w:color="auto"/>
            <w:left w:val="none" w:sz="0" w:space="0" w:color="auto"/>
            <w:bottom w:val="none" w:sz="0" w:space="0" w:color="auto"/>
            <w:right w:val="none" w:sz="0" w:space="0" w:color="auto"/>
          </w:divBdr>
        </w:div>
        <w:div w:id="1216357105">
          <w:marLeft w:val="480"/>
          <w:marRight w:val="0"/>
          <w:marTop w:val="0"/>
          <w:marBottom w:val="0"/>
          <w:divBdr>
            <w:top w:val="none" w:sz="0" w:space="0" w:color="auto"/>
            <w:left w:val="none" w:sz="0" w:space="0" w:color="auto"/>
            <w:bottom w:val="none" w:sz="0" w:space="0" w:color="auto"/>
            <w:right w:val="none" w:sz="0" w:space="0" w:color="auto"/>
          </w:divBdr>
        </w:div>
        <w:div w:id="420563242">
          <w:marLeft w:val="480"/>
          <w:marRight w:val="0"/>
          <w:marTop w:val="0"/>
          <w:marBottom w:val="0"/>
          <w:divBdr>
            <w:top w:val="none" w:sz="0" w:space="0" w:color="auto"/>
            <w:left w:val="none" w:sz="0" w:space="0" w:color="auto"/>
            <w:bottom w:val="none" w:sz="0" w:space="0" w:color="auto"/>
            <w:right w:val="none" w:sz="0" w:space="0" w:color="auto"/>
          </w:divBdr>
        </w:div>
        <w:div w:id="1564483998">
          <w:marLeft w:val="480"/>
          <w:marRight w:val="0"/>
          <w:marTop w:val="0"/>
          <w:marBottom w:val="0"/>
          <w:divBdr>
            <w:top w:val="none" w:sz="0" w:space="0" w:color="auto"/>
            <w:left w:val="none" w:sz="0" w:space="0" w:color="auto"/>
            <w:bottom w:val="none" w:sz="0" w:space="0" w:color="auto"/>
            <w:right w:val="none" w:sz="0" w:space="0" w:color="auto"/>
          </w:divBdr>
        </w:div>
        <w:div w:id="921333658">
          <w:marLeft w:val="480"/>
          <w:marRight w:val="0"/>
          <w:marTop w:val="0"/>
          <w:marBottom w:val="0"/>
          <w:divBdr>
            <w:top w:val="none" w:sz="0" w:space="0" w:color="auto"/>
            <w:left w:val="none" w:sz="0" w:space="0" w:color="auto"/>
            <w:bottom w:val="none" w:sz="0" w:space="0" w:color="auto"/>
            <w:right w:val="none" w:sz="0" w:space="0" w:color="auto"/>
          </w:divBdr>
        </w:div>
        <w:div w:id="18900148">
          <w:marLeft w:val="480"/>
          <w:marRight w:val="0"/>
          <w:marTop w:val="0"/>
          <w:marBottom w:val="0"/>
          <w:divBdr>
            <w:top w:val="none" w:sz="0" w:space="0" w:color="auto"/>
            <w:left w:val="none" w:sz="0" w:space="0" w:color="auto"/>
            <w:bottom w:val="none" w:sz="0" w:space="0" w:color="auto"/>
            <w:right w:val="none" w:sz="0" w:space="0" w:color="auto"/>
          </w:divBdr>
        </w:div>
        <w:div w:id="2008896568">
          <w:marLeft w:val="480"/>
          <w:marRight w:val="0"/>
          <w:marTop w:val="0"/>
          <w:marBottom w:val="0"/>
          <w:divBdr>
            <w:top w:val="none" w:sz="0" w:space="0" w:color="auto"/>
            <w:left w:val="none" w:sz="0" w:space="0" w:color="auto"/>
            <w:bottom w:val="none" w:sz="0" w:space="0" w:color="auto"/>
            <w:right w:val="none" w:sz="0" w:space="0" w:color="auto"/>
          </w:divBdr>
        </w:div>
        <w:div w:id="2093358049">
          <w:marLeft w:val="480"/>
          <w:marRight w:val="0"/>
          <w:marTop w:val="0"/>
          <w:marBottom w:val="0"/>
          <w:divBdr>
            <w:top w:val="none" w:sz="0" w:space="0" w:color="auto"/>
            <w:left w:val="none" w:sz="0" w:space="0" w:color="auto"/>
            <w:bottom w:val="none" w:sz="0" w:space="0" w:color="auto"/>
            <w:right w:val="none" w:sz="0" w:space="0" w:color="auto"/>
          </w:divBdr>
        </w:div>
        <w:div w:id="499393941">
          <w:marLeft w:val="480"/>
          <w:marRight w:val="0"/>
          <w:marTop w:val="0"/>
          <w:marBottom w:val="0"/>
          <w:divBdr>
            <w:top w:val="none" w:sz="0" w:space="0" w:color="auto"/>
            <w:left w:val="none" w:sz="0" w:space="0" w:color="auto"/>
            <w:bottom w:val="none" w:sz="0" w:space="0" w:color="auto"/>
            <w:right w:val="none" w:sz="0" w:space="0" w:color="auto"/>
          </w:divBdr>
        </w:div>
        <w:div w:id="1191183784">
          <w:marLeft w:val="480"/>
          <w:marRight w:val="0"/>
          <w:marTop w:val="0"/>
          <w:marBottom w:val="0"/>
          <w:divBdr>
            <w:top w:val="none" w:sz="0" w:space="0" w:color="auto"/>
            <w:left w:val="none" w:sz="0" w:space="0" w:color="auto"/>
            <w:bottom w:val="none" w:sz="0" w:space="0" w:color="auto"/>
            <w:right w:val="none" w:sz="0" w:space="0" w:color="auto"/>
          </w:divBdr>
        </w:div>
        <w:div w:id="2057704323">
          <w:marLeft w:val="480"/>
          <w:marRight w:val="0"/>
          <w:marTop w:val="0"/>
          <w:marBottom w:val="0"/>
          <w:divBdr>
            <w:top w:val="none" w:sz="0" w:space="0" w:color="auto"/>
            <w:left w:val="none" w:sz="0" w:space="0" w:color="auto"/>
            <w:bottom w:val="none" w:sz="0" w:space="0" w:color="auto"/>
            <w:right w:val="none" w:sz="0" w:space="0" w:color="auto"/>
          </w:divBdr>
        </w:div>
        <w:div w:id="395862007">
          <w:marLeft w:val="480"/>
          <w:marRight w:val="0"/>
          <w:marTop w:val="0"/>
          <w:marBottom w:val="0"/>
          <w:divBdr>
            <w:top w:val="none" w:sz="0" w:space="0" w:color="auto"/>
            <w:left w:val="none" w:sz="0" w:space="0" w:color="auto"/>
            <w:bottom w:val="none" w:sz="0" w:space="0" w:color="auto"/>
            <w:right w:val="none" w:sz="0" w:space="0" w:color="auto"/>
          </w:divBdr>
        </w:div>
        <w:div w:id="902326710">
          <w:marLeft w:val="480"/>
          <w:marRight w:val="0"/>
          <w:marTop w:val="0"/>
          <w:marBottom w:val="0"/>
          <w:divBdr>
            <w:top w:val="none" w:sz="0" w:space="0" w:color="auto"/>
            <w:left w:val="none" w:sz="0" w:space="0" w:color="auto"/>
            <w:bottom w:val="none" w:sz="0" w:space="0" w:color="auto"/>
            <w:right w:val="none" w:sz="0" w:space="0" w:color="auto"/>
          </w:divBdr>
        </w:div>
        <w:div w:id="632365419">
          <w:marLeft w:val="480"/>
          <w:marRight w:val="0"/>
          <w:marTop w:val="0"/>
          <w:marBottom w:val="0"/>
          <w:divBdr>
            <w:top w:val="none" w:sz="0" w:space="0" w:color="auto"/>
            <w:left w:val="none" w:sz="0" w:space="0" w:color="auto"/>
            <w:bottom w:val="none" w:sz="0" w:space="0" w:color="auto"/>
            <w:right w:val="none" w:sz="0" w:space="0" w:color="auto"/>
          </w:divBdr>
        </w:div>
        <w:div w:id="650641610">
          <w:marLeft w:val="480"/>
          <w:marRight w:val="0"/>
          <w:marTop w:val="0"/>
          <w:marBottom w:val="0"/>
          <w:divBdr>
            <w:top w:val="none" w:sz="0" w:space="0" w:color="auto"/>
            <w:left w:val="none" w:sz="0" w:space="0" w:color="auto"/>
            <w:bottom w:val="none" w:sz="0" w:space="0" w:color="auto"/>
            <w:right w:val="none" w:sz="0" w:space="0" w:color="auto"/>
          </w:divBdr>
        </w:div>
        <w:div w:id="1599484639">
          <w:marLeft w:val="480"/>
          <w:marRight w:val="0"/>
          <w:marTop w:val="0"/>
          <w:marBottom w:val="0"/>
          <w:divBdr>
            <w:top w:val="none" w:sz="0" w:space="0" w:color="auto"/>
            <w:left w:val="none" w:sz="0" w:space="0" w:color="auto"/>
            <w:bottom w:val="none" w:sz="0" w:space="0" w:color="auto"/>
            <w:right w:val="none" w:sz="0" w:space="0" w:color="auto"/>
          </w:divBdr>
        </w:div>
        <w:div w:id="733622879">
          <w:marLeft w:val="480"/>
          <w:marRight w:val="0"/>
          <w:marTop w:val="0"/>
          <w:marBottom w:val="0"/>
          <w:divBdr>
            <w:top w:val="none" w:sz="0" w:space="0" w:color="auto"/>
            <w:left w:val="none" w:sz="0" w:space="0" w:color="auto"/>
            <w:bottom w:val="none" w:sz="0" w:space="0" w:color="auto"/>
            <w:right w:val="none" w:sz="0" w:space="0" w:color="auto"/>
          </w:divBdr>
        </w:div>
        <w:div w:id="1838426367">
          <w:marLeft w:val="480"/>
          <w:marRight w:val="0"/>
          <w:marTop w:val="0"/>
          <w:marBottom w:val="0"/>
          <w:divBdr>
            <w:top w:val="none" w:sz="0" w:space="0" w:color="auto"/>
            <w:left w:val="none" w:sz="0" w:space="0" w:color="auto"/>
            <w:bottom w:val="none" w:sz="0" w:space="0" w:color="auto"/>
            <w:right w:val="none" w:sz="0" w:space="0" w:color="auto"/>
          </w:divBdr>
        </w:div>
        <w:div w:id="1168406123">
          <w:marLeft w:val="480"/>
          <w:marRight w:val="0"/>
          <w:marTop w:val="0"/>
          <w:marBottom w:val="0"/>
          <w:divBdr>
            <w:top w:val="none" w:sz="0" w:space="0" w:color="auto"/>
            <w:left w:val="none" w:sz="0" w:space="0" w:color="auto"/>
            <w:bottom w:val="none" w:sz="0" w:space="0" w:color="auto"/>
            <w:right w:val="none" w:sz="0" w:space="0" w:color="auto"/>
          </w:divBdr>
        </w:div>
        <w:div w:id="325524797">
          <w:marLeft w:val="480"/>
          <w:marRight w:val="0"/>
          <w:marTop w:val="0"/>
          <w:marBottom w:val="0"/>
          <w:divBdr>
            <w:top w:val="none" w:sz="0" w:space="0" w:color="auto"/>
            <w:left w:val="none" w:sz="0" w:space="0" w:color="auto"/>
            <w:bottom w:val="none" w:sz="0" w:space="0" w:color="auto"/>
            <w:right w:val="none" w:sz="0" w:space="0" w:color="auto"/>
          </w:divBdr>
        </w:div>
        <w:div w:id="1253204540">
          <w:marLeft w:val="480"/>
          <w:marRight w:val="0"/>
          <w:marTop w:val="0"/>
          <w:marBottom w:val="0"/>
          <w:divBdr>
            <w:top w:val="none" w:sz="0" w:space="0" w:color="auto"/>
            <w:left w:val="none" w:sz="0" w:space="0" w:color="auto"/>
            <w:bottom w:val="none" w:sz="0" w:space="0" w:color="auto"/>
            <w:right w:val="none" w:sz="0" w:space="0" w:color="auto"/>
          </w:divBdr>
        </w:div>
        <w:div w:id="1311179047">
          <w:marLeft w:val="480"/>
          <w:marRight w:val="0"/>
          <w:marTop w:val="0"/>
          <w:marBottom w:val="0"/>
          <w:divBdr>
            <w:top w:val="none" w:sz="0" w:space="0" w:color="auto"/>
            <w:left w:val="none" w:sz="0" w:space="0" w:color="auto"/>
            <w:bottom w:val="none" w:sz="0" w:space="0" w:color="auto"/>
            <w:right w:val="none" w:sz="0" w:space="0" w:color="auto"/>
          </w:divBdr>
        </w:div>
        <w:div w:id="1033117407">
          <w:marLeft w:val="480"/>
          <w:marRight w:val="0"/>
          <w:marTop w:val="0"/>
          <w:marBottom w:val="0"/>
          <w:divBdr>
            <w:top w:val="none" w:sz="0" w:space="0" w:color="auto"/>
            <w:left w:val="none" w:sz="0" w:space="0" w:color="auto"/>
            <w:bottom w:val="none" w:sz="0" w:space="0" w:color="auto"/>
            <w:right w:val="none" w:sz="0" w:space="0" w:color="auto"/>
          </w:divBdr>
        </w:div>
        <w:div w:id="1755318919">
          <w:marLeft w:val="480"/>
          <w:marRight w:val="0"/>
          <w:marTop w:val="0"/>
          <w:marBottom w:val="0"/>
          <w:divBdr>
            <w:top w:val="none" w:sz="0" w:space="0" w:color="auto"/>
            <w:left w:val="none" w:sz="0" w:space="0" w:color="auto"/>
            <w:bottom w:val="none" w:sz="0" w:space="0" w:color="auto"/>
            <w:right w:val="none" w:sz="0" w:space="0" w:color="auto"/>
          </w:divBdr>
        </w:div>
        <w:div w:id="1981567592">
          <w:marLeft w:val="480"/>
          <w:marRight w:val="0"/>
          <w:marTop w:val="0"/>
          <w:marBottom w:val="0"/>
          <w:divBdr>
            <w:top w:val="none" w:sz="0" w:space="0" w:color="auto"/>
            <w:left w:val="none" w:sz="0" w:space="0" w:color="auto"/>
            <w:bottom w:val="none" w:sz="0" w:space="0" w:color="auto"/>
            <w:right w:val="none" w:sz="0" w:space="0" w:color="auto"/>
          </w:divBdr>
        </w:div>
        <w:div w:id="1999992070">
          <w:marLeft w:val="480"/>
          <w:marRight w:val="0"/>
          <w:marTop w:val="0"/>
          <w:marBottom w:val="0"/>
          <w:divBdr>
            <w:top w:val="none" w:sz="0" w:space="0" w:color="auto"/>
            <w:left w:val="none" w:sz="0" w:space="0" w:color="auto"/>
            <w:bottom w:val="none" w:sz="0" w:space="0" w:color="auto"/>
            <w:right w:val="none" w:sz="0" w:space="0" w:color="auto"/>
          </w:divBdr>
        </w:div>
        <w:div w:id="217326286">
          <w:marLeft w:val="480"/>
          <w:marRight w:val="0"/>
          <w:marTop w:val="0"/>
          <w:marBottom w:val="0"/>
          <w:divBdr>
            <w:top w:val="none" w:sz="0" w:space="0" w:color="auto"/>
            <w:left w:val="none" w:sz="0" w:space="0" w:color="auto"/>
            <w:bottom w:val="none" w:sz="0" w:space="0" w:color="auto"/>
            <w:right w:val="none" w:sz="0" w:space="0" w:color="auto"/>
          </w:divBdr>
        </w:div>
        <w:div w:id="1430587770">
          <w:marLeft w:val="480"/>
          <w:marRight w:val="0"/>
          <w:marTop w:val="0"/>
          <w:marBottom w:val="0"/>
          <w:divBdr>
            <w:top w:val="none" w:sz="0" w:space="0" w:color="auto"/>
            <w:left w:val="none" w:sz="0" w:space="0" w:color="auto"/>
            <w:bottom w:val="none" w:sz="0" w:space="0" w:color="auto"/>
            <w:right w:val="none" w:sz="0" w:space="0" w:color="auto"/>
          </w:divBdr>
        </w:div>
        <w:div w:id="542060408">
          <w:marLeft w:val="480"/>
          <w:marRight w:val="0"/>
          <w:marTop w:val="0"/>
          <w:marBottom w:val="0"/>
          <w:divBdr>
            <w:top w:val="none" w:sz="0" w:space="0" w:color="auto"/>
            <w:left w:val="none" w:sz="0" w:space="0" w:color="auto"/>
            <w:bottom w:val="none" w:sz="0" w:space="0" w:color="auto"/>
            <w:right w:val="none" w:sz="0" w:space="0" w:color="auto"/>
          </w:divBdr>
        </w:div>
        <w:div w:id="766342744">
          <w:marLeft w:val="480"/>
          <w:marRight w:val="0"/>
          <w:marTop w:val="0"/>
          <w:marBottom w:val="0"/>
          <w:divBdr>
            <w:top w:val="none" w:sz="0" w:space="0" w:color="auto"/>
            <w:left w:val="none" w:sz="0" w:space="0" w:color="auto"/>
            <w:bottom w:val="none" w:sz="0" w:space="0" w:color="auto"/>
            <w:right w:val="none" w:sz="0" w:space="0" w:color="auto"/>
          </w:divBdr>
        </w:div>
        <w:div w:id="1039401723">
          <w:marLeft w:val="480"/>
          <w:marRight w:val="0"/>
          <w:marTop w:val="0"/>
          <w:marBottom w:val="0"/>
          <w:divBdr>
            <w:top w:val="none" w:sz="0" w:space="0" w:color="auto"/>
            <w:left w:val="none" w:sz="0" w:space="0" w:color="auto"/>
            <w:bottom w:val="none" w:sz="0" w:space="0" w:color="auto"/>
            <w:right w:val="none" w:sz="0" w:space="0" w:color="auto"/>
          </w:divBdr>
        </w:div>
        <w:div w:id="1785491345">
          <w:marLeft w:val="480"/>
          <w:marRight w:val="0"/>
          <w:marTop w:val="0"/>
          <w:marBottom w:val="0"/>
          <w:divBdr>
            <w:top w:val="none" w:sz="0" w:space="0" w:color="auto"/>
            <w:left w:val="none" w:sz="0" w:space="0" w:color="auto"/>
            <w:bottom w:val="none" w:sz="0" w:space="0" w:color="auto"/>
            <w:right w:val="none" w:sz="0" w:space="0" w:color="auto"/>
          </w:divBdr>
        </w:div>
        <w:div w:id="1095829465">
          <w:marLeft w:val="480"/>
          <w:marRight w:val="0"/>
          <w:marTop w:val="0"/>
          <w:marBottom w:val="0"/>
          <w:divBdr>
            <w:top w:val="none" w:sz="0" w:space="0" w:color="auto"/>
            <w:left w:val="none" w:sz="0" w:space="0" w:color="auto"/>
            <w:bottom w:val="none" w:sz="0" w:space="0" w:color="auto"/>
            <w:right w:val="none" w:sz="0" w:space="0" w:color="auto"/>
          </w:divBdr>
        </w:div>
        <w:div w:id="382483424">
          <w:marLeft w:val="480"/>
          <w:marRight w:val="0"/>
          <w:marTop w:val="0"/>
          <w:marBottom w:val="0"/>
          <w:divBdr>
            <w:top w:val="none" w:sz="0" w:space="0" w:color="auto"/>
            <w:left w:val="none" w:sz="0" w:space="0" w:color="auto"/>
            <w:bottom w:val="none" w:sz="0" w:space="0" w:color="auto"/>
            <w:right w:val="none" w:sz="0" w:space="0" w:color="auto"/>
          </w:divBdr>
        </w:div>
        <w:div w:id="494758020">
          <w:marLeft w:val="480"/>
          <w:marRight w:val="0"/>
          <w:marTop w:val="0"/>
          <w:marBottom w:val="0"/>
          <w:divBdr>
            <w:top w:val="none" w:sz="0" w:space="0" w:color="auto"/>
            <w:left w:val="none" w:sz="0" w:space="0" w:color="auto"/>
            <w:bottom w:val="none" w:sz="0" w:space="0" w:color="auto"/>
            <w:right w:val="none" w:sz="0" w:space="0" w:color="auto"/>
          </w:divBdr>
        </w:div>
        <w:div w:id="1207260362">
          <w:marLeft w:val="480"/>
          <w:marRight w:val="0"/>
          <w:marTop w:val="0"/>
          <w:marBottom w:val="0"/>
          <w:divBdr>
            <w:top w:val="none" w:sz="0" w:space="0" w:color="auto"/>
            <w:left w:val="none" w:sz="0" w:space="0" w:color="auto"/>
            <w:bottom w:val="none" w:sz="0" w:space="0" w:color="auto"/>
            <w:right w:val="none" w:sz="0" w:space="0" w:color="auto"/>
          </w:divBdr>
        </w:div>
        <w:div w:id="2105151212">
          <w:marLeft w:val="480"/>
          <w:marRight w:val="0"/>
          <w:marTop w:val="0"/>
          <w:marBottom w:val="0"/>
          <w:divBdr>
            <w:top w:val="none" w:sz="0" w:space="0" w:color="auto"/>
            <w:left w:val="none" w:sz="0" w:space="0" w:color="auto"/>
            <w:bottom w:val="none" w:sz="0" w:space="0" w:color="auto"/>
            <w:right w:val="none" w:sz="0" w:space="0" w:color="auto"/>
          </w:divBdr>
        </w:div>
        <w:div w:id="14894130">
          <w:marLeft w:val="480"/>
          <w:marRight w:val="0"/>
          <w:marTop w:val="0"/>
          <w:marBottom w:val="0"/>
          <w:divBdr>
            <w:top w:val="none" w:sz="0" w:space="0" w:color="auto"/>
            <w:left w:val="none" w:sz="0" w:space="0" w:color="auto"/>
            <w:bottom w:val="none" w:sz="0" w:space="0" w:color="auto"/>
            <w:right w:val="none" w:sz="0" w:space="0" w:color="auto"/>
          </w:divBdr>
        </w:div>
        <w:div w:id="1330135153">
          <w:marLeft w:val="480"/>
          <w:marRight w:val="0"/>
          <w:marTop w:val="0"/>
          <w:marBottom w:val="0"/>
          <w:divBdr>
            <w:top w:val="none" w:sz="0" w:space="0" w:color="auto"/>
            <w:left w:val="none" w:sz="0" w:space="0" w:color="auto"/>
            <w:bottom w:val="none" w:sz="0" w:space="0" w:color="auto"/>
            <w:right w:val="none" w:sz="0" w:space="0" w:color="auto"/>
          </w:divBdr>
        </w:div>
        <w:div w:id="951013106">
          <w:marLeft w:val="480"/>
          <w:marRight w:val="0"/>
          <w:marTop w:val="0"/>
          <w:marBottom w:val="0"/>
          <w:divBdr>
            <w:top w:val="none" w:sz="0" w:space="0" w:color="auto"/>
            <w:left w:val="none" w:sz="0" w:space="0" w:color="auto"/>
            <w:bottom w:val="none" w:sz="0" w:space="0" w:color="auto"/>
            <w:right w:val="none" w:sz="0" w:space="0" w:color="auto"/>
          </w:divBdr>
        </w:div>
        <w:div w:id="989554407">
          <w:marLeft w:val="480"/>
          <w:marRight w:val="0"/>
          <w:marTop w:val="0"/>
          <w:marBottom w:val="0"/>
          <w:divBdr>
            <w:top w:val="none" w:sz="0" w:space="0" w:color="auto"/>
            <w:left w:val="none" w:sz="0" w:space="0" w:color="auto"/>
            <w:bottom w:val="none" w:sz="0" w:space="0" w:color="auto"/>
            <w:right w:val="none" w:sz="0" w:space="0" w:color="auto"/>
          </w:divBdr>
        </w:div>
        <w:div w:id="1136072031">
          <w:marLeft w:val="480"/>
          <w:marRight w:val="0"/>
          <w:marTop w:val="0"/>
          <w:marBottom w:val="0"/>
          <w:divBdr>
            <w:top w:val="none" w:sz="0" w:space="0" w:color="auto"/>
            <w:left w:val="none" w:sz="0" w:space="0" w:color="auto"/>
            <w:bottom w:val="none" w:sz="0" w:space="0" w:color="auto"/>
            <w:right w:val="none" w:sz="0" w:space="0" w:color="auto"/>
          </w:divBdr>
        </w:div>
        <w:div w:id="1555891338">
          <w:marLeft w:val="480"/>
          <w:marRight w:val="0"/>
          <w:marTop w:val="0"/>
          <w:marBottom w:val="0"/>
          <w:divBdr>
            <w:top w:val="none" w:sz="0" w:space="0" w:color="auto"/>
            <w:left w:val="none" w:sz="0" w:space="0" w:color="auto"/>
            <w:bottom w:val="none" w:sz="0" w:space="0" w:color="auto"/>
            <w:right w:val="none" w:sz="0" w:space="0" w:color="auto"/>
          </w:divBdr>
        </w:div>
        <w:div w:id="431630433">
          <w:marLeft w:val="480"/>
          <w:marRight w:val="0"/>
          <w:marTop w:val="0"/>
          <w:marBottom w:val="0"/>
          <w:divBdr>
            <w:top w:val="none" w:sz="0" w:space="0" w:color="auto"/>
            <w:left w:val="none" w:sz="0" w:space="0" w:color="auto"/>
            <w:bottom w:val="none" w:sz="0" w:space="0" w:color="auto"/>
            <w:right w:val="none" w:sz="0" w:space="0" w:color="auto"/>
          </w:divBdr>
        </w:div>
        <w:div w:id="893273919">
          <w:marLeft w:val="480"/>
          <w:marRight w:val="0"/>
          <w:marTop w:val="0"/>
          <w:marBottom w:val="0"/>
          <w:divBdr>
            <w:top w:val="none" w:sz="0" w:space="0" w:color="auto"/>
            <w:left w:val="none" w:sz="0" w:space="0" w:color="auto"/>
            <w:bottom w:val="none" w:sz="0" w:space="0" w:color="auto"/>
            <w:right w:val="none" w:sz="0" w:space="0" w:color="auto"/>
          </w:divBdr>
        </w:div>
        <w:div w:id="1321234581">
          <w:marLeft w:val="480"/>
          <w:marRight w:val="0"/>
          <w:marTop w:val="0"/>
          <w:marBottom w:val="0"/>
          <w:divBdr>
            <w:top w:val="none" w:sz="0" w:space="0" w:color="auto"/>
            <w:left w:val="none" w:sz="0" w:space="0" w:color="auto"/>
            <w:bottom w:val="none" w:sz="0" w:space="0" w:color="auto"/>
            <w:right w:val="none" w:sz="0" w:space="0" w:color="auto"/>
          </w:divBdr>
        </w:div>
        <w:div w:id="570970288">
          <w:marLeft w:val="480"/>
          <w:marRight w:val="0"/>
          <w:marTop w:val="0"/>
          <w:marBottom w:val="0"/>
          <w:divBdr>
            <w:top w:val="none" w:sz="0" w:space="0" w:color="auto"/>
            <w:left w:val="none" w:sz="0" w:space="0" w:color="auto"/>
            <w:bottom w:val="none" w:sz="0" w:space="0" w:color="auto"/>
            <w:right w:val="none" w:sz="0" w:space="0" w:color="auto"/>
          </w:divBdr>
        </w:div>
        <w:div w:id="138888404">
          <w:marLeft w:val="480"/>
          <w:marRight w:val="0"/>
          <w:marTop w:val="0"/>
          <w:marBottom w:val="0"/>
          <w:divBdr>
            <w:top w:val="none" w:sz="0" w:space="0" w:color="auto"/>
            <w:left w:val="none" w:sz="0" w:space="0" w:color="auto"/>
            <w:bottom w:val="none" w:sz="0" w:space="0" w:color="auto"/>
            <w:right w:val="none" w:sz="0" w:space="0" w:color="auto"/>
          </w:divBdr>
        </w:div>
        <w:div w:id="162664486">
          <w:marLeft w:val="480"/>
          <w:marRight w:val="0"/>
          <w:marTop w:val="0"/>
          <w:marBottom w:val="0"/>
          <w:divBdr>
            <w:top w:val="none" w:sz="0" w:space="0" w:color="auto"/>
            <w:left w:val="none" w:sz="0" w:space="0" w:color="auto"/>
            <w:bottom w:val="none" w:sz="0" w:space="0" w:color="auto"/>
            <w:right w:val="none" w:sz="0" w:space="0" w:color="auto"/>
          </w:divBdr>
        </w:div>
        <w:div w:id="66458267">
          <w:marLeft w:val="480"/>
          <w:marRight w:val="0"/>
          <w:marTop w:val="0"/>
          <w:marBottom w:val="0"/>
          <w:divBdr>
            <w:top w:val="none" w:sz="0" w:space="0" w:color="auto"/>
            <w:left w:val="none" w:sz="0" w:space="0" w:color="auto"/>
            <w:bottom w:val="none" w:sz="0" w:space="0" w:color="auto"/>
            <w:right w:val="none" w:sz="0" w:space="0" w:color="auto"/>
          </w:divBdr>
        </w:div>
        <w:div w:id="1189611730">
          <w:marLeft w:val="480"/>
          <w:marRight w:val="0"/>
          <w:marTop w:val="0"/>
          <w:marBottom w:val="0"/>
          <w:divBdr>
            <w:top w:val="none" w:sz="0" w:space="0" w:color="auto"/>
            <w:left w:val="none" w:sz="0" w:space="0" w:color="auto"/>
            <w:bottom w:val="none" w:sz="0" w:space="0" w:color="auto"/>
            <w:right w:val="none" w:sz="0" w:space="0" w:color="auto"/>
          </w:divBdr>
        </w:div>
        <w:div w:id="1774590668">
          <w:marLeft w:val="480"/>
          <w:marRight w:val="0"/>
          <w:marTop w:val="0"/>
          <w:marBottom w:val="0"/>
          <w:divBdr>
            <w:top w:val="none" w:sz="0" w:space="0" w:color="auto"/>
            <w:left w:val="none" w:sz="0" w:space="0" w:color="auto"/>
            <w:bottom w:val="none" w:sz="0" w:space="0" w:color="auto"/>
            <w:right w:val="none" w:sz="0" w:space="0" w:color="auto"/>
          </w:divBdr>
        </w:div>
        <w:div w:id="479344746">
          <w:marLeft w:val="480"/>
          <w:marRight w:val="0"/>
          <w:marTop w:val="0"/>
          <w:marBottom w:val="0"/>
          <w:divBdr>
            <w:top w:val="none" w:sz="0" w:space="0" w:color="auto"/>
            <w:left w:val="none" w:sz="0" w:space="0" w:color="auto"/>
            <w:bottom w:val="none" w:sz="0" w:space="0" w:color="auto"/>
            <w:right w:val="none" w:sz="0" w:space="0" w:color="auto"/>
          </w:divBdr>
        </w:div>
      </w:divsChild>
    </w:div>
    <w:div w:id="1177117577">
      <w:bodyDiv w:val="1"/>
      <w:marLeft w:val="0"/>
      <w:marRight w:val="0"/>
      <w:marTop w:val="0"/>
      <w:marBottom w:val="0"/>
      <w:divBdr>
        <w:top w:val="none" w:sz="0" w:space="0" w:color="auto"/>
        <w:left w:val="none" w:sz="0" w:space="0" w:color="auto"/>
        <w:bottom w:val="none" w:sz="0" w:space="0" w:color="auto"/>
        <w:right w:val="none" w:sz="0" w:space="0" w:color="auto"/>
      </w:divBdr>
    </w:div>
    <w:div w:id="1177577234">
      <w:bodyDiv w:val="1"/>
      <w:marLeft w:val="0"/>
      <w:marRight w:val="0"/>
      <w:marTop w:val="0"/>
      <w:marBottom w:val="0"/>
      <w:divBdr>
        <w:top w:val="none" w:sz="0" w:space="0" w:color="auto"/>
        <w:left w:val="none" w:sz="0" w:space="0" w:color="auto"/>
        <w:bottom w:val="none" w:sz="0" w:space="0" w:color="auto"/>
        <w:right w:val="none" w:sz="0" w:space="0" w:color="auto"/>
      </w:divBdr>
    </w:div>
    <w:div w:id="1178353917">
      <w:bodyDiv w:val="1"/>
      <w:marLeft w:val="0"/>
      <w:marRight w:val="0"/>
      <w:marTop w:val="0"/>
      <w:marBottom w:val="0"/>
      <w:divBdr>
        <w:top w:val="none" w:sz="0" w:space="0" w:color="auto"/>
        <w:left w:val="none" w:sz="0" w:space="0" w:color="auto"/>
        <w:bottom w:val="none" w:sz="0" w:space="0" w:color="auto"/>
        <w:right w:val="none" w:sz="0" w:space="0" w:color="auto"/>
      </w:divBdr>
    </w:div>
    <w:div w:id="1179153964">
      <w:bodyDiv w:val="1"/>
      <w:marLeft w:val="0"/>
      <w:marRight w:val="0"/>
      <w:marTop w:val="0"/>
      <w:marBottom w:val="0"/>
      <w:divBdr>
        <w:top w:val="none" w:sz="0" w:space="0" w:color="auto"/>
        <w:left w:val="none" w:sz="0" w:space="0" w:color="auto"/>
        <w:bottom w:val="none" w:sz="0" w:space="0" w:color="auto"/>
        <w:right w:val="none" w:sz="0" w:space="0" w:color="auto"/>
      </w:divBdr>
    </w:div>
    <w:div w:id="1182428236">
      <w:bodyDiv w:val="1"/>
      <w:marLeft w:val="0"/>
      <w:marRight w:val="0"/>
      <w:marTop w:val="0"/>
      <w:marBottom w:val="0"/>
      <w:divBdr>
        <w:top w:val="none" w:sz="0" w:space="0" w:color="auto"/>
        <w:left w:val="none" w:sz="0" w:space="0" w:color="auto"/>
        <w:bottom w:val="none" w:sz="0" w:space="0" w:color="auto"/>
        <w:right w:val="none" w:sz="0" w:space="0" w:color="auto"/>
      </w:divBdr>
    </w:div>
    <w:div w:id="1182814421">
      <w:bodyDiv w:val="1"/>
      <w:marLeft w:val="0"/>
      <w:marRight w:val="0"/>
      <w:marTop w:val="0"/>
      <w:marBottom w:val="0"/>
      <w:divBdr>
        <w:top w:val="none" w:sz="0" w:space="0" w:color="auto"/>
        <w:left w:val="none" w:sz="0" w:space="0" w:color="auto"/>
        <w:bottom w:val="none" w:sz="0" w:space="0" w:color="auto"/>
        <w:right w:val="none" w:sz="0" w:space="0" w:color="auto"/>
      </w:divBdr>
    </w:div>
    <w:div w:id="1182818431">
      <w:bodyDiv w:val="1"/>
      <w:marLeft w:val="0"/>
      <w:marRight w:val="0"/>
      <w:marTop w:val="0"/>
      <w:marBottom w:val="0"/>
      <w:divBdr>
        <w:top w:val="none" w:sz="0" w:space="0" w:color="auto"/>
        <w:left w:val="none" w:sz="0" w:space="0" w:color="auto"/>
        <w:bottom w:val="none" w:sz="0" w:space="0" w:color="auto"/>
        <w:right w:val="none" w:sz="0" w:space="0" w:color="auto"/>
      </w:divBdr>
    </w:div>
    <w:div w:id="1184661266">
      <w:bodyDiv w:val="1"/>
      <w:marLeft w:val="0"/>
      <w:marRight w:val="0"/>
      <w:marTop w:val="0"/>
      <w:marBottom w:val="0"/>
      <w:divBdr>
        <w:top w:val="none" w:sz="0" w:space="0" w:color="auto"/>
        <w:left w:val="none" w:sz="0" w:space="0" w:color="auto"/>
        <w:bottom w:val="none" w:sz="0" w:space="0" w:color="auto"/>
        <w:right w:val="none" w:sz="0" w:space="0" w:color="auto"/>
      </w:divBdr>
    </w:div>
    <w:div w:id="1184706674">
      <w:bodyDiv w:val="1"/>
      <w:marLeft w:val="0"/>
      <w:marRight w:val="0"/>
      <w:marTop w:val="0"/>
      <w:marBottom w:val="0"/>
      <w:divBdr>
        <w:top w:val="none" w:sz="0" w:space="0" w:color="auto"/>
        <w:left w:val="none" w:sz="0" w:space="0" w:color="auto"/>
        <w:bottom w:val="none" w:sz="0" w:space="0" w:color="auto"/>
        <w:right w:val="none" w:sz="0" w:space="0" w:color="auto"/>
      </w:divBdr>
    </w:div>
    <w:div w:id="1187675129">
      <w:bodyDiv w:val="1"/>
      <w:marLeft w:val="0"/>
      <w:marRight w:val="0"/>
      <w:marTop w:val="0"/>
      <w:marBottom w:val="0"/>
      <w:divBdr>
        <w:top w:val="none" w:sz="0" w:space="0" w:color="auto"/>
        <w:left w:val="none" w:sz="0" w:space="0" w:color="auto"/>
        <w:bottom w:val="none" w:sz="0" w:space="0" w:color="auto"/>
        <w:right w:val="none" w:sz="0" w:space="0" w:color="auto"/>
      </w:divBdr>
    </w:div>
    <w:div w:id="1188636211">
      <w:bodyDiv w:val="1"/>
      <w:marLeft w:val="0"/>
      <w:marRight w:val="0"/>
      <w:marTop w:val="0"/>
      <w:marBottom w:val="0"/>
      <w:divBdr>
        <w:top w:val="none" w:sz="0" w:space="0" w:color="auto"/>
        <w:left w:val="none" w:sz="0" w:space="0" w:color="auto"/>
        <w:bottom w:val="none" w:sz="0" w:space="0" w:color="auto"/>
        <w:right w:val="none" w:sz="0" w:space="0" w:color="auto"/>
      </w:divBdr>
    </w:div>
    <w:div w:id="1191606645">
      <w:bodyDiv w:val="1"/>
      <w:marLeft w:val="0"/>
      <w:marRight w:val="0"/>
      <w:marTop w:val="0"/>
      <w:marBottom w:val="0"/>
      <w:divBdr>
        <w:top w:val="none" w:sz="0" w:space="0" w:color="auto"/>
        <w:left w:val="none" w:sz="0" w:space="0" w:color="auto"/>
        <w:bottom w:val="none" w:sz="0" w:space="0" w:color="auto"/>
        <w:right w:val="none" w:sz="0" w:space="0" w:color="auto"/>
      </w:divBdr>
    </w:div>
    <w:div w:id="1196771844">
      <w:bodyDiv w:val="1"/>
      <w:marLeft w:val="0"/>
      <w:marRight w:val="0"/>
      <w:marTop w:val="0"/>
      <w:marBottom w:val="0"/>
      <w:divBdr>
        <w:top w:val="none" w:sz="0" w:space="0" w:color="auto"/>
        <w:left w:val="none" w:sz="0" w:space="0" w:color="auto"/>
        <w:bottom w:val="none" w:sz="0" w:space="0" w:color="auto"/>
        <w:right w:val="none" w:sz="0" w:space="0" w:color="auto"/>
      </w:divBdr>
    </w:div>
    <w:div w:id="1197045431">
      <w:bodyDiv w:val="1"/>
      <w:marLeft w:val="0"/>
      <w:marRight w:val="0"/>
      <w:marTop w:val="0"/>
      <w:marBottom w:val="0"/>
      <w:divBdr>
        <w:top w:val="none" w:sz="0" w:space="0" w:color="auto"/>
        <w:left w:val="none" w:sz="0" w:space="0" w:color="auto"/>
        <w:bottom w:val="none" w:sz="0" w:space="0" w:color="auto"/>
        <w:right w:val="none" w:sz="0" w:space="0" w:color="auto"/>
      </w:divBdr>
    </w:div>
    <w:div w:id="1198197636">
      <w:bodyDiv w:val="1"/>
      <w:marLeft w:val="0"/>
      <w:marRight w:val="0"/>
      <w:marTop w:val="0"/>
      <w:marBottom w:val="0"/>
      <w:divBdr>
        <w:top w:val="none" w:sz="0" w:space="0" w:color="auto"/>
        <w:left w:val="none" w:sz="0" w:space="0" w:color="auto"/>
        <w:bottom w:val="none" w:sz="0" w:space="0" w:color="auto"/>
        <w:right w:val="none" w:sz="0" w:space="0" w:color="auto"/>
      </w:divBdr>
    </w:div>
    <w:div w:id="1202940983">
      <w:bodyDiv w:val="1"/>
      <w:marLeft w:val="0"/>
      <w:marRight w:val="0"/>
      <w:marTop w:val="0"/>
      <w:marBottom w:val="0"/>
      <w:divBdr>
        <w:top w:val="none" w:sz="0" w:space="0" w:color="auto"/>
        <w:left w:val="none" w:sz="0" w:space="0" w:color="auto"/>
        <w:bottom w:val="none" w:sz="0" w:space="0" w:color="auto"/>
        <w:right w:val="none" w:sz="0" w:space="0" w:color="auto"/>
      </w:divBdr>
    </w:div>
    <w:div w:id="1203639124">
      <w:bodyDiv w:val="1"/>
      <w:marLeft w:val="0"/>
      <w:marRight w:val="0"/>
      <w:marTop w:val="0"/>
      <w:marBottom w:val="0"/>
      <w:divBdr>
        <w:top w:val="none" w:sz="0" w:space="0" w:color="auto"/>
        <w:left w:val="none" w:sz="0" w:space="0" w:color="auto"/>
        <w:bottom w:val="none" w:sz="0" w:space="0" w:color="auto"/>
        <w:right w:val="none" w:sz="0" w:space="0" w:color="auto"/>
      </w:divBdr>
    </w:div>
    <w:div w:id="1206989555">
      <w:bodyDiv w:val="1"/>
      <w:marLeft w:val="0"/>
      <w:marRight w:val="0"/>
      <w:marTop w:val="0"/>
      <w:marBottom w:val="0"/>
      <w:divBdr>
        <w:top w:val="none" w:sz="0" w:space="0" w:color="auto"/>
        <w:left w:val="none" w:sz="0" w:space="0" w:color="auto"/>
        <w:bottom w:val="none" w:sz="0" w:space="0" w:color="auto"/>
        <w:right w:val="none" w:sz="0" w:space="0" w:color="auto"/>
      </w:divBdr>
    </w:div>
    <w:div w:id="1207793960">
      <w:bodyDiv w:val="1"/>
      <w:marLeft w:val="0"/>
      <w:marRight w:val="0"/>
      <w:marTop w:val="0"/>
      <w:marBottom w:val="0"/>
      <w:divBdr>
        <w:top w:val="none" w:sz="0" w:space="0" w:color="auto"/>
        <w:left w:val="none" w:sz="0" w:space="0" w:color="auto"/>
        <w:bottom w:val="none" w:sz="0" w:space="0" w:color="auto"/>
        <w:right w:val="none" w:sz="0" w:space="0" w:color="auto"/>
      </w:divBdr>
    </w:div>
    <w:div w:id="1207911281">
      <w:bodyDiv w:val="1"/>
      <w:marLeft w:val="0"/>
      <w:marRight w:val="0"/>
      <w:marTop w:val="0"/>
      <w:marBottom w:val="0"/>
      <w:divBdr>
        <w:top w:val="none" w:sz="0" w:space="0" w:color="auto"/>
        <w:left w:val="none" w:sz="0" w:space="0" w:color="auto"/>
        <w:bottom w:val="none" w:sz="0" w:space="0" w:color="auto"/>
        <w:right w:val="none" w:sz="0" w:space="0" w:color="auto"/>
      </w:divBdr>
    </w:div>
    <w:div w:id="1209495049">
      <w:bodyDiv w:val="1"/>
      <w:marLeft w:val="0"/>
      <w:marRight w:val="0"/>
      <w:marTop w:val="0"/>
      <w:marBottom w:val="0"/>
      <w:divBdr>
        <w:top w:val="none" w:sz="0" w:space="0" w:color="auto"/>
        <w:left w:val="none" w:sz="0" w:space="0" w:color="auto"/>
        <w:bottom w:val="none" w:sz="0" w:space="0" w:color="auto"/>
        <w:right w:val="none" w:sz="0" w:space="0" w:color="auto"/>
      </w:divBdr>
    </w:div>
    <w:div w:id="1209686658">
      <w:bodyDiv w:val="1"/>
      <w:marLeft w:val="0"/>
      <w:marRight w:val="0"/>
      <w:marTop w:val="0"/>
      <w:marBottom w:val="0"/>
      <w:divBdr>
        <w:top w:val="none" w:sz="0" w:space="0" w:color="auto"/>
        <w:left w:val="none" w:sz="0" w:space="0" w:color="auto"/>
        <w:bottom w:val="none" w:sz="0" w:space="0" w:color="auto"/>
        <w:right w:val="none" w:sz="0" w:space="0" w:color="auto"/>
      </w:divBdr>
    </w:div>
    <w:div w:id="1209997592">
      <w:bodyDiv w:val="1"/>
      <w:marLeft w:val="0"/>
      <w:marRight w:val="0"/>
      <w:marTop w:val="0"/>
      <w:marBottom w:val="0"/>
      <w:divBdr>
        <w:top w:val="none" w:sz="0" w:space="0" w:color="auto"/>
        <w:left w:val="none" w:sz="0" w:space="0" w:color="auto"/>
        <w:bottom w:val="none" w:sz="0" w:space="0" w:color="auto"/>
        <w:right w:val="none" w:sz="0" w:space="0" w:color="auto"/>
      </w:divBdr>
    </w:div>
    <w:div w:id="1210991842">
      <w:bodyDiv w:val="1"/>
      <w:marLeft w:val="0"/>
      <w:marRight w:val="0"/>
      <w:marTop w:val="0"/>
      <w:marBottom w:val="0"/>
      <w:divBdr>
        <w:top w:val="none" w:sz="0" w:space="0" w:color="auto"/>
        <w:left w:val="none" w:sz="0" w:space="0" w:color="auto"/>
        <w:bottom w:val="none" w:sz="0" w:space="0" w:color="auto"/>
        <w:right w:val="none" w:sz="0" w:space="0" w:color="auto"/>
      </w:divBdr>
    </w:div>
    <w:div w:id="1213231068">
      <w:bodyDiv w:val="1"/>
      <w:marLeft w:val="0"/>
      <w:marRight w:val="0"/>
      <w:marTop w:val="0"/>
      <w:marBottom w:val="0"/>
      <w:divBdr>
        <w:top w:val="none" w:sz="0" w:space="0" w:color="auto"/>
        <w:left w:val="none" w:sz="0" w:space="0" w:color="auto"/>
        <w:bottom w:val="none" w:sz="0" w:space="0" w:color="auto"/>
        <w:right w:val="none" w:sz="0" w:space="0" w:color="auto"/>
      </w:divBdr>
    </w:div>
    <w:div w:id="1213496032">
      <w:bodyDiv w:val="1"/>
      <w:marLeft w:val="0"/>
      <w:marRight w:val="0"/>
      <w:marTop w:val="0"/>
      <w:marBottom w:val="0"/>
      <w:divBdr>
        <w:top w:val="none" w:sz="0" w:space="0" w:color="auto"/>
        <w:left w:val="none" w:sz="0" w:space="0" w:color="auto"/>
        <w:bottom w:val="none" w:sz="0" w:space="0" w:color="auto"/>
        <w:right w:val="none" w:sz="0" w:space="0" w:color="auto"/>
      </w:divBdr>
    </w:div>
    <w:div w:id="1214729782">
      <w:bodyDiv w:val="1"/>
      <w:marLeft w:val="0"/>
      <w:marRight w:val="0"/>
      <w:marTop w:val="0"/>
      <w:marBottom w:val="0"/>
      <w:divBdr>
        <w:top w:val="none" w:sz="0" w:space="0" w:color="auto"/>
        <w:left w:val="none" w:sz="0" w:space="0" w:color="auto"/>
        <w:bottom w:val="none" w:sz="0" w:space="0" w:color="auto"/>
        <w:right w:val="none" w:sz="0" w:space="0" w:color="auto"/>
      </w:divBdr>
    </w:div>
    <w:div w:id="1216744937">
      <w:bodyDiv w:val="1"/>
      <w:marLeft w:val="0"/>
      <w:marRight w:val="0"/>
      <w:marTop w:val="0"/>
      <w:marBottom w:val="0"/>
      <w:divBdr>
        <w:top w:val="none" w:sz="0" w:space="0" w:color="auto"/>
        <w:left w:val="none" w:sz="0" w:space="0" w:color="auto"/>
        <w:bottom w:val="none" w:sz="0" w:space="0" w:color="auto"/>
        <w:right w:val="none" w:sz="0" w:space="0" w:color="auto"/>
      </w:divBdr>
    </w:div>
    <w:div w:id="1220283923">
      <w:bodyDiv w:val="1"/>
      <w:marLeft w:val="0"/>
      <w:marRight w:val="0"/>
      <w:marTop w:val="0"/>
      <w:marBottom w:val="0"/>
      <w:divBdr>
        <w:top w:val="none" w:sz="0" w:space="0" w:color="auto"/>
        <w:left w:val="none" w:sz="0" w:space="0" w:color="auto"/>
        <w:bottom w:val="none" w:sz="0" w:space="0" w:color="auto"/>
        <w:right w:val="none" w:sz="0" w:space="0" w:color="auto"/>
      </w:divBdr>
    </w:div>
    <w:div w:id="1221282618">
      <w:bodyDiv w:val="1"/>
      <w:marLeft w:val="0"/>
      <w:marRight w:val="0"/>
      <w:marTop w:val="0"/>
      <w:marBottom w:val="0"/>
      <w:divBdr>
        <w:top w:val="none" w:sz="0" w:space="0" w:color="auto"/>
        <w:left w:val="none" w:sz="0" w:space="0" w:color="auto"/>
        <w:bottom w:val="none" w:sz="0" w:space="0" w:color="auto"/>
        <w:right w:val="none" w:sz="0" w:space="0" w:color="auto"/>
      </w:divBdr>
    </w:div>
    <w:div w:id="1221405573">
      <w:bodyDiv w:val="1"/>
      <w:marLeft w:val="0"/>
      <w:marRight w:val="0"/>
      <w:marTop w:val="0"/>
      <w:marBottom w:val="0"/>
      <w:divBdr>
        <w:top w:val="none" w:sz="0" w:space="0" w:color="auto"/>
        <w:left w:val="none" w:sz="0" w:space="0" w:color="auto"/>
        <w:bottom w:val="none" w:sz="0" w:space="0" w:color="auto"/>
        <w:right w:val="none" w:sz="0" w:space="0" w:color="auto"/>
      </w:divBdr>
    </w:div>
    <w:div w:id="1222987887">
      <w:bodyDiv w:val="1"/>
      <w:marLeft w:val="0"/>
      <w:marRight w:val="0"/>
      <w:marTop w:val="0"/>
      <w:marBottom w:val="0"/>
      <w:divBdr>
        <w:top w:val="none" w:sz="0" w:space="0" w:color="auto"/>
        <w:left w:val="none" w:sz="0" w:space="0" w:color="auto"/>
        <w:bottom w:val="none" w:sz="0" w:space="0" w:color="auto"/>
        <w:right w:val="none" w:sz="0" w:space="0" w:color="auto"/>
      </w:divBdr>
    </w:div>
    <w:div w:id="1223833054">
      <w:bodyDiv w:val="1"/>
      <w:marLeft w:val="0"/>
      <w:marRight w:val="0"/>
      <w:marTop w:val="0"/>
      <w:marBottom w:val="0"/>
      <w:divBdr>
        <w:top w:val="none" w:sz="0" w:space="0" w:color="auto"/>
        <w:left w:val="none" w:sz="0" w:space="0" w:color="auto"/>
        <w:bottom w:val="none" w:sz="0" w:space="0" w:color="auto"/>
        <w:right w:val="none" w:sz="0" w:space="0" w:color="auto"/>
      </w:divBdr>
    </w:div>
    <w:div w:id="1226718742">
      <w:bodyDiv w:val="1"/>
      <w:marLeft w:val="0"/>
      <w:marRight w:val="0"/>
      <w:marTop w:val="0"/>
      <w:marBottom w:val="0"/>
      <w:divBdr>
        <w:top w:val="none" w:sz="0" w:space="0" w:color="auto"/>
        <w:left w:val="none" w:sz="0" w:space="0" w:color="auto"/>
        <w:bottom w:val="none" w:sz="0" w:space="0" w:color="auto"/>
        <w:right w:val="none" w:sz="0" w:space="0" w:color="auto"/>
      </w:divBdr>
    </w:div>
    <w:div w:id="1227304464">
      <w:bodyDiv w:val="1"/>
      <w:marLeft w:val="0"/>
      <w:marRight w:val="0"/>
      <w:marTop w:val="0"/>
      <w:marBottom w:val="0"/>
      <w:divBdr>
        <w:top w:val="none" w:sz="0" w:space="0" w:color="auto"/>
        <w:left w:val="none" w:sz="0" w:space="0" w:color="auto"/>
        <w:bottom w:val="none" w:sz="0" w:space="0" w:color="auto"/>
        <w:right w:val="none" w:sz="0" w:space="0" w:color="auto"/>
      </w:divBdr>
    </w:div>
    <w:div w:id="1227910403">
      <w:bodyDiv w:val="1"/>
      <w:marLeft w:val="0"/>
      <w:marRight w:val="0"/>
      <w:marTop w:val="0"/>
      <w:marBottom w:val="0"/>
      <w:divBdr>
        <w:top w:val="none" w:sz="0" w:space="0" w:color="auto"/>
        <w:left w:val="none" w:sz="0" w:space="0" w:color="auto"/>
        <w:bottom w:val="none" w:sz="0" w:space="0" w:color="auto"/>
        <w:right w:val="none" w:sz="0" w:space="0" w:color="auto"/>
      </w:divBdr>
    </w:div>
    <w:div w:id="1228036678">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0115099">
      <w:bodyDiv w:val="1"/>
      <w:marLeft w:val="0"/>
      <w:marRight w:val="0"/>
      <w:marTop w:val="0"/>
      <w:marBottom w:val="0"/>
      <w:divBdr>
        <w:top w:val="none" w:sz="0" w:space="0" w:color="auto"/>
        <w:left w:val="none" w:sz="0" w:space="0" w:color="auto"/>
        <w:bottom w:val="none" w:sz="0" w:space="0" w:color="auto"/>
        <w:right w:val="none" w:sz="0" w:space="0" w:color="auto"/>
      </w:divBdr>
    </w:div>
    <w:div w:id="1231306944">
      <w:bodyDiv w:val="1"/>
      <w:marLeft w:val="0"/>
      <w:marRight w:val="0"/>
      <w:marTop w:val="0"/>
      <w:marBottom w:val="0"/>
      <w:divBdr>
        <w:top w:val="none" w:sz="0" w:space="0" w:color="auto"/>
        <w:left w:val="none" w:sz="0" w:space="0" w:color="auto"/>
        <w:bottom w:val="none" w:sz="0" w:space="0" w:color="auto"/>
        <w:right w:val="none" w:sz="0" w:space="0" w:color="auto"/>
      </w:divBdr>
    </w:div>
    <w:div w:id="1233352470">
      <w:bodyDiv w:val="1"/>
      <w:marLeft w:val="0"/>
      <w:marRight w:val="0"/>
      <w:marTop w:val="0"/>
      <w:marBottom w:val="0"/>
      <w:divBdr>
        <w:top w:val="none" w:sz="0" w:space="0" w:color="auto"/>
        <w:left w:val="none" w:sz="0" w:space="0" w:color="auto"/>
        <w:bottom w:val="none" w:sz="0" w:space="0" w:color="auto"/>
        <w:right w:val="none" w:sz="0" w:space="0" w:color="auto"/>
      </w:divBdr>
    </w:div>
    <w:div w:id="1234270338">
      <w:bodyDiv w:val="1"/>
      <w:marLeft w:val="0"/>
      <w:marRight w:val="0"/>
      <w:marTop w:val="0"/>
      <w:marBottom w:val="0"/>
      <w:divBdr>
        <w:top w:val="none" w:sz="0" w:space="0" w:color="auto"/>
        <w:left w:val="none" w:sz="0" w:space="0" w:color="auto"/>
        <w:bottom w:val="none" w:sz="0" w:space="0" w:color="auto"/>
        <w:right w:val="none" w:sz="0" w:space="0" w:color="auto"/>
      </w:divBdr>
    </w:div>
    <w:div w:id="1236354062">
      <w:bodyDiv w:val="1"/>
      <w:marLeft w:val="0"/>
      <w:marRight w:val="0"/>
      <w:marTop w:val="0"/>
      <w:marBottom w:val="0"/>
      <w:divBdr>
        <w:top w:val="none" w:sz="0" w:space="0" w:color="auto"/>
        <w:left w:val="none" w:sz="0" w:space="0" w:color="auto"/>
        <w:bottom w:val="none" w:sz="0" w:space="0" w:color="auto"/>
        <w:right w:val="none" w:sz="0" w:space="0" w:color="auto"/>
      </w:divBdr>
    </w:div>
    <w:div w:id="1237131860">
      <w:bodyDiv w:val="1"/>
      <w:marLeft w:val="0"/>
      <w:marRight w:val="0"/>
      <w:marTop w:val="0"/>
      <w:marBottom w:val="0"/>
      <w:divBdr>
        <w:top w:val="none" w:sz="0" w:space="0" w:color="auto"/>
        <w:left w:val="none" w:sz="0" w:space="0" w:color="auto"/>
        <w:bottom w:val="none" w:sz="0" w:space="0" w:color="auto"/>
        <w:right w:val="none" w:sz="0" w:space="0" w:color="auto"/>
      </w:divBdr>
    </w:div>
    <w:div w:id="1237395259">
      <w:bodyDiv w:val="1"/>
      <w:marLeft w:val="0"/>
      <w:marRight w:val="0"/>
      <w:marTop w:val="0"/>
      <w:marBottom w:val="0"/>
      <w:divBdr>
        <w:top w:val="none" w:sz="0" w:space="0" w:color="auto"/>
        <w:left w:val="none" w:sz="0" w:space="0" w:color="auto"/>
        <w:bottom w:val="none" w:sz="0" w:space="0" w:color="auto"/>
        <w:right w:val="none" w:sz="0" w:space="0" w:color="auto"/>
      </w:divBdr>
    </w:div>
    <w:div w:id="1239440368">
      <w:bodyDiv w:val="1"/>
      <w:marLeft w:val="0"/>
      <w:marRight w:val="0"/>
      <w:marTop w:val="0"/>
      <w:marBottom w:val="0"/>
      <w:divBdr>
        <w:top w:val="none" w:sz="0" w:space="0" w:color="auto"/>
        <w:left w:val="none" w:sz="0" w:space="0" w:color="auto"/>
        <w:bottom w:val="none" w:sz="0" w:space="0" w:color="auto"/>
        <w:right w:val="none" w:sz="0" w:space="0" w:color="auto"/>
      </w:divBdr>
    </w:div>
    <w:div w:id="1239902925">
      <w:bodyDiv w:val="1"/>
      <w:marLeft w:val="0"/>
      <w:marRight w:val="0"/>
      <w:marTop w:val="0"/>
      <w:marBottom w:val="0"/>
      <w:divBdr>
        <w:top w:val="none" w:sz="0" w:space="0" w:color="auto"/>
        <w:left w:val="none" w:sz="0" w:space="0" w:color="auto"/>
        <w:bottom w:val="none" w:sz="0" w:space="0" w:color="auto"/>
        <w:right w:val="none" w:sz="0" w:space="0" w:color="auto"/>
      </w:divBdr>
    </w:div>
    <w:div w:id="1240090464">
      <w:bodyDiv w:val="1"/>
      <w:marLeft w:val="0"/>
      <w:marRight w:val="0"/>
      <w:marTop w:val="0"/>
      <w:marBottom w:val="0"/>
      <w:divBdr>
        <w:top w:val="none" w:sz="0" w:space="0" w:color="auto"/>
        <w:left w:val="none" w:sz="0" w:space="0" w:color="auto"/>
        <w:bottom w:val="none" w:sz="0" w:space="0" w:color="auto"/>
        <w:right w:val="none" w:sz="0" w:space="0" w:color="auto"/>
      </w:divBdr>
    </w:div>
    <w:div w:id="1242832130">
      <w:bodyDiv w:val="1"/>
      <w:marLeft w:val="0"/>
      <w:marRight w:val="0"/>
      <w:marTop w:val="0"/>
      <w:marBottom w:val="0"/>
      <w:divBdr>
        <w:top w:val="none" w:sz="0" w:space="0" w:color="auto"/>
        <w:left w:val="none" w:sz="0" w:space="0" w:color="auto"/>
        <w:bottom w:val="none" w:sz="0" w:space="0" w:color="auto"/>
        <w:right w:val="none" w:sz="0" w:space="0" w:color="auto"/>
      </w:divBdr>
    </w:div>
    <w:div w:id="1244410586">
      <w:bodyDiv w:val="1"/>
      <w:marLeft w:val="0"/>
      <w:marRight w:val="0"/>
      <w:marTop w:val="0"/>
      <w:marBottom w:val="0"/>
      <w:divBdr>
        <w:top w:val="none" w:sz="0" w:space="0" w:color="auto"/>
        <w:left w:val="none" w:sz="0" w:space="0" w:color="auto"/>
        <w:bottom w:val="none" w:sz="0" w:space="0" w:color="auto"/>
        <w:right w:val="none" w:sz="0" w:space="0" w:color="auto"/>
      </w:divBdr>
    </w:div>
    <w:div w:id="1244484967">
      <w:bodyDiv w:val="1"/>
      <w:marLeft w:val="0"/>
      <w:marRight w:val="0"/>
      <w:marTop w:val="0"/>
      <w:marBottom w:val="0"/>
      <w:divBdr>
        <w:top w:val="none" w:sz="0" w:space="0" w:color="auto"/>
        <w:left w:val="none" w:sz="0" w:space="0" w:color="auto"/>
        <w:bottom w:val="none" w:sz="0" w:space="0" w:color="auto"/>
        <w:right w:val="none" w:sz="0" w:space="0" w:color="auto"/>
      </w:divBdr>
    </w:div>
    <w:div w:id="1244798331">
      <w:bodyDiv w:val="1"/>
      <w:marLeft w:val="0"/>
      <w:marRight w:val="0"/>
      <w:marTop w:val="0"/>
      <w:marBottom w:val="0"/>
      <w:divBdr>
        <w:top w:val="none" w:sz="0" w:space="0" w:color="auto"/>
        <w:left w:val="none" w:sz="0" w:space="0" w:color="auto"/>
        <w:bottom w:val="none" w:sz="0" w:space="0" w:color="auto"/>
        <w:right w:val="none" w:sz="0" w:space="0" w:color="auto"/>
      </w:divBdr>
    </w:div>
    <w:div w:id="1246453451">
      <w:bodyDiv w:val="1"/>
      <w:marLeft w:val="0"/>
      <w:marRight w:val="0"/>
      <w:marTop w:val="0"/>
      <w:marBottom w:val="0"/>
      <w:divBdr>
        <w:top w:val="none" w:sz="0" w:space="0" w:color="auto"/>
        <w:left w:val="none" w:sz="0" w:space="0" w:color="auto"/>
        <w:bottom w:val="none" w:sz="0" w:space="0" w:color="auto"/>
        <w:right w:val="none" w:sz="0" w:space="0" w:color="auto"/>
      </w:divBdr>
    </w:div>
    <w:div w:id="1248878357">
      <w:bodyDiv w:val="1"/>
      <w:marLeft w:val="0"/>
      <w:marRight w:val="0"/>
      <w:marTop w:val="0"/>
      <w:marBottom w:val="0"/>
      <w:divBdr>
        <w:top w:val="none" w:sz="0" w:space="0" w:color="auto"/>
        <w:left w:val="none" w:sz="0" w:space="0" w:color="auto"/>
        <w:bottom w:val="none" w:sz="0" w:space="0" w:color="auto"/>
        <w:right w:val="none" w:sz="0" w:space="0" w:color="auto"/>
      </w:divBdr>
    </w:div>
    <w:div w:id="1251038029">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692970">
      <w:bodyDiv w:val="1"/>
      <w:marLeft w:val="0"/>
      <w:marRight w:val="0"/>
      <w:marTop w:val="0"/>
      <w:marBottom w:val="0"/>
      <w:divBdr>
        <w:top w:val="none" w:sz="0" w:space="0" w:color="auto"/>
        <w:left w:val="none" w:sz="0" w:space="0" w:color="auto"/>
        <w:bottom w:val="none" w:sz="0" w:space="0" w:color="auto"/>
        <w:right w:val="none" w:sz="0" w:space="0" w:color="auto"/>
      </w:divBdr>
    </w:div>
    <w:div w:id="1252012831">
      <w:bodyDiv w:val="1"/>
      <w:marLeft w:val="0"/>
      <w:marRight w:val="0"/>
      <w:marTop w:val="0"/>
      <w:marBottom w:val="0"/>
      <w:divBdr>
        <w:top w:val="none" w:sz="0" w:space="0" w:color="auto"/>
        <w:left w:val="none" w:sz="0" w:space="0" w:color="auto"/>
        <w:bottom w:val="none" w:sz="0" w:space="0" w:color="auto"/>
        <w:right w:val="none" w:sz="0" w:space="0" w:color="auto"/>
      </w:divBdr>
    </w:div>
    <w:div w:id="1254389258">
      <w:bodyDiv w:val="1"/>
      <w:marLeft w:val="0"/>
      <w:marRight w:val="0"/>
      <w:marTop w:val="0"/>
      <w:marBottom w:val="0"/>
      <w:divBdr>
        <w:top w:val="none" w:sz="0" w:space="0" w:color="auto"/>
        <w:left w:val="none" w:sz="0" w:space="0" w:color="auto"/>
        <w:bottom w:val="none" w:sz="0" w:space="0" w:color="auto"/>
        <w:right w:val="none" w:sz="0" w:space="0" w:color="auto"/>
      </w:divBdr>
    </w:div>
    <w:div w:id="1256859338">
      <w:bodyDiv w:val="1"/>
      <w:marLeft w:val="0"/>
      <w:marRight w:val="0"/>
      <w:marTop w:val="0"/>
      <w:marBottom w:val="0"/>
      <w:divBdr>
        <w:top w:val="none" w:sz="0" w:space="0" w:color="auto"/>
        <w:left w:val="none" w:sz="0" w:space="0" w:color="auto"/>
        <w:bottom w:val="none" w:sz="0" w:space="0" w:color="auto"/>
        <w:right w:val="none" w:sz="0" w:space="0" w:color="auto"/>
      </w:divBdr>
    </w:div>
    <w:div w:id="1261841362">
      <w:bodyDiv w:val="1"/>
      <w:marLeft w:val="0"/>
      <w:marRight w:val="0"/>
      <w:marTop w:val="0"/>
      <w:marBottom w:val="0"/>
      <w:divBdr>
        <w:top w:val="none" w:sz="0" w:space="0" w:color="auto"/>
        <w:left w:val="none" w:sz="0" w:space="0" w:color="auto"/>
        <w:bottom w:val="none" w:sz="0" w:space="0" w:color="auto"/>
        <w:right w:val="none" w:sz="0" w:space="0" w:color="auto"/>
      </w:divBdr>
    </w:div>
    <w:div w:id="1263800896">
      <w:bodyDiv w:val="1"/>
      <w:marLeft w:val="0"/>
      <w:marRight w:val="0"/>
      <w:marTop w:val="0"/>
      <w:marBottom w:val="0"/>
      <w:divBdr>
        <w:top w:val="none" w:sz="0" w:space="0" w:color="auto"/>
        <w:left w:val="none" w:sz="0" w:space="0" w:color="auto"/>
        <w:bottom w:val="none" w:sz="0" w:space="0" w:color="auto"/>
        <w:right w:val="none" w:sz="0" w:space="0" w:color="auto"/>
      </w:divBdr>
    </w:div>
    <w:div w:id="1266305738">
      <w:bodyDiv w:val="1"/>
      <w:marLeft w:val="0"/>
      <w:marRight w:val="0"/>
      <w:marTop w:val="0"/>
      <w:marBottom w:val="0"/>
      <w:divBdr>
        <w:top w:val="none" w:sz="0" w:space="0" w:color="auto"/>
        <w:left w:val="none" w:sz="0" w:space="0" w:color="auto"/>
        <w:bottom w:val="none" w:sz="0" w:space="0" w:color="auto"/>
        <w:right w:val="none" w:sz="0" w:space="0" w:color="auto"/>
      </w:divBdr>
    </w:div>
    <w:div w:id="1266616644">
      <w:bodyDiv w:val="1"/>
      <w:marLeft w:val="0"/>
      <w:marRight w:val="0"/>
      <w:marTop w:val="0"/>
      <w:marBottom w:val="0"/>
      <w:divBdr>
        <w:top w:val="none" w:sz="0" w:space="0" w:color="auto"/>
        <w:left w:val="none" w:sz="0" w:space="0" w:color="auto"/>
        <w:bottom w:val="none" w:sz="0" w:space="0" w:color="auto"/>
        <w:right w:val="none" w:sz="0" w:space="0" w:color="auto"/>
      </w:divBdr>
    </w:div>
    <w:div w:id="1266889760">
      <w:bodyDiv w:val="1"/>
      <w:marLeft w:val="0"/>
      <w:marRight w:val="0"/>
      <w:marTop w:val="0"/>
      <w:marBottom w:val="0"/>
      <w:divBdr>
        <w:top w:val="none" w:sz="0" w:space="0" w:color="auto"/>
        <w:left w:val="none" w:sz="0" w:space="0" w:color="auto"/>
        <w:bottom w:val="none" w:sz="0" w:space="0" w:color="auto"/>
        <w:right w:val="none" w:sz="0" w:space="0" w:color="auto"/>
      </w:divBdr>
    </w:div>
    <w:div w:id="1267226847">
      <w:bodyDiv w:val="1"/>
      <w:marLeft w:val="0"/>
      <w:marRight w:val="0"/>
      <w:marTop w:val="0"/>
      <w:marBottom w:val="0"/>
      <w:divBdr>
        <w:top w:val="none" w:sz="0" w:space="0" w:color="auto"/>
        <w:left w:val="none" w:sz="0" w:space="0" w:color="auto"/>
        <w:bottom w:val="none" w:sz="0" w:space="0" w:color="auto"/>
        <w:right w:val="none" w:sz="0" w:space="0" w:color="auto"/>
      </w:divBdr>
    </w:div>
    <w:div w:id="1268270022">
      <w:bodyDiv w:val="1"/>
      <w:marLeft w:val="0"/>
      <w:marRight w:val="0"/>
      <w:marTop w:val="0"/>
      <w:marBottom w:val="0"/>
      <w:divBdr>
        <w:top w:val="none" w:sz="0" w:space="0" w:color="auto"/>
        <w:left w:val="none" w:sz="0" w:space="0" w:color="auto"/>
        <w:bottom w:val="none" w:sz="0" w:space="0" w:color="auto"/>
        <w:right w:val="none" w:sz="0" w:space="0" w:color="auto"/>
      </w:divBdr>
    </w:div>
    <w:div w:id="1268272871">
      <w:bodyDiv w:val="1"/>
      <w:marLeft w:val="0"/>
      <w:marRight w:val="0"/>
      <w:marTop w:val="0"/>
      <w:marBottom w:val="0"/>
      <w:divBdr>
        <w:top w:val="none" w:sz="0" w:space="0" w:color="auto"/>
        <w:left w:val="none" w:sz="0" w:space="0" w:color="auto"/>
        <w:bottom w:val="none" w:sz="0" w:space="0" w:color="auto"/>
        <w:right w:val="none" w:sz="0" w:space="0" w:color="auto"/>
      </w:divBdr>
    </w:div>
    <w:div w:id="1268348748">
      <w:bodyDiv w:val="1"/>
      <w:marLeft w:val="0"/>
      <w:marRight w:val="0"/>
      <w:marTop w:val="0"/>
      <w:marBottom w:val="0"/>
      <w:divBdr>
        <w:top w:val="none" w:sz="0" w:space="0" w:color="auto"/>
        <w:left w:val="none" w:sz="0" w:space="0" w:color="auto"/>
        <w:bottom w:val="none" w:sz="0" w:space="0" w:color="auto"/>
        <w:right w:val="none" w:sz="0" w:space="0" w:color="auto"/>
      </w:divBdr>
    </w:div>
    <w:div w:id="1268537936">
      <w:bodyDiv w:val="1"/>
      <w:marLeft w:val="0"/>
      <w:marRight w:val="0"/>
      <w:marTop w:val="0"/>
      <w:marBottom w:val="0"/>
      <w:divBdr>
        <w:top w:val="none" w:sz="0" w:space="0" w:color="auto"/>
        <w:left w:val="none" w:sz="0" w:space="0" w:color="auto"/>
        <w:bottom w:val="none" w:sz="0" w:space="0" w:color="auto"/>
        <w:right w:val="none" w:sz="0" w:space="0" w:color="auto"/>
      </w:divBdr>
    </w:div>
    <w:div w:id="1271232869">
      <w:bodyDiv w:val="1"/>
      <w:marLeft w:val="0"/>
      <w:marRight w:val="0"/>
      <w:marTop w:val="0"/>
      <w:marBottom w:val="0"/>
      <w:divBdr>
        <w:top w:val="none" w:sz="0" w:space="0" w:color="auto"/>
        <w:left w:val="none" w:sz="0" w:space="0" w:color="auto"/>
        <w:bottom w:val="none" w:sz="0" w:space="0" w:color="auto"/>
        <w:right w:val="none" w:sz="0" w:space="0" w:color="auto"/>
      </w:divBdr>
    </w:div>
    <w:div w:id="1271430170">
      <w:bodyDiv w:val="1"/>
      <w:marLeft w:val="0"/>
      <w:marRight w:val="0"/>
      <w:marTop w:val="0"/>
      <w:marBottom w:val="0"/>
      <w:divBdr>
        <w:top w:val="none" w:sz="0" w:space="0" w:color="auto"/>
        <w:left w:val="none" w:sz="0" w:space="0" w:color="auto"/>
        <w:bottom w:val="none" w:sz="0" w:space="0" w:color="auto"/>
        <w:right w:val="none" w:sz="0" w:space="0" w:color="auto"/>
      </w:divBdr>
    </w:div>
    <w:div w:id="1271620085">
      <w:bodyDiv w:val="1"/>
      <w:marLeft w:val="0"/>
      <w:marRight w:val="0"/>
      <w:marTop w:val="0"/>
      <w:marBottom w:val="0"/>
      <w:divBdr>
        <w:top w:val="none" w:sz="0" w:space="0" w:color="auto"/>
        <w:left w:val="none" w:sz="0" w:space="0" w:color="auto"/>
        <w:bottom w:val="none" w:sz="0" w:space="0" w:color="auto"/>
        <w:right w:val="none" w:sz="0" w:space="0" w:color="auto"/>
      </w:divBdr>
    </w:div>
    <w:div w:id="1273586580">
      <w:bodyDiv w:val="1"/>
      <w:marLeft w:val="0"/>
      <w:marRight w:val="0"/>
      <w:marTop w:val="0"/>
      <w:marBottom w:val="0"/>
      <w:divBdr>
        <w:top w:val="none" w:sz="0" w:space="0" w:color="auto"/>
        <w:left w:val="none" w:sz="0" w:space="0" w:color="auto"/>
        <w:bottom w:val="none" w:sz="0" w:space="0" w:color="auto"/>
        <w:right w:val="none" w:sz="0" w:space="0" w:color="auto"/>
      </w:divBdr>
    </w:div>
    <w:div w:id="1273704156">
      <w:bodyDiv w:val="1"/>
      <w:marLeft w:val="0"/>
      <w:marRight w:val="0"/>
      <w:marTop w:val="0"/>
      <w:marBottom w:val="0"/>
      <w:divBdr>
        <w:top w:val="none" w:sz="0" w:space="0" w:color="auto"/>
        <w:left w:val="none" w:sz="0" w:space="0" w:color="auto"/>
        <w:bottom w:val="none" w:sz="0" w:space="0" w:color="auto"/>
        <w:right w:val="none" w:sz="0" w:space="0" w:color="auto"/>
      </w:divBdr>
    </w:div>
    <w:div w:id="1273899630">
      <w:bodyDiv w:val="1"/>
      <w:marLeft w:val="0"/>
      <w:marRight w:val="0"/>
      <w:marTop w:val="0"/>
      <w:marBottom w:val="0"/>
      <w:divBdr>
        <w:top w:val="none" w:sz="0" w:space="0" w:color="auto"/>
        <w:left w:val="none" w:sz="0" w:space="0" w:color="auto"/>
        <w:bottom w:val="none" w:sz="0" w:space="0" w:color="auto"/>
        <w:right w:val="none" w:sz="0" w:space="0" w:color="auto"/>
      </w:divBdr>
    </w:div>
    <w:div w:id="1274437081">
      <w:bodyDiv w:val="1"/>
      <w:marLeft w:val="0"/>
      <w:marRight w:val="0"/>
      <w:marTop w:val="0"/>
      <w:marBottom w:val="0"/>
      <w:divBdr>
        <w:top w:val="none" w:sz="0" w:space="0" w:color="auto"/>
        <w:left w:val="none" w:sz="0" w:space="0" w:color="auto"/>
        <w:bottom w:val="none" w:sz="0" w:space="0" w:color="auto"/>
        <w:right w:val="none" w:sz="0" w:space="0" w:color="auto"/>
      </w:divBdr>
    </w:div>
    <w:div w:id="1275215814">
      <w:bodyDiv w:val="1"/>
      <w:marLeft w:val="0"/>
      <w:marRight w:val="0"/>
      <w:marTop w:val="0"/>
      <w:marBottom w:val="0"/>
      <w:divBdr>
        <w:top w:val="none" w:sz="0" w:space="0" w:color="auto"/>
        <w:left w:val="none" w:sz="0" w:space="0" w:color="auto"/>
        <w:bottom w:val="none" w:sz="0" w:space="0" w:color="auto"/>
        <w:right w:val="none" w:sz="0" w:space="0" w:color="auto"/>
      </w:divBdr>
    </w:div>
    <w:div w:id="1275558969">
      <w:bodyDiv w:val="1"/>
      <w:marLeft w:val="0"/>
      <w:marRight w:val="0"/>
      <w:marTop w:val="0"/>
      <w:marBottom w:val="0"/>
      <w:divBdr>
        <w:top w:val="none" w:sz="0" w:space="0" w:color="auto"/>
        <w:left w:val="none" w:sz="0" w:space="0" w:color="auto"/>
        <w:bottom w:val="none" w:sz="0" w:space="0" w:color="auto"/>
        <w:right w:val="none" w:sz="0" w:space="0" w:color="auto"/>
      </w:divBdr>
    </w:div>
    <w:div w:id="1275748216">
      <w:bodyDiv w:val="1"/>
      <w:marLeft w:val="0"/>
      <w:marRight w:val="0"/>
      <w:marTop w:val="0"/>
      <w:marBottom w:val="0"/>
      <w:divBdr>
        <w:top w:val="none" w:sz="0" w:space="0" w:color="auto"/>
        <w:left w:val="none" w:sz="0" w:space="0" w:color="auto"/>
        <w:bottom w:val="none" w:sz="0" w:space="0" w:color="auto"/>
        <w:right w:val="none" w:sz="0" w:space="0" w:color="auto"/>
      </w:divBdr>
    </w:div>
    <w:div w:id="1277366071">
      <w:bodyDiv w:val="1"/>
      <w:marLeft w:val="0"/>
      <w:marRight w:val="0"/>
      <w:marTop w:val="0"/>
      <w:marBottom w:val="0"/>
      <w:divBdr>
        <w:top w:val="none" w:sz="0" w:space="0" w:color="auto"/>
        <w:left w:val="none" w:sz="0" w:space="0" w:color="auto"/>
        <w:bottom w:val="none" w:sz="0" w:space="0" w:color="auto"/>
        <w:right w:val="none" w:sz="0" w:space="0" w:color="auto"/>
      </w:divBdr>
    </w:div>
    <w:div w:id="1277445950">
      <w:bodyDiv w:val="1"/>
      <w:marLeft w:val="0"/>
      <w:marRight w:val="0"/>
      <w:marTop w:val="0"/>
      <w:marBottom w:val="0"/>
      <w:divBdr>
        <w:top w:val="none" w:sz="0" w:space="0" w:color="auto"/>
        <w:left w:val="none" w:sz="0" w:space="0" w:color="auto"/>
        <w:bottom w:val="none" w:sz="0" w:space="0" w:color="auto"/>
        <w:right w:val="none" w:sz="0" w:space="0" w:color="auto"/>
      </w:divBdr>
    </w:div>
    <w:div w:id="1279794445">
      <w:bodyDiv w:val="1"/>
      <w:marLeft w:val="0"/>
      <w:marRight w:val="0"/>
      <w:marTop w:val="0"/>
      <w:marBottom w:val="0"/>
      <w:divBdr>
        <w:top w:val="none" w:sz="0" w:space="0" w:color="auto"/>
        <w:left w:val="none" w:sz="0" w:space="0" w:color="auto"/>
        <w:bottom w:val="none" w:sz="0" w:space="0" w:color="auto"/>
        <w:right w:val="none" w:sz="0" w:space="0" w:color="auto"/>
      </w:divBdr>
    </w:div>
    <w:div w:id="1280800691">
      <w:bodyDiv w:val="1"/>
      <w:marLeft w:val="0"/>
      <w:marRight w:val="0"/>
      <w:marTop w:val="0"/>
      <w:marBottom w:val="0"/>
      <w:divBdr>
        <w:top w:val="none" w:sz="0" w:space="0" w:color="auto"/>
        <w:left w:val="none" w:sz="0" w:space="0" w:color="auto"/>
        <w:bottom w:val="none" w:sz="0" w:space="0" w:color="auto"/>
        <w:right w:val="none" w:sz="0" w:space="0" w:color="auto"/>
      </w:divBdr>
    </w:div>
    <w:div w:id="1281643750">
      <w:bodyDiv w:val="1"/>
      <w:marLeft w:val="0"/>
      <w:marRight w:val="0"/>
      <w:marTop w:val="0"/>
      <w:marBottom w:val="0"/>
      <w:divBdr>
        <w:top w:val="none" w:sz="0" w:space="0" w:color="auto"/>
        <w:left w:val="none" w:sz="0" w:space="0" w:color="auto"/>
        <w:bottom w:val="none" w:sz="0" w:space="0" w:color="auto"/>
        <w:right w:val="none" w:sz="0" w:space="0" w:color="auto"/>
      </w:divBdr>
      <w:divsChild>
        <w:div w:id="42104633">
          <w:marLeft w:val="480"/>
          <w:marRight w:val="0"/>
          <w:marTop w:val="0"/>
          <w:marBottom w:val="0"/>
          <w:divBdr>
            <w:top w:val="none" w:sz="0" w:space="0" w:color="auto"/>
            <w:left w:val="none" w:sz="0" w:space="0" w:color="auto"/>
            <w:bottom w:val="none" w:sz="0" w:space="0" w:color="auto"/>
            <w:right w:val="none" w:sz="0" w:space="0" w:color="auto"/>
          </w:divBdr>
        </w:div>
        <w:div w:id="1961642286">
          <w:marLeft w:val="480"/>
          <w:marRight w:val="0"/>
          <w:marTop w:val="0"/>
          <w:marBottom w:val="0"/>
          <w:divBdr>
            <w:top w:val="none" w:sz="0" w:space="0" w:color="auto"/>
            <w:left w:val="none" w:sz="0" w:space="0" w:color="auto"/>
            <w:bottom w:val="none" w:sz="0" w:space="0" w:color="auto"/>
            <w:right w:val="none" w:sz="0" w:space="0" w:color="auto"/>
          </w:divBdr>
        </w:div>
        <w:div w:id="2142073850">
          <w:marLeft w:val="480"/>
          <w:marRight w:val="0"/>
          <w:marTop w:val="0"/>
          <w:marBottom w:val="0"/>
          <w:divBdr>
            <w:top w:val="none" w:sz="0" w:space="0" w:color="auto"/>
            <w:left w:val="none" w:sz="0" w:space="0" w:color="auto"/>
            <w:bottom w:val="none" w:sz="0" w:space="0" w:color="auto"/>
            <w:right w:val="none" w:sz="0" w:space="0" w:color="auto"/>
          </w:divBdr>
        </w:div>
        <w:div w:id="1536583064">
          <w:marLeft w:val="480"/>
          <w:marRight w:val="0"/>
          <w:marTop w:val="0"/>
          <w:marBottom w:val="0"/>
          <w:divBdr>
            <w:top w:val="none" w:sz="0" w:space="0" w:color="auto"/>
            <w:left w:val="none" w:sz="0" w:space="0" w:color="auto"/>
            <w:bottom w:val="none" w:sz="0" w:space="0" w:color="auto"/>
            <w:right w:val="none" w:sz="0" w:space="0" w:color="auto"/>
          </w:divBdr>
        </w:div>
        <w:div w:id="400298173">
          <w:marLeft w:val="480"/>
          <w:marRight w:val="0"/>
          <w:marTop w:val="0"/>
          <w:marBottom w:val="0"/>
          <w:divBdr>
            <w:top w:val="none" w:sz="0" w:space="0" w:color="auto"/>
            <w:left w:val="none" w:sz="0" w:space="0" w:color="auto"/>
            <w:bottom w:val="none" w:sz="0" w:space="0" w:color="auto"/>
            <w:right w:val="none" w:sz="0" w:space="0" w:color="auto"/>
          </w:divBdr>
        </w:div>
        <w:div w:id="1118453753">
          <w:marLeft w:val="480"/>
          <w:marRight w:val="0"/>
          <w:marTop w:val="0"/>
          <w:marBottom w:val="0"/>
          <w:divBdr>
            <w:top w:val="none" w:sz="0" w:space="0" w:color="auto"/>
            <w:left w:val="none" w:sz="0" w:space="0" w:color="auto"/>
            <w:bottom w:val="none" w:sz="0" w:space="0" w:color="auto"/>
            <w:right w:val="none" w:sz="0" w:space="0" w:color="auto"/>
          </w:divBdr>
        </w:div>
        <w:div w:id="1133014898">
          <w:marLeft w:val="480"/>
          <w:marRight w:val="0"/>
          <w:marTop w:val="0"/>
          <w:marBottom w:val="0"/>
          <w:divBdr>
            <w:top w:val="none" w:sz="0" w:space="0" w:color="auto"/>
            <w:left w:val="none" w:sz="0" w:space="0" w:color="auto"/>
            <w:bottom w:val="none" w:sz="0" w:space="0" w:color="auto"/>
            <w:right w:val="none" w:sz="0" w:space="0" w:color="auto"/>
          </w:divBdr>
        </w:div>
        <w:div w:id="74519470">
          <w:marLeft w:val="480"/>
          <w:marRight w:val="0"/>
          <w:marTop w:val="0"/>
          <w:marBottom w:val="0"/>
          <w:divBdr>
            <w:top w:val="none" w:sz="0" w:space="0" w:color="auto"/>
            <w:left w:val="none" w:sz="0" w:space="0" w:color="auto"/>
            <w:bottom w:val="none" w:sz="0" w:space="0" w:color="auto"/>
            <w:right w:val="none" w:sz="0" w:space="0" w:color="auto"/>
          </w:divBdr>
        </w:div>
        <w:div w:id="46686888">
          <w:marLeft w:val="480"/>
          <w:marRight w:val="0"/>
          <w:marTop w:val="0"/>
          <w:marBottom w:val="0"/>
          <w:divBdr>
            <w:top w:val="none" w:sz="0" w:space="0" w:color="auto"/>
            <w:left w:val="none" w:sz="0" w:space="0" w:color="auto"/>
            <w:bottom w:val="none" w:sz="0" w:space="0" w:color="auto"/>
            <w:right w:val="none" w:sz="0" w:space="0" w:color="auto"/>
          </w:divBdr>
        </w:div>
        <w:div w:id="1953825276">
          <w:marLeft w:val="480"/>
          <w:marRight w:val="0"/>
          <w:marTop w:val="0"/>
          <w:marBottom w:val="0"/>
          <w:divBdr>
            <w:top w:val="none" w:sz="0" w:space="0" w:color="auto"/>
            <w:left w:val="none" w:sz="0" w:space="0" w:color="auto"/>
            <w:bottom w:val="none" w:sz="0" w:space="0" w:color="auto"/>
            <w:right w:val="none" w:sz="0" w:space="0" w:color="auto"/>
          </w:divBdr>
        </w:div>
        <w:div w:id="914244183">
          <w:marLeft w:val="480"/>
          <w:marRight w:val="0"/>
          <w:marTop w:val="0"/>
          <w:marBottom w:val="0"/>
          <w:divBdr>
            <w:top w:val="none" w:sz="0" w:space="0" w:color="auto"/>
            <w:left w:val="none" w:sz="0" w:space="0" w:color="auto"/>
            <w:bottom w:val="none" w:sz="0" w:space="0" w:color="auto"/>
            <w:right w:val="none" w:sz="0" w:space="0" w:color="auto"/>
          </w:divBdr>
        </w:div>
        <w:div w:id="649991107">
          <w:marLeft w:val="480"/>
          <w:marRight w:val="0"/>
          <w:marTop w:val="0"/>
          <w:marBottom w:val="0"/>
          <w:divBdr>
            <w:top w:val="none" w:sz="0" w:space="0" w:color="auto"/>
            <w:left w:val="none" w:sz="0" w:space="0" w:color="auto"/>
            <w:bottom w:val="none" w:sz="0" w:space="0" w:color="auto"/>
            <w:right w:val="none" w:sz="0" w:space="0" w:color="auto"/>
          </w:divBdr>
        </w:div>
        <w:div w:id="628976274">
          <w:marLeft w:val="480"/>
          <w:marRight w:val="0"/>
          <w:marTop w:val="0"/>
          <w:marBottom w:val="0"/>
          <w:divBdr>
            <w:top w:val="none" w:sz="0" w:space="0" w:color="auto"/>
            <w:left w:val="none" w:sz="0" w:space="0" w:color="auto"/>
            <w:bottom w:val="none" w:sz="0" w:space="0" w:color="auto"/>
            <w:right w:val="none" w:sz="0" w:space="0" w:color="auto"/>
          </w:divBdr>
        </w:div>
        <w:div w:id="216743853">
          <w:marLeft w:val="480"/>
          <w:marRight w:val="0"/>
          <w:marTop w:val="0"/>
          <w:marBottom w:val="0"/>
          <w:divBdr>
            <w:top w:val="none" w:sz="0" w:space="0" w:color="auto"/>
            <w:left w:val="none" w:sz="0" w:space="0" w:color="auto"/>
            <w:bottom w:val="none" w:sz="0" w:space="0" w:color="auto"/>
            <w:right w:val="none" w:sz="0" w:space="0" w:color="auto"/>
          </w:divBdr>
        </w:div>
        <w:div w:id="2007903984">
          <w:marLeft w:val="480"/>
          <w:marRight w:val="0"/>
          <w:marTop w:val="0"/>
          <w:marBottom w:val="0"/>
          <w:divBdr>
            <w:top w:val="none" w:sz="0" w:space="0" w:color="auto"/>
            <w:left w:val="none" w:sz="0" w:space="0" w:color="auto"/>
            <w:bottom w:val="none" w:sz="0" w:space="0" w:color="auto"/>
            <w:right w:val="none" w:sz="0" w:space="0" w:color="auto"/>
          </w:divBdr>
        </w:div>
        <w:div w:id="1306158806">
          <w:marLeft w:val="480"/>
          <w:marRight w:val="0"/>
          <w:marTop w:val="0"/>
          <w:marBottom w:val="0"/>
          <w:divBdr>
            <w:top w:val="none" w:sz="0" w:space="0" w:color="auto"/>
            <w:left w:val="none" w:sz="0" w:space="0" w:color="auto"/>
            <w:bottom w:val="none" w:sz="0" w:space="0" w:color="auto"/>
            <w:right w:val="none" w:sz="0" w:space="0" w:color="auto"/>
          </w:divBdr>
        </w:div>
        <w:div w:id="1196389590">
          <w:marLeft w:val="480"/>
          <w:marRight w:val="0"/>
          <w:marTop w:val="0"/>
          <w:marBottom w:val="0"/>
          <w:divBdr>
            <w:top w:val="none" w:sz="0" w:space="0" w:color="auto"/>
            <w:left w:val="none" w:sz="0" w:space="0" w:color="auto"/>
            <w:bottom w:val="none" w:sz="0" w:space="0" w:color="auto"/>
            <w:right w:val="none" w:sz="0" w:space="0" w:color="auto"/>
          </w:divBdr>
        </w:div>
        <w:div w:id="1677534107">
          <w:marLeft w:val="480"/>
          <w:marRight w:val="0"/>
          <w:marTop w:val="0"/>
          <w:marBottom w:val="0"/>
          <w:divBdr>
            <w:top w:val="none" w:sz="0" w:space="0" w:color="auto"/>
            <w:left w:val="none" w:sz="0" w:space="0" w:color="auto"/>
            <w:bottom w:val="none" w:sz="0" w:space="0" w:color="auto"/>
            <w:right w:val="none" w:sz="0" w:space="0" w:color="auto"/>
          </w:divBdr>
        </w:div>
        <w:div w:id="2057847219">
          <w:marLeft w:val="480"/>
          <w:marRight w:val="0"/>
          <w:marTop w:val="0"/>
          <w:marBottom w:val="0"/>
          <w:divBdr>
            <w:top w:val="none" w:sz="0" w:space="0" w:color="auto"/>
            <w:left w:val="none" w:sz="0" w:space="0" w:color="auto"/>
            <w:bottom w:val="none" w:sz="0" w:space="0" w:color="auto"/>
            <w:right w:val="none" w:sz="0" w:space="0" w:color="auto"/>
          </w:divBdr>
        </w:div>
        <w:div w:id="453713277">
          <w:marLeft w:val="480"/>
          <w:marRight w:val="0"/>
          <w:marTop w:val="0"/>
          <w:marBottom w:val="0"/>
          <w:divBdr>
            <w:top w:val="none" w:sz="0" w:space="0" w:color="auto"/>
            <w:left w:val="none" w:sz="0" w:space="0" w:color="auto"/>
            <w:bottom w:val="none" w:sz="0" w:space="0" w:color="auto"/>
            <w:right w:val="none" w:sz="0" w:space="0" w:color="auto"/>
          </w:divBdr>
        </w:div>
        <w:div w:id="1514804888">
          <w:marLeft w:val="480"/>
          <w:marRight w:val="0"/>
          <w:marTop w:val="0"/>
          <w:marBottom w:val="0"/>
          <w:divBdr>
            <w:top w:val="none" w:sz="0" w:space="0" w:color="auto"/>
            <w:left w:val="none" w:sz="0" w:space="0" w:color="auto"/>
            <w:bottom w:val="none" w:sz="0" w:space="0" w:color="auto"/>
            <w:right w:val="none" w:sz="0" w:space="0" w:color="auto"/>
          </w:divBdr>
        </w:div>
        <w:div w:id="1165585195">
          <w:marLeft w:val="480"/>
          <w:marRight w:val="0"/>
          <w:marTop w:val="0"/>
          <w:marBottom w:val="0"/>
          <w:divBdr>
            <w:top w:val="none" w:sz="0" w:space="0" w:color="auto"/>
            <w:left w:val="none" w:sz="0" w:space="0" w:color="auto"/>
            <w:bottom w:val="none" w:sz="0" w:space="0" w:color="auto"/>
            <w:right w:val="none" w:sz="0" w:space="0" w:color="auto"/>
          </w:divBdr>
        </w:div>
        <w:div w:id="1889292434">
          <w:marLeft w:val="480"/>
          <w:marRight w:val="0"/>
          <w:marTop w:val="0"/>
          <w:marBottom w:val="0"/>
          <w:divBdr>
            <w:top w:val="none" w:sz="0" w:space="0" w:color="auto"/>
            <w:left w:val="none" w:sz="0" w:space="0" w:color="auto"/>
            <w:bottom w:val="none" w:sz="0" w:space="0" w:color="auto"/>
            <w:right w:val="none" w:sz="0" w:space="0" w:color="auto"/>
          </w:divBdr>
        </w:div>
        <w:div w:id="554975668">
          <w:marLeft w:val="480"/>
          <w:marRight w:val="0"/>
          <w:marTop w:val="0"/>
          <w:marBottom w:val="0"/>
          <w:divBdr>
            <w:top w:val="none" w:sz="0" w:space="0" w:color="auto"/>
            <w:left w:val="none" w:sz="0" w:space="0" w:color="auto"/>
            <w:bottom w:val="none" w:sz="0" w:space="0" w:color="auto"/>
            <w:right w:val="none" w:sz="0" w:space="0" w:color="auto"/>
          </w:divBdr>
        </w:div>
        <w:div w:id="947204388">
          <w:marLeft w:val="480"/>
          <w:marRight w:val="0"/>
          <w:marTop w:val="0"/>
          <w:marBottom w:val="0"/>
          <w:divBdr>
            <w:top w:val="none" w:sz="0" w:space="0" w:color="auto"/>
            <w:left w:val="none" w:sz="0" w:space="0" w:color="auto"/>
            <w:bottom w:val="none" w:sz="0" w:space="0" w:color="auto"/>
            <w:right w:val="none" w:sz="0" w:space="0" w:color="auto"/>
          </w:divBdr>
        </w:div>
        <w:div w:id="1496265816">
          <w:marLeft w:val="480"/>
          <w:marRight w:val="0"/>
          <w:marTop w:val="0"/>
          <w:marBottom w:val="0"/>
          <w:divBdr>
            <w:top w:val="none" w:sz="0" w:space="0" w:color="auto"/>
            <w:left w:val="none" w:sz="0" w:space="0" w:color="auto"/>
            <w:bottom w:val="none" w:sz="0" w:space="0" w:color="auto"/>
            <w:right w:val="none" w:sz="0" w:space="0" w:color="auto"/>
          </w:divBdr>
        </w:div>
        <w:div w:id="1024983598">
          <w:marLeft w:val="480"/>
          <w:marRight w:val="0"/>
          <w:marTop w:val="0"/>
          <w:marBottom w:val="0"/>
          <w:divBdr>
            <w:top w:val="none" w:sz="0" w:space="0" w:color="auto"/>
            <w:left w:val="none" w:sz="0" w:space="0" w:color="auto"/>
            <w:bottom w:val="none" w:sz="0" w:space="0" w:color="auto"/>
            <w:right w:val="none" w:sz="0" w:space="0" w:color="auto"/>
          </w:divBdr>
        </w:div>
        <w:div w:id="755857442">
          <w:marLeft w:val="480"/>
          <w:marRight w:val="0"/>
          <w:marTop w:val="0"/>
          <w:marBottom w:val="0"/>
          <w:divBdr>
            <w:top w:val="none" w:sz="0" w:space="0" w:color="auto"/>
            <w:left w:val="none" w:sz="0" w:space="0" w:color="auto"/>
            <w:bottom w:val="none" w:sz="0" w:space="0" w:color="auto"/>
            <w:right w:val="none" w:sz="0" w:space="0" w:color="auto"/>
          </w:divBdr>
        </w:div>
        <w:div w:id="1567840041">
          <w:marLeft w:val="480"/>
          <w:marRight w:val="0"/>
          <w:marTop w:val="0"/>
          <w:marBottom w:val="0"/>
          <w:divBdr>
            <w:top w:val="none" w:sz="0" w:space="0" w:color="auto"/>
            <w:left w:val="none" w:sz="0" w:space="0" w:color="auto"/>
            <w:bottom w:val="none" w:sz="0" w:space="0" w:color="auto"/>
            <w:right w:val="none" w:sz="0" w:space="0" w:color="auto"/>
          </w:divBdr>
        </w:div>
        <w:div w:id="1944455728">
          <w:marLeft w:val="480"/>
          <w:marRight w:val="0"/>
          <w:marTop w:val="0"/>
          <w:marBottom w:val="0"/>
          <w:divBdr>
            <w:top w:val="none" w:sz="0" w:space="0" w:color="auto"/>
            <w:left w:val="none" w:sz="0" w:space="0" w:color="auto"/>
            <w:bottom w:val="none" w:sz="0" w:space="0" w:color="auto"/>
            <w:right w:val="none" w:sz="0" w:space="0" w:color="auto"/>
          </w:divBdr>
        </w:div>
        <w:div w:id="1785490584">
          <w:marLeft w:val="480"/>
          <w:marRight w:val="0"/>
          <w:marTop w:val="0"/>
          <w:marBottom w:val="0"/>
          <w:divBdr>
            <w:top w:val="none" w:sz="0" w:space="0" w:color="auto"/>
            <w:left w:val="none" w:sz="0" w:space="0" w:color="auto"/>
            <w:bottom w:val="none" w:sz="0" w:space="0" w:color="auto"/>
            <w:right w:val="none" w:sz="0" w:space="0" w:color="auto"/>
          </w:divBdr>
        </w:div>
        <w:div w:id="939220567">
          <w:marLeft w:val="480"/>
          <w:marRight w:val="0"/>
          <w:marTop w:val="0"/>
          <w:marBottom w:val="0"/>
          <w:divBdr>
            <w:top w:val="none" w:sz="0" w:space="0" w:color="auto"/>
            <w:left w:val="none" w:sz="0" w:space="0" w:color="auto"/>
            <w:bottom w:val="none" w:sz="0" w:space="0" w:color="auto"/>
            <w:right w:val="none" w:sz="0" w:space="0" w:color="auto"/>
          </w:divBdr>
        </w:div>
        <w:div w:id="1685355302">
          <w:marLeft w:val="480"/>
          <w:marRight w:val="0"/>
          <w:marTop w:val="0"/>
          <w:marBottom w:val="0"/>
          <w:divBdr>
            <w:top w:val="none" w:sz="0" w:space="0" w:color="auto"/>
            <w:left w:val="none" w:sz="0" w:space="0" w:color="auto"/>
            <w:bottom w:val="none" w:sz="0" w:space="0" w:color="auto"/>
            <w:right w:val="none" w:sz="0" w:space="0" w:color="auto"/>
          </w:divBdr>
        </w:div>
        <w:div w:id="494882816">
          <w:marLeft w:val="480"/>
          <w:marRight w:val="0"/>
          <w:marTop w:val="0"/>
          <w:marBottom w:val="0"/>
          <w:divBdr>
            <w:top w:val="none" w:sz="0" w:space="0" w:color="auto"/>
            <w:left w:val="none" w:sz="0" w:space="0" w:color="auto"/>
            <w:bottom w:val="none" w:sz="0" w:space="0" w:color="auto"/>
            <w:right w:val="none" w:sz="0" w:space="0" w:color="auto"/>
          </w:divBdr>
        </w:div>
        <w:div w:id="789786002">
          <w:marLeft w:val="480"/>
          <w:marRight w:val="0"/>
          <w:marTop w:val="0"/>
          <w:marBottom w:val="0"/>
          <w:divBdr>
            <w:top w:val="none" w:sz="0" w:space="0" w:color="auto"/>
            <w:left w:val="none" w:sz="0" w:space="0" w:color="auto"/>
            <w:bottom w:val="none" w:sz="0" w:space="0" w:color="auto"/>
            <w:right w:val="none" w:sz="0" w:space="0" w:color="auto"/>
          </w:divBdr>
        </w:div>
        <w:div w:id="1572500709">
          <w:marLeft w:val="480"/>
          <w:marRight w:val="0"/>
          <w:marTop w:val="0"/>
          <w:marBottom w:val="0"/>
          <w:divBdr>
            <w:top w:val="none" w:sz="0" w:space="0" w:color="auto"/>
            <w:left w:val="none" w:sz="0" w:space="0" w:color="auto"/>
            <w:bottom w:val="none" w:sz="0" w:space="0" w:color="auto"/>
            <w:right w:val="none" w:sz="0" w:space="0" w:color="auto"/>
          </w:divBdr>
        </w:div>
        <w:div w:id="333846048">
          <w:marLeft w:val="480"/>
          <w:marRight w:val="0"/>
          <w:marTop w:val="0"/>
          <w:marBottom w:val="0"/>
          <w:divBdr>
            <w:top w:val="none" w:sz="0" w:space="0" w:color="auto"/>
            <w:left w:val="none" w:sz="0" w:space="0" w:color="auto"/>
            <w:bottom w:val="none" w:sz="0" w:space="0" w:color="auto"/>
            <w:right w:val="none" w:sz="0" w:space="0" w:color="auto"/>
          </w:divBdr>
        </w:div>
        <w:div w:id="1318218164">
          <w:marLeft w:val="480"/>
          <w:marRight w:val="0"/>
          <w:marTop w:val="0"/>
          <w:marBottom w:val="0"/>
          <w:divBdr>
            <w:top w:val="none" w:sz="0" w:space="0" w:color="auto"/>
            <w:left w:val="none" w:sz="0" w:space="0" w:color="auto"/>
            <w:bottom w:val="none" w:sz="0" w:space="0" w:color="auto"/>
            <w:right w:val="none" w:sz="0" w:space="0" w:color="auto"/>
          </w:divBdr>
        </w:div>
        <w:div w:id="1017078826">
          <w:marLeft w:val="480"/>
          <w:marRight w:val="0"/>
          <w:marTop w:val="0"/>
          <w:marBottom w:val="0"/>
          <w:divBdr>
            <w:top w:val="none" w:sz="0" w:space="0" w:color="auto"/>
            <w:left w:val="none" w:sz="0" w:space="0" w:color="auto"/>
            <w:bottom w:val="none" w:sz="0" w:space="0" w:color="auto"/>
            <w:right w:val="none" w:sz="0" w:space="0" w:color="auto"/>
          </w:divBdr>
        </w:div>
        <w:div w:id="1407607512">
          <w:marLeft w:val="480"/>
          <w:marRight w:val="0"/>
          <w:marTop w:val="0"/>
          <w:marBottom w:val="0"/>
          <w:divBdr>
            <w:top w:val="none" w:sz="0" w:space="0" w:color="auto"/>
            <w:left w:val="none" w:sz="0" w:space="0" w:color="auto"/>
            <w:bottom w:val="none" w:sz="0" w:space="0" w:color="auto"/>
            <w:right w:val="none" w:sz="0" w:space="0" w:color="auto"/>
          </w:divBdr>
        </w:div>
        <w:div w:id="576667508">
          <w:marLeft w:val="480"/>
          <w:marRight w:val="0"/>
          <w:marTop w:val="0"/>
          <w:marBottom w:val="0"/>
          <w:divBdr>
            <w:top w:val="none" w:sz="0" w:space="0" w:color="auto"/>
            <w:left w:val="none" w:sz="0" w:space="0" w:color="auto"/>
            <w:bottom w:val="none" w:sz="0" w:space="0" w:color="auto"/>
            <w:right w:val="none" w:sz="0" w:space="0" w:color="auto"/>
          </w:divBdr>
        </w:div>
        <w:div w:id="1696614319">
          <w:marLeft w:val="480"/>
          <w:marRight w:val="0"/>
          <w:marTop w:val="0"/>
          <w:marBottom w:val="0"/>
          <w:divBdr>
            <w:top w:val="none" w:sz="0" w:space="0" w:color="auto"/>
            <w:left w:val="none" w:sz="0" w:space="0" w:color="auto"/>
            <w:bottom w:val="none" w:sz="0" w:space="0" w:color="auto"/>
            <w:right w:val="none" w:sz="0" w:space="0" w:color="auto"/>
          </w:divBdr>
        </w:div>
        <w:div w:id="302664377">
          <w:marLeft w:val="480"/>
          <w:marRight w:val="0"/>
          <w:marTop w:val="0"/>
          <w:marBottom w:val="0"/>
          <w:divBdr>
            <w:top w:val="none" w:sz="0" w:space="0" w:color="auto"/>
            <w:left w:val="none" w:sz="0" w:space="0" w:color="auto"/>
            <w:bottom w:val="none" w:sz="0" w:space="0" w:color="auto"/>
            <w:right w:val="none" w:sz="0" w:space="0" w:color="auto"/>
          </w:divBdr>
        </w:div>
        <w:div w:id="773943925">
          <w:marLeft w:val="480"/>
          <w:marRight w:val="0"/>
          <w:marTop w:val="0"/>
          <w:marBottom w:val="0"/>
          <w:divBdr>
            <w:top w:val="none" w:sz="0" w:space="0" w:color="auto"/>
            <w:left w:val="none" w:sz="0" w:space="0" w:color="auto"/>
            <w:bottom w:val="none" w:sz="0" w:space="0" w:color="auto"/>
            <w:right w:val="none" w:sz="0" w:space="0" w:color="auto"/>
          </w:divBdr>
        </w:div>
        <w:div w:id="163518825">
          <w:marLeft w:val="480"/>
          <w:marRight w:val="0"/>
          <w:marTop w:val="0"/>
          <w:marBottom w:val="0"/>
          <w:divBdr>
            <w:top w:val="none" w:sz="0" w:space="0" w:color="auto"/>
            <w:left w:val="none" w:sz="0" w:space="0" w:color="auto"/>
            <w:bottom w:val="none" w:sz="0" w:space="0" w:color="auto"/>
            <w:right w:val="none" w:sz="0" w:space="0" w:color="auto"/>
          </w:divBdr>
        </w:div>
        <w:div w:id="1599411798">
          <w:marLeft w:val="480"/>
          <w:marRight w:val="0"/>
          <w:marTop w:val="0"/>
          <w:marBottom w:val="0"/>
          <w:divBdr>
            <w:top w:val="none" w:sz="0" w:space="0" w:color="auto"/>
            <w:left w:val="none" w:sz="0" w:space="0" w:color="auto"/>
            <w:bottom w:val="none" w:sz="0" w:space="0" w:color="auto"/>
            <w:right w:val="none" w:sz="0" w:space="0" w:color="auto"/>
          </w:divBdr>
        </w:div>
        <w:div w:id="1935744562">
          <w:marLeft w:val="480"/>
          <w:marRight w:val="0"/>
          <w:marTop w:val="0"/>
          <w:marBottom w:val="0"/>
          <w:divBdr>
            <w:top w:val="none" w:sz="0" w:space="0" w:color="auto"/>
            <w:left w:val="none" w:sz="0" w:space="0" w:color="auto"/>
            <w:bottom w:val="none" w:sz="0" w:space="0" w:color="auto"/>
            <w:right w:val="none" w:sz="0" w:space="0" w:color="auto"/>
          </w:divBdr>
        </w:div>
        <w:div w:id="2082022101">
          <w:marLeft w:val="480"/>
          <w:marRight w:val="0"/>
          <w:marTop w:val="0"/>
          <w:marBottom w:val="0"/>
          <w:divBdr>
            <w:top w:val="none" w:sz="0" w:space="0" w:color="auto"/>
            <w:left w:val="none" w:sz="0" w:space="0" w:color="auto"/>
            <w:bottom w:val="none" w:sz="0" w:space="0" w:color="auto"/>
            <w:right w:val="none" w:sz="0" w:space="0" w:color="auto"/>
          </w:divBdr>
        </w:div>
        <w:div w:id="1441604953">
          <w:marLeft w:val="480"/>
          <w:marRight w:val="0"/>
          <w:marTop w:val="0"/>
          <w:marBottom w:val="0"/>
          <w:divBdr>
            <w:top w:val="none" w:sz="0" w:space="0" w:color="auto"/>
            <w:left w:val="none" w:sz="0" w:space="0" w:color="auto"/>
            <w:bottom w:val="none" w:sz="0" w:space="0" w:color="auto"/>
            <w:right w:val="none" w:sz="0" w:space="0" w:color="auto"/>
          </w:divBdr>
        </w:div>
        <w:div w:id="1741055348">
          <w:marLeft w:val="480"/>
          <w:marRight w:val="0"/>
          <w:marTop w:val="0"/>
          <w:marBottom w:val="0"/>
          <w:divBdr>
            <w:top w:val="none" w:sz="0" w:space="0" w:color="auto"/>
            <w:left w:val="none" w:sz="0" w:space="0" w:color="auto"/>
            <w:bottom w:val="none" w:sz="0" w:space="0" w:color="auto"/>
            <w:right w:val="none" w:sz="0" w:space="0" w:color="auto"/>
          </w:divBdr>
        </w:div>
        <w:div w:id="886574439">
          <w:marLeft w:val="480"/>
          <w:marRight w:val="0"/>
          <w:marTop w:val="0"/>
          <w:marBottom w:val="0"/>
          <w:divBdr>
            <w:top w:val="none" w:sz="0" w:space="0" w:color="auto"/>
            <w:left w:val="none" w:sz="0" w:space="0" w:color="auto"/>
            <w:bottom w:val="none" w:sz="0" w:space="0" w:color="auto"/>
            <w:right w:val="none" w:sz="0" w:space="0" w:color="auto"/>
          </w:divBdr>
        </w:div>
        <w:div w:id="867109263">
          <w:marLeft w:val="480"/>
          <w:marRight w:val="0"/>
          <w:marTop w:val="0"/>
          <w:marBottom w:val="0"/>
          <w:divBdr>
            <w:top w:val="none" w:sz="0" w:space="0" w:color="auto"/>
            <w:left w:val="none" w:sz="0" w:space="0" w:color="auto"/>
            <w:bottom w:val="none" w:sz="0" w:space="0" w:color="auto"/>
            <w:right w:val="none" w:sz="0" w:space="0" w:color="auto"/>
          </w:divBdr>
        </w:div>
        <w:div w:id="1014695806">
          <w:marLeft w:val="480"/>
          <w:marRight w:val="0"/>
          <w:marTop w:val="0"/>
          <w:marBottom w:val="0"/>
          <w:divBdr>
            <w:top w:val="none" w:sz="0" w:space="0" w:color="auto"/>
            <w:left w:val="none" w:sz="0" w:space="0" w:color="auto"/>
            <w:bottom w:val="none" w:sz="0" w:space="0" w:color="auto"/>
            <w:right w:val="none" w:sz="0" w:space="0" w:color="auto"/>
          </w:divBdr>
        </w:div>
        <w:div w:id="1933275281">
          <w:marLeft w:val="480"/>
          <w:marRight w:val="0"/>
          <w:marTop w:val="0"/>
          <w:marBottom w:val="0"/>
          <w:divBdr>
            <w:top w:val="none" w:sz="0" w:space="0" w:color="auto"/>
            <w:left w:val="none" w:sz="0" w:space="0" w:color="auto"/>
            <w:bottom w:val="none" w:sz="0" w:space="0" w:color="auto"/>
            <w:right w:val="none" w:sz="0" w:space="0" w:color="auto"/>
          </w:divBdr>
        </w:div>
        <w:div w:id="309746141">
          <w:marLeft w:val="480"/>
          <w:marRight w:val="0"/>
          <w:marTop w:val="0"/>
          <w:marBottom w:val="0"/>
          <w:divBdr>
            <w:top w:val="none" w:sz="0" w:space="0" w:color="auto"/>
            <w:left w:val="none" w:sz="0" w:space="0" w:color="auto"/>
            <w:bottom w:val="none" w:sz="0" w:space="0" w:color="auto"/>
            <w:right w:val="none" w:sz="0" w:space="0" w:color="auto"/>
          </w:divBdr>
        </w:div>
        <w:div w:id="305473659">
          <w:marLeft w:val="480"/>
          <w:marRight w:val="0"/>
          <w:marTop w:val="0"/>
          <w:marBottom w:val="0"/>
          <w:divBdr>
            <w:top w:val="none" w:sz="0" w:space="0" w:color="auto"/>
            <w:left w:val="none" w:sz="0" w:space="0" w:color="auto"/>
            <w:bottom w:val="none" w:sz="0" w:space="0" w:color="auto"/>
            <w:right w:val="none" w:sz="0" w:space="0" w:color="auto"/>
          </w:divBdr>
        </w:div>
        <w:div w:id="271012278">
          <w:marLeft w:val="480"/>
          <w:marRight w:val="0"/>
          <w:marTop w:val="0"/>
          <w:marBottom w:val="0"/>
          <w:divBdr>
            <w:top w:val="none" w:sz="0" w:space="0" w:color="auto"/>
            <w:left w:val="none" w:sz="0" w:space="0" w:color="auto"/>
            <w:bottom w:val="none" w:sz="0" w:space="0" w:color="auto"/>
            <w:right w:val="none" w:sz="0" w:space="0" w:color="auto"/>
          </w:divBdr>
        </w:div>
        <w:div w:id="1545632423">
          <w:marLeft w:val="480"/>
          <w:marRight w:val="0"/>
          <w:marTop w:val="0"/>
          <w:marBottom w:val="0"/>
          <w:divBdr>
            <w:top w:val="none" w:sz="0" w:space="0" w:color="auto"/>
            <w:left w:val="none" w:sz="0" w:space="0" w:color="auto"/>
            <w:bottom w:val="none" w:sz="0" w:space="0" w:color="auto"/>
            <w:right w:val="none" w:sz="0" w:space="0" w:color="auto"/>
          </w:divBdr>
        </w:div>
        <w:div w:id="410465948">
          <w:marLeft w:val="480"/>
          <w:marRight w:val="0"/>
          <w:marTop w:val="0"/>
          <w:marBottom w:val="0"/>
          <w:divBdr>
            <w:top w:val="none" w:sz="0" w:space="0" w:color="auto"/>
            <w:left w:val="none" w:sz="0" w:space="0" w:color="auto"/>
            <w:bottom w:val="none" w:sz="0" w:space="0" w:color="auto"/>
            <w:right w:val="none" w:sz="0" w:space="0" w:color="auto"/>
          </w:divBdr>
        </w:div>
        <w:div w:id="692344239">
          <w:marLeft w:val="480"/>
          <w:marRight w:val="0"/>
          <w:marTop w:val="0"/>
          <w:marBottom w:val="0"/>
          <w:divBdr>
            <w:top w:val="none" w:sz="0" w:space="0" w:color="auto"/>
            <w:left w:val="none" w:sz="0" w:space="0" w:color="auto"/>
            <w:bottom w:val="none" w:sz="0" w:space="0" w:color="auto"/>
            <w:right w:val="none" w:sz="0" w:space="0" w:color="auto"/>
          </w:divBdr>
        </w:div>
        <w:div w:id="797338641">
          <w:marLeft w:val="480"/>
          <w:marRight w:val="0"/>
          <w:marTop w:val="0"/>
          <w:marBottom w:val="0"/>
          <w:divBdr>
            <w:top w:val="none" w:sz="0" w:space="0" w:color="auto"/>
            <w:left w:val="none" w:sz="0" w:space="0" w:color="auto"/>
            <w:bottom w:val="none" w:sz="0" w:space="0" w:color="auto"/>
            <w:right w:val="none" w:sz="0" w:space="0" w:color="auto"/>
          </w:divBdr>
        </w:div>
        <w:div w:id="1750154299">
          <w:marLeft w:val="480"/>
          <w:marRight w:val="0"/>
          <w:marTop w:val="0"/>
          <w:marBottom w:val="0"/>
          <w:divBdr>
            <w:top w:val="none" w:sz="0" w:space="0" w:color="auto"/>
            <w:left w:val="none" w:sz="0" w:space="0" w:color="auto"/>
            <w:bottom w:val="none" w:sz="0" w:space="0" w:color="auto"/>
            <w:right w:val="none" w:sz="0" w:space="0" w:color="auto"/>
          </w:divBdr>
        </w:div>
        <w:div w:id="1272250995">
          <w:marLeft w:val="480"/>
          <w:marRight w:val="0"/>
          <w:marTop w:val="0"/>
          <w:marBottom w:val="0"/>
          <w:divBdr>
            <w:top w:val="none" w:sz="0" w:space="0" w:color="auto"/>
            <w:left w:val="none" w:sz="0" w:space="0" w:color="auto"/>
            <w:bottom w:val="none" w:sz="0" w:space="0" w:color="auto"/>
            <w:right w:val="none" w:sz="0" w:space="0" w:color="auto"/>
          </w:divBdr>
        </w:div>
        <w:div w:id="132069159">
          <w:marLeft w:val="480"/>
          <w:marRight w:val="0"/>
          <w:marTop w:val="0"/>
          <w:marBottom w:val="0"/>
          <w:divBdr>
            <w:top w:val="none" w:sz="0" w:space="0" w:color="auto"/>
            <w:left w:val="none" w:sz="0" w:space="0" w:color="auto"/>
            <w:bottom w:val="none" w:sz="0" w:space="0" w:color="auto"/>
            <w:right w:val="none" w:sz="0" w:space="0" w:color="auto"/>
          </w:divBdr>
        </w:div>
        <w:div w:id="1837183325">
          <w:marLeft w:val="480"/>
          <w:marRight w:val="0"/>
          <w:marTop w:val="0"/>
          <w:marBottom w:val="0"/>
          <w:divBdr>
            <w:top w:val="none" w:sz="0" w:space="0" w:color="auto"/>
            <w:left w:val="none" w:sz="0" w:space="0" w:color="auto"/>
            <w:bottom w:val="none" w:sz="0" w:space="0" w:color="auto"/>
            <w:right w:val="none" w:sz="0" w:space="0" w:color="auto"/>
          </w:divBdr>
        </w:div>
        <w:div w:id="1499803388">
          <w:marLeft w:val="480"/>
          <w:marRight w:val="0"/>
          <w:marTop w:val="0"/>
          <w:marBottom w:val="0"/>
          <w:divBdr>
            <w:top w:val="none" w:sz="0" w:space="0" w:color="auto"/>
            <w:left w:val="none" w:sz="0" w:space="0" w:color="auto"/>
            <w:bottom w:val="none" w:sz="0" w:space="0" w:color="auto"/>
            <w:right w:val="none" w:sz="0" w:space="0" w:color="auto"/>
          </w:divBdr>
        </w:div>
        <w:div w:id="133260450">
          <w:marLeft w:val="480"/>
          <w:marRight w:val="0"/>
          <w:marTop w:val="0"/>
          <w:marBottom w:val="0"/>
          <w:divBdr>
            <w:top w:val="none" w:sz="0" w:space="0" w:color="auto"/>
            <w:left w:val="none" w:sz="0" w:space="0" w:color="auto"/>
            <w:bottom w:val="none" w:sz="0" w:space="0" w:color="auto"/>
            <w:right w:val="none" w:sz="0" w:space="0" w:color="auto"/>
          </w:divBdr>
        </w:div>
        <w:div w:id="969670836">
          <w:marLeft w:val="480"/>
          <w:marRight w:val="0"/>
          <w:marTop w:val="0"/>
          <w:marBottom w:val="0"/>
          <w:divBdr>
            <w:top w:val="none" w:sz="0" w:space="0" w:color="auto"/>
            <w:left w:val="none" w:sz="0" w:space="0" w:color="auto"/>
            <w:bottom w:val="none" w:sz="0" w:space="0" w:color="auto"/>
            <w:right w:val="none" w:sz="0" w:space="0" w:color="auto"/>
          </w:divBdr>
        </w:div>
        <w:div w:id="292366791">
          <w:marLeft w:val="480"/>
          <w:marRight w:val="0"/>
          <w:marTop w:val="0"/>
          <w:marBottom w:val="0"/>
          <w:divBdr>
            <w:top w:val="none" w:sz="0" w:space="0" w:color="auto"/>
            <w:left w:val="none" w:sz="0" w:space="0" w:color="auto"/>
            <w:bottom w:val="none" w:sz="0" w:space="0" w:color="auto"/>
            <w:right w:val="none" w:sz="0" w:space="0" w:color="auto"/>
          </w:divBdr>
        </w:div>
        <w:div w:id="1243485778">
          <w:marLeft w:val="480"/>
          <w:marRight w:val="0"/>
          <w:marTop w:val="0"/>
          <w:marBottom w:val="0"/>
          <w:divBdr>
            <w:top w:val="none" w:sz="0" w:space="0" w:color="auto"/>
            <w:left w:val="none" w:sz="0" w:space="0" w:color="auto"/>
            <w:bottom w:val="none" w:sz="0" w:space="0" w:color="auto"/>
            <w:right w:val="none" w:sz="0" w:space="0" w:color="auto"/>
          </w:divBdr>
        </w:div>
        <w:div w:id="1455490161">
          <w:marLeft w:val="480"/>
          <w:marRight w:val="0"/>
          <w:marTop w:val="0"/>
          <w:marBottom w:val="0"/>
          <w:divBdr>
            <w:top w:val="none" w:sz="0" w:space="0" w:color="auto"/>
            <w:left w:val="none" w:sz="0" w:space="0" w:color="auto"/>
            <w:bottom w:val="none" w:sz="0" w:space="0" w:color="auto"/>
            <w:right w:val="none" w:sz="0" w:space="0" w:color="auto"/>
          </w:divBdr>
        </w:div>
        <w:div w:id="1549606023">
          <w:marLeft w:val="480"/>
          <w:marRight w:val="0"/>
          <w:marTop w:val="0"/>
          <w:marBottom w:val="0"/>
          <w:divBdr>
            <w:top w:val="none" w:sz="0" w:space="0" w:color="auto"/>
            <w:left w:val="none" w:sz="0" w:space="0" w:color="auto"/>
            <w:bottom w:val="none" w:sz="0" w:space="0" w:color="auto"/>
            <w:right w:val="none" w:sz="0" w:space="0" w:color="auto"/>
          </w:divBdr>
        </w:div>
        <w:div w:id="172644444">
          <w:marLeft w:val="480"/>
          <w:marRight w:val="0"/>
          <w:marTop w:val="0"/>
          <w:marBottom w:val="0"/>
          <w:divBdr>
            <w:top w:val="none" w:sz="0" w:space="0" w:color="auto"/>
            <w:left w:val="none" w:sz="0" w:space="0" w:color="auto"/>
            <w:bottom w:val="none" w:sz="0" w:space="0" w:color="auto"/>
            <w:right w:val="none" w:sz="0" w:space="0" w:color="auto"/>
          </w:divBdr>
        </w:div>
        <w:div w:id="1487431102">
          <w:marLeft w:val="480"/>
          <w:marRight w:val="0"/>
          <w:marTop w:val="0"/>
          <w:marBottom w:val="0"/>
          <w:divBdr>
            <w:top w:val="none" w:sz="0" w:space="0" w:color="auto"/>
            <w:left w:val="none" w:sz="0" w:space="0" w:color="auto"/>
            <w:bottom w:val="none" w:sz="0" w:space="0" w:color="auto"/>
            <w:right w:val="none" w:sz="0" w:space="0" w:color="auto"/>
          </w:divBdr>
        </w:div>
        <w:div w:id="1539119702">
          <w:marLeft w:val="480"/>
          <w:marRight w:val="0"/>
          <w:marTop w:val="0"/>
          <w:marBottom w:val="0"/>
          <w:divBdr>
            <w:top w:val="none" w:sz="0" w:space="0" w:color="auto"/>
            <w:left w:val="none" w:sz="0" w:space="0" w:color="auto"/>
            <w:bottom w:val="none" w:sz="0" w:space="0" w:color="auto"/>
            <w:right w:val="none" w:sz="0" w:space="0" w:color="auto"/>
          </w:divBdr>
        </w:div>
        <w:div w:id="1999845399">
          <w:marLeft w:val="480"/>
          <w:marRight w:val="0"/>
          <w:marTop w:val="0"/>
          <w:marBottom w:val="0"/>
          <w:divBdr>
            <w:top w:val="none" w:sz="0" w:space="0" w:color="auto"/>
            <w:left w:val="none" w:sz="0" w:space="0" w:color="auto"/>
            <w:bottom w:val="none" w:sz="0" w:space="0" w:color="auto"/>
            <w:right w:val="none" w:sz="0" w:space="0" w:color="auto"/>
          </w:divBdr>
        </w:div>
        <w:div w:id="1804689011">
          <w:marLeft w:val="480"/>
          <w:marRight w:val="0"/>
          <w:marTop w:val="0"/>
          <w:marBottom w:val="0"/>
          <w:divBdr>
            <w:top w:val="none" w:sz="0" w:space="0" w:color="auto"/>
            <w:left w:val="none" w:sz="0" w:space="0" w:color="auto"/>
            <w:bottom w:val="none" w:sz="0" w:space="0" w:color="auto"/>
            <w:right w:val="none" w:sz="0" w:space="0" w:color="auto"/>
          </w:divBdr>
        </w:div>
        <w:div w:id="166291750">
          <w:marLeft w:val="480"/>
          <w:marRight w:val="0"/>
          <w:marTop w:val="0"/>
          <w:marBottom w:val="0"/>
          <w:divBdr>
            <w:top w:val="none" w:sz="0" w:space="0" w:color="auto"/>
            <w:left w:val="none" w:sz="0" w:space="0" w:color="auto"/>
            <w:bottom w:val="none" w:sz="0" w:space="0" w:color="auto"/>
            <w:right w:val="none" w:sz="0" w:space="0" w:color="auto"/>
          </w:divBdr>
        </w:div>
        <w:div w:id="1835759987">
          <w:marLeft w:val="480"/>
          <w:marRight w:val="0"/>
          <w:marTop w:val="0"/>
          <w:marBottom w:val="0"/>
          <w:divBdr>
            <w:top w:val="none" w:sz="0" w:space="0" w:color="auto"/>
            <w:left w:val="none" w:sz="0" w:space="0" w:color="auto"/>
            <w:bottom w:val="none" w:sz="0" w:space="0" w:color="auto"/>
            <w:right w:val="none" w:sz="0" w:space="0" w:color="auto"/>
          </w:divBdr>
        </w:div>
        <w:div w:id="1510484042">
          <w:marLeft w:val="480"/>
          <w:marRight w:val="0"/>
          <w:marTop w:val="0"/>
          <w:marBottom w:val="0"/>
          <w:divBdr>
            <w:top w:val="none" w:sz="0" w:space="0" w:color="auto"/>
            <w:left w:val="none" w:sz="0" w:space="0" w:color="auto"/>
            <w:bottom w:val="none" w:sz="0" w:space="0" w:color="auto"/>
            <w:right w:val="none" w:sz="0" w:space="0" w:color="auto"/>
          </w:divBdr>
        </w:div>
        <w:div w:id="701437441">
          <w:marLeft w:val="480"/>
          <w:marRight w:val="0"/>
          <w:marTop w:val="0"/>
          <w:marBottom w:val="0"/>
          <w:divBdr>
            <w:top w:val="none" w:sz="0" w:space="0" w:color="auto"/>
            <w:left w:val="none" w:sz="0" w:space="0" w:color="auto"/>
            <w:bottom w:val="none" w:sz="0" w:space="0" w:color="auto"/>
            <w:right w:val="none" w:sz="0" w:space="0" w:color="auto"/>
          </w:divBdr>
        </w:div>
        <w:div w:id="673144826">
          <w:marLeft w:val="480"/>
          <w:marRight w:val="0"/>
          <w:marTop w:val="0"/>
          <w:marBottom w:val="0"/>
          <w:divBdr>
            <w:top w:val="none" w:sz="0" w:space="0" w:color="auto"/>
            <w:left w:val="none" w:sz="0" w:space="0" w:color="auto"/>
            <w:bottom w:val="none" w:sz="0" w:space="0" w:color="auto"/>
            <w:right w:val="none" w:sz="0" w:space="0" w:color="auto"/>
          </w:divBdr>
        </w:div>
        <w:div w:id="371542509">
          <w:marLeft w:val="480"/>
          <w:marRight w:val="0"/>
          <w:marTop w:val="0"/>
          <w:marBottom w:val="0"/>
          <w:divBdr>
            <w:top w:val="none" w:sz="0" w:space="0" w:color="auto"/>
            <w:left w:val="none" w:sz="0" w:space="0" w:color="auto"/>
            <w:bottom w:val="none" w:sz="0" w:space="0" w:color="auto"/>
            <w:right w:val="none" w:sz="0" w:space="0" w:color="auto"/>
          </w:divBdr>
        </w:div>
        <w:div w:id="850489737">
          <w:marLeft w:val="480"/>
          <w:marRight w:val="0"/>
          <w:marTop w:val="0"/>
          <w:marBottom w:val="0"/>
          <w:divBdr>
            <w:top w:val="none" w:sz="0" w:space="0" w:color="auto"/>
            <w:left w:val="none" w:sz="0" w:space="0" w:color="auto"/>
            <w:bottom w:val="none" w:sz="0" w:space="0" w:color="auto"/>
            <w:right w:val="none" w:sz="0" w:space="0" w:color="auto"/>
          </w:divBdr>
        </w:div>
        <w:div w:id="731082616">
          <w:marLeft w:val="480"/>
          <w:marRight w:val="0"/>
          <w:marTop w:val="0"/>
          <w:marBottom w:val="0"/>
          <w:divBdr>
            <w:top w:val="none" w:sz="0" w:space="0" w:color="auto"/>
            <w:left w:val="none" w:sz="0" w:space="0" w:color="auto"/>
            <w:bottom w:val="none" w:sz="0" w:space="0" w:color="auto"/>
            <w:right w:val="none" w:sz="0" w:space="0" w:color="auto"/>
          </w:divBdr>
        </w:div>
        <w:div w:id="1981570594">
          <w:marLeft w:val="480"/>
          <w:marRight w:val="0"/>
          <w:marTop w:val="0"/>
          <w:marBottom w:val="0"/>
          <w:divBdr>
            <w:top w:val="none" w:sz="0" w:space="0" w:color="auto"/>
            <w:left w:val="none" w:sz="0" w:space="0" w:color="auto"/>
            <w:bottom w:val="none" w:sz="0" w:space="0" w:color="auto"/>
            <w:right w:val="none" w:sz="0" w:space="0" w:color="auto"/>
          </w:divBdr>
        </w:div>
        <w:div w:id="1369182629">
          <w:marLeft w:val="480"/>
          <w:marRight w:val="0"/>
          <w:marTop w:val="0"/>
          <w:marBottom w:val="0"/>
          <w:divBdr>
            <w:top w:val="none" w:sz="0" w:space="0" w:color="auto"/>
            <w:left w:val="none" w:sz="0" w:space="0" w:color="auto"/>
            <w:bottom w:val="none" w:sz="0" w:space="0" w:color="auto"/>
            <w:right w:val="none" w:sz="0" w:space="0" w:color="auto"/>
          </w:divBdr>
        </w:div>
        <w:div w:id="1944268110">
          <w:marLeft w:val="480"/>
          <w:marRight w:val="0"/>
          <w:marTop w:val="0"/>
          <w:marBottom w:val="0"/>
          <w:divBdr>
            <w:top w:val="none" w:sz="0" w:space="0" w:color="auto"/>
            <w:left w:val="none" w:sz="0" w:space="0" w:color="auto"/>
            <w:bottom w:val="none" w:sz="0" w:space="0" w:color="auto"/>
            <w:right w:val="none" w:sz="0" w:space="0" w:color="auto"/>
          </w:divBdr>
        </w:div>
        <w:div w:id="769468511">
          <w:marLeft w:val="480"/>
          <w:marRight w:val="0"/>
          <w:marTop w:val="0"/>
          <w:marBottom w:val="0"/>
          <w:divBdr>
            <w:top w:val="none" w:sz="0" w:space="0" w:color="auto"/>
            <w:left w:val="none" w:sz="0" w:space="0" w:color="auto"/>
            <w:bottom w:val="none" w:sz="0" w:space="0" w:color="auto"/>
            <w:right w:val="none" w:sz="0" w:space="0" w:color="auto"/>
          </w:divBdr>
        </w:div>
        <w:div w:id="1189370510">
          <w:marLeft w:val="480"/>
          <w:marRight w:val="0"/>
          <w:marTop w:val="0"/>
          <w:marBottom w:val="0"/>
          <w:divBdr>
            <w:top w:val="none" w:sz="0" w:space="0" w:color="auto"/>
            <w:left w:val="none" w:sz="0" w:space="0" w:color="auto"/>
            <w:bottom w:val="none" w:sz="0" w:space="0" w:color="auto"/>
            <w:right w:val="none" w:sz="0" w:space="0" w:color="auto"/>
          </w:divBdr>
        </w:div>
        <w:div w:id="352152369">
          <w:marLeft w:val="480"/>
          <w:marRight w:val="0"/>
          <w:marTop w:val="0"/>
          <w:marBottom w:val="0"/>
          <w:divBdr>
            <w:top w:val="none" w:sz="0" w:space="0" w:color="auto"/>
            <w:left w:val="none" w:sz="0" w:space="0" w:color="auto"/>
            <w:bottom w:val="none" w:sz="0" w:space="0" w:color="auto"/>
            <w:right w:val="none" w:sz="0" w:space="0" w:color="auto"/>
          </w:divBdr>
        </w:div>
        <w:div w:id="1523281914">
          <w:marLeft w:val="480"/>
          <w:marRight w:val="0"/>
          <w:marTop w:val="0"/>
          <w:marBottom w:val="0"/>
          <w:divBdr>
            <w:top w:val="none" w:sz="0" w:space="0" w:color="auto"/>
            <w:left w:val="none" w:sz="0" w:space="0" w:color="auto"/>
            <w:bottom w:val="none" w:sz="0" w:space="0" w:color="auto"/>
            <w:right w:val="none" w:sz="0" w:space="0" w:color="auto"/>
          </w:divBdr>
        </w:div>
        <w:div w:id="2063753688">
          <w:marLeft w:val="480"/>
          <w:marRight w:val="0"/>
          <w:marTop w:val="0"/>
          <w:marBottom w:val="0"/>
          <w:divBdr>
            <w:top w:val="none" w:sz="0" w:space="0" w:color="auto"/>
            <w:left w:val="none" w:sz="0" w:space="0" w:color="auto"/>
            <w:bottom w:val="none" w:sz="0" w:space="0" w:color="auto"/>
            <w:right w:val="none" w:sz="0" w:space="0" w:color="auto"/>
          </w:divBdr>
        </w:div>
        <w:div w:id="1168906267">
          <w:marLeft w:val="480"/>
          <w:marRight w:val="0"/>
          <w:marTop w:val="0"/>
          <w:marBottom w:val="0"/>
          <w:divBdr>
            <w:top w:val="none" w:sz="0" w:space="0" w:color="auto"/>
            <w:left w:val="none" w:sz="0" w:space="0" w:color="auto"/>
            <w:bottom w:val="none" w:sz="0" w:space="0" w:color="auto"/>
            <w:right w:val="none" w:sz="0" w:space="0" w:color="auto"/>
          </w:divBdr>
        </w:div>
        <w:div w:id="1454205851">
          <w:marLeft w:val="480"/>
          <w:marRight w:val="0"/>
          <w:marTop w:val="0"/>
          <w:marBottom w:val="0"/>
          <w:divBdr>
            <w:top w:val="none" w:sz="0" w:space="0" w:color="auto"/>
            <w:left w:val="none" w:sz="0" w:space="0" w:color="auto"/>
            <w:bottom w:val="none" w:sz="0" w:space="0" w:color="auto"/>
            <w:right w:val="none" w:sz="0" w:space="0" w:color="auto"/>
          </w:divBdr>
        </w:div>
      </w:divsChild>
    </w:div>
    <w:div w:id="1282035580">
      <w:bodyDiv w:val="1"/>
      <w:marLeft w:val="0"/>
      <w:marRight w:val="0"/>
      <w:marTop w:val="0"/>
      <w:marBottom w:val="0"/>
      <w:divBdr>
        <w:top w:val="none" w:sz="0" w:space="0" w:color="auto"/>
        <w:left w:val="none" w:sz="0" w:space="0" w:color="auto"/>
        <w:bottom w:val="none" w:sz="0" w:space="0" w:color="auto"/>
        <w:right w:val="none" w:sz="0" w:space="0" w:color="auto"/>
      </w:divBdr>
    </w:div>
    <w:div w:id="1283682956">
      <w:bodyDiv w:val="1"/>
      <w:marLeft w:val="0"/>
      <w:marRight w:val="0"/>
      <w:marTop w:val="0"/>
      <w:marBottom w:val="0"/>
      <w:divBdr>
        <w:top w:val="none" w:sz="0" w:space="0" w:color="auto"/>
        <w:left w:val="none" w:sz="0" w:space="0" w:color="auto"/>
        <w:bottom w:val="none" w:sz="0" w:space="0" w:color="auto"/>
        <w:right w:val="none" w:sz="0" w:space="0" w:color="auto"/>
      </w:divBdr>
    </w:div>
    <w:div w:id="1284538338">
      <w:bodyDiv w:val="1"/>
      <w:marLeft w:val="0"/>
      <w:marRight w:val="0"/>
      <w:marTop w:val="0"/>
      <w:marBottom w:val="0"/>
      <w:divBdr>
        <w:top w:val="none" w:sz="0" w:space="0" w:color="auto"/>
        <w:left w:val="none" w:sz="0" w:space="0" w:color="auto"/>
        <w:bottom w:val="none" w:sz="0" w:space="0" w:color="auto"/>
        <w:right w:val="none" w:sz="0" w:space="0" w:color="auto"/>
      </w:divBdr>
    </w:div>
    <w:div w:id="1285232510">
      <w:bodyDiv w:val="1"/>
      <w:marLeft w:val="0"/>
      <w:marRight w:val="0"/>
      <w:marTop w:val="0"/>
      <w:marBottom w:val="0"/>
      <w:divBdr>
        <w:top w:val="none" w:sz="0" w:space="0" w:color="auto"/>
        <w:left w:val="none" w:sz="0" w:space="0" w:color="auto"/>
        <w:bottom w:val="none" w:sz="0" w:space="0" w:color="auto"/>
        <w:right w:val="none" w:sz="0" w:space="0" w:color="auto"/>
      </w:divBdr>
    </w:div>
    <w:div w:id="1285574124">
      <w:bodyDiv w:val="1"/>
      <w:marLeft w:val="0"/>
      <w:marRight w:val="0"/>
      <w:marTop w:val="0"/>
      <w:marBottom w:val="0"/>
      <w:divBdr>
        <w:top w:val="none" w:sz="0" w:space="0" w:color="auto"/>
        <w:left w:val="none" w:sz="0" w:space="0" w:color="auto"/>
        <w:bottom w:val="none" w:sz="0" w:space="0" w:color="auto"/>
        <w:right w:val="none" w:sz="0" w:space="0" w:color="auto"/>
      </w:divBdr>
    </w:div>
    <w:div w:id="1285767972">
      <w:bodyDiv w:val="1"/>
      <w:marLeft w:val="0"/>
      <w:marRight w:val="0"/>
      <w:marTop w:val="0"/>
      <w:marBottom w:val="0"/>
      <w:divBdr>
        <w:top w:val="none" w:sz="0" w:space="0" w:color="auto"/>
        <w:left w:val="none" w:sz="0" w:space="0" w:color="auto"/>
        <w:bottom w:val="none" w:sz="0" w:space="0" w:color="auto"/>
        <w:right w:val="none" w:sz="0" w:space="0" w:color="auto"/>
      </w:divBdr>
    </w:div>
    <w:div w:id="1286623262">
      <w:bodyDiv w:val="1"/>
      <w:marLeft w:val="0"/>
      <w:marRight w:val="0"/>
      <w:marTop w:val="0"/>
      <w:marBottom w:val="0"/>
      <w:divBdr>
        <w:top w:val="none" w:sz="0" w:space="0" w:color="auto"/>
        <w:left w:val="none" w:sz="0" w:space="0" w:color="auto"/>
        <w:bottom w:val="none" w:sz="0" w:space="0" w:color="auto"/>
        <w:right w:val="none" w:sz="0" w:space="0" w:color="auto"/>
      </w:divBdr>
    </w:div>
    <w:div w:id="1286817033">
      <w:bodyDiv w:val="1"/>
      <w:marLeft w:val="0"/>
      <w:marRight w:val="0"/>
      <w:marTop w:val="0"/>
      <w:marBottom w:val="0"/>
      <w:divBdr>
        <w:top w:val="none" w:sz="0" w:space="0" w:color="auto"/>
        <w:left w:val="none" w:sz="0" w:space="0" w:color="auto"/>
        <w:bottom w:val="none" w:sz="0" w:space="0" w:color="auto"/>
        <w:right w:val="none" w:sz="0" w:space="0" w:color="auto"/>
      </w:divBdr>
    </w:div>
    <w:div w:id="1291059921">
      <w:bodyDiv w:val="1"/>
      <w:marLeft w:val="0"/>
      <w:marRight w:val="0"/>
      <w:marTop w:val="0"/>
      <w:marBottom w:val="0"/>
      <w:divBdr>
        <w:top w:val="none" w:sz="0" w:space="0" w:color="auto"/>
        <w:left w:val="none" w:sz="0" w:space="0" w:color="auto"/>
        <w:bottom w:val="none" w:sz="0" w:space="0" w:color="auto"/>
        <w:right w:val="none" w:sz="0" w:space="0" w:color="auto"/>
      </w:divBdr>
    </w:div>
    <w:div w:id="1292319808">
      <w:bodyDiv w:val="1"/>
      <w:marLeft w:val="0"/>
      <w:marRight w:val="0"/>
      <w:marTop w:val="0"/>
      <w:marBottom w:val="0"/>
      <w:divBdr>
        <w:top w:val="none" w:sz="0" w:space="0" w:color="auto"/>
        <w:left w:val="none" w:sz="0" w:space="0" w:color="auto"/>
        <w:bottom w:val="none" w:sz="0" w:space="0" w:color="auto"/>
        <w:right w:val="none" w:sz="0" w:space="0" w:color="auto"/>
      </w:divBdr>
    </w:div>
    <w:div w:id="1294557435">
      <w:bodyDiv w:val="1"/>
      <w:marLeft w:val="0"/>
      <w:marRight w:val="0"/>
      <w:marTop w:val="0"/>
      <w:marBottom w:val="0"/>
      <w:divBdr>
        <w:top w:val="none" w:sz="0" w:space="0" w:color="auto"/>
        <w:left w:val="none" w:sz="0" w:space="0" w:color="auto"/>
        <w:bottom w:val="none" w:sz="0" w:space="0" w:color="auto"/>
        <w:right w:val="none" w:sz="0" w:space="0" w:color="auto"/>
      </w:divBdr>
    </w:div>
    <w:div w:id="1296138097">
      <w:bodyDiv w:val="1"/>
      <w:marLeft w:val="0"/>
      <w:marRight w:val="0"/>
      <w:marTop w:val="0"/>
      <w:marBottom w:val="0"/>
      <w:divBdr>
        <w:top w:val="none" w:sz="0" w:space="0" w:color="auto"/>
        <w:left w:val="none" w:sz="0" w:space="0" w:color="auto"/>
        <w:bottom w:val="none" w:sz="0" w:space="0" w:color="auto"/>
        <w:right w:val="none" w:sz="0" w:space="0" w:color="auto"/>
      </w:divBdr>
    </w:div>
    <w:div w:id="1299140179">
      <w:bodyDiv w:val="1"/>
      <w:marLeft w:val="0"/>
      <w:marRight w:val="0"/>
      <w:marTop w:val="0"/>
      <w:marBottom w:val="0"/>
      <w:divBdr>
        <w:top w:val="none" w:sz="0" w:space="0" w:color="auto"/>
        <w:left w:val="none" w:sz="0" w:space="0" w:color="auto"/>
        <w:bottom w:val="none" w:sz="0" w:space="0" w:color="auto"/>
        <w:right w:val="none" w:sz="0" w:space="0" w:color="auto"/>
      </w:divBdr>
    </w:div>
    <w:div w:id="1300182268">
      <w:bodyDiv w:val="1"/>
      <w:marLeft w:val="0"/>
      <w:marRight w:val="0"/>
      <w:marTop w:val="0"/>
      <w:marBottom w:val="0"/>
      <w:divBdr>
        <w:top w:val="none" w:sz="0" w:space="0" w:color="auto"/>
        <w:left w:val="none" w:sz="0" w:space="0" w:color="auto"/>
        <w:bottom w:val="none" w:sz="0" w:space="0" w:color="auto"/>
        <w:right w:val="none" w:sz="0" w:space="0" w:color="auto"/>
      </w:divBdr>
    </w:div>
    <w:div w:id="1304775889">
      <w:bodyDiv w:val="1"/>
      <w:marLeft w:val="0"/>
      <w:marRight w:val="0"/>
      <w:marTop w:val="0"/>
      <w:marBottom w:val="0"/>
      <w:divBdr>
        <w:top w:val="none" w:sz="0" w:space="0" w:color="auto"/>
        <w:left w:val="none" w:sz="0" w:space="0" w:color="auto"/>
        <w:bottom w:val="none" w:sz="0" w:space="0" w:color="auto"/>
        <w:right w:val="none" w:sz="0" w:space="0" w:color="auto"/>
      </w:divBdr>
    </w:div>
    <w:div w:id="1306013324">
      <w:bodyDiv w:val="1"/>
      <w:marLeft w:val="0"/>
      <w:marRight w:val="0"/>
      <w:marTop w:val="0"/>
      <w:marBottom w:val="0"/>
      <w:divBdr>
        <w:top w:val="none" w:sz="0" w:space="0" w:color="auto"/>
        <w:left w:val="none" w:sz="0" w:space="0" w:color="auto"/>
        <w:bottom w:val="none" w:sz="0" w:space="0" w:color="auto"/>
        <w:right w:val="none" w:sz="0" w:space="0" w:color="auto"/>
      </w:divBdr>
    </w:div>
    <w:div w:id="1307275625">
      <w:bodyDiv w:val="1"/>
      <w:marLeft w:val="0"/>
      <w:marRight w:val="0"/>
      <w:marTop w:val="0"/>
      <w:marBottom w:val="0"/>
      <w:divBdr>
        <w:top w:val="none" w:sz="0" w:space="0" w:color="auto"/>
        <w:left w:val="none" w:sz="0" w:space="0" w:color="auto"/>
        <w:bottom w:val="none" w:sz="0" w:space="0" w:color="auto"/>
        <w:right w:val="none" w:sz="0" w:space="0" w:color="auto"/>
      </w:divBdr>
    </w:div>
    <w:div w:id="1309047368">
      <w:bodyDiv w:val="1"/>
      <w:marLeft w:val="0"/>
      <w:marRight w:val="0"/>
      <w:marTop w:val="0"/>
      <w:marBottom w:val="0"/>
      <w:divBdr>
        <w:top w:val="none" w:sz="0" w:space="0" w:color="auto"/>
        <w:left w:val="none" w:sz="0" w:space="0" w:color="auto"/>
        <w:bottom w:val="none" w:sz="0" w:space="0" w:color="auto"/>
        <w:right w:val="none" w:sz="0" w:space="0" w:color="auto"/>
      </w:divBdr>
    </w:div>
    <w:div w:id="1309817617">
      <w:bodyDiv w:val="1"/>
      <w:marLeft w:val="0"/>
      <w:marRight w:val="0"/>
      <w:marTop w:val="0"/>
      <w:marBottom w:val="0"/>
      <w:divBdr>
        <w:top w:val="none" w:sz="0" w:space="0" w:color="auto"/>
        <w:left w:val="none" w:sz="0" w:space="0" w:color="auto"/>
        <w:bottom w:val="none" w:sz="0" w:space="0" w:color="auto"/>
        <w:right w:val="none" w:sz="0" w:space="0" w:color="auto"/>
      </w:divBdr>
    </w:div>
    <w:div w:id="1312170213">
      <w:bodyDiv w:val="1"/>
      <w:marLeft w:val="0"/>
      <w:marRight w:val="0"/>
      <w:marTop w:val="0"/>
      <w:marBottom w:val="0"/>
      <w:divBdr>
        <w:top w:val="none" w:sz="0" w:space="0" w:color="auto"/>
        <w:left w:val="none" w:sz="0" w:space="0" w:color="auto"/>
        <w:bottom w:val="none" w:sz="0" w:space="0" w:color="auto"/>
        <w:right w:val="none" w:sz="0" w:space="0" w:color="auto"/>
      </w:divBdr>
    </w:div>
    <w:div w:id="1318455007">
      <w:bodyDiv w:val="1"/>
      <w:marLeft w:val="0"/>
      <w:marRight w:val="0"/>
      <w:marTop w:val="0"/>
      <w:marBottom w:val="0"/>
      <w:divBdr>
        <w:top w:val="none" w:sz="0" w:space="0" w:color="auto"/>
        <w:left w:val="none" w:sz="0" w:space="0" w:color="auto"/>
        <w:bottom w:val="none" w:sz="0" w:space="0" w:color="auto"/>
        <w:right w:val="none" w:sz="0" w:space="0" w:color="auto"/>
      </w:divBdr>
    </w:div>
    <w:div w:id="1318995057">
      <w:bodyDiv w:val="1"/>
      <w:marLeft w:val="0"/>
      <w:marRight w:val="0"/>
      <w:marTop w:val="0"/>
      <w:marBottom w:val="0"/>
      <w:divBdr>
        <w:top w:val="none" w:sz="0" w:space="0" w:color="auto"/>
        <w:left w:val="none" w:sz="0" w:space="0" w:color="auto"/>
        <w:bottom w:val="none" w:sz="0" w:space="0" w:color="auto"/>
        <w:right w:val="none" w:sz="0" w:space="0" w:color="auto"/>
      </w:divBdr>
    </w:div>
    <w:div w:id="1321080382">
      <w:bodyDiv w:val="1"/>
      <w:marLeft w:val="0"/>
      <w:marRight w:val="0"/>
      <w:marTop w:val="0"/>
      <w:marBottom w:val="0"/>
      <w:divBdr>
        <w:top w:val="none" w:sz="0" w:space="0" w:color="auto"/>
        <w:left w:val="none" w:sz="0" w:space="0" w:color="auto"/>
        <w:bottom w:val="none" w:sz="0" w:space="0" w:color="auto"/>
        <w:right w:val="none" w:sz="0" w:space="0" w:color="auto"/>
      </w:divBdr>
    </w:div>
    <w:div w:id="1322351788">
      <w:bodyDiv w:val="1"/>
      <w:marLeft w:val="0"/>
      <w:marRight w:val="0"/>
      <w:marTop w:val="0"/>
      <w:marBottom w:val="0"/>
      <w:divBdr>
        <w:top w:val="none" w:sz="0" w:space="0" w:color="auto"/>
        <w:left w:val="none" w:sz="0" w:space="0" w:color="auto"/>
        <w:bottom w:val="none" w:sz="0" w:space="0" w:color="auto"/>
        <w:right w:val="none" w:sz="0" w:space="0" w:color="auto"/>
      </w:divBdr>
    </w:div>
    <w:div w:id="1325158909">
      <w:bodyDiv w:val="1"/>
      <w:marLeft w:val="0"/>
      <w:marRight w:val="0"/>
      <w:marTop w:val="0"/>
      <w:marBottom w:val="0"/>
      <w:divBdr>
        <w:top w:val="none" w:sz="0" w:space="0" w:color="auto"/>
        <w:left w:val="none" w:sz="0" w:space="0" w:color="auto"/>
        <w:bottom w:val="none" w:sz="0" w:space="0" w:color="auto"/>
        <w:right w:val="none" w:sz="0" w:space="0" w:color="auto"/>
      </w:divBdr>
    </w:div>
    <w:div w:id="1325206403">
      <w:bodyDiv w:val="1"/>
      <w:marLeft w:val="0"/>
      <w:marRight w:val="0"/>
      <w:marTop w:val="0"/>
      <w:marBottom w:val="0"/>
      <w:divBdr>
        <w:top w:val="none" w:sz="0" w:space="0" w:color="auto"/>
        <w:left w:val="none" w:sz="0" w:space="0" w:color="auto"/>
        <w:bottom w:val="none" w:sz="0" w:space="0" w:color="auto"/>
        <w:right w:val="none" w:sz="0" w:space="0" w:color="auto"/>
      </w:divBdr>
    </w:div>
    <w:div w:id="1328049763">
      <w:bodyDiv w:val="1"/>
      <w:marLeft w:val="0"/>
      <w:marRight w:val="0"/>
      <w:marTop w:val="0"/>
      <w:marBottom w:val="0"/>
      <w:divBdr>
        <w:top w:val="none" w:sz="0" w:space="0" w:color="auto"/>
        <w:left w:val="none" w:sz="0" w:space="0" w:color="auto"/>
        <w:bottom w:val="none" w:sz="0" w:space="0" w:color="auto"/>
        <w:right w:val="none" w:sz="0" w:space="0" w:color="auto"/>
      </w:divBdr>
    </w:div>
    <w:div w:id="1331373206">
      <w:bodyDiv w:val="1"/>
      <w:marLeft w:val="0"/>
      <w:marRight w:val="0"/>
      <w:marTop w:val="0"/>
      <w:marBottom w:val="0"/>
      <w:divBdr>
        <w:top w:val="none" w:sz="0" w:space="0" w:color="auto"/>
        <w:left w:val="none" w:sz="0" w:space="0" w:color="auto"/>
        <w:bottom w:val="none" w:sz="0" w:space="0" w:color="auto"/>
        <w:right w:val="none" w:sz="0" w:space="0" w:color="auto"/>
      </w:divBdr>
    </w:div>
    <w:div w:id="1337340743">
      <w:bodyDiv w:val="1"/>
      <w:marLeft w:val="0"/>
      <w:marRight w:val="0"/>
      <w:marTop w:val="0"/>
      <w:marBottom w:val="0"/>
      <w:divBdr>
        <w:top w:val="none" w:sz="0" w:space="0" w:color="auto"/>
        <w:left w:val="none" w:sz="0" w:space="0" w:color="auto"/>
        <w:bottom w:val="none" w:sz="0" w:space="0" w:color="auto"/>
        <w:right w:val="none" w:sz="0" w:space="0" w:color="auto"/>
      </w:divBdr>
    </w:div>
    <w:div w:id="1337536117">
      <w:bodyDiv w:val="1"/>
      <w:marLeft w:val="0"/>
      <w:marRight w:val="0"/>
      <w:marTop w:val="0"/>
      <w:marBottom w:val="0"/>
      <w:divBdr>
        <w:top w:val="none" w:sz="0" w:space="0" w:color="auto"/>
        <w:left w:val="none" w:sz="0" w:space="0" w:color="auto"/>
        <w:bottom w:val="none" w:sz="0" w:space="0" w:color="auto"/>
        <w:right w:val="none" w:sz="0" w:space="0" w:color="auto"/>
      </w:divBdr>
    </w:div>
    <w:div w:id="1339306217">
      <w:bodyDiv w:val="1"/>
      <w:marLeft w:val="0"/>
      <w:marRight w:val="0"/>
      <w:marTop w:val="0"/>
      <w:marBottom w:val="0"/>
      <w:divBdr>
        <w:top w:val="none" w:sz="0" w:space="0" w:color="auto"/>
        <w:left w:val="none" w:sz="0" w:space="0" w:color="auto"/>
        <w:bottom w:val="none" w:sz="0" w:space="0" w:color="auto"/>
        <w:right w:val="none" w:sz="0" w:space="0" w:color="auto"/>
      </w:divBdr>
    </w:div>
    <w:div w:id="1340815307">
      <w:bodyDiv w:val="1"/>
      <w:marLeft w:val="0"/>
      <w:marRight w:val="0"/>
      <w:marTop w:val="0"/>
      <w:marBottom w:val="0"/>
      <w:divBdr>
        <w:top w:val="none" w:sz="0" w:space="0" w:color="auto"/>
        <w:left w:val="none" w:sz="0" w:space="0" w:color="auto"/>
        <w:bottom w:val="none" w:sz="0" w:space="0" w:color="auto"/>
        <w:right w:val="none" w:sz="0" w:space="0" w:color="auto"/>
      </w:divBdr>
    </w:div>
    <w:div w:id="1342775899">
      <w:bodyDiv w:val="1"/>
      <w:marLeft w:val="0"/>
      <w:marRight w:val="0"/>
      <w:marTop w:val="0"/>
      <w:marBottom w:val="0"/>
      <w:divBdr>
        <w:top w:val="none" w:sz="0" w:space="0" w:color="auto"/>
        <w:left w:val="none" w:sz="0" w:space="0" w:color="auto"/>
        <w:bottom w:val="none" w:sz="0" w:space="0" w:color="auto"/>
        <w:right w:val="none" w:sz="0" w:space="0" w:color="auto"/>
      </w:divBdr>
    </w:div>
    <w:div w:id="1346009818">
      <w:bodyDiv w:val="1"/>
      <w:marLeft w:val="0"/>
      <w:marRight w:val="0"/>
      <w:marTop w:val="0"/>
      <w:marBottom w:val="0"/>
      <w:divBdr>
        <w:top w:val="none" w:sz="0" w:space="0" w:color="auto"/>
        <w:left w:val="none" w:sz="0" w:space="0" w:color="auto"/>
        <w:bottom w:val="none" w:sz="0" w:space="0" w:color="auto"/>
        <w:right w:val="none" w:sz="0" w:space="0" w:color="auto"/>
      </w:divBdr>
    </w:div>
    <w:div w:id="1347365610">
      <w:bodyDiv w:val="1"/>
      <w:marLeft w:val="0"/>
      <w:marRight w:val="0"/>
      <w:marTop w:val="0"/>
      <w:marBottom w:val="0"/>
      <w:divBdr>
        <w:top w:val="none" w:sz="0" w:space="0" w:color="auto"/>
        <w:left w:val="none" w:sz="0" w:space="0" w:color="auto"/>
        <w:bottom w:val="none" w:sz="0" w:space="0" w:color="auto"/>
        <w:right w:val="none" w:sz="0" w:space="0" w:color="auto"/>
      </w:divBdr>
    </w:div>
    <w:div w:id="1348361209">
      <w:bodyDiv w:val="1"/>
      <w:marLeft w:val="0"/>
      <w:marRight w:val="0"/>
      <w:marTop w:val="0"/>
      <w:marBottom w:val="0"/>
      <w:divBdr>
        <w:top w:val="none" w:sz="0" w:space="0" w:color="auto"/>
        <w:left w:val="none" w:sz="0" w:space="0" w:color="auto"/>
        <w:bottom w:val="none" w:sz="0" w:space="0" w:color="auto"/>
        <w:right w:val="none" w:sz="0" w:space="0" w:color="auto"/>
      </w:divBdr>
    </w:div>
    <w:div w:id="1352151215">
      <w:bodyDiv w:val="1"/>
      <w:marLeft w:val="0"/>
      <w:marRight w:val="0"/>
      <w:marTop w:val="0"/>
      <w:marBottom w:val="0"/>
      <w:divBdr>
        <w:top w:val="none" w:sz="0" w:space="0" w:color="auto"/>
        <w:left w:val="none" w:sz="0" w:space="0" w:color="auto"/>
        <w:bottom w:val="none" w:sz="0" w:space="0" w:color="auto"/>
        <w:right w:val="none" w:sz="0" w:space="0" w:color="auto"/>
      </w:divBdr>
    </w:div>
    <w:div w:id="1352877013">
      <w:bodyDiv w:val="1"/>
      <w:marLeft w:val="0"/>
      <w:marRight w:val="0"/>
      <w:marTop w:val="0"/>
      <w:marBottom w:val="0"/>
      <w:divBdr>
        <w:top w:val="none" w:sz="0" w:space="0" w:color="auto"/>
        <w:left w:val="none" w:sz="0" w:space="0" w:color="auto"/>
        <w:bottom w:val="none" w:sz="0" w:space="0" w:color="auto"/>
        <w:right w:val="none" w:sz="0" w:space="0" w:color="auto"/>
      </w:divBdr>
    </w:div>
    <w:div w:id="1355692577">
      <w:bodyDiv w:val="1"/>
      <w:marLeft w:val="0"/>
      <w:marRight w:val="0"/>
      <w:marTop w:val="0"/>
      <w:marBottom w:val="0"/>
      <w:divBdr>
        <w:top w:val="none" w:sz="0" w:space="0" w:color="auto"/>
        <w:left w:val="none" w:sz="0" w:space="0" w:color="auto"/>
        <w:bottom w:val="none" w:sz="0" w:space="0" w:color="auto"/>
        <w:right w:val="none" w:sz="0" w:space="0" w:color="auto"/>
      </w:divBdr>
    </w:div>
    <w:div w:id="1355884533">
      <w:bodyDiv w:val="1"/>
      <w:marLeft w:val="0"/>
      <w:marRight w:val="0"/>
      <w:marTop w:val="0"/>
      <w:marBottom w:val="0"/>
      <w:divBdr>
        <w:top w:val="none" w:sz="0" w:space="0" w:color="auto"/>
        <w:left w:val="none" w:sz="0" w:space="0" w:color="auto"/>
        <w:bottom w:val="none" w:sz="0" w:space="0" w:color="auto"/>
        <w:right w:val="none" w:sz="0" w:space="0" w:color="auto"/>
      </w:divBdr>
    </w:div>
    <w:div w:id="1356692217">
      <w:bodyDiv w:val="1"/>
      <w:marLeft w:val="0"/>
      <w:marRight w:val="0"/>
      <w:marTop w:val="0"/>
      <w:marBottom w:val="0"/>
      <w:divBdr>
        <w:top w:val="none" w:sz="0" w:space="0" w:color="auto"/>
        <w:left w:val="none" w:sz="0" w:space="0" w:color="auto"/>
        <w:bottom w:val="none" w:sz="0" w:space="0" w:color="auto"/>
        <w:right w:val="none" w:sz="0" w:space="0" w:color="auto"/>
      </w:divBdr>
    </w:div>
    <w:div w:id="1356927170">
      <w:bodyDiv w:val="1"/>
      <w:marLeft w:val="0"/>
      <w:marRight w:val="0"/>
      <w:marTop w:val="0"/>
      <w:marBottom w:val="0"/>
      <w:divBdr>
        <w:top w:val="none" w:sz="0" w:space="0" w:color="auto"/>
        <w:left w:val="none" w:sz="0" w:space="0" w:color="auto"/>
        <w:bottom w:val="none" w:sz="0" w:space="0" w:color="auto"/>
        <w:right w:val="none" w:sz="0" w:space="0" w:color="auto"/>
      </w:divBdr>
    </w:div>
    <w:div w:id="1357389615">
      <w:bodyDiv w:val="1"/>
      <w:marLeft w:val="0"/>
      <w:marRight w:val="0"/>
      <w:marTop w:val="0"/>
      <w:marBottom w:val="0"/>
      <w:divBdr>
        <w:top w:val="none" w:sz="0" w:space="0" w:color="auto"/>
        <w:left w:val="none" w:sz="0" w:space="0" w:color="auto"/>
        <w:bottom w:val="none" w:sz="0" w:space="0" w:color="auto"/>
        <w:right w:val="none" w:sz="0" w:space="0" w:color="auto"/>
      </w:divBdr>
    </w:div>
    <w:div w:id="1357928118">
      <w:bodyDiv w:val="1"/>
      <w:marLeft w:val="0"/>
      <w:marRight w:val="0"/>
      <w:marTop w:val="0"/>
      <w:marBottom w:val="0"/>
      <w:divBdr>
        <w:top w:val="none" w:sz="0" w:space="0" w:color="auto"/>
        <w:left w:val="none" w:sz="0" w:space="0" w:color="auto"/>
        <w:bottom w:val="none" w:sz="0" w:space="0" w:color="auto"/>
        <w:right w:val="none" w:sz="0" w:space="0" w:color="auto"/>
      </w:divBdr>
    </w:div>
    <w:div w:id="1358310123">
      <w:bodyDiv w:val="1"/>
      <w:marLeft w:val="0"/>
      <w:marRight w:val="0"/>
      <w:marTop w:val="0"/>
      <w:marBottom w:val="0"/>
      <w:divBdr>
        <w:top w:val="none" w:sz="0" w:space="0" w:color="auto"/>
        <w:left w:val="none" w:sz="0" w:space="0" w:color="auto"/>
        <w:bottom w:val="none" w:sz="0" w:space="0" w:color="auto"/>
        <w:right w:val="none" w:sz="0" w:space="0" w:color="auto"/>
      </w:divBdr>
    </w:div>
    <w:div w:id="1358770115">
      <w:bodyDiv w:val="1"/>
      <w:marLeft w:val="0"/>
      <w:marRight w:val="0"/>
      <w:marTop w:val="0"/>
      <w:marBottom w:val="0"/>
      <w:divBdr>
        <w:top w:val="none" w:sz="0" w:space="0" w:color="auto"/>
        <w:left w:val="none" w:sz="0" w:space="0" w:color="auto"/>
        <w:bottom w:val="none" w:sz="0" w:space="0" w:color="auto"/>
        <w:right w:val="none" w:sz="0" w:space="0" w:color="auto"/>
      </w:divBdr>
    </w:div>
    <w:div w:id="1361324864">
      <w:bodyDiv w:val="1"/>
      <w:marLeft w:val="0"/>
      <w:marRight w:val="0"/>
      <w:marTop w:val="0"/>
      <w:marBottom w:val="0"/>
      <w:divBdr>
        <w:top w:val="none" w:sz="0" w:space="0" w:color="auto"/>
        <w:left w:val="none" w:sz="0" w:space="0" w:color="auto"/>
        <w:bottom w:val="none" w:sz="0" w:space="0" w:color="auto"/>
        <w:right w:val="none" w:sz="0" w:space="0" w:color="auto"/>
      </w:divBdr>
    </w:div>
    <w:div w:id="1362363786">
      <w:bodyDiv w:val="1"/>
      <w:marLeft w:val="0"/>
      <w:marRight w:val="0"/>
      <w:marTop w:val="0"/>
      <w:marBottom w:val="0"/>
      <w:divBdr>
        <w:top w:val="none" w:sz="0" w:space="0" w:color="auto"/>
        <w:left w:val="none" w:sz="0" w:space="0" w:color="auto"/>
        <w:bottom w:val="none" w:sz="0" w:space="0" w:color="auto"/>
        <w:right w:val="none" w:sz="0" w:space="0" w:color="auto"/>
      </w:divBdr>
    </w:div>
    <w:div w:id="1362709623">
      <w:bodyDiv w:val="1"/>
      <w:marLeft w:val="0"/>
      <w:marRight w:val="0"/>
      <w:marTop w:val="0"/>
      <w:marBottom w:val="0"/>
      <w:divBdr>
        <w:top w:val="none" w:sz="0" w:space="0" w:color="auto"/>
        <w:left w:val="none" w:sz="0" w:space="0" w:color="auto"/>
        <w:bottom w:val="none" w:sz="0" w:space="0" w:color="auto"/>
        <w:right w:val="none" w:sz="0" w:space="0" w:color="auto"/>
      </w:divBdr>
    </w:div>
    <w:div w:id="1369258573">
      <w:bodyDiv w:val="1"/>
      <w:marLeft w:val="0"/>
      <w:marRight w:val="0"/>
      <w:marTop w:val="0"/>
      <w:marBottom w:val="0"/>
      <w:divBdr>
        <w:top w:val="none" w:sz="0" w:space="0" w:color="auto"/>
        <w:left w:val="none" w:sz="0" w:space="0" w:color="auto"/>
        <w:bottom w:val="none" w:sz="0" w:space="0" w:color="auto"/>
        <w:right w:val="none" w:sz="0" w:space="0" w:color="auto"/>
      </w:divBdr>
    </w:div>
    <w:div w:id="1369531497">
      <w:bodyDiv w:val="1"/>
      <w:marLeft w:val="0"/>
      <w:marRight w:val="0"/>
      <w:marTop w:val="0"/>
      <w:marBottom w:val="0"/>
      <w:divBdr>
        <w:top w:val="none" w:sz="0" w:space="0" w:color="auto"/>
        <w:left w:val="none" w:sz="0" w:space="0" w:color="auto"/>
        <w:bottom w:val="none" w:sz="0" w:space="0" w:color="auto"/>
        <w:right w:val="none" w:sz="0" w:space="0" w:color="auto"/>
      </w:divBdr>
    </w:div>
    <w:div w:id="1373312854">
      <w:bodyDiv w:val="1"/>
      <w:marLeft w:val="0"/>
      <w:marRight w:val="0"/>
      <w:marTop w:val="0"/>
      <w:marBottom w:val="0"/>
      <w:divBdr>
        <w:top w:val="none" w:sz="0" w:space="0" w:color="auto"/>
        <w:left w:val="none" w:sz="0" w:space="0" w:color="auto"/>
        <w:bottom w:val="none" w:sz="0" w:space="0" w:color="auto"/>
        <w:right w:val="none" w:sz="0" w:space="0" w:color="auto"/>
      </w:divBdr>
    </w:div>
    <w:div w:id="1373463523">
      <w:bodyDiv w:val="1"/>
      <w:marLeft w:val="0"/>
      <w:marRight w:val="0"/>
      <w:marTop w:val="0"/>
      <w:marBottom w:val="0"/>
      <w:divBdr>
        <w:top w:val="none" w:sz="0" w:space="0" w:color="auto"/>
        <w:left w:val="none" w:sz="0" w:space="0" w:color="auto"/>
        <w:bottom w:val="none" w:sz="0" w:space="0" w:color="auto"/>
        <w:right w:val="none" w:sz="0" w:space="0" w:color="auto"/>
      </w:divBdr>
    </w:div>
    <w:div w:id="1373728110">
      <w:bodyDiv w:val="1"/>
      <w:marLeft w:val="0"/>
      <w:marRight w:val="0"/>
      <w:marTop w:val="0"/>
      <w:marBottom w:val="0"/>
      <w:divBdr>
        <w:top w:val="none" w:sz="0" w:space="0" w:color="auto"/>
        <w:left w:val="none" w:sz="0" w:space="0" w:color="auto"/>
        <w:bottom w:val="none" w:sz="0" w:space="0" w:color="auto"/>
        <w:right w:val="none" w:sz="0" w:space="0" w:color="auto"/>
      </w:divBdr>
    </w:div>
    <w:div w:id="1374773946">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427905">
      <w:bodyDiv w:val="1"/>
      <w:marLeft w:val="0"/>
      <w:marRight w:val="0"/>
      <w:marTop w:val="0"/>
      <w:marBottom w:val="0"/>
      <w:divBdr>
        <w:top w:val="none" w:sz="0" w:space="0" w:color="auto"/>
        <w:left w:val="none" w:sz="0" w:space="0" w:color="auto"/>
        <w:bottom w:val="none" w:sz="0" w:space="0" w:color="auto"/>
        <w:right w:val="none" w:sz="0" w:space="0" w:color="auto"/>
      </w:divBdr>
    </w:div>
    <w:div w:id="1376731997">
      <w:bodyDiv w:val="1"/>
      <w:marLeft w:val="0"/>
      <w:marRight w:val="0"/>
      <w:marTop w:val="0"/>
      <w:marBottom w:val="0"/>
      <w:divBdr>
        <w:top w:val="none" w:sz="0" w:space="0" w:color="auto"/>
        <w:left w:val="none" w:sz="0" w:space="0" w:color="auto"/>
        <w:bottom w:val="none" w:sz="0" w:space="0" w:color="auto"/>
        <w:right w:val="none" w:sz="0" w:space="0" w:color="auto"/>
      </w:divBdr>
    </w:div>
    <w:div w:id="1377506852">
      <w:bodyDiv w:val="1"/>
      <w:marLeft w:val="0"/>
      <w:marRight w:val="0"/>
      <w:marTop w:val="0"/>
      <w:marBottom w:val="0"/>
      <w:divBdr>
        <w:top w:val="none" w:sz="0" w:space="0" w:color="auto"/>
        <w:left w:val="none" w:sz="0" w:space="0" w:color="auto"/>
        <w:bottom w:val="none" w:sz="0" w:space="0" w:color="auto"/>
        <w:right w:val="none" w:sz="0" w:space="0" w:color="auto"/>
      </w:divBdr>
    </w:div>
    <w:div w:id="1377586106">
      <w:bodyDiv w:val="1"/>
      <w:marLeft w:val="0"/>
      <w:marRight w:val="0"/>
      <w:marTop w:val="0"/>
      <w:marBottom w:val="0"/>
      <w:divBdr>
        <w:top w:val="none" w:sz="0" w:space="0" w:color="auto"/>
        <w:left w:val="none" w:sz="0" w:space="0" w:color="auto"/>
        <w:bottom w:val="none" w:sz="0" w:space="0" w:color="auto"/>
        <w:right w:val="none" w:sz="0" w:space="0" w:color="auto"/>
      </w:divBdr>
    </w:div>
    <w:div w:id="1379625068">
      <w:bodyDiv w:val="1"/>
      <w:marLeft w:val="0"/>
      <w:marRight w:val="0"/>
      <w:marTop w:val="0"/>
      <w:marBottom w:val="0"/>
      <w:divBdr>
        <w:top w:val="none" w:sz="0" w:space="0" w:color="auto"/>
        <w:left w:val="none" w:sz="0" w:space="0" w:color="auto"/>
        <w:bottom w:val="none" w:sz="0" w:space="0" w:color="auto"/>
        <w:right w:val="none" w:sz="0" w:space="0" w:color="auto"/>
      </w:divBdr>
    </w:div>
    <w:div w:id="1380861458">
      <w:bodyDiv w:val="1"/>
      <w:marLeft w:val="0"/>
      <w:marRight w:val="0"/>
      <w:marTop w:val="0"/>
      <w:marBottom w:val="0"/>
      <w:divBdr>
        <w:top w:val="none" w:sz="0" w:space="0" w:color="auto"/>
        <w:left w:val="none" w:sz="0" w:space="0" w:color="auto"/>
        <w:bottom w:val="none" w:sz="0" w:space="0" w:color="auto"/>
        <w:right w:val="none" w:sz="0" w:space="0" w:color="auto"/>
      </w:divBdr>
    </w:div>
    <w:div w:id="1381514878">
      <w:bodyDiv w:val="1"/>
      <w:marLeft w:val="0"/>
      <w:marRight w:val="0"/>
      <w:marTop w:val="0"/>
      <w:marBottom w:val="0"/>
      <w:divBdr>
        <w:top w:val="none" w:sz="0" w:space="0" w:color="auto"/>
        <w:left w:val="none" w:sz="0" w:space="0" w:color="auto"/>
        <w:bottom w:val="none" w:sz="0" w:space="0" w:color="auto"/>
        <w:right w:val="none" w:sz="0" w:space="0" w:color="auto"/>
      </w:divBdr>
    </w:div>
    <w:div w:id="1384937874">
      <w:bodyDiv w:val="1"/>
      <w:marLeft w:val="0"/>
      <w:marRight w:val="0"/>
      <w:marTop w:val="0"/>
      <w:marBottom w:val="0"/>
      <w:divBdr>
        <w:top w:val="none" w:sz="0" w:space="0" w:color="auto"/>
        <w:left w:val="none" w:sz="0" w:space="0" w:color="auto"/>
        <w:bottom w:val="none" w:sz="0" w:space="0" w:color="auto"/>
        <w:right w:val="none" w:sz="0" w:space="0" w:color="auto"/>
      </w:divBdr>
    </w:div>
    <w:div w:id="1386834484">
      <w:bodyDiv w:val="1"/>
      <w:marLeft w:val="0"/>
      <w:marRight w:val="0"/>
      <w:marTop w:val="0"/>
      <w:marBottom w:val="0"/>
      <w:divBdr>
        <w:top w:val="none" w:sz="0" w:space="0" w:color="auto"/>
        <w:left w:val="none" w:sz="0" w:space="0" w:color="auto"/>
        <w:bottom w:val="none" w:sz="0" w:space="0" w:color="auto"/>
        <w:right w:val="none" w:sz="0" w:space="0" w:color="auto"/>
      </w:divBdr>
    </w:div>
    <w:div w:id="1387685891">
      <w:bodyDiv w:val="1"/>
      <w:marLeft w:val="0"/>
      <w:marRight w:val="0"/>
      <w:marTop w:val="0"/>
      <w:marBottom w:val="0"/>
      <w:divBdr>
        <w:top w:val="none" w:sz="0" w:space="0" w:color="auto"/>
        <w:left w:val="none" w:sz="0" w:space="0" w:color="auto"/>
        <w:bottom w:val="none" w:sz="0" w:space="0" w:color="auto"/>
        <w:right w:val="none" w:sz="0" w:space="0" w:color="auto"/>
      </w:divBdr>
    </w:div>
    <w:div w:id="1389260564">
      <w:bodyDiv w:val="1"/>
      <w:marLeft w:val="0"/>
      <w:marRight w:val="0"/>
      <w:marTop w:val="0"/>
      <w:marBottom w:val="0"/>
      <w:divBdr>
        <w:top w:val="none" w:sz="0" w:space="0" w:color="auto"/>
        <w:left w:val="none" w:sz="0" w:space="0" w:color="auto"/>
        <w:bottom w:val="none" w:sz="0" w:space="0" w:color="auto"/>
        <w:right w:val="none" w:sz="0" w:space="0" w:color="auto"/>
      </w:divBdr>
    </w:div>
    <w:div w:id="1390150793">
      <w:bodyDiv w:val="1"/>
      <w:marLeft w:val="0"/>
      <w:marRight w:val="0"/>
      <w:marTop w:val="0"/>
      <w:marBottom w:val="0"/>
      <w:divBdr>
        <w:top w:val="none" w:sz="0" w:space="0" w:color="auto"/>
        <w:left w:val="none" w:sz="0" w:space="0" w:color="auto"/>
        <w:bottom w:val="none" w:sz="0" w:space="0" w:color="auto"/>
        <w:right w:val="none" w:sz="0" w:space="0" w:color="auto"/>
      </w:divBdr>
    </w:div>
    <w:div w:id="1391463135">
      <w:bodyDiv w:val="1"/>
      <w:marLeft w:val="0"/>
      <w:marRight w:val="0"/>
      <w:marTop w:val="0"/>
      <w:marBottom w:val="0"/>
      <w:divBdr>
        <w:top w:val="none" w:sz="0" w:space="0" w:color="auto"/>
        <w:left w:val="none" w:sz="0" w:space="0" w:color="auto"/>
        <w:bottom w:val="none" w:sz="0" w:space="0" w:color="auto"/>
        <w:right w:val="none" w:sz="0" w:space="0" w:color="auto"/>
      </w:divBdr>
    </w:div>
    <w:div w:id="1395078907">
      <w:bodyDiv w:val="1"/>
      <w:marLeft w:val="0"/>
      <w:marRight w:val="0"/>
      <w:marTop w:val="0"/>
      <w:marBottom w:val="0"/>
      <w:divBdr>
        <w:top w:val="none" w:sz="0" w:space="0" w:color="auto"/>
        <w:left w:val="none" w:sz="0" w:space="0" w:color="auto"/>
        <w:bottom w:val="none" w:sz="0" w:space="0" w:color="auto"/>
        <w:right w:val="none" w:sz="0" w:space="0" w:color="auto"/>
      </w:divBdr>
    </w:div>
    <w:div w:id="1397822548">
      <w:bodyDiv w:val="1"/>
      <w:marLeft w:val="0"/>
      <w:marRight w:val="0"/>
      <w:marTop w:val="0"/>
      <w:marBottom w:val="0"/>
      <w:divBdr>
        <w:top w:val="none" w:sz="0" w:space="0" w:color="auto"/>
        <w:left w:val="none" w:sz="0" w:space="0" w:color="auto"/>
        <w:bottom w:val="none" w:sz="0" w:space="0" w:color="auto"/>
        <w:right w:val="none" w:sz="0" w:space="0" w:color="auto"/>
      </w:divBdr>
    </w:div>
    <w:div w:id="1397850027">
      <w:bodyDiv w:val="1"/>
      <w:marLeft w:val="0"/>
      <w:marRight w:val="0"/>
      <w:marTop w:val="0"/>
      <w:marBottom w:val="0"/>
      <w:divBdr>
        <w:top w:val="none" w:sz="0" w:space="0" w:color="auto"/>
        <w:left w:val="none" w:sz="0" w:space="0" w:color="auto"/>
        <w:bottom w:val="none" w:sz="0" w:space="0" w:color="auto"/>
        <w:right w:val="none" w:sz="0" w:space="0" w:color="auto"/>
      </w:divBdr>
    </w:div>
    <w:div w:id="1398631091">
      <w:bodyDiv w:val="1"/>
      <w:marLeft w:val="0"/>
      <w:marRight w:val="0"/>
      <w:marTop w:val="0"/>
      <w:marBottom w:val="0"/>
      <w:divBdr>
        <w:top w:val="none" w:sz="0" w:space="0" w:color="auto"/>
        <w:left w:val="none" w:sz="0" w:space="0" w:color="auto"/>
        <w:bottom w:val="none" w:sz="0" w:space="0" w:color="auto"/>
        <w:right w:val="none" w:sz="0" w:space="0" w:color="auto"/>
      </w:divBdr>
    </w:div>
    <w:div w:id="1400905136">
      <w:bodyDiv w:val="1"/>
      <w:marLeft w:val="0"/>
      <w:marRight w:val="0"/>
      <w:marTop w:val="0"/>
      <w:marBottom w:val="0"/>
      <w:divBdr>
        <w:top w:val="none" w:sz="0" w:space="0" w:color="auto"/>
        <w:left w:val="none" w:sz="0" w:space="0" w:color="auto"/>
        <w:bottom w:val="none" w:sz="0" w:space="0" w:color="auto"/>
        <w:right w:val="none" w:sz="0" w:space="0" w:color="auto"/>
      </w:divBdr>
    </w:div>
    <w:div w:id="1405838376">
      <w:bodyDiv w:val="1"/>
      <w:marLeft w:val="0"/>
      <w:marRight w:val="0"/>
      <w:marTop w:val="0"/>
      <w:marBottom w:val="0"/>
      <w:divBdr>
        <w:top w:val="none" w:sz="0" w:space="0" w:color="auto"/>
        <w:left w:val="none" w:sz="0" w:space="0" w:color="auto"/>
        <w:bottom w:val="none" w:sz="0" w:space="0" w:color="auto"/>
        <w:right w:val="none" w:sz="0" w:space="0" w:color="auto"/>
      </w:divBdr>
    </w:div>
    <w:div w:id="1405950886">
      <w:bodyDiv w:val="1"/>
      <w:marLeft w:val="0"/>
      <w:marRight w:val="0"/>
      <w:marTop w:val="0"/>
      <w:marBottom w:val="0"/>
      <w:divBdr>
        <w:top w:val="none" w:sz="0" w:space="0" w:color="auto"/>
        <w:left w:val="none" w:sz="0" w:space="0" w:color="auto"/>
        <w:bottom w:val="none" w:sz="0" w:space="0" w:color="auto"/>
        <w:right w:val="none" w:sz="0" w:space="0" w:color="auto"/>
      </w:divBdr>
    </w:div>
    <w:div w:id="1406146074">
      <w:bodyDiv w:val="1"/>
      <w:marLeft w:val="0"/>
      <w:marRight w:val="0"/>
      <w:marTop w:val="0"/>
      <w:marBottom w:val="0"/>
      <w:divBdr>
        <w:top w:val="none" w:sz="0" w:space="0" w:color="auto"/>
        <w:left w:val="none" w:sz="0" w:space="0" w:color="auto"/>
        <w:bottom w:val="none" w:sz="0" w:space="0" w:color="auto"/>
        <w:right w:val="none" w:sz="0" w:space="0" w:color="auto"/>
      </w:divBdr>
    </w:div>
    <w:div w:id="1406879033">
      <w:bodyDiv w:val="1"/>
      <w:marLeft w:val="0"/>
      <w:marRight w:val="0"/>
      <w:marTop w:val="0"/>
      <w:marBottom w:val="0"/>
      <w:divBdr>
        <w:top w:val="none" w:sz="0" w:space="0" w:color="auto"/>
        <w:left w:val="none" w:sz="0" w:space="0" w:color="auto"/>
        <w:bottom w:val="none" w:sz="0" w:space="0" w:color="auto"/>
        <w:right w:val="none" w:sz="0" w:space="0" w:color="auto"/>
      </w:divBdr>
    </w:div>
    <w:div w:id="1407678813">
      <w:bodyDiv w:val="1"/>
      <w:marLeft w:val="0"/>
      <w:marRight w:val="0"/>
      <w:marTop w:val="0"/>
      <w:marBottom w:val="0"/>
      <w:divBdr>
        <w:top w:val="none" w:sz="0" w:space="0" w:color="auto"/>
        <w:left w:val="none" w:sz="0" w:space="0" w:color="auto"/>
        <w:bottom w:val="none" w:sz="0" w:space="0" w:color="auto"/>
        <w:right w:val="none" w:sz="0" w:space="0" w:color="auto"/>
      </w:divBdr>
    </w:div>
    <w:div w:id="1408965262">
      <w:bodyDiv w:val="1"/>
      <w:marLeft w:val="0"/>
      <w:marRight w:val="0"/>
      <w:marTop w:val="0"/>
      <w:marBottom w:val="0"/>
      <w:divBdr>
        <w:top w:val="none" w:sz="0" w:space="0" w:color="auto"/>
        <w:left w:val="none" w:sz="0" w:space="0" w:color="auto"/>
        <w:bottom w:val="none" w:sz="0" w:space="0" w:color="auto"/>
        <w:right w:val="none" w:sz="0" w:space="0" w:color="auto"/>
      </w:divBdr>
    </w:div>
    <w:div w:id="1412509323">
      <w:bodyDiv w:val="1"/>
      <w:marLeft w:val="0"/>
      <w:marRight w:val="0"/>
      <w:marTop w:val="0"/>
      <w:marBottom w:val="0"/>
      <w:divBdr>
        <w:top w:val="none" w:sz="0" w:space="0" w:color="auto"/>
        <w:left w:val="none" w:sz="0" w:space="0" w:color="auto"/>
        <w:bottom w:val="none" w:sz="0" w:space="0" w:color="auto"/>
        <w:right w:val="none" w:sz="0" w:space="0" w:color="auto"/>
      </w:divBdr>
    </w:div>
    <w:div w:id="1413114310">
      <w:bodyDiv w:val="1"/>
      <w:marLeft w:val="0"/>
      <w:marRight w:val="0"/>
      <w:marTop w:val="0"/>
      <w:marBottom w:val="0"/>
      <w:divBdr>
        <w:top w:val="none" w:sz="0" w:space="0" w:color="auto"/>
        <w:left w:val="none" w:sz="0" w:space="0" w:color="auto"/>
        <w:bottom w:val="none" w:sz="0" w:space="0" w:color="auto"/>
        <w:right w:val="none" w:sz="0" w:space="0" w:color="auto"/>
      </w:divBdr>
    </w:div>
    <w:div w:id="1414207950">
      <w:bodyDiv w:val="1"/>
      <w:marLeft w:val="0"/>
      <w:marRight w:val="0"/>
      <w:marTop w:val="0"/>
      <w:marBottom w:val="0"/>
      <w:divBdr>
        <w:top w:val="none" w:sz="0" w:space="0" w:color="auto"/>
        <w:left w:val="none" w:sz="0" w:space="0" w:color="auto"/>
        <w:bottom w:val="none" w:sz="0" w:space="0" w:color="auto"/>
        <w:right w:val="none" w:sz="0" w:space="0" w:color="auto"/>
      </w:divBdr>
    </w:div>
    <w:div w:id="1414354064">
      <w:bodyDiv w:val="1"/>
      <w:marLeft w:val="0"/>
      <w:marRight w:val="0"/>
      <w:marTop w:val="0"/>
      <w:marBottom w:val="0"/>
      <w:divBdr>
        <w:top w:val="none" w:sz="0" w:space="0" w:color="auto"/>
        <w:left w:val="none" w:sz="0" w:space="0" w:color="auto"/>
        <w:bottom w:val="none" w:sz="0" w:space="0" w:color="auto"/>
        <w:right w:val="none" w:sz="0" w:space="0" w:color="auto"/>
      </w:divBdr>
    </w:div>
    <w:div w:id="1414472157">
      <w:bodyDiv w:val="1"/>
      <w:marLeft w:val="0"/>
      <w:marRight w:val="0"/>
      <w:marTop w:val="0"/>
      <w:marBottom w:val="0"/>
      <w:divBdr>
        <w:top w:val="none" w:sz="0" w:space="0" w:color="auto"/>
        <w:left w:val="none" w:sz="0" w:space="0" w:color="auto"/>
        <w:bottom w:val="none" w:sz="0" w:space="0" w:color="auto"/>
        <w:right w:val="none" w:sz="0" w:space="0" w:color="auto"/>
      </w:divBdr>
    </w:div>
    <w:div w:id="1416051508">
      <w:bodyDiv w:val="1"/>
      <w:marLeft w:val="0"/>
      <w:marRight w:val="0"/>
      <w:marTop w:val="0"/>
      <w:marBottom w:val="0"/>
      <w:divBdr>
        <w:top w:val="none" w:sz="0" w:space="0" w:color="auto"/>
        <w:left w:val="none" w:sz="0" w:space="0" w:color="auto"/>
        <w:bottom w:val="none" w:sz="0" w:space="0" w:color="auto"/>
        <w:right w:val="none" w:sz="0" w:space="0" w:color="auto"/>
      </w:divBdr>
    </w:div>
    <w:div w:id="1418481551">
      <w:bodyDiv w:val="1"/>
      <w:marLeft w:val="0"/>
      <w:marRight w:val="0"/>
      <w:marTop w:val="0"/>
      <w:marBottom w:val="0"/>
      <w:divBdr>
        <w:top w:val="none" w:sz="0" w:space="0" w:color="auto"/>
        <w:left w:val="none" w:sz="0" w:space="0" w:color="auto"/>
        <w:bottom w:val="none" w:sz="0" w:space="0" w:color="auto"/>
        <w:right w:val="none" w:sz="0" w:space="0" w:color="auto"/>
      </w:divBdr>
    </w:div>
    <w:div w:id="1419444799">
      <w:bodyDiv w:val="1"/>
      <w:marLeft w:val="0"/>
      <w:marRight w:val="0"/>
      <w:marTop w:val="0"/>
      <w:marBottom w:val="0"/>
      <w:divBdr>
        <w:top w:val="none" w:sz="0" w:space="0" w:color="auto"/>
        <w:left w:val="none" w:sz="0" w:space="0" w:color="auto"/>
        <w:bottom w:val="none" w:sz="0" w:space="0" w:color="auto"/>
        <w:right w:val="none" w:sz="0" w:space="0" w:color="auto"/>
      </w:divBdr>
    </w:div>
    <w:div w:id="1419712017">
      <w:bodyDiv w:val="1"/>
      <w:marLeft w:val="0"/>
      <w:marRight w:val="0"/>
      <w:marTop w:val="0"/>
      <w:marBottom w:val="0"/>
      <w:divBdr>
        <w:top w:val="none" w:sz="0" w:space="0" w:color="auto"/>
        <w:left w:val="none" w:sz="0" w:space="0" w:color="auto"/>
        <w:bottom w:val="none" w:sz="0" w:space="0" w:color="auto"/>
        <w:right w:val="none" w:sz="0" w:space="0" w:color="auto"/>
      </w:divBdr>
    </w:div>
    <w:div w:id="1424371814">
      <w:bodyDiv w:val="1"/>
      <w:marLeft w:val="0"/>
      <w:marRight w:val="0"/>
      <w:marTop w:val="0"/>
      <w:marBottom w:val="0"/>
      <w:divBdr>
        <w:top w:val="none" w:sz="0" w:space="0" w:color="auto"/>
        <w:left w:val="none" w:sz="0" w:space="0" w:color="auto"/>
        <w:bottom w:val="none" w:sz="0" w:space="0" w:color="auto"/>
        <w:right w:val="none" w:sz="0" w:space="0" w:color="auto"/>
      </w:divBdr>
    </w:div>
    <w:div w:id="1426881589">
      <w:bodyDiv w:val="1"/>
      <w:marLeft w:val="0"/>
      <w:marRight w:val="0"/>
      <w:marTop w:val="0"/>
      <w:marBottom w:val="0"/>
      <w:divBdr>
        <w:top w:val="none" w:sz="0" w:space="0" w:color="auto"/>
        <w:left w:val="none" w:sz="0" w:space="0" w:color="auto"/>
        <w:bottom w:val="none" w:sz="0" w:space="0" w:color="auto"/>
        <w:right w:val="none" w:sz="0" w:space="0" w:color="auto"/>
      </w:divBdr>
    </w:div>
    <w:div w:id="1427266627">
      <w:bodyDiv w:val="1"/>
      <w:marLeft w:val="0"/>
      <w:marRight w:val="0"/>
      <w:marTop w:val="0"/>
      <w:marBottom w:val="0"/>
      <w:divBdr>
        <w:top w:val="none" w:sz="0" w:space="0" w:color="auto"/>
        <w:left w:val="none" w:sz="0" w:space="0" w:color="auto"/>
        <w:bottom w:val="none" w:sz="0" w:space="0" w:color="auto"/>
        <w:right w:val="none" w:sz="0" w:space="0" w:color="auto"/>
      </w:divBdr>
    </w:div>
    <w:div w:id="1427381474">
      <w:bodyDiv w:val="1"/>
      <w:marLeft w:val="0"/>
      <w:marRight w:val="0"/>
      <w:marTop w:val="0"/>
      <w:marBottom w:val="0"/>
      <w:divBdr>
        <w:top w:val="none" w:sz="0" w:space="0" w:color="auto"/>
        <w:left w:val="none" w:sz="0" w:space="0" w:color="auto"/>
        <w:bottom w:val="none" w:sz="0" w:space="0" w:color="auto"/>
        <w:right w:val="none" w:sz="0" w:space="0" w:color="auto"/>
      </w:divBdr>
    </w:div>
    <w:div w:id="1427577005">
      <w:bodyDiv w:val="1"/>
      <w:marLeft w:val="0"/>
      <w:marRight w:val="0"/>
      <w:marTop w:val="0"/>
      <w:marBottom w:val="0"/>
      <w:divBdr>
        <w:top w:val="none" w:sz="0" w:space="0" w:color="auto"/>
        <w:left w:val="none" w:sz="0" w:space="0" w:color="auto"/>
        <w:bottom w:val="none" w:sz="0" w:space="0" w:color="auto"/>
        <w:right w:val="none" w:sz="0" w:space="0" w:color="auto"/>
      </w:divBdr>
    </w:div>
    <w:div w:id="1427650658">
      <w:bodyDiv w:val="1"/>
      <w:marLeft w:val="0"/>
      <w:marRight w:val="0"/>
      <w:marTop w:val="0"/>
      <w:marBottom w:val="0"/>
      <w:divBdr>
        <w:top w:val="none" w:sz="0" w:space="0" w:color="auto"/>
        <w:left w:val="none" w:sz="0" w:space="0" w:color="auto"/>
        <w:bottom w:val="none" w:sz="0" w:space="0" w:color="auto"/>
        <w:right w:val="none" w:sz="0" w:space="0" w:color="auto"/>
      </w:divBdr>
    </w:div>
    <w:div w:id="1428039961">
      <w:bodyDiv w:val="1"/>
      <w:marLeft w:val="0"/>
      <w:marRight w:val="0"/>
      <w:marTop w:val="0"/>
      <w:marBottom w:val="0"/>
      <w:divBdr>
        <w:top w:val="none" w:sz="0" w:space="0" w:color="auto"/>
        <w:left w:val="none" w:sz="0" w:space="0" w:color="auto"/>
        <w:bottom w:val="none" w:sz="0" w:space="0" w:color="auto"/>
        <w:right w:val="none" w:sz="0" w:space="0" w:color="auto"/>
      </w:divBdr>
    </w:div>
    <w:div w:id="1430390608">
      <w:bodyDiv w:val="1"/>
      <w:marLeft w:val="0"/>
      <w:marRight w:val="0"/>
      <w:marTop w:val="0"/>
      <w:marBottom w:val="0"/>
      <w:divBdr>
        <w:top w:val="none" w:sz="0" w:space="0" w:color="auto"/>
        <w:left w:val="none" w:sz="0" w:space="0" w:color="auto"/>
        <w:bottom w:val="none" w:sz="0" w:space="0" w:color="auto"/>
        <w:right w:val="none" w:sz="0" w:space="0" w:color="auto"/>
      </w:divBdr>
    </w:div>
    <w:div w:id="1431199739">
      <w:bodyDiv w:val="1"/>
      <w:marLeft w:val="0"/>
      <w:marRight w:val="0"/>
      <w:marTop w:val="0"/>
      <w:marBottom w:val="0"/>
      <w:divBdr>
        <w:top w:val="none" w:sz="0" w:space="0" w:color="auto"/>
        <w:left w:val="none" w:sz="0" w:space="0" w:color="auto"/>
        <w:bottom w:val="none" w:sz="0" w:space="0" w:color="auto"/>
        <w:right w:val="none" w:sz="0" w:space="0" w:color="auto"/>
      </w:divBdr>
    </w:div>
    <w:div w:id="1434395038">
      <w:bodyDiv w:val="1"/>
      <w:marLeft w:val="0"/>
      <w:marRight w:val="0"/>
      <w:marTop w:val="0"/>
      <w:marBottom w:val="0"/>
      <w:divBdr>
        <w:top w:val="none" w:sz="0" w:space="0" w:color="auto"/>
        <w:left w:val="none" w:sz="0" w:space="0" w:color="auto"/>
        <w:bottom w:val="none" w:sz="0" w:space="0" w:color="auto"/>
        <w:right w:val="none" w:sz="0" w:space="0" w:color="auto"/>
      </w:divBdr>
    </w:div>
    <w:div w:id="1436441038">
      <w:bodyDiv w:val="1"/>
      <w:marLeft w:val="0"/>
      <w:marRight w:val="0"/>
      <w:marTop w:val="0"/>
      <w:marBottom w:val="0"/>
      <w:divBdr>
        <w:top w:val="none" w:sz="0" w:space="0" w:color="auto"/>
        <w:left w:val="none" w:sz="0" w:space="0" w:color="auto"/>
        <w:bottom w:val="none" w:sz="0" w:space="0" w:color="auto"/>
        <w:right w:val="none" w:sz="0" w:space="0" w:color="auto"/>
      </w:divBdr>
    </w:div>
    <w:div w:id="1437367320">
      <w:bodyDiv w:val="1"/>
      <w:marLeft w:val="0"/>
      <w:marRight w:val="0"/>
      <w:marTop w:val="0"/>
      <w:marBottom w:val="0"/>
      <w:divBdr>
        <w:top w:val="none" w:sz="0" w:space="0" w:color="auto"/>
        <w:left w:val="none" w:sz="0" w:space="0" w:color="auto"/>
        <w:bottom w:val="none" w:sz="0" w:space="0" w:color="auto"/>
        <w:right w:val="none" w:sz="0" w:space="0" w:color="auto"/>
      </w:divBdr>
    </w:div>
    <w:div w:id="1437478166">
      <w:bodyDiv w:val="1"/>
      <w:marLeft w:val="0"/>
      <w:marRight w:val="0"/>
      <w:marTop w:val="0"/>
      <w:marBottom w:val="0"/>
      <w:divBdr>
        <w:top w:val="none" w:sz="0" w:space="0" w:color="auto"/>
        <w:left w:val="none" w:sz="0" w:space="0" w:color="auto"/>
        <w:bottom w:val="none" w:sz="0" w:space="0" w:color="auto"/>
        <w:right w:val="none" w:sz="0" w:space="0" w:color="auto"/>
      </w:divBdr>
    </w:div>
    <w:div w:id="1437604027">
      <w:bodyDiv w:val="1"/>
      <w:marLeft w:val="0"/>
      <w:marRight w:val="0"/>
      <w:marTop w:val="0"/>
      <w:marBottom w:val="0"/>
      <w:divBdr>
        <w:top w:val="none" w:sz="0" w:space="0" w:color="auto"/>
        <w:left w:val="none" w:sz="0" w:space="0" w:color="auto"/>
        <w:bottom w:val="none" w:sz="0" w:space="0" w:color="auto"/>
        <w:right w:val="none" w:sz="0" w:space="0" w:color="auto"/>
      </w:divBdr>
    </w:div>
    <w:div w:id="1437940198">
      <w:bodyDiv w:val="1"/>
      <w:marLeft w:val="0"/>
      <w:marRight w:val="0"/>
      <w:marTop w:val="0"/>
      <w:marBottom w:val="0"/>
      <w:divBdr>
        <w:top w:val="none" w:sz="0" w:space="0" w:color="auto"/>
        <w:left w:val="none" w:sz="0" w:space="0" w:color="auto"/>
        <w:bottom w:val="none" w:sz="0" w:space="0" w:color="auto"/>
        <w:right w:val="none" w:sz="0" w:space="0" w:color="auto"/>
      </w:divBdr>
    </w:div>
    <w:div w:id="1439257402">
      <w:bodyDiv w:val="1"/>
      <w:marLeft w:val="0"/>
      <w:marRight w:val="0"/>
      <w:marTop w:val="0"/>
      <w:marBottom w:val="0"/>
      <w:divBdr>
        <w:top w:val="none" w:sz="0" w:space="0" w:color="auto"/>
        <w:left w:val="none" w:sz="0" w:space="0" w:color="auto"/>
        <w:bottom w:val="none" w:sz="0" w:space="0" w:color="auto"/>
        <w:right w:val="none" w:sz="0" w:space="0" w:color="auto"/>
      </w:divBdr>
    </w:div>
    <w:div w:id="1442650275">
      <w:bodyDiv w:val="1"/>
      <w:marLeft w:val="0"/>
      <w:marRight w:val="0"/>
      <w:marTop w:val="0"/>
      <w:marBottom w:val="0"/>
      <w:divBdr>
        <w:top w:val="none" w:sz="0" w:space="0" w:color="auto"/>
        <w:left w:val="none" w:sz="0" w:space="0" w:color="auto"/>
        <w:bottom w:val="none" w:sz="0" w:space="0" w:color="auto"/>
        <w:right w:val="none" w:sz="0" w:space="0" w:color="auto"/>
      </w:divBdr>
    </w:div>
    <w:div w:id="1442918555">
      <w:bodyDiv w:val="1"/>
      <w:marLeft w:val="0"/>
      <w:marRight w:val="0"/>
      <w:marTop w:val="0"/>
      <w:marBottom w:val="0"/>
      <w:divBdr>
        <w:top w:val="none" w:sz="0" w:space="0" w:color="auto"/>
        <w:left w:val="none" w:sz="0" w:space="0" w:color="auto"/>
        <w:bottom w:val="none" w:sz="0" w:space="0" w:color="auto"/>
        <w:right w:val="none" w:sz="0" w:space="0" w:color="auto"/>
      </w:divBdr>
    </w:div>
    <w:div w:id="1446004671">
      <w:bodyDiv w:val="1"/>
      <w:marLeft w:val="0"/>
      <w:marRight w:val="0"/>
      <w:marTop w:val="0"/>
      <w:marBottom w:val="0"/>
      <w:divBdr>
        <w:top w:val="none" w:sz="0" w:space="0" w:color="auto"/>
        <w:left w:val="none" w:sz="0" w:space="0" w:color="auto"/>
        <w:bottom w:val="none" w:sz="0" w:space="0" w:color="auto"/>
        <w:right w:val="none" w:sz="0" w:space="0" w:color="auto"/>
      </w:divBdr>
    </w:div>
    <w:div w:id="1446343381">
      <w:bodyDiv w:val="1"/>
      <w:marLeft w:val="0"/>
      <w:marRight w:val="0"/>
      <w:marTop w:val="0"/>
      <w:marBottom w:val="0"/>
      <w:divBdr>
        <w:top w:val="none" w:sz="0" w:space="0" w:color="auto"/>
        <w:left w:val="none" w:sz="0" w:space="0" w:color="auto"/>
        <w:bottom w:val="none" w:sz="0" w:space="0" w:color="auto"/>
        <w:right w:val="none" w:sz="0" w:space="0" w:color="auto"/>
      </w:divBdr>
    </w:div>
    <w:div w:id="1448546239">
      <w:bodyDiv w:val="1"/>
      <w:marLeft w:val="0"/>
      <w:marRight w:val="0"/>
      <w:marTop w:val="0"/>
      <w:marBottom w:val="0"/>
      <w:divBdr>
        <w:top w:val="none" w:sz="0" w:space="0" w:color="auto"/>
        <w:left w:val="none" w:sz="0" w:space="0" w:color="auto"/>
        <w:bottom w:val="none" w:sz="0" w:space="0" w:color="auto"/>
        <w:right w:val="none" w:sz="0" w:space="0" w:color="auto"/>
      </w:divBdr>
    </w:div>
    <w:div w:id="1450200700">
      <w:bodyDiv w:val="1"/>
      <w:marLeft w:val="0"/>
      <w:marRight w:val="0"/>
      <w:marTop w:val="0"/>
      <w:marBottom w:val="0"/>
      <w:divBdr>
        <w:top w:val="none" w:sz="0" w:space="0" w:color="auto"/>
        <w:left w:val="none" w:sz="0" w:space="0" w:color="auto"/>
        <w:bottom w:val="none" w:sz="0" w:space="0" w:color="auto"/>
        <w:right w:val="none" w:sz="0" w:space="0" w:color="auto"/>
      </w:divBdr>
    </w:div>
    <w:div w:id="1452047693">
      <w:bodyDiv w:val="1"/>
      <w:marLeft w:val="0"/>
      <w:marRight w:val="0"/>
      <w:marTop w:val="0"/>
      <w:marBottom w:val="0"/>
      <w:divBdr>
        <w:top w:val="none" w:sz="0" w:space="0" w:color="auto"/>
        <w:left w:val="none" w:sz="0" w:space="0" w:color="auto"/>
        <w:bottom w:val="none" w:sz="0" w:space="0" w:color="auto"/>
        <w:right w:val="none" w:sz="0" w:space="0" w:color="auto"/>
      </w:divBdr>
    </w:div>
    <w:div w:id="1454862412">
      <w:bodyDiv w:val="1"/>
      <w:marLeft w:val="0"/>
      <w:marRight w:val="0"/>
      <w:marTop w:val="0"/>
      <w:marBottom w:val="0"/>
      <w:divBdr>
        <w:top w:val="none" w:sz="0" w:space="0" w:color="auto"/>
        <w:left w:val="none" w:sz="0" w:space="0" w:color="auto"/>
        <w:bottom w:val="none" w:sz="0" w:space="0" w:color="auto"/>
        <w:right w:val="none" w:sz="0" w:space="0" w:color="auto"/>
      </w:divBdr>
    </w:div>
    <w:div w:id="1456482907">
      <w:bodyDiv w:val="1"/>
      <w:marLeft w:val="0"/>
      <w:marRight w:val="0"/>
      <w:marTop w:val="0"/>
      <w:marBottom w:val="0"/>
      <w:divBdr>
        <w:top w:val="none" w:sz="0" w:space="0" w:color="auto"/>
        <w:left w:val="none" w:sz="0" w:space="0" w:color="auto"/>
        <w:bottom w:val="none" w:sz="0" w:space="0" w:color="auto"/>
        <w:right w:val="none" w:sz="0" w:space="0" w:color="auto"/>
      </w:divBdr>
    </w:div>
    <w:div w:id="1459300311">
      <w:bodyDiv w:val="1"/>
      <w:marLeft w:val="0"/>
      <w:marRight w:val="0"/>
      <w:marTop w:val="0"/>
      <w:marBottom w:val="0"/>
      <w:divBdr>
        <w:top w:val="none" w:sz="0" w:space="0" w:color="auto"/>
        <w:left w:val="none" w:sz="0" w:space="0" w:color="auto"/>
        <w:bottom w:val="none" w:sz="0" w:space="0" w:color="auto"/>
        <w:right w:val="none" w:sz="0" w:space="0" w:color="auto"/>
      </w:divBdr>
    </w:div>
    <w:div w:id="1461921122">
      <w:bodyDiv w:val="1"/>
      <w:marLeft w:val="0"/>
      <w:marRight w:val="0"/>
      <w:marTop w:val="0"/>
      <w:marBottom w:val="0"/>
      <w:divBdr>
        <w:top w:val="none" w:sz="0" w:space="0" w:color="auto"/>
        <w:left w:val="none" w:sz="0" w:space="0" w:color="auto"/>
        <w:bottom w:val="none" w:sz="0" w:space="0" w:color="auto"/>
        <w:right w:val="none" w:sz="0" w:space="0" w:color="auto"/>
      </w:divBdr>
    </w:div>
    <w:div w:id="1463966160">
      <w:bodyDiv w:val="1"/>
      <w:marLeft w:val="0"/>
      <w:marRight w:val="0"/>
      <w:marTop w:val="0"/>
      <w:marBottom w:val="0"/>
      <w:divBdr>
        <w:top w:val="none" w:sz="0" w:space="0" w:color="auto"/>
        <w:left w:val="none" w:sz="0" w:space="0" w:color="auto"/>
        <w:bottom w:val="none" w:sz="0" w:space="0" w:color="auto"/>
        <w:right w:val="none" w:sz="0" w:space="0" w:color="auto"/>
      </w:divBdr>
    </w:div>
    <w:div w:id="1467623536">
      <w:bodyDiv w:val="1"/>
      <w:marLeft w:val="0"/>
      <w:marRight w:val="0"/>
      <w:marTop w:val="0"/>
      <w:marBottom w:val="0"/>
      <w:divBdr>
        <w:top w:val="none" w:sz="0" w:space="0" w:color="auto"/>
        <w:left w:val="none" w:sz="0" w:space="0" w:color="auto"/>
        <w:bottom w:val="none" w:sz="0" w:space="0" w:color="auto"/>
        <w:right w:val="none" w:sz="0" w:space="0" w:color="auto"/>
      </w:divBdr>
    </w:div>
    <w:div w:id="1468628506">
      <w:bodyDiv w:val="1"/>
      <w:marLeft w:val="0"/>
      <w:marRight w:val="0"/>
      <w:marTop w:val="0"/>
      <w:marBottom w:val="0"/>
      <w:divBdr>
        <w:top w:val="none" w:sz="0" w:space="0" w:color="auto"/>
        <w:left w:val="none" w:sz="0" w:space="0" w:color="auto"/>
        <w:bottom w:val="none" w:sz="0" w:space="0" w:color="auto"/>
        <w:right w:val="none" w:sz="0" w:space="0" w:color="auto"/>
      </w:divBdr>
    </w:div>
    <w:div w:id="1472940907">
      <w:bodyDiv w:val="1"/>
      <w:marLeft w:val="0"/>
      <w:marRight w:val="0"/>
      <w:marTop w:val="0"/>
      <w:marBottom w:val="0"/>
      <w:divBdr>
        <w:top w:val="none" w:sz="0" w:space="0" w:color="auto"/>
        <w:left w:val="none" w:sz="0" w:space="0" w:color="auto"/>
        <w:bottom w:val="none" w:sz="0" w:space="0" w:color="auto"/>
        <w:right w:val="none" w:sz="0" w:space="0" w:color="auto"/>
      </w:divBdr>
    </w:div>
    <w:div w:id="1474519517">
      <w:bodyDiv w:val="1"/>
      <w:marLeft w:val="0"/>
      <w:marRight w:val="0"/>
      <w:marTop w:val="0"/>
      <w:marBottom w:val="0"/>
      <w:divBdr>
        <w:top w:val="none" w:sz="0" w:space="0" w:color="auto"/>
        <w:left w:val="none" w:sz="0" w:space="0" w:color="auto"/>
        <w:bottom w:val="none" w:sz="0" w:space="0" w:color="auto"/>
        <w:right w:val="none" w:sz="0" w:space="0" w:color="auto"/>
      </w:divBdr>
    </w:div>
    <w:div w:id="1474758901">
      <w:bodyDiv w:val="1"/>
      <w:marLeft w:val="0"/>
      <w:marRight w:val="0"/>
      <w:marTop w:val="0"/>
      <w:marBottom w:val="0"/>
      <w:divBdr>
        <w:top w:val="none" w:sz="0" w:space="0" w:color="auto"/>
        <w:left w:val="none" w:sz="0" w:space="0" w:color="auto"/>
        <w:bottom w:val="none" w:sz="0" w:space="0" w:color="auto"/>
        <w:right w:val="none" w:sz="0" w:space="0" w:color="auto"/>
      </w:divBdr>
    </w:div>
    <w:div w:id="1474835829">
      <w:bodyDiv w:val="1"/>
      <w:marLeft w:val="0"/>
      <w:marRight w:val="0"/>
      <w:marTop w:val="0"/>
      <w:marBottom w:val="0"/>
      <w:divBdr>
        <w:top w:val="none" w:sz="0" w:space="0" w:color="auto"/>
        <w:left w:val="none" w:sz="0" w:space="0" w:color="auto"/>
        <w:bottom w:val="none" w:sz="0" w:space="0" w:color="auto"/>
        <w:right w:val="none" w:sz="0" w:space="0" w:color="auto"/>
      </w:divBdr>
    </w:div>
    <w:div w:id="1475877232">
      <w:bodyDiv w:val="1"/>
      <w:marLeft w:val="0"/>
      <w:marRight w:val="0"/>
      <w:marTop w:val="0"/>
      <w:marBottom w:val="0"/>
      <w:divBdr>
        <w:top w:val="none" w:sz="0" w:space="0" w:color="auto"/>
        <w:left w:val="none" w:sz="0" w:space="0" w:color="auto"/>
        <w:bottom w:val="none" w:sz="0" w:space="0" w:color="auto"/>
        <w:right w:val="none" w:sz="0" w:space="0" w:color="auto"/>
      </w:divBdr>
    </w:div>
    <w:div w:id="1477869537">
      <w:bodyDiv w:val="1"/>
      <w:marLeft w:val="0"/>
      <w:marRight w:val="0"/>
      <w:marTop w:val="0"/>
      <w:marBottom w:val="0"/>
      <w:divBdr>
        <w:top w:val="none" w:sz="0" w:space="0" w:color="auto"/>
        <w:left w:val="none" w:sz="0" w:space="0" w:color="auto"/>
        <w:bottom w:val="none" w:sz="0" w:space="0" w:color="auto"/>
        <w:right w:val="none" w:sz="0" w:space="0" w:color="auto"/>
      </w:divBdr>
    </w:div>
    <w:div w:id="1478378412">
      <w:bodyDiv w:val="1"/>
      <w:marLeft w:val="0"/>
      <w:marRight w:val="0"/>
      <w:marTop w:val="0"/>
      <w:marBottom w:val="0"/>
      <w:divBdr>
        <w:top w:val="none" w:sz="0" w:space="0" w:color="auto"/>
        <w:left w:val="none" w:sz="0" w:space="0" w:color="auto"/>
        <w:bottom w:val="none" w:sz="0" w:space="0" w:color="auto"/>
        <w:right w:val="none" w:sz="0" w:space="0" w:color="auto"/>
      </w:divBdr>
    </w:div>
    <w:div w:id="1479809592">
      <w:bodyDiv w:val="1"/>
      <w:marLeft w:val="0"/>
      <w:marRight w:val="0"/>
      <w:marTop w:val="0"/>
      <w:marBottom w:val="0"/>
      <w:divBdr>
        <w:top w:val="none" w:sz="0" w:space="0" w:color="auto"/>
        <w:left w:val="none" w:sz="0" w:space="0" w:color="auto"/>
        <w:bottom w:val="none" w:sz="0" w:space="0" w:color="auto"/>
        <w:right w:val="none" w:sz="0" w:space="0" w:color="auto"/>
      </w:divBdr>
    </w:div>
    <w:div w:id="1481072497">
      <w:bodyDiv w:val="1"/>
      <w:marLeft w:val="0"/>
      <w:marRight w:val="0"/>
      <w:marTop w:val="0"/>
      <w:marBottom w:val="0"/>
      <w:divBdr>
        <w:top w:val="none" w:sz="0" w:space="0" w:color="auto"/>
        <w:left w:val="none" w:sz="0" w:space="0" w:color="auto"/>
        <w:bottom w:val="none" w:sz="0" w:space="0" w:color="auto"/>
        <w:right w:val="none" w:sz="0" w:space="0" w:color="auto"/>
      </w:divBdr>
    </w:div>
    <w:div w:id="1482382602">
      <w:bodyDiv w:val="1"/>
      <w:marLeft w:val="0"/>
      <w:marRight w:val="0"/>
      <w:marTop w:val="0"/>
      <w:marBottom w:val="0"/>
      <w:divBdr>
        <w:top w:val="none" w:sz="0" w:space="0" w:color="auto"/>
        <w:left w:val="none" w:sz="0" w:space="0" w:color="auto"/>
        <w:bottom w:val="none" w:sz="0" w:space="0" w:color="auto"/>
        <w:right w:val="none" w:sz="0" w:space="0" w:color="auto"/>
      </w:divBdr>
    </w:div>
    <w:div w:id="1482648441">
      <w:bodyDiv w:val="1"/>
      <w:marLeft w:val="0"/>
      <w:marRight w:val="0"/>
      <w:marTop w:val="0"/>
      <w:marBottom w:val="0"/>
      <w:divBdr>
        <w:top w:val="none" w:sz="0" w:space="0" w:color="auto"/>
        <w:left w:val="none" w:sz="0" w:space="0" w:color="auto"/>
        <w:bottom w:val="none" w:sz="0" w:space="0" w:color="auto"/>
        <w:right w:val="none" w:sz="0" w:space="0" w:color="auto"/>
      </w:divBdr>
    </w:div>
    <w:div w:id="1483886138">
      <w:bodyDiv w:val="1"/>
      <w:marLeft w:val="0"/>
      <w:marRight w:val="0"/>
      <w:marTop w:val="0"/>
      <w:marBottom w:val="0"/>
      <w:divBdr>
        <w:top w:val="none" w:sz="0" w:space="0" w:color="auto"/>
        <w:left w:val="none" w:sz="0" w:space="0" w:color="auto"/>
        <w:bottom w:val="none" w:sz="0" w:space="0" w:color="auto"/>
        <w:right w:val="none" w:sz="0" w:space="0" w:color="auto"/>
      </w:divBdr>
    </w:div>
    <w:div w:id="1483958812">
      <w:bodyDiv w:val="1"/>
      <w:marLeft w:val="0"/>
      <w:marRight w:val="0"/>
      <w:marTop w:val="0"/>
      <w:marBottom w:val="0"/>
      <w:divBdr>
        <w:top w:val="none" w:sz="0" w:space="0" w:color="auto"/>
        <w:left w:val="none" w:sz="0" w:space="0" w:color="auto"/>
        <w:bottom w:val="none" w:sz="0" w:space="0" w:color="auto"/>
        <w:right w:val="none" w:sz="0" w:space="0" w:color="auto"/>
      </w:divBdr>
    </w:div>
    <w:div w:id="1485589087">
      <w:bodyDiv w:val="1"/>
      <w:marLeft w:val="0"/>
      <w:marRight w:val="0"/>
      <w:marTop w:val="0"/>
      <w:marBottom w:val="0"/>
      <w:divBdr>
        <w:top w:val="none" w:sz="0" w:space="0" w:color="auto"/>
        <w:left w:val="none" w:sz="0" w:space="0" w:color="auto"/>
        <w:bottom w:val="none" w:sz="0" w:space="0" w:color="auto"/>
        <w:right w:val="none" w:sz="0" w:space="0" w:color="auto"/>
      </w:divBdr>
      <w:divsChild>
        <w:div w:id="869492879">
          <w:marLeft w:val="480"/>
          <w:marRight w:val="0"/>
          <w:marTop w:val="0"/>
          <w:marBottom w:val="0"/>
          <w:divBdr>
            <w:top w:val="none" w:sz="0" w:space="0" w:color="auto"/>
            <w:left w:val="none" w:sz="0" w:space="0" w:color="auto"/>
            <w:bottom w:val="none" w:sz="0" w:space="0" w:color="auto"/>
            <w:right w:val="none" w:sz="0" w:space="0" w:color="auto"/>
          </w:divBdr>
        </w:div>
        <w:div w:id="1292442566">
          <w:marLeft w:val="480"/>
          <w:marRight w:val="0"/>
          <w:marTop w:val="0"/>
          <w:marBottom w:val="0"/>
          <w:divBdr>
            <w:top w:val="none" w:sz="0" w:space="0" w:color="auto"/>
            <w:left w:val="none" w:sz="0" w:space="0" w:color="auto"/>
            <w:bottom w:val="none" w:sz="0" w:space="0" w:color="auto"/>
            <w:right w:val="none" w:sz="0" w:space="0" w:color="auto"/>
          </w:divBdr>
        </w:div>
        <w:div w:id="229198827">
          <w:marLeft w:val="480"/>
          <w:marRight w:val="0"/>
          <w:marTop w:val="0"/>
          <w:marBottom w:val="0"/>
          <w:divBdr>
            <w:top w:val="none" w:sz="0" w:space="0" w:color="auto"/>
            <w:left w:val="none" w:sz="0" w:space="0" w:color="auto"/>
            <w:bottom w:val="none" w:sz="0" w:space="0" w:color="auto"/>
            <w:right w:val="none" w:sz="0" w:space="0" w:color="auto"/>
          </w:divBdr>
        </w:div>
        <w:div w:id="592781251">
          <w:marLeft w:val="480"/>
          <w:marRight w:val="0"/>
          <w:marTop w:val="0"/>
          <w:marBottom w:val="0"/>
          <w:divBdr>
            <w:top w:val="none" w:sz="0" w:space="0" w:color="auto"/>
            <w:left w:val="none" w:sz="0" w:space="0" w:color="auto"/>
            <w:bottom w:val="none" w:sz="0" w:space="0" w:color="auto"/>
            <w:right w:val="none" w:sz="0" w:space="0" w:color="auto"/>
          </w:divBdr>
        </w:div>
        <w:div w:id="411119770">
          <w:marLeft w:val="480"/>
          <w:marRight w:val="0"/>
          <w:marTop w:val="0"/>
          <w:marBottom w:val="0"/>
          <w:divBdr>
            <w:top w:val="none" w:sz="0" w:space="0" w:color="auto"/>
            <w:left w:val="none" w:sz="0" w:space="0" w:color="auto"/>
            <w:bottom w:val="none" w:sz="0" w:space="0" w:color="auto"/>
            <w:right w:val="none" w:sz="0" w:space="0" w:color="auto"/>
          </w:divBdr>
        </w:div>
        <w:div w:id="527064212">
          <w:marLeft w:val="480"/>
          <w:marRight w:val="0"/>
          <w:marTop w:val="0"/>
          <w:marBottom w:val="0"/>
          <w:divBdr>
            <w:top w:val="none" w:sz="0" w:space="0" w:color="auto"/>
            <w:left w:val="none" w:sz="0" w:space="0" w:color="auto"/>
            <w:bottom w:val="none" w:sz="0" w:space="0" w:color="auto"/>
            <w:right w:val="none" w:sz="0" w:space="0" w:color="auto"/>
          </w:divBdr>
        </w:div>
        <w:div w:id="915549210">
          <w:marLeft w:val="480"/>
          <w:marRight w:val="0"/>
          <w:marTop w:val="0"/>
          <w:marBottom w:val="0"/>
          <w:divBdr>
            <w:top w:val="none" w:sz="0" w:space="0" w:color="auto"/>
            <w:left w:val="none" w:sz="0" w:space="0" w:color="auto"/>
            <w:bottom w:val="none" w:sz="0" w:space="0" w:color="auto"/>
            <w:right w:val="none" w:sz="0" w:space="0" w:color="auto"/>
          </w:divBdr>
        </w:div>
        <w:div w:id="2060085039">
          <w:marLeft w:val="480"/>
          <w:marRight w:val="0"/>
          <w:marTop w:val="0"/>
          <w:marBottom w:val="0"/>
          <w:divBdr>
            <w:top w:val="none" w:sz="0" w:space="0" w:color="auto"/>
            <w:left w:val="none" w:sz="0" w:space="0" w:color="auto"/>
            <w:bottom w:val="none" w:sz="0" w:space="0" w:color="auto"/>
            <w:right w:val="none" w:sz="0" w:space="0" w:color="auto"/>
          </w:divBdr>
        </w:div>
        <w:div w:id="528303273">
          <w:marLeft w:val="480"/>
          <w:marRight w:val="0"/>
          <w:marTop w:val="0"/>
          <w:marBottom w:val="0"/>
          <w:divBdr>
            <w:top w:val="none" w:sz="0" w:space="0" w:color="auto"/>
            <w:left w:val="none" w:sz="0" w:space="0" w:color="auto"/>
            <w:bottom w:val="none" w:sz="0" w:space="0" w:color="auto"/>
            <w:right w:val="none" w:sz="0" w:space="0" w:color="auto"/>
          </w:divBdr>
        </w:div>
        <w:div w:id="374889524">
          <w:marLeft w:val="480"/>
          <w:marRight w:val="0"/>
          <w:marTop w:val="0"/>
          <w:marBottom w:val="0"/>
          <w:divBdr>
            <w:top w:val="none" w:sz="0" w:space="0" w:color="auto"/>
            <w:left w:val="none" w:sz="0" w:space="0" w:color="auto"/>
            <w:bottom w:val="none" w:sz="0" w:space="0" w:color="auto"/>
            <w:right w:val="none" w:sz="0" w:space="0" w:color="auto"/>
          </w:divBdr>
        </w:div>
        <w:div w:id="1460488986">
          <w:marLeft w:val="480"/>
          <w:marRight w:val="0"/>
          <w:marTop w:val="0"/>
          <w:marBottom w:val="0"/>
          <w:divBdr>
            <w:top w:val="none" w:sz="0" w:space="0" w:color="auto"/>
            <w:left w:val="none" w:sz="0" w:space="0" w:color="auto"/>
            <w:bottom w:val="none" w:sz="0" w:space="0" w:color="auto"/>
            <w:right w:val="none" w:sz="0" w:space="0" w:color="auto"/>
          </w:divBdr>
        </w:div>
        <w:div w:id="1365447471">
          <w:marLeft w:val="480"/>
          <w:marRight w:val="0"/>
          <w:marTop w:val="0"/>
          <w:marBottom w:val="0"/>
          <w:divBdr>
            <w:top w:val="none" w:sz="0" w:space="0" w:color="auto"/>
            <w:left w:val="none" w:sz="0" w:space="0" w:color="auto"/>
            <w:bottom w:val="none" w:sz="0" w:space="0" w:color="auto"/>
            <w:right w:val="none" w:sz="0" w:space="0" w:color="auto"/>
          </w:divBdr>
        </w:div>
        <w:div w:id="163711539">
          <w:marLeft w:val="480"/>
          <w:marRight w:val="0"/>
          <w:marTop w:val="0"/>
          <w:marBottom w:val="0"/>
          <w:divBdr>
            <w:top w:val="none" w:sz="0" w:space="0" w:color="auto"/>
            <w:left w:val="none" w:sz="0" w:space="0" w:color="auto"/>
            <w:bottom w:val="none" w:sz="0" w:space="0" w:color="auto"/>
            <w:right w:val="none" w:sz="0" w:space="0" w:color="auto"/>
          </w:divBdr>
        </w:div>
        <w:div w:id="1544250590">
          <w:marLeft w:val="480"/>
          <w:marRight w:val="0"/>
          <w:marTop w:val="0"/>
          <w:marBottom w:val="0"/>
          <w:divBdr>
            <w:top w:val="none" w:sz="0" w:space="0" w:color="auto"/>
            <w:left w:val="none" w:sz="0" w:space="0" w:color="auto"/>
            <w:bottom w:val="none" w:sz="0" w:space="0" w:color="auto"/>
            <w:right w:val="none" w:sz="0" w:space="0" w:color="auto"/>
          </w:divBdr>
        </w:div>
        <w:div w:id="923222983">
          <w:marLeft w:val="480"/>
          <w:marRight w:val="0"/>
          <w:marTop w:val="0"/>
          <w:marBottom w:val="0"/>
          <w:divBdr>
            <w:top w:val="none" w:sz="0" w:space="0" w:color="auto"/>
            <w:left w:val="none" w:sz="0" w:space="0" w:color="auto"/>
            <w:bottom w:val="none" w:sz="0" w:space="0" w:color="auto"/>
            <w:right w:val="none" w:sz="0" w:space="0" w:color="auto"/>
          </w:divBdr>
        </w:div>
        <w:div w:id="871110806">
          <w:marLeft w:val="480"/>
          <w:marRight w:val="0"/>
          <w:marTop w:val="0"/>
          <w:marBottom w:val="0"/>
          <w:divBdr>
            <w:top w:val="none" w:sz="0" w:space="0" w:color="auto"/>
            <w:left w:val="none" w:sz="0" w:space="0" w:color="auto"/>
            <w:bottom w:val="none" w:sz="0" w:space="0" w:color="auto"/>
            <w:right w:val="none" w:sz="0" w:space="0" w:color="auto"/>
          </w:divBdr>
        </w:div>
        <w:div w:id="870650326">
          <w:marLeft w:val="480"/>
          <w:marRight w:val="0"/>
          <w:marTop w:val="0"/>
          <w:marBottom w:val="0"/>
          <w:divBdr>
            <w:top w:val="none" w:sz="0" w:space="0" w:color="auto"/>
            <w:left w:val="none" w:sz="0" w:space="0" w:color="auto"/>
            <w:bottom w:val="none" w:sz="0" w:space="0" w:color="auto"/>
            <w:right w:val="none" w:sz="0" w:space="0" w:color="auto"/>
          </w:divBdr>
        </w:div>
        <w:div w:id="1262957408">
          <w:marLeft w:val="480"/>
          <w:marRight w:val="0"/>
          <w:marTop w:val="0"/>
          <w:marBottom w:val="0"/>
          <w:divBdr>
            <w:top w:val="none" w:sz="0" w:space="0" w:color="auto"/>
            <w:left w:val="none" w:sz="0" w:space="0" w:color="auto"/>
            <w:bottom w:val="none" w:sz="0" w:space="0" w:color="auto"/>
            <w:right w:val="none" w:sz="0" w:space="0" w:color="auto"/>
          </w:divBdr>
        </w:div>
        <w:div w:id="245463126">
          <w:marLeft w:val="480"/>
          <w:marRight w:val="0"/>
          <w:marTop w:val="0"/>
          <w:marBottom w:val="0"/>
          <w:divBdr>
            <w:top w:val="none" w:sz="0" w:space="0" w:color="auto"/>
            <w:left w:val="none" w:sz="0" w:space="0" w:color="auto"/>
            <w:bottom w:val="none" w:sz="0" w:space="0" w:color="auto"/>
            <w:right w:val="none" w:sz="0" w:space="0" w:color="auto"/>
          </w:divBdr>
        </w:div>
        <w:div w:id="692535927">
          <w:marLeft w:val="480"/>
          <w:marRight w:val="0"/>
          <w:marTop w:val="0"/>
          <w:marBottom w:val="0"/>
          <w:divBdr>
            <w:top w:val="none" w:sz="0" w:space="0" w:color="auto"/>
            <w:left w:val="none" w:sz="0" w:space="0" w:color="auto"/>
            <w:bottom w:val="none" w:sz="0" w:space="0" w:color="auto"/>
            <w:right w:val="none" w:sz="0" w:space="0" w:color="auto"/>
          </w:divBdr>
        </w:div>
        <w:div w:id="1556700030">
          <w:marLeft w:val="480"/>
          <w:marRight w:val="0"/>
          <w:marTop w:val="0"/>
          <w:marBottom w:val="0"/>
          <w:divBdr>
            <w:top w:val="none" w:sz="0" w:space="0" w:color="auto"/>
            <w:left w:val="none" w:sz="0" w:space="0" w:color="auto"/>
            <w:bottom w:val="none" w:sz="0" w:space="0" w:color="auto"/>
            <w:right w:val="none" w:sz="0" w:space="0" w:color="auto"/>
          </w:divBdr>
        </w:div>
        <w:div w:id="454635861">
          <w:marLeft w:val="480"/>
          <w:marRight w:val="0"/>
          <w:marTop w:val="0"/>
          <w:marBottom w:val="0"/>
          <w:divBdr>
            <w:top w:val="none" w:sz="0" w:space="0" w:color="auto"/>
            <w:left w:val="none" w:sz="0" w:space="0" w:color="auto"/>
            <w:bottom w:val="none" w:sz="0" w:space="0" w:color="auto"/>
            <w:right w:val="none" w:sz="0" w:space="0" w:color="auto"/>
          </w:divBdr>
        </w:div>
        <w:div w:id="765810800">
          <w:marLeft w:val="480"/>
          <w:marRight w:val="0"/>
          <w:marTop w:val="0"/>
          <w:marBottom w:val="0"/>
          <w:divBdr>
            <w:top w:val="none" w:sz="0" w:space="0" w:color="auto"/>
            <w:left w:val="none" w:sz="0" w:space="0" w:color="auto"/>
            <w:bottom w:val="none" w:sz="0" w:space="0" w:color="auto"/>
            <w:right w:val="none" w:sz="0" w:space="0" w:color="auto"/>
          </w:divBdr>
        </w:div>
        <w:div w:id="1785273796">
          <w:marLeft w:val="480"/>
          <w:marRight w:val="0"/>
          <w:marTop w:val="0"/>
          <w:marBottom w:val="0"/>
          <w:divBdr>
            <w:top w:val="none" w:sz="0" w:space="0" w:color="auto"/>
            <w:left w:val="none" w:sz="0" w:space="0" w:color="auto"/>
            <w:bottom w:val="none" w:sz="0" w:space="0" w:color="auto"/>
            <w:right w:val="none" w:sz="0" w:space="0" w:color="auto"/>
          </w:divBdr>
        </w:div>
        <w:div w:id="2082629662">
          <w:marLeft w:val="480"/>
          <w:marRight w:val="0"/>
          <w:marTop w:val="0"/>
          <w:marBottom w:val="0"/>
          <w:divBdr>
            <w:top w:val="none" w:sz="0" w:space="0" w:color="auto"/>
            <w:left w:val="none" w:sz="0" w:space="0" w:color="auto"/>
            <w:bottom w:val="none" w:sz="0" w:space="0" w:color="auto"/>
            <w:right w:val="none" w:sz="0" w:space="0" w:color="auto"/>
          </w:divBdr>
        </w:div>
        <w:div w:id="1736930165">
          <w:marLeft w:val="480"/>
          <w:marRight w:val="0"/>
          <w:marTop w:val="0"/>
          <w:marBottom w:val="0"/>
          <w:divBdr>
            <w:top w:val="none" w:sz="0" w:space="0" w:color="auto"/>
            <w:left w:val="none" w:sz="0" w:space="0" w:color="auto"/>
            <w:bottom w:val="none" w:sz="0" w:space="0" w:color="auto"/>
            <w:right w:val="none" w:sz="0" w:space="0" w:color="auto"/>
          </w:divBdr>
        </w:div>
        <w:div w:id="1868520199">
          <w:marLeft w:val="480"/>
          <w:marRight w:val="0"/>
          <w:marTop w:val="0"/>
          <w:marBottom w:val="0"/>
          <w:divBdr>
            <w:top w:val="none" w:sz="0" w:space="0" w:color="auto"/>
            <w:left w:val="none" w:sz="0" w:space="0" w:color="auto"/>
            <w:bottom w:val="none" w:sz="0" w:space="0" w:color="auto"/>
            <w:right w:val="none" w:sz="0" w:space="0" w:color="auto"/>
          </w:divBdr>
        </w:div>
        <w:div w:id="1257249668">
          <w:marLeft w:val="480"/>
          <w:marRight w:val="0"/>
          <w:marTop w:val="0"/>
          <w:marBottom w:val="0"/>
          <w:divBdr>
            <w:top w:val="none" w:sz="0" w:space="0" w:color="auto"/>
            <w:left w:val="none" w:sz="0" w:space="0" w:color="auto"/>
            <w:bottom w:val="none" w:sz="0" w:space="0" w:color="auto"/>
            <w:right w:val="none" w:sz="0" w:space="0" w:color="auto"/>
          </w:divBdr>
        </w:div>
        <w:div w:id="911046955">
          <w:marLeft w:val="480"/>
          <w:marRight w:val="0"/>
          <w:marTop w:val="0"/>
          <w:marBottom w:val="0"/>
          <w:divBdr>
            <w:top w:val="none" w:sz="0" w:space="0" w:color="auto"/>
            <w:left w:val="none" w:sz="0" w:space="0" w:color="auto"/>
            <w:bottom w:val="none" w:sz="0" w:space="0" w:color="auto"/>
            <w:right w:val="none" w:sz="0" w:space="0" w:color="auto"/>
          </w:divBdr>
        </w:div>
        <w:div w:id="402601174">
          <w:marLeft w:val="480"/>
          <w:marRight w:val="0"/>
          <w:marTop w:val="0"/>
          <w:marBottom w:val="0"/>
          <w:divBdr>
            <w:top w:val="none" w:sz="0" w:space="0" w:color="auto"/>
            <w:left w:val="none" w:sz="0" w:space="0" w:color="auto"/>
            <w:bottom w:val="none" w:sz="0" w:space="0" w:color="auto"/>
            <w:right w:val="none" w:sz="0" w:space="0" w:color="auto"/>
          </w:divBdr>
        </w:div>
        <w:div w:id="238830595">
          <w:marLeft w:val="480"/>
          <w:marRight w:val="0"/>
          <w:marTop w:val="0"/>
          <w:marBottom w:val="0"/>
          <w:divBdr>
            <w:top w:val="none" w:sz="0" w:space="0" w:color="auto"/>
            <w:left w:val="none" w:sz="0" w:space="0" w:color="auto"/>
            <w:bottom w:val="none" w:sz="0" w:space="0" w:color="auto"/>
            <w:right w:val="none" w:sz="0" w:space="0" w:color="auto"/>
          </w:divBdr>
        </w:div>
        <w:div w:id="1149904367">
          <w:marLeft w:val="480"/>
          <w:marRight w:val="0"/>
          <w:marTop w:val="0"/>
          <w:marBottom w:val="0"/>
          <w:divBdr>
            <w:top w:val="none" w:sz="0" w:space="0" w:color="auto"/>
            <w:left w:val="none" w:sz="0" w:space="0" w:color="auto"/>
            <w:bottom w:val="none" w:sz="0" w:space="0" w:color="auto"/>
            <w:right w:val="none" w:sz="0" w:space="0" w:color="auto"/>
          </w:divBdr>
        </w:div>
        <w:div w:id="1328634720">
          <w:marLeft w:val="480"/>
          <w:marRight w:val="0"/>
          <w:marTop w:val="0"/>
          <w:marBottom w:val="0"/>
          <w:divBdr>
            <w:top w:val="none" w:sz="0" w:space="0" w:color="auto"/>
            <w:left w:val="none" w:sz="0" w:space="0" w:color="auto"/>
            <w:bottom w:val="none" w:sz="0" w:space="0" w:color="auto"/>
            <w:right w:val="none" w:sz="0" w:space="0" w:color="auto"/>
          </w:divBdr>
        </w:div>
        <w:div w:id="50429357">
          <w:marLeft w:val="480"/>
          <w:marRight w:val="0"/>
          <w:marTop w:val="0"/>
          <w:marBottom w:val="0"/>
          <w:divBdr>
            <w:top w:val="none" w:sz="0" w:space="0" w:color="auto"/>
            <w:left w:val="none" w:sz="0" w:space="0" w:color="auto"/>
            <w:bottom w:val="none" w:sz="0" w:space="0" w:color="auto"/>
            <w:right w:val="none" w:sz="0" w:space="0" w:color="auto"/>
          </w:divBdr>
        </w:div>
        <w:div w:id="1951665350">
          <w:marLeft w:val="480"/>
          <w:marRight w:val="0"/>
          <w:marTop w:val="0"/>
          <w:marBottom w:val="0"/>
          <w:divBdr>
            <w:top w:val="none" w:sz="0" w:space="0" w:color="auto"/>
            <w:left w:val="none" w:sz="0" w:space="0" w:color="auto"/>
            <w:bottom w:val="none" w:sz="0" w:space="0" w:color="auto"/>
            <w:right w:val="none" w:sz="0" w:space="0" w:color="auto"/>
          </w:divBdr>
        </w:div>
        <w:div w:id="374735768">
          <w:marLeft w:val="480"/>
          <w:marRight w:val="0"/>
          <w:marTop w:val="0"/>
          <w:marBottom w:val="0"/>
          <w:divBdr>
            <w:top w:val="none" w:sz="0" w:space="0" w:color="auto"/>
            <w:left w:val="none" w:sz="0" w:space="0" w:color="auto"/>
            <w:bottom w:val="none" w:sz="0" w:space="0" w:color="auto"/>
            <w:right w:val="none" w:sz="0" w:space="0" w:color="auto"/>
          </w:divBdr>
        </w:div>
        <w:div w:id="1604148963">
          <w:marLeft w:val="480"/>
          <w:marRight w:val="0"/>
          <w:marTop w:val="0"/>
          <w:marBottom w:val="0"/>
          <w:divBdr>
            <w:top w:val="none" w:sz="0" w:space="0" w:color="auto"/>
            <w:left w:val="none" w:sz="0" w:space="0" w:color="auto"/>
            <w:bottom w:val="none" w:sz="0" w:space="0" w:color="auto"/>
            <w:right w:val="none" w:sz="0" w:space="0" w:color="auto"/>
          </w:divBdr>
        </w:div>
        <w:div w:id="1230310757">
          <w:marLeft w:val="480"/>
          <w:marRight w:val="0"/>
          <w:marTop w:val="0"/>
          <w:marBottom w:val="0"/>
          <w:divBdr>
            <w:top w:val="none" w:sz="0" w:space="0" w:color="auto"/>
            <w:left w:val="none" w:sz="0" w:space="0" w:color="auto"/>
            <w:bottom w:val="none" w:sz="0" w:space="0" w:color="auto"/>
            <w:right w:val="none" w:sz="0" w:space="0" w:color="auto"/>
          </w:divBdr>
        </w:div>
        <w:div w:id="1757239788">
          <w:marLeft w:val="480"/>
          <w:marRight w:val="0"/>
          <w:marTop w:val="0"/>
          <w:marBottom w:val="0"/>
          <w:divBdr>
            <w:top w:val="none" w:sz="0" w:space="0" w:color="auto"/>
            <w:left w:val="none" w:sz="0" w:space="0" w:color="auto"/>
            <w:bottom w:val="none" w:sz="0" w:space="0" w:color="auto"/>
            <w:right w:val="none" w:sz="0" w:space="0" w:color="auto"/>
          </w:divBdr>
        </w:div>
        <w:div w:id="1257976496">
          <w:marLeft w:val="480"/>
          <w:marRight w:val="0"/>
          <w:marTop w:val="0"/>
          <w:marBottom w:val="0"/>
          <w:divBdr>
            <w:top w:val="none" w:sz="0" w:space="0" w:color="auto"/>
            <w:left w:val="none" w:sz="0" w:space="0" w:color="auto"/>
            <w:bottom w:val="none" w:sz="0" w:space="0" w:color="auto"/>
            <w:right w:val="none" w:sz="0" w:space="0" w:color="auto"/>
          </w:divBdr>
        </w:div>
        <w:div w:id="477265577">
          <w:marLeft w:val="480"/>
          <w:marRight w:val="0"/>
          <w:marTop w:val="0"/>
          <w:marBottom w:val="0"/>
          <w:divBdr>
            <w:top w:val="none" w:sz="0" w:space="0" w:color="auto"/>
            <w:left w:val="none" w:sz="0" w:space="0" w:color="auto"/>
            <w:bottom w:val="none" w:sz="0" w:space="0" w:color="auto"/>
            <w:right w:val="none" w:sz="0" w:space="0" w:color="auto"/>
          </w:divBdr>
        </w:div>
        <w:div w:id="1250650557">
          <w:marLeft w:val="480"/>
          <w:marRight w:val="0"/>
          <w:marTop w:val="0"/>
          <w:marBottom w:val="0"/>
          <w:divBdr>
            <w:top w:val="none" w:sz="0" w:space="0" w:color="auto"/>
            <w:left w:val="none" w:sz="0" w:space="0" w:color="auto"/>
            <w:bottom w:val="none" w:sz="0" w:space="0" w:color="auto"/>
            <w:right w:val="none" w:sz="0" w:space="0" w:color="auto"/>
          </w:divBdr>
        </w:div>
        <w:div w:id="358506934">
          <w:marLeft w:val="480"/>
          <w:marRight w:val="0"/>
          <w:marTop w:val="0"/>
          <w:marBottom w:val="0"/>
          <w:divBdr>
            <w:top w:val="none" w:sz="0" w:space="0" w:color="auto"/>
            <w:left w:val="none" w:sz="0" w:space="0" w:color="auto"/>
            <w:bottom w:val="none" w:sz="0" w:space="0" w:color="auto"/>
            <w:right w:val="none" w:sz="0" w:space="0" w:color="auto"/>
          </w:divBdr>
        </w:div>
        <w:div w:id="418063408">
          <w:marLeft w:val="480"/>
          <w:marRight w:val="0"/>
          <w:marTop w:val="0"/>
          <w:marBottom w:val="0"/>
          <w:divBdr>
            <w:top w:val="none" w:sz="0" w:space="0" w:color="auto"/>
            <w:left w:val="none" w:sz="0" w:space="0" w:color="auto"/>
            <w:bottom w:val="none" w:sz="0" w:space="0" w:color="auto"/>
            <w:right w:val="none" w:sz="0" w:space="0" w:color="auto"/>
          </w:divBdr>
        </w:div>
        <w:div w:id="1339696930">
          <w:marLeft w:val="480"/>
          <w:marRight w:val="0"/>
          <w:marTop w:val="0"/>
          <w:marBottom w:val="0"/>
          <w:divBdr>
            <w:top w:val="none" w:sz="0" w:space="0" w:color="auto"/>
            <w:left w:val="none" w:sz="0" w:space="0" w:color="auto"/>
            <w:bottom w:val="none" w:sz="0" w:space="0" w:color="auto"/>
            <w:right w:val="none" w:sz="0" w:space="0" w:color="auto"/>
          </w:divBdr>
        </w:div>
        <w:div w:id="1382632639">
          <w:marLeft w:val="480"/>
          <w:marRight w:val="0"/>
          <w:marTop w:val="0"/>
          <w:marBottom w:val="0"/>
          <w:divBdr>
            <w:top w:val="none" w:sz="0" w:space="0" w:color="auto"/>
            <w:left w:val="none" w:sz="0" w:space="0" w:color="auto"/>
            <w:bottom w:val="none" w:sz="0" w:space="0" w:color="auto"/>
            <w:right w:val="none" w:sz="0" w:space="0" w:color="auto"/>
          </w:divBdr>
        </w:div>
        <w:div w:id="1665158242">
          <w:marLeft w:val="480"/>
          <w:marRight w:val="0"/>
          <w:marTop w:val="0"/>
          <w:marBottom w:val="0"/>
          <w:divBdr>
            <w:top w:val="none" w:sz="0" w:space="0" w:color="auto"/>
            <w:left w:val="none" w:sz="0" w:space="0" w:color="auto"/>
            <w:bottom w:val="none" w:sz="0" w:space="0" w:color="auto"/>
            <w:right w:val="none" w:sz="0" w:space="0" w:color="auto"/>
          </w:divBdr>
        </w:div>
        <w:div w:id="1976254979">
          <w:marLeft w:val="480"/>
          <w:marRight w:val="0"/>
          <w:marTop w:val="0"/>
          <w:marBottom w:val="0"/>
          <w:divBdr>
            <w:top w:val="none" w:sz="0" w:space="0" w:color="auto"/>
            <w:left w:val="none" w:sz="0" w:space="0" w:color="auto"/>
            <w:bottom w:val="none" w:sz="0" w:space="0" w:color="auto"/>
            <w:right w:val="none" w:sz="0" w:space="0" w:color="auto"/>
          </w:divBdr>
        </w:div>
        <w:div w:id="400953338">
          <w:marLeft w:val="480"/>
          <w:marRight w:val="0"/>
          <w:marTop w:val="0"/>
          <w:marBottom w:val="0"/>
          <w:divBdr>
            <w:top w:val="none" w:sz="0" w:space="0" w:color="auto"/>
            <w:left w:val="none" w:sz="0" w:space="0" w:color="auto"/>
            <w:bottom w:val="none" w:sz="0" w:space="0" w:color="auto"/>
            <w:right w:val="none" w:sz="0" w:space="0" w:color="auto"/>
          </w:divBdr>
        </w:div>
        <w:div w:id="1843931093">
          <w:marLeft w:val="480"/>
          <w:marRight w:val="0"/>
          <w:marTop w:val="0"/>
          <w:marBottom w:val="0"/>
          <w:divBdr>
            <w:top w:val="none" w:sz="0" w:space="0" w:color="auto"/>
            <w:left w:val="none" w:sz="0" w:space="0" w:color="auto"/>
            <w:bottom w:val="none" w:sz="0" w:space="0" w:color="auto"/>
            <w:right w:val="none" w:sz="0" w:space="0" w:color="auto"/>
          </w:divBdr>
        </w:div>
        <w:div w:id="412437924">
          <w:marLeft w:val="480"/>
          <w:marRight w:val="0"/>
          <w:marTop w:val="0"/>
          <w:marBottom w:val="0"/>
          <w:divBdr>
            <w:top w:val="none" w:sz="0" w:space="0" w:color="auto"/>
            <w:left w:val="none" w:sz="0" w:space="0" w:color="auto"/>
            <w:bottom w:val="none" w:sz="0" w:space="0" w:color="auto"/>
            <w:right w:val="none" w:sz="0" w:space="0" w:color="auto"/>
          </w:divBdr>
        </w:div>
        <w:div w:id="947156241">
          <w:marLeft w:val="480"/>
          <w:marRight w:val="0"/>
          <w:marTop w:val="0"/>
          <w:marBottom w:val="0"/>
          <w:divBdr>
            <w:top w:val="none" w:sz="0" w:space="0" w:color="auto"/>
            <w:left w:val="none" w:sz="0" w:space="0" w:color="auto"/>
            <w:bottom w:val="none" w:sz="0" w:space="0" w:color="auto"/>
            <w:right w:val="none" w:sz="0" w:space="0" w:color="auto"/>
          </w:divBdr>
        </w:div>
        <w:div w:id="1039672162">
          <w:marLeft w:val="480"/>
          <w:marRight w:val="0"/>
          <w:marTop w:val="0"/>
          <w:marBottom w:val="0"/>
          <w:divBdr>
            <w:top w:val="none" w:sz="0" w:space="0" w:color="auto"/>
            <w:left w:val="none" w:sz="0" w:space="0" w:color="auto"/>
            <w:bottom w:val="none" w:sz="0" w:space="0" w:color="auto"/>
            <w:right w:val="none" w:sz="0" w:space="0" w:color="auto"/>
          </w:divBdr>
        </w:div>
        <w:div w:id="1742680475">
          <w:marLeft w:val="480"/>
          <w:marRight w:val="0"/>
          <w:marTop w:val="0"/>
          <w:marBottom w:val="0"/>
          <w:divBdr>
            <w:top w:val="none" w:sz="0" w:space="0" w:color="auto"/>
            <w:left w:val="none" w:sz="0" w:space="0" w:color="auto"/>
            <w:bottom w:val="none" w:sz="0" w:space="0" w:color="auto"/>
            <w:right w:val="none" w:sz="0" w:space="0" w:color="auto"/>
          </w:divBdr>
        </w:div>
        <w:div w:id="192379322">
          <w:marLeft w:val="480"/>
          <w:marRight w:val="0"/>
          <w:marTop w:val="0"/>
          <w:marBottom w:val="0"/>
          <w:divBdr>
            <w:top w:val="none" w:sz="0" w:space="0" w:color="auto"/>
            <w:left w:val="none" w:sz="0" w:space="0" w:color="auto"/>
            <w:bottom w:val="none" w:sz="0" w:space="0" w:color="auto"/>
            <w:right w:val="none" w:sz="0" w:space="0" w:color="auto"/>
          </w:divBdr>
        </w:div>
        <w:div w:id="1921864483">
          <w:marLeft w:val="480"/>
          <w:marRight w:val="0"/>
          <w:marTop w:val="0"/>
          <w:marBottom w:val="0"/>
          <w:divBdr>
            <w:top w:val="none" w:sz="0" w:space="0" w:color="auto"/>
            <w:left w:val="none" w:sz="0" w:space="0" w:color="auto"/>
            <w:bottom w:val="none" w:sz="0" w:space="0" w:color="auto"/>
            <w:right w:val="none" w:sz="0" w:space="0" w:color="auto"/>
          </w:divBdr>
        </w:div>
        <w:div w:id="1982345839">
          <w:marLeft w:val="480"/>
          <w:marRight w:val="0"/>
          <w:marTop w:val="0"/>
          <w:marBottom w:val="0"/>
          <w:divBdr>
            <w:top w:val="none" w:sz="0" w:space="0" w:color="auto"/>
            <w:left w:val="none" w:sz="0" w:space="0" w:color="auto"/>
            <w:bottom w:val="none" w:sz="0" w:space="0" w:color="auto"/>
            <w:right w:val="none" w:sz="0" w:space="0" w:color="auto"/>
          </w:divBdr>
        </w:div>
        <w:div w:id="1585257184">
          <w:marLeft w:val="480"/>
          <w:marRight w:val="0"/>
          <w:marTop w:val="0"/>
          <w:marBottom w:val="0"/>
          <w:divBdr>
            <w:top w:val="none" w:sz="0" w:space="0" w:color="auto"/>
            <w:left w:val="none" w:sz="0" w:space="0" w:color="auto"/>
            <w:bottom w:val="none" w:sz="0" w:space="0" w:color="auto"/>
            <w:right w:val="none" w:sz="0" w:space="0" w:color="auto"/>
          </w:divBdr>
        </w:div>
        <w:div w:id="113982600">
          <w:marLeft w:val="480"/>
          <w:marRight w:val="0"/>
          <w:marTop w:val="0"/>
          <w:marBottom w:val="0"/>
          <w:divBdr>
            <w:top w:val="none" w:sz="0" w:space="0" w:color="auto"/>
            <w:left w:val="none" w:sz="0" w:space="0" w:color="auto"/>
            <w:bottom w:val="none" w:sz="0" w:space="0" w:color="auto"/>
            <w:right w:val="none" w:sz="0" w:space="0" w:color="auto"/>
          </w:divBdr>
        </w:div>
        <w:div w:id="1078214888">
          <w:marLeft w:val="480"/>
          <w:marRight w:val="0"/>
          <w:marTop w:val="0"/>
          <w:marBottom w:val="0"/>
          <w:divBdr>
            <w:top w:val="none" w:sz="0" w:space="0" w:color="auto"/>
            <w:left w:val="none" w:sz="0" w:space="0" w:color="auto"/>
            <w:bottom w:val="none" w:sz="0" w:space="0" w:color="auto"/>
            <w:right w:val="none" w:sz="0" w:space="0" w:color="auto"/>
          </w:divBdr>
        </w:div>
        <w:div w:id="289938398">
          <w:marLeft w:val="480"/>
          <w:marRight w:val="0"/>
          <w:marTop w:val="0"/>
          <w:marBottom w:val="0"/>
          <w:divBdr>
            <w:top w:val="none" w:sz="0" w:space="0" w:color="auto"/>
            <w:left w:val="none" w:sz="0" w:space="0" w:color="auto"/>
            <w:bottom w:val="none" w:sz="0" w:space="0" w:color="auto"/>
            <w:right w:val="none" w:sz="0" w:space="0" w:color="auto"/>
          </w:divBdr>
        </w:div>
        <w:div w:id="354503393">
          <w:marLeft w:val="480"/>
          <w:marRight w:val="0"/>
          <w:marTop w:val="0"/>
          <w:marBottom w:val="0"/>
          <w:divBdr>
            <w:top w:val="none" w:sz="0" w:space="0" w:color="auto"/>
            <w:left w:val="none" w:sz="0" w:space="0" w:color="auto"/>
            <w:bottom w:val="none" w:sz="0" w:space="0" w:color="auto"/>
            <w:right w:val="none" w:sz="0" w:space="0" w:color="auto"/>
          </w:divBdr>
        </w:div>
        <w:div w:id="1001860183">
          <w:marLeft w:val="480"/>
          <w:marRight w:val="0"/>
          <w:marTop w:val="0"/>
          <w:marBottom w:val="0"/>
          <w:divBdr>
            <w:top w:val="none" w:sz="0" w:space="0" w:color="auto"/>
            <w:left w:val="none" w:sz="0" w:space="0" w:color="auto"/>
            <w:bottom w:val="none" w:sz="0" w:space="0" w:color="auto"/>
            <w:right w:val="none" w:sz="0" w:space="0" w:color="auto"/>
          </w:divBdr>
        </w:div>
        <w:div w:id="710224857">
          <w:marLeft w:val="480"/>
          <w:marRight w:val="0"/>
          <w:marTop w:val="0"/>
          <w:marBottom w:val="0"/>
          <w:divBdr>
            <w:top w:val="none" w:sz="0" w:space="0" w:color="auto"/>
            <w:left w:val="none" w:sz="0" w:space="0" w:color="auto"/>
            <w:bottom w:val="none" w:sz="0" w:space="0" w:color="auto"/>
            <w:right w:val="none" w:sz="0" w:space="0" w:color="auto"/>
          </w:divBdr>
        </w:div>
        <w:div w:id="743723346">
          <w:marLeft w:val="480"/>
          <w:marRight w:val="0"/>
          <w:marTop w:val="0"/>
          <w:marBottom w:val="0"/>
          <w:divBdr>
            <w:top w:val="none" w:sz="0" w:space="0" w:color="auto"/>
            <w:left w:val="none" w:sz="0" w:space="0" w:color="auto"/>
            <w:bottom w:val="none" w:sz="0" w:space="0" w:color="auto"/>
            <w:right w:val="none" w:sz="0" w:space="0" w:color="auto"/>
          </w:divBdr>
        </w:div>
        <w:div w:id="1522283750">
          <w:marLeft w:val="480"/>
          <w:marRight w:val="0"/>
          <w:marTop w:val="0"/>
          <w:marBottom w:val="0"/>
          <w:divBdr>
            <w:top w:val="none" w:sz="0" w:space="0" w:color="auto"/>
            <w:left w:val="none" w:sz="0" w:space="0" w:color="auto"/>
            <w:bottom w:val="none" w:sz="0" w:space="0" w:color="auto"/>
            <w:right w:val="none" w:sz="0" w:space="0" w:color="auto"/>
          </w:divBdr>
        </w:div>
        <w:div w:id="62679992">
          <w:marLeft w:val="480"/>
          <w:marRight w:val="0"/>
          <w:marTop w:val="0"/>
          <w:marBottom w:val="0"/>
          <w:divBdr>
            <w:top w:val="none" w:sz="0" w:space="0" w:color="auto"/>
            <w:left w:val="none" w:sz="0" w:space="0" w:color="auto"/>
            <w:bottom w:val="none" w:sz="0" w:space="0" w:color="auto"/>
            <w:right w:val="none" w:sz="0" w:space="0" w:color="auto"/>
          </w:divBdr>
        </w:div>
        <w:div w:id="339242158">
          <w:marLeft w:val="480"/>
          <w:marRight w:val="0"/>
          <w:marTop w:val="0"/>
          <w:marBottom w:val="0"/>
          <w:divBdr>
            <w:top w:val="none" w:sz="0" w:space="0" w:color="auto"/>
            <w:left w:val="none" w:sz="0" w:space="0" w:color="auto"/>
            <w:bottom w:val="none" w:sz="0" w:space="0" w:color="auto"/>
            <w:right w:val="none" w:sz="0" w:space="0" w:color="auto"/>
          </w:divBdr>
        </w:div>
        <w:div w:id="2113814941">
          <w:marLeft w:val="480"/>
          <w:marRight w:val="0"/>
          <w:marTop w:val="0"/>
          <w:marBottom w:val="0"/>
          <w:divBdr>
            <w:top w:val="none" w:sz="0" w:space="0" w:color="auto"/>
            <w:left w:val="none" w:sz="0" w:space="0" w:color="auto"/>
            <w:bottom w:val="none" w:sz="0" w:space="0" w:color="auto"/>
            <w:right w:val="none" w:sz="0" w:space="0" w:color="auto"/>
          </w:divBdr>
        </w:div>
        <w:div w:id="864367762">
          <w:marLeft w:val="480"/>
          <w:marRight w:val="0"/>
          <w:marTop w:val="0"/>
          <w:marBottom w:val="0"/>
          <w:divBdr>
            <w:top w:val="none" w:sz="0" w:space="0" w:color="auto"/>
            <w:left w:val="none" w:sz="0" w:space="0" w:color="auto"/>
            <w:bottom w:val="none" w:sz="0" w:space="0" w:color="auto"/>
            <w:right w:val="none" w:sz="0" w:space="0" w:color="auto"/>
          </w:divBdr>
        </w:div>
        <w:div w:id="1712606341">
          <w:marLeft w:val="480"/>
          <w:marRight w:val="0"/>
          <w:marTop w:val="0"/>
          <w:marBottom w:val="0"/>
          <w:divBdr>
            <w:top w:val="none" w:sz="0" w:space="0" w:color="auto"/>
            <w:left w:val="none" w:sz="0" w:space="0" w:color="auto"/>
            <w:bottom w:val="none" w:sz="0" w:space="0" w:color="auto"/>
            <w:right w:val="none" w:sz="0" w:space="0" w:color="auto"/>
          </w:divBdr>
        </w:div>
        <w:div w:id="809202863">
          <w:marLeft w:val="480"/>
          <w:marRight w:val="0"/>
          <w:marTop w:val="0"/>
          <w:marBottom w:val="0"/>
          <w:divBdr>
            <w:top w:val="none" w:sz="0" w:space="0" w:color="auto"/>
            <w:left w:val="none" w:sz="0" w:space="0" w:color="auto"/>
            <w:bottom w:val="none" w:sz="0" w:space="0" w:color="auto"/>
            <w:right w:val="none" w:sz="0" w:space="0" w:color="auto"/>
          </w:divBdr>
        </w:div>
        <w:div w:id="391775168">
          <w:marLeft w:val="480"/>
          <w:marRight w:val="0"/>
          <w:marTop w:val="0"/>
          <w:marBottom w:val="0"/>
          <w:divBdr>
            <w:top w:val="none" w:sz="0" w:space="0" w:color="auto"/>
            <w:left w:val="none" w:sz="0" w:space="0" w:color="auto"/>
            <w:bottom w:val="none" w:sz="0" w:space="0" w:color="auto"/>
            <w:right w:val="none" w:sz="0" w:space="0" w:color="auto"/>
          </w:divBdr>
        </w:div>
        <w:div w:id="1957716463">
          <w:marLeft w:val="480"/>
          <w:marRight w:val="0"/>
          <w:marTop w:val="0"/>
          <w:marBottom w:val="0"/>
          <w:divBdr>
            <w:top w:val="none" w:sz="0" w:space="0" w:color="auto"/>
            <w:left w:val="none" w:sz="0" w:space="0" w:color="auto"/>
            <w:bottom w:val="none" w:sz="0" w:space="0" w:color="auto"/>
            <w:right w:val="none" w:sz="0" w:space="0" w:color="auto"/>
          </w:divBdr>
        </w:div>
        <w:div w:id="746348445">
          <w:marLeft w:val="480"/>
          <w:marRight w:val="0"/>
          <w:marTop w:val="0"/>
          <w:marBottom w:val="0"/>
          <w:divBdr>
            <w:top w:val="none" w:sz="0" w:space="0" w:color="auto"/>
            <w:left w:val="none" w:sz="0" w:space="0" w:color="auto"/>
            <w:bottom w:val="none" w:sz="0" w:space="0" w:color="auto"/>
            <w:right w:val="none" w:sz="0" w:space="0" w:color="auto"/>
          </w:divBdr>
        </w:div>
        <w:div w:id="606423058">
          <w:marLeft w:val="480"/>
          <w:marRight w:val="0"/>
          <w:marTop w:val="0"/>
          <w:marBottom w:val="0"/>
          <w:divBdr>
            <w:top w:val="none" w:sz="0" w:space="0" w:color="auto"/>
            <w:left w:val="none" w:sz="0" w:space="0" w:color="auto"/>
            <w:bottom w:val="none" w:sz="0" w:space="0" w:color="auto"/>
            <w:right w:val="none" w:sz="0" w:space="0" w:color="auto"/>
          </w:divBdr>
        </w:div>
        <w:div w:id="2112314773">
          <w:marLeft w:val="480"/>
          <w:marRight w:val="0"/>
          <w:marTop w:val="0"/>
          <w:marBottom w:val="0"/>
          <w:divBdr>
            <w:top w:val="none" w:sz="0" w:space="0" w:color="auto"/>
            <w:left w:val="none" w:sz="0" w:space="0" w:color="auto"/>
            <w:bottom w:val="none" w:sz="0" w:space="0" w:color="auto"/>
            <w:right w:val="none" w:sz="0" w:space="0" w:color="auto"/>
          </w:divBdr>
        </w:div>
        <w:div w:id="950743535">
          <w:marLeft w:val="480"/>
          <w:marRight w:val="0"/>
          <w:marTop w:val="0"/>
          <w:marBottom w:val="0"/>
          <w:divBdr>
            <w:top w:val="none" w:sz="0" w:space="0" w:color="auto"/>
            <w:left w:val="none" w:sz="0" w:space="0" w:color="auto"/>
            <w:bottom w:val="none" w:sz="0" w:space="0" w:color="auto"/>
            <w:right w:val="none" w:sz="0" w:space="0" w:color="auto"/>
          </w:divBdr>
        </w:div>
        <w:div w:id="940987528">
          <w:marLeft w:val="480"/>
          <w:marRight w:val="0"/>
          <w:marTop w:val="0"/>
          <w:marBottom w:val="0"/>
          <w:divBdr>
            <w:top w:val="none" w:sz="0" w:space="0" w:color="auto"/>
            <w:left w:val="none" w:sz="0" w:space="0" w:color="auto"/>
            <w:bottom w:val="none" w:sz="0" w:space="0" w:color="auto"/>
            <w:right w:val="none" w:sz="0" w:space="0" w:color="auto"/>
          </w:divBdr>
        </w:div>
        <w:div w:id="359746421">
          <w:marLeft w:val="480"/>
          <w:marRight w:val="0"/>
          <w:marTop w:val="0"/>
          <w:marBottom w:val="0"/>
          <w:divBdr>
            <w:top w:val="none" w:sz="0" w:space="0" w:color="auto"/>
            <w:left w:val="none" w:sz="0" w:space="0" w:color="auto"/>
            <w:bottom w:val="none" w:sz="0" w:space="0" w:color="auto"/>
            <w:right w:val="none" w:sz="0" w:space="0" w:color="auto"/>
          </w:divBdr>
        </w:div>
        <w:div w:id="1724407852">
          <w:marLeft w:val="480"/>
          <w:marRight w:val="0"/>
          <w:marTop w:val="0"/>
          <w:marBottom w:val="0"/>
          <w:divBdr>
            <w:top w:val="none" w:sz="0" w:space="0" w:color="auto"/>
            <w:left w:val="none" w:sz="0" w:space="0" w:color="auto"/>
            <w:bottom w:val="none" w:sz="0" w:space="0" w:color="auto"/>
            <w:right w:val="none" w:sz="0" w:space="0" w:color="auto"/>
          </w:divBdr>
        </w:div>
        <w:div w:id="335809972">
          <w:marLeft w:val="480"/>
          <w:marRight w:val="0"/>
          <w:marTop w:val="0"/>
          <w:marBottom w:val="0"/>
          <w:divBdr>
            <w:top w:val="none" w:sz="0" w:space="0" w:color="auto"/>
            <w:left w:val="none" w:sz="0" w:space="0" w:color="auto"/>
            <w:bottom w:val="none" w:sz="0" w:space="0" w:color="auto"/>
            <w:right w:val="none" w:sz="0" w:space="0" w:color="auto"/>
          </w:divBdr>
        </w:div>
        <w:div w:id="1256936954">
          <w:marLeft w:val="480"/>
          <w:marRight w:val="0"/>
          <w:marTop w:val="0"/>
          <w:marBottom w:val="0"/>
          <w:divBdr>
            <w:top w:val="none" w:sz="0" w:space="0" w:color="auto"/>
            <w:left w:val="none" w:sz="0" w:space="0" w:color="auto"/>
            <w:bottom w:val="none" w:sz="0" w:space="0" w:color="auto"/>
            <w:right w:val="none" w:sz="0" w:space="0" w:color="auto"/>
          </w:divBdr>
        </w:div>
        <w:div w:id="2515844">
          <w:marLeft w:val="480"/>
          <w:marRight w:val="0"/>
          <w:marTop w:val="0"/>
          <w:marBottom w:val="0"/>
          <w:divBdr>
            <w:top w:val="none" w:sz="0" w:space="0" w:color="auto"/>
            <w:left w:val="none" w:sz="0" w:space="0" w:color="auto"/>
            <w:bottom w:val="none" w:sz="0" w:space="0" w:color="auto"/>
            <w:right w:val="none" w:sz="0" w:space="0" w:color="auto"/>
          </w:divBdr>
        </w:div>
        <w:div w:id="1468351745">
          <w:marLeft w:val="480"/>
          <w:marRight w:val="0"/>
          <w:marTop w:val="0"/>
          <w:marBottom w:val="0"/>
          <w:divBdr>
            <w:top w:val="none" w:sz="0" w:space="0" w:color="auto"/>
            <w:left w:val="none" w:sz="0" w:space="0" w:color="auto"/>
            <w:bottom w:val="none" w:sz="0" w:space="0" w:color="auto"/>
            <w:right w:val="none" w:sz="0" w:space="0" w:color="auto"/>
          </w:divBdr>
        </w:div>
        <w:div w:id="1179153289">
          <w:marLeft w:val="480"/>
          <w:marRight w:val="0"/>
          <w:marTop w:val="0"/>
          <w:marBottom w:val="0"/>
          <w:divBdr>
            <w:top w:val="none" w:sz="0" w:space="0" w:color="auto"/>
            <w:left w:val="none" w:sz="0" w:space="0" w:color="auto"/>
            <w:bottom w:val="none" w:sz="0" w:space="0" w:color="auto"/>
            <w:right w:val="none" w:sz="0" w:space="0" w:color="auto"/>
          </w:divBdr>
        </w:div>
        <w:div w:id="13921814">
          <w:marLeft w:val="480"/>
          <w:marRight w:val="0"/>
          <w:marTop w:val="0"/>
          <w:marBottom w:val="0"/>
          <w:divBdr>
            <w:top w:val="none" w:sz="0" w:space="0" w:color="auto"/>
            <w:left w:val="none" w:sz="0" w:space="0" w:color="auto"/>
            <w:bottom w:val="none" w:sz="0" w:space="0" w:color="auto"/>
            <w:right w:val="none" w:sz="0" w:space="0" w:color="auto"/>
          </w:divBdr>
        </w:div>
        <w:div w:id="1638147948">
          <w:marLeft w:val="480"/>
          <w:marRight w:val="0"/>
          <w:marTop w:val="0"/>
          <w:marBottom w:val="0"/>
          <w:divBdr>
            <w:top w:val="none" w:sz="0" w:space="0" w:color="auto"/>
            <w:left w:val="none" w:sz="0" w:space="0" w:color="auto"/>
            <w:bottom w:val="none" w:sz="0" w:space="0" w:color="auto"/>
            <w:right w:val="none" w:sz="0" w:space="0" w:color="auto"/>
          </w:divBdr>
        </w:div>
        <w:div w:id="1868789393">
          <w:marLeft w:val="480"/>
          <w:marRight w:val="0"/>
          <w:marTop w:val="0"/>
          <w:marBottom w:val="0"/>
          <w:divBdr>
            <w:top w:val="none" w:sz="0" w:space="0" w:color="auto"/>
            <w:left w:val="none" w:sz="0" w:space="0" w:color="auto"/>
            <w:bottom w:val="none" w:sz="0" w:space="0" w:color="auto"/>
            <w:right w:val="none" w:sz="0" w:space="0" w:color="auto"/>
          </w:divBdr>
        </w:div>
        <w:div w:id="1168012392">
          <w:marLeft w:val="480"/>
          <w:marRight w:val="0"/>
          <w:marTop w:val="0"/>
          <w:marBottom w:val="0"/>
          <w:divBdr>
            <w:top w:val="none" w:sz="0" w:space="0" w:color="auto"/>
            <w:left w:val="none" w:sz="0" w:space="0" w:color="auto"/>
            <w:bottom w:val="none" w:sz="0" w:space="0" w:color="auto"/>
            <w:right w:val="none" w:sz="0" w:space="0" w:color="auto"/>
          </w:divBdr>
        </w:div>
        <w:div w:id="1964917725">
          <w:marLeft w:val="480"/>
          <w:marRight w:val="0"/>
          <w:marTop w:val="0"/>
          <w:marBottom w:val="0"/>
          <w:divBdr>
            <w:top w:val="none" w:sz="0" w:space="0" w:color="auto"/>
            <w:left w:val="none" w:sz="0" w:space="0" w:color="auto"/>
            <w:bottom w:val="none" w:sz="0" w:space="0" w:color="auto"/>
            <w:right w:val="none" w:sz="0" w:space="0" w:color="auto"/>
          </w:divBdr>
        </w:div>
        <w:div w:id="303899224">
          <w:marLeft w:val="480"/>
          <w:marRight w:val="0"/>
          <w:marTop w:val="0"/>
          <w:marBottom w:val="0"/>
          <w:divBdr>
            <w:top w:val="none" w:sz="0" w:space="0" w:color="auto"/>
            <w:left w:val="none" w:sz="0" w:space="0" w:color="auto"/>
            <w:bottom w:val="none" w:sz="0" w:space="0" w:color="auto"/>
            <w:right w:val="none" w:sz="0" w:space="0" w:color="auto"/>
          </w:divBdr>
        </w:div>
        <w:div w:id="383792214">
          <w:marLeft w:val="480"/>
          <w:marRight w:val="0"/>
          <w:marTop w:val="0"/>
          <w:marBottom w:val="0"/>
          <w:divBdr>
            <w:top w:val="none" w:sz="0" w:space="0" w:color="auto"/>
            <w:left w:val="none" w:sz="0" w:space="0" w:color="auto"/>
            <w:bottom w:val="none" w:sz="0" w:space="0" w:color="auto"/>
            <w:right w:val="none" w:sz="0" w:space="0" w:color="auto"/>
          </w:divBdr>
        </w:div>
      </w:divsChild>
    </w:div>
    <w:div w:id="1488741402">
      <w:bodyDiv w:val="1"/>
      <w:marLeft w:val="0"/>
      <w:marRight w:val="0"/>
      <w:marTop w:val="0"/>
      <w:marBottom w:val="0"/>
      <w:divBdr>
        <w:top w:val="none" w:sz="0" w:space="0" w:color="auto"/>
        <w:left w:val="none" w:sz="0" w:space="0" w:color="auto"/>
        <w:bottom w:val="none" w:sz="0" w:space="0" w:color="auto"/>
        <w:right w:val="none" w:sz="0" w:space="0" w:color="auto"/>
      </w:divBdr>
    </w:div>
    <w:div w:id="1488859955">
      <w:bodyDiv w:val="1"/>
      <w:marLeft w:val="0"/>
      <w:marRight w:val="0"/>
      <w:marTop w:val="0"/>
      <w:marBottom w:val="0"/>
      <w:divBdr>
        <w:top w:val="none" w:sz="0" w:space="0" w:color="auto"/>
        <w:left w:val="none" w:sz="0" w:space="0" w:color="auto"/>
        <w:bottom w:val="none" w:sz="0" w:space="0" w:color="auto"/>
        <w:right w:val="none" w:sz="0" w:space="0" w:color="auto"/>
      </w:divBdr>
    </w:div>
    <w:div w:id="1489203502">
      <w:bodyDiv w:val="1"/>
      <w:marLeft w:val="0"/>
      <w:marRight w:val="0"/>
      <w:marTop w:val="0"/>
      <w:marBottom w:val="0"/>
      <w:divBdr>
        <w:top w:val="none" w:sz="0" w:space="0" w:color="auto"/>
        <w:left w:val="none" w:sz="0" w:space="0" w:color="auto"/>
        <w:bottom w:val="none" w:sz="0" w:space="0" w:color="auto"/>
        <w:right w:val="none" w:sz="0" w:space="0" w:color="auto"/>
      </w:divBdr>
    </w:div>
    <w:div w:id="1489832146">
      <w:bodyDiv w:val="1"/>
      <w:marLeft w:val="0"/>
      <w:marRight w:val="0"/>
      <w:marTop w:val="0"/>
      <w:marBottom w:val="0"/>
      <w:divBdr>
        <w:top w:val="none" w:sz="0" w:space="0" w:color="auto"/>
        <w:left w:val="none" w:sz="0" w:space="0" w:color="auto"/>
        <w:bottom w:val="none" w:sz="0" w:space="0" w:color="auto"/>
        <w:right w:val="none" w:sz="0" w:space="0" w:color="auto"/>
      </w:divBdr>
    </w:div>
    <w:div w:id="1491479800">
      <w:bodyDiv w:val="1"/>
      <w:marLeft w:val="0"/>
      <w:marRight w:val="0"/>
      <w:marTop w:val="0"/>
      <w:marBottom w:val="0"/>
      <w:divBdr>
        <w:top w:val="none" w:sz="0" w:space="0" w:color="auto"/>
        <w:left w:val="none" w:sz="0" w:space="0" w:color="auto"/>
        <w:bottom w:val="none" w:sz="0" w:space="0" w:color="auto"/>
        <w:right w:val="none" w:sz="0" w:space="0" w:color="auto"/>
      </w:divBdr>
    </w:div>
    <w:div w:id="1493763118">
      <w:bodyDiv w:val="1"/>
      <w:marLeft w:val="0"/>
      <w:marRight w:val="0"/>
      <w:marTop w:val="0"/>
      <w:marBottom w:val="0"/>
      <w:divBdr>
        <w:top w:val="none" w:sz="0" w:space="0" w:color="auto"/>
        <w:left w:val="none" w:sz="0" w:space="0" w:color="auto"/>
        <w:bottom w:val="none" w:sz="0" w:space="0" w:color="auto"/>
        <w:right w:val="none" w:sz="0" w:space="0" w:color="auto"/>
      </w:divBdr>
    </w:div>
    <w:div w:id="1494908490">
      <w:bodyDiv w:val="1"/>
      <w:marLeft w:val="0"/>
      <w:marRight w:val="0"/>
      <w:marTop w:val="0"/>
      <w:marBottom w:val="0"/>
      <w:divBdr>
        <w:top w:val="none" w:sz="0" w:space="0" w:color="auto"/>
        <w:left w:val="none" w:sz="0" w:space="0" w:color="auto"/>
        <w:bottom w:val="none" w:sz="0" w:space="0" w:color="auto"/>
        <w:right w:val="none" w:sz="0" w:space="0" w:color="auto"/>
      </w:divBdr>
    </w:div>
    <w:div w:id="1495950091">
      <w:bodyDiv w:val="1"/>
      <w:marLeft w:val="0"/>
      <w:marRight w:val="0"/>
      <w:marTop w:val="0"/>
      <w:marBottom w:val="0"/>
      <w:divBdr>
        <w:top w:val="none" w:sz="0" w:space="0" w:color="auto"/>
        <w:left w:val="none" w:sz="0" w:space="0" w:color="auto"/>
        <w:bottom w:val="none" w:sz="0" w:space="0" w:color="auto"/>
        <w:right w:val="none" w:sz="0" w:space="0" w:color="auto"/>
      </w:divBdr>
    </w:div>
    <w:div w:id="1499268967">
      <w:bodyDiv w:val="1"/>
      <w:marLeft w:val="0"/>
      <w:marRight w:val="0"/>
      <w:marTop w:val="0"/>
      <w:marBottom w:val="0"/>
      <w:divBdr>
        <w:top w:val="none" w:sz="0" w:space="0" w:color="auto"/>
        <w:left w:val="none" w:sz="0" w:space="0" w:color="auto"/>
        <w:bottom w:val="none" w:sz="0" w:space="0" w:color="auto"/>
        <w:right w:val="none" w:sz="0" w:space="0" w:color="auto"/>
      </w:divBdr>
    </w:div>
    <w:div w:id="1502500896">
      <w:bodyDiv w:val="1"/>
      <w:marLeft w:val="0"/>
      <w:marRight w:val="0"/>
      <w:marTop w:val="0"/>
      <w:marBottom w:val="0"/>
      <w:divBdr>
        <w:top w:val="none" w:sz="0" w:space="0" w:color="auto"/>
        <w:left w:val="none" w:sz="0" w:space="0" w:color="auto"/>
        <w:bottom w:val="none" w:sz="0" w:space="0" w:color="auto"/>
        <w:right w:val="none" w:sz="0" w:space="0" w:color="auto"/>
      </w:divBdr>
    </w:div>
    <w:div w:id="1504007856">
      <w:bodyDiv w:val="1"/>
      <w:marLeft w:val="0"/>
      <w:marRight w:val="0"/>
      <w:marTop w:val="0"/>
      <w:marBottom w:val="0"/>
      <w:divBdr>
        <w:top w:val="none" w:sz="0" w:space="0" w:color="auto"/>
        <w:left w:val="none" w:sz="0" w:space="0" w:color="auto"/>
        <w:bottom w:val="none" w:sz="0" w:space="0" w:color="auto"/>
        <w:right w:val="none" w:sz="0" w:space="0" w:color="auto"/>
      </w:divBdr>
    </w:div>
    <w:div w:id="1504054906">
      <w:bodyDiv w:val="1"/>
      <w:marLeft w:val="0"/>
      <w:marRight w:val="0"/>
      <w:marTop w:val="0"/>
      <w:marBottom w:val="0"/>
      <w:divBdr>
        <w:top w:val="none" w:sz="0" w:space="0" w:color="auto"/>
        <w:left w:val="none" w:sz="0" w:space="0" w:color="auto"/>
        <w:bottom w:val="none" w:sz="0" w:space="0" w:color="auto"/>
        <w:right w:val="none" w:sz="0" w:space="0" w:color="auto"/>
      </w:divBdr>
    </w:div>
    <w:div w:id="1504662470">
      <w:bodyDiv w:val="1"/>
      <w:marLeft w:val="0"/>
      <w:marRight w:val="0"/>
      <w:marTop w:val="0"/>
      <w:marBottom w:val="0"/>
      <w:divBdr>
        <w:top w:val="none" w:sz="0" w:space="0" w:color="auto"/>
        <w:left w:val="none" w:sz="0" w:space="0" w:color="auto"/>
        <w:bottom w:val="none" w:sz="0" w:space="0" w:color="auto"/>
        <w:right w:val="none" w:sz="0" w:space="0" w:color="auto"/>
      </w:divBdr>
    </w:div>
    <w:div w:id="1508906579">
      <w:bodyDiv w:val="1"/>
      <w:marLeft w:val="0"/>
      <w:marRight w:val="0"/>
      <w:marTop w:val="0"/>
      <w:marBottom w:val="0"/>
      <w:divBdr>
        <w:top w:val="none" w:sz="0" w:space="0" w:color="auto"/>
        <w:left w:val="none" w:sz="0" w:space="0" w:color="auto"/>
        <w:bottom w:val="none" w:sz="0" w:space="0" w:color="auto"/>
        <w:right w:val="none" w:sz="0" w:space="0" w:color="auto"/>
      </w:divBdr>
      <w:divsChild>
        <w:div w:id="186528308">
          <w:marLeft w:val="480"/>
          <w:marRight w:val="0"/>
          <w:marTop w:val="0"/>
          <w:marBottom w:val="0"/>
          <w:divBdr>
            <w:top w:val="none" w:sz="0" w:space="0" w:color="auto"/>
            <w:left w:val="none" w:sz="0" w:space="0" w:color="auto"/>
            <w:bottom w:val="none" w:sz="0" w:space="0" w:color="auto"/>
            <w:right w:val="none" w:sz="0" w:space="0" w:color="auto"/>
          </w:divBdr>
        </w:div>
        <w:div w:id="152062511">
          <w:marLeft w:val="480"/>
          <w:marRight w:val="0"/>
          <w:marTop w:val="0"/>
          <w:marBottom w:val="0"/>
          <w:divBdr>
            <w:top w:val="none" w:sz="0" w:space="0" w:color="auto"/>
            <w:left w:val="none" w:sz="0" w:space="0" w:color="auto"/>
            <w:bottom w:val="none" w:sz="0" w:space="0" w:color="auto"/>
            <w:right w:val="none" w:sz="0" w:space="0" w:color="auto"/>
          </w:divBdr>
        </w:div>
        <w:div w:id="310868663">
          <w:marLeft w:val="480"/>
          <w:marRight w:val="0"/>
          <w:marTop w:val="0"/>
          <w:marBottom w:val="0"/>
          <w:divBdr>
            <w:top w:val="none" w:sz="0" w:space="0" w:color="auto"/>
            <w:left w:val="none" w:sz="0" w:space="0" w:color="auto"/>
            <w:bottom w:val="none" w:sz="0" w:space="0" w:color="auto"/>
            <w:right w:val="none" w:sz="0" w:space="0" w:color="auto"/>
          </w:divBdr>
        </w:div>
        <w:div w:id="1640181990">
          <w:marLeft w:val="480"/>
          <w:marRight w:val="0"/>
          <w:marTop w:val="0"/>
          <w:marBottom w:val="0"/>
          <w:divBdr>
            <w:top w:val="none" w:sz="0" w:space="0" w:color="auto"/>
            <w:left w:val="none" w:sz="0" w:space="0" w:color="auto"/>
            <w:bottom w:val="none" w:sz="0" w:space="0" w:color="auto"/>
            <w:right w:val="none" w:sz="0" w:space="0" w:color="auto"/>
          </w:divBdr>
        </w:div>
        <w:div w:id="285501337">
          <w:marLeft w:val="480"/>
          <w:marRight w:val="0"/>
          <w:marTop w:val="0"/>
          <w:marBottom w:val="0"/>
          <w:divBdr>
            <w:top w:val="none" w:sz="0" w:space="0" w:color="auto"/>
            <w:left w:val="none" w:sz="0" w:space="0" w:color="auto"/>
            <w:bottom w:val="none" w:sz="0" w:space="0" w:color="auto"/>
            <w:right w:val="none" w:sz="0" w:space="0" w:color="auto"/>
          </w:divBdr>
        </w:div>
        <w:div w:id="286084465">
          <w:marLeft w:val="480"/>
          <w:marRight w:val="0"/>
          <w:marTop w:val="0"/>
          <w:marBottom w:val="0"/>
          <w:divBdr>
            <w:top w:val="none" w:sz="0" w:space="0" w:color="auto"/>
            <w:left w:val="none" w:sz="0" w:space="0" w:color="auto"/>
            <w:bottom w:val="none" w:sz="0" w:space="0" w:color="auto"/>
            <w:right w:val="none" w:sz="0" w:space="0" w:color="auto"/>
          </w:divBdr>
        </w:div>
        <w:div w:id="1991784335">
          <w:marLeft w:val="480"/>
          <w:marRight w:val="0"/>
          <w:marTop w:val="0"/>
          <w:marBottom w:val="0"/>
          <w:divBdr>
            <w:top w:val="none" w:sz="0" w:space="0" w:color="auto"/>
            <w:left w:val="none" w:sz="0" w:space="0" w:color="auto"/>
            <w:bottom w:val="none" w:sz="0" w:space="0" w:color="auto"/>
            <w:right w:val="none" w:sz="0" w:space="0" w:color="auto"/>
          </w:divBdr>
        </w:div>
        <w:div w:id="182014064">
          <w:marLeft w:val="480"/>
          <w:marRight w:val="0"/>
          <w:marTop w:val="0"/>
          <w:marBottom w:val="0"/>
          <w:divBdr>
            <w:top w:val="none" w:sz="0" w:space="0" w:color="auto"/>
            <w:left w:val="none" w:sz="0" w:space="0" w:color="auto"/>
            <w:bottom w:val="none" w:sz="0" w:space="0" w:color="auto"/>
            <w:right w:val="none" w:sz="0" w:space="0" w:color="auto"/>
          </w:divBdr>
        </w:div>
        <w:div w:id="1966278672">
          <w:marLeft w:val="480"/>
          <w:marRight w:val="0"/>
          <w:marTop w:val="0"/>
          <w:marBottom w:val="0"/>
          <w:divBdr>
            <w:top w:val="none" w:sz="0" w:space="0" w:color="auto"/>
            <w:left w:val="none" w:sz="0" w:space="0" w:color="auto"/>
            <w:bottom w:val="none" w:sz="0" w:space="0" w:color="auto"/>
            <w:right w:val="none" w:sz="0" w:space="0" w:color="auto"/>
          </w:divBdr>
        </w:div>
        <w:div w:id="1356732938">
          <w:marLeft w:val="480"/>
          <w:marRight w:val="0"/>
          <w:marTop w:val="0"/>
          <w:marBottom w:val="0"/>
          <w:divBdr>
            <w:top w:val="none" w:sz="0" w:space="0" w:color="auto"/>
            <w:left w:val="none" w:sz="0" w:space="0" w:color="auto"/>
            <w:bottom w:val="none" w:sz="0" w:space="0" w:color="auto"/>
            <w:right w:val="none" w:sz="0" w:space="0" w:color="auto"/>
          </w:divBdr>
        </w:div>
        <w:div w:id="2036685498">
          <w:marLeft w:val="480"/>
          <w:marRight w:val="0"/>
          <w:marTop w:val="0"/>
          <w:marBottom w:val="0"/>
          <w:divBdr>
            <w:top w:val="none" w:sz="0" w:space="0" w:color="auto"/>
            <w:left w:val="none" w:sz="0" w:space="0" w:color="auto"/>
            <w:bottom w:val="none" w:sz="0" w:space="0" w:color="auto"/>
            <w:right w:val="none" w:sz="0" w:space="0" w:color="auto"/>
          </w:divBdr>
        </w:div>
        <w:div w:id="1088886572">
          <w:marLeft w:val="480"/>
          <w:marRight w:val="0"/>
          <w:marTop w:val="0"/>
          <w:marBottom w:val="0"/>
          <w:divBdr>
            <w:top w:val="none" w:sz="0" w:space="0" w:color="auto"/>
            <w:left w:val="none" w:sz="0" w:space="0" w:color="auto"/>
            <w:bottom w:val="none" w:sz="0" w:space="0" w:color="auto"/>
            <w:right w:val="none" w:sz="0" w:space="0" w:color="auto"/>
          </w:divBdr>
        </w:div>
        <w:div w:id="1987973267">
          <w:marLeft w:val="480"/>
          <w:marRight w:val="0"/>
          <w:marTop w:val="0"/>
          <w:marBottom w:val="0"/>
          <w:divBdr>
            <w:top w:val="none" w:sz="0" w:space="0" w:color="auto"/>
            <w:left w:val="none" w:sz="0" w:space="0" w:color="auto"/>
            <w:bottom w:val="none" w:sz="0" w:space="0" w:color="auto"/>
            <w:right w:val="none" w:sz="0" w:space="0" w:color="auto"/>
          </w:divBdr>
        </w:div>
        <w:div w:id="1931967938">
          <w:marLeft w:val="480"/>
          <w:marRight w:val="0"/>
          <w:marTop w:val="0"/>
          <w:marBottom w:val="0"/>
          <w:divBdr>
            <w:top w:val="none" w:sz="0" w:space="0" w:color="auto"/>
            <w:left w:val="none" w:sz="0" w:space="0" w:color="auto"/>
            <w:bottom w:val="none" w:sz="0" w:space="0" w:color="auto"/>
            <w:right w:val="none" w:sz="0" w:space="0" w:color="auto"/>
          </w:divBdr>
        </w:div>
        <w:div w:id="777601672">
          <w:marLeft w:val="480"/>
          <w:marRight w:val="0"/>
          <w:marTop w:val="0"/>
          <w:marBottom w:val="0"/>
          <w:divBdr>
            <w:top w:val="none" w:sz="0" w:space="0" w:color="auto"/>
            <w:left w:val="none" w:sz="0" w:space="0" w:color="auto"/>
            <w:bottom w:val="none" w:sz="0" w:space="0" w:color="auto"/>
            <w:right w:val="none" w:sz="0" w:space="0" w:color="auto"/>
          </w:divBdr>
        </w:div>
        <w:div w:id="1840806461">
          <w:marLeft w:val="480"/>
          <w:marRight w:val="0"/>
          <w:marTop w:val="0"/>
          <w:marBottom w:val="0"/>
          <w:divBdr>
            <w:top w:val="none" w:sz="0" w:space="0" w:color="auto"/>
            <w:left w:val="none" w:sz="0" w:space="0" w:color="auto"/>
            <w:bottom w:val="none" w:sz="0" w:space="0" w:color="auto"/>
            <w:right w:val="none" w:sz="0" w:space="0" w:color="auto"/>
          </w:divBdr>
        </w:div>
        <w:div w:id="275453715">
          <w:marLeft w:val="480"/>
          <w:marRight w:val="0"/>
          <w:marTop w:val="0"/>
          <w:marBottom w:val="0"/>
          <w:divBdr>
            <w:top w:val="none" w:sz="0" w:space="0" w:color="auto"/>
            <w:left w:val="none" w:sz="0" w:space="0" w:color="auto"/>
            <w:bottom w:val="none" w:sz="0" w:space="0" w:color="auto"/>
            <w:right w:val="none" w:sz="0" w:space="0" w:color="auto"/>
          </w:divBdr>
        </w:div>
        <w:div w:id="1104956312">
          <w:marLeft w:val="480"/>
          <w:marRight w:val="0"/>
          <w:marTop w:val="0"/>
          <w:marBottom w:val="0"/>
          <w:divBdr>
            <w:top w:val="none" w:sz="0" w:space="0" w:color="auto"/>
            <w:left w:val="none" w:sz="0" w:space="0" w:color="auto"/>
            <w:bottom w:val="none" w:sz="0" w:space="0" w:color="auto"/>
            <w:right w:val="none" w:sz="0" w:space="0" w:color="auto"/>
          </w:divBdr>
        </w:div>
        <w:div w:id="739256220">
          <w:marLeft w:val="480"/>
          <w:marRight w:val="0"/>
          <w:marTop w:val="0"/>
          <w:marBottom w:val="0"/>
          <w:divBdr>
            <w:top w:val="none" w:sz="0" w:space="0" w:color="auto"/>
            <w:left w:val="none" w:sz="0" w:space="0" w:color="auto"/>
            <w:bottom w:val="none" w:sz="0" w:space="0" w:color="auto"/>
            <w:right w:val="none" w:sz="0" w:space="0" w:color="auto"/>
          </w:divBdr>
        </w:div>
        <w:div w:id="578634529">
          <w:marLeft w:val="480"/>
          <w:marRight w:val="0"/>
          <w:marTop w:val="0"/>
          <w:marBottom w:val="0"/>
          <w:divBdr>
            <w:top w:val="none" w:sz="0" w:space="0" w:color="auto"/>
            <w:left w:val="none" w:sz="0" w:space="0" w:color="auto"/>
            <w:bottom w:val="none" w:sz="0" w:space="0" w:color="auto"/>
            <w:right w:val="none" w:sz="0" w:space="0" w:color="auto"/>
          </w:divBdr>
        </w:div>
        <w:div w:id="1438283632">
          <w:marLeft w:val="480"/>
          <w:marRight w:val="0"/>
          <w:marTop w:val="0"/>
          <w:marBottom w:val="0"/>
          <w:divBdr>
            <w:top w:val="none" w:sz="0" w:space="0" w:color="auto"/>
            <w:left w:val="none" w:sz="0" w:space="0" w:color="auto"/>
            <w:bottom w:val="none" w:sz="0" w:space="0" w:color="auto"/>
            <w:right w:val="none" w:sz="0" w:space="0" w:color="auto"/>
          </w:divBdr>
        </w:div>
        <w:div w:id="537084172">
          <w:marLeft w:val="480"/>
          <w:marRight w:val="0"/>
          <w:marTop w:val="0"/>
          <w:marBottom w:val="0"/>
          <w:divBdr>
            <w:top w:val="none" w:sz="0" w:space="0" w:color="auto"/>
            <w:left w:val="none" w:sz="0" w:space="0" w:color="auto"/>
            <w:bottom w:val="none" w:sz="0" w:space="0" w:color="auto"/>
            <w:right w:val="none" w:sz="0" w:space="0" w:color="auto"/>
          </w:divBdr>
        </w:div>
        <w:div w:id="371806466">
          <w:marLeft w:val="480"/>
          <w:marRight w:val="0"/>
          <w:marTop w:val="0"/>
          <w:marBottom w:val="0"/>
          <w:divBdr>
            <w:top w:val="none" w:sz="0" w:space="0" w:color="auto"/>
            <w:left w:val="none" w:sz="0" w:space="0" w:color="auto"/>
            <w:bottom w:val="none" w:sz="0" w:space="0" w:color="auto"/>
            <w:right w:val="none" w:sz="0" w:space="0" w:color="auto"/>
          </w:divBdr>
        </w:div>
        <w:div w:id="1394964195">
          <w:marLeft w:val="480"/>
          <w:marRight w:val="0"/>
          <w:marTop w:val="0"/>
          <w:marBottom w:val="0"/>
          <w:divBdr>
            <w:top w:val="none" w:sz="0" w:space="0" w:color="auto"/>
            <w:left w:val="none" w:sz="0" w:space="0" w:color="auto"/>
            <w:bottom w:val="none" w:sz="0" w:space="0" w:color="auto"/>
            <w:right w:val="none" w:sz="0" w:space="0" w:color="auto"/>
          </w:divBdr>
        </w:div>
        <w:div w:id="17237955">
          <w:marLeft w:val="480"/>
          <w:marRight w:val="0"/>
          <w:marTop w:val="0"/>
          <w:marBottom w:val="0"/>
          <w:divBdr>
            <w:top w:val="none" w:sz="0" w:space="0" w:color="auto"/>
            <w:left w:val="none" w:sz="0" w:space="0" w:color="auto"/>
            <w:bottom w:val="none" w:sz="0" w:space="0" w:color="auto"/>
            <w:right w:val="none" w:sz="0" w:space="0" w:color="auto"/>
          </w:divBdr>
        </w:div>
        <w:div w:id="1222641435">
          <w:marLeft w:val="480"/>
          <w:marRight w:val="0"/>
          <w:marTop w:val="0"/>
          <w:marBottom w:val="0"/>
          <w:divBdr>
            <w:top w:val="none" w:sz="0" w:space="0" w:color="auto"/>
            <w:left w:val="none" w:sz="0" w:space="0" w:color="auto"/>
            <w:bottom w:val="none" w:sz="0" w:space="0" w:color="auto"/>
            <w:right w:val="none" w:sz="0" w:space="0" w:color="auto"/>
          </w:divBdr>
        </w:div>
        <w:div w:id="329600534">
          <w:marLeft w:val="480"/>
          <w:marRight w:val="0"/>
          <w:marTop w:val="0"/>
          <w:marBottom w:val="0"/>
          <w:divBdr>
            <w:top w:val="none" w:sz="0" w:space="0" w:color="auto"/>
            <w:left w:val="none" w:sz="0" w:space="0" w:color="auto"/>
            <w:bottom w:val="none" w:sz="0" w:space="0" w:color="auto"/>
            <w:right w:val="none" w:sz="0" w:space="0" w:color="auto"/>
          </w:divBdr>
        </w:div>
        <w:div w:id="861669323">
          <w:marLeft w:val="480"/>
          <w:marRight w:val="0"/>
          <w:marTop w:val="0"/>
          <w:marBottom w:val="0"/>
          <w:divBdr>
            <w:top w:val="none" w:sz="0" w:space="0" w:color="auto"/>
            <w:left w:val="none" w:sz="0" w:space="0" w:color="auto"/>
            <w:bottom w:val="none" w:sz="0" w:space="0" w:color="auto"/>
            <w:right w:val="none" w:sz="0" w:space="0" w:color="auto"/>
          </w:divBdr>
        </w:div>
        <w:div w:id="1935093616">
          <w:marLeft w:val="480"/>
          <w:marRight w:val="0"/>
          <w:marTop w:val="0"/>
          <w:marBottom w:val="0"/>
          <w:divBdr>
            <w:top w:val="none" w:sz="0" w:space="0" w:color="auto"/>
            <w:left w:val="none" w:sz="0" w:space="0" w:color="auto"/>
            <w:bottom w:val="none" w:sz="0" w:space="0" w:color="auto"/>
            <w:right w:val="none" w:sz="0" w:space="0" w:color="auto"/>
          </w:divBdr>
        </w:div>
        <w:div w:id="2007392411">
          <w:marLeft w:val="480"/>
          <w:marRight w:val="0"/>
          <w:marTop w:val="0"/>
          <w:marBottom w:val="0"/>
          <w:divBdr>
            <w:top w:val="none" w:sz="0" w:space="0" w:color="auto"/>
            <w:left w:val="none" w:sz="0" w:space="0" w:color="auto"/>
            <w:bottom w:val="none" w:sz="0" w:space="0" w:color="auto"/>
            <w:right w:val="none" w:sz="0" w:space="0" w:color="auto"/>
          </w:divBdr>
        </w:div>
        <w:div w:id="930628268">
          <w:marLeft w:val="480"/>
          <w:marRight w:val="0"/>
          <w:marTop w:val="0"/>
          <w:marBottom w:val="0"/>
          <w:divBdr>
            <w:top w:val="none" w:sz="0" w:space="0" w:color="auto"/>
            <w:left w:val="none" w:sz="0" w:space="0" w:color="auto"/>
            <w:bottom w:val="none" w:sz="0" w:space="0" w:color="auto"/>
            <w:right w:val="none" w:sz="0" w:space="0" w:color="auto"/>
          </w:divBdr>
        </w:div>
        <w:div w:id="1773477490">
          <w:marLeft w:val="480"/>
          <w:marRight w:val="0"/>
          <w:marTop w:val="0"/>
          <w:marBottom w:val="0"/>
          <w:divBdr>
            <w:top w:val="none" w:sz="0" w:space="0" w:color="auto"/>
            <w:left w:val="none" w:sz="0" w:space="0" w:color="auto"/>
            <w:bottom w:val="none" w:sz="0" w:space="0" w:color="auto"/>
            <w:right w:val="none" w:sz="0" w:space="0" w:color="auto"/>
          </w:divBdr>
        </w:div>
        <w:div w:id="141120678">
          <w:marLeft w:val="480"/>
          <w:marRight w:val="0"/>
          <w:marTop w:val="0"/>
          <w:marBottom w:val="0"/>
          <w:divBdr>
            <w:top w:val="none" w:sz="0" w:space="0" w:color="auto"/>
            <w:left w:val="none" w:sz="0" w:space="0" w:color="auto"/>
            <w:bottom w:val="none" w:sz="0" w:space="0" w:color="auto"/>
            <w:right w:val="none" w:sz="0" w:space="0" w:color="auto"/>
          </w:divBdr>
        </w:div>
        <w:div w:id="168637246">
          <w:marLeft w:val="480"/>
          <w:marRight w:val="0"/>
          <w:marTop w:val="0"/>
          <w:marBottom w:val="0"/>
          <w:divBdr>
            <w:top w:val="none" w:sz="0" w:space="0" w:color="auto"/>
            <w:left w:val="none" w:sz="0" w:space="0" w:color="auto"/>
            <w:bottom w:val="none" w:sz="0" w:space="0" w:color="auto"/>
            <w:right w:val="none" w:sz="0" w:space="0" w:color="auto"/>
          </w:divBdr>
        </w:div>
        <w:div w:id="1777552819">
          <w:marLeft w:val="480"/>
          <w:marRight w:val="0"/>
          <w:marTop w:val="0"/>
          <w:marBottom w:val="0"/>
          <w:divBdr>
            <w:top w:val="none" w:sz="0" w:space="0" w:color="auto"/>
            <w:left w:val="none" w:sz="0" w:space="0" w:color="auto"/>
            <w:bottom w:val="none" w:sz="0" w:space="0" w:color="auto"/>
            <w:right w:val="none" w:sz="0" w:space="0" w:color="auto"/>
          </w:divBdr>
        </w:div>
        <w:div w:id="1658729666">
          <w:marLeft w:val="480"/>
          <w:marRight w:val="0"/>
          <w:marTop w:val="0"/>
          <w:marBottom w:val="0"/>
          <w:divBdr>
            <w:top w:val="none" w:sz="0" w:space="0" w:color="auto"/>
            <w:left w:val="none" w:sz="0" w:space="0" w:color="auto"/>
            <w:bottom w:val="none" w:sz="0" w:space="0" w:color="auto"/>
            <w:right w:val="none" w:sz="0" w:space="0" w:color="auto"/>
          </w:divBdr>
        </w:div>
        <w:div w:id="505561984">
          <w:marLeft w:val="480"/>
          <w:marRight w:val="0"/>
          <w:marTop w:val="0"/>
          <w:marBottom w:val="0"/>
          <w:divBdr>
            <w:top w:val="none" w:sz="0" w:space="0" w:color="auto"/>
            <w:left w:val="none" w:sz="0" w:space="0" w:color="auto"/>
            <w:bottom w:val="none" w:sz="0" w:space="0" w:color="auto"/>
            <w:right w:val="none" w:sz="0" w:space="0" w:color="auto"/>
          </w:divBdr>
        </w:div>
        <w:div w:id="824052492">
          <w:marLeft w:val="480"/>
          <w:marRight w:val="0"/>
          <w:marTop w:val="0"/>
          <w:marBottom w:val="0"/>
          <w:divBdr>
            <w:top w:val="none" w:sz="0" w:space="0" w:color="auto"/>
            <w:left w:val="none" w:sz="0" w:space="0" w:color="auto"/>
            <w:bottom w:val="none" w:sz="0" w:space="0" w:color="auto"/>
            <w:right w:val="none" w:sz="0" w:space="0" w:color="auto"/>
          </w:divBdr>
        </w:div>
        <w:div w:id="1262951421">
          <w:marLeft w:val="480"/>
          <w:marRight w:val="0"/>
          <w:marTop w:val="0"/>
          <w:marBottom w:val="0"/>
          <w:divBdr>
            <w:top w:val="none" w:sz="0" w:space="0" w:color="auto"/>
            <w:left w:val="none" w:sz="0" w:space="0" w:color="auto"/>
            <w:bottom w:val="none" w:sz="0" w:space="0" w:color="auto"/>
            <w:right w:val="none" w:sz="0" w:space="0" w:color="auto"/>
          </w:divBdr>
        </w:div>
        <w:div w:id="1421557692">
          <w:marLeft w:val="480"/>
          <w:marRight w:val="0"/>
          <w:marTop w:val="0"/>
          <w:marBottom w:val="0"/>
          <w:divBdr>
            <w:top w:val="none" w:sz="0" w:space="0" w:color="auto"/>
            <w:left w:val="none" w:sz="0" w:space="0" w:color="auto"/>
            <w:bottom w:val="none" w:sz="0" w:space="0" w:color="auto"/>
            <w:right w:val="none" w:sz="0" w:space="0" w:color="auto"/>
          </w:divBdr>
        </w:div>
        <w:div w:id="799422933">
          <w:marLeft w:val="480"/>
          <w:marRight w:val="0"/>
          <w:marTop w:val="0"/>
          <w:marBottom w:val="0"/>
          <w:divBdr>
            <w:top w:val="none" w:sz="0" w:space="0" w:color="auto"/>
            <w:left w:val="none" w:sz="0" w:space="0" w:color="auto"/>
            <w:bottom w:val="none" w:sz="0" w:space="0" w:color="auto"/>
            <w:right w:val="none" w:sz="0" w:space="0" w:color="auto"/>
          </w:divBdr>
        </w:div>
        <w:div w:id="984899015">
          <w:marLeft w:val="480"/>
          <w:marRight w:val="0"/>
          <w:marTop w:val="0"/>
          <w:marBottom w:val="0"/>
          <w:divBdr>
            <w:top w:val="none" w:sz="0" w:space="0" w:color="auto"/>
            <w:left w:val="none" w:sz="0" w:space="0" w:color="auto"/>
            <w:bottom w:val="none" w:sz="0" w:space="0" w:color="auto"/>
            <w:right w:val="none" w:sz="0" w:space="0" w:color="auto"/>
          </w:divBdr>
        </w:div>
        <w:div w:id="1174495890">
          <w:marLeft w:val="480"/>
          <w:marRight w:val="0"/>
          <w:marTop w:val="0"/>
          <w:marBottom w:val="0"/>
          <w:divBdr>
            <w:top w:val="none" w:sz="0" w:space="0" w:color="auto"/>
            <w:left w:val="none" w:sz="0" w:space="0" w:color="auto"/>
            <w:bottom w:val="none" w:sz="0" w:space="0" w:color="auto"/>
            <w:right w:val="none" w:sz="0" w:space="0" w:color="auto"/>
          </w:divBdr>
        </w:div>
        <w:div w:id="239339109">
          <w:marLeft w:val="480"/>
          <w:marRight w:val="0"/>
          <w:marTop w:val="0"/>
          <w:marBottom w:val="0"/>
          <w:divBdr>
            <w:top w:val="none" w:sz="0" w:space="0" w:color="auto"/>
            <w:left w:val="none" w:sz="0" w:space="0" w:color="auto"/>
            <w:bottom w:val="none" w:sz="0" w:space="0" w:color="auto"/>
            <w:right w:val="none" w:sz="0" w:space="0" w:color="auto"/>
          </w:divBdr>
        </w:div>
        <w:div w:id="1732268348">
          <w:marLeft w:val="480"/>
          <w:marRight w:val="0"/>
          <w:marTop w:val="0"/>
          <w:marBottom w:val="0"/>
          <w:divBdr>
            <w:top w:val="none" w:sz="0" w:space="0" w:color="auto"/>
            <w:left w:val="none" w:sz="0" w:space="0" w:color="auto"/>
            <w:bottom w:val="none" w:sz="0" w:space="0" w:color="auto"/>
            <w:right w:val="none" w:sz="0" w:space="0" w:color="auto"/>
          </w:divBdr>
        </w:div>
        <w:div w:id="2033797303">
          <w:marLeft w:val="480"/>
          <w:marRight w:val="0"/>
          <w:marTop w:val="0"/>
          <w:marBottom w:val="0"/>
          <w:divBdr>
            <w:top w:val="none" w:sz="0" w:space="0" w:color="auto"/>
            <w:left w:val="none" w:sz="0" w:space="0" w:color="auto"/>
            <w:bottom w:val="none" w:sz="0" w:space="0" w:color="auto"/>
            <w:right w:val="none" w:sz="0" w:space="0" w:color="auto"/>
          </w:divBdr>
        </w:div>
        <w:div w:id="933899776">
          <w:marLeft w:val="480"/>
          <w:marRight w:val="0"/>
          <w:marTop w:val="0"/>
          <w:marBottom w:val="0"/>
          <w:divBdr>
            <w:top w:val="none" w:sz="0" w:space="0" w:color="auto"/>
            <w:left w:val="none" w:sz="0" w:space="0" w:color="auto"/>
            <w:bottom w:val="none" w:sz="0" w:space="0" w:color="auto"/>
            <w:right w:val="none" w:sz="0" w:space="0" w:color="auto"/>
          </w:divBdr>
        </w:div>
        <w:div w:id="1187451956">
          <w:marLeft w:val="480"/>
          <w:marRight w:val="0"/>
          <w:marTop w:val="0"/>
          <w:marBottom w:val="0"/>
          <w:divBdr>
            <w:top w:val="none" w:sz="0" w:space="0" w:color="auto"/>
            <w:left w:val="none" w:sz="0" w:space="0" w:color="auto"/>
            <w:bottom w:val="none" w:sz="0" w:space="0" w:color="auto"/>
            <w:right w:val="none" w:sz="0" w:space="0" w:color="auto"/>
          </w:divBdr>
        </w:div>
        <w:div w:id="171072253">
          <w:marLeft w:val="480"/>
          <w:marRight w:val="0"/>
          <w:marTop w:val="0"/>
          <w:marBottom w:val="0"/>
          <w:divBdr>
            <w:top w:val="none" w:sz="0" w:space="0" w:color="auto"/>
            <w:left w:val="none" w:sz="0" w:space="0" w:color="auto"/>
            <w:bottom w:val="none" w:sz="0" w:space="0" w:color="auto"/>
            <w:right w:val="none" w:sz="0" w:space="0" w:color="auto"/>
          </w:divBdr>
        </w:div>
        <w:div w:id="823814778">
          <w:marLeft w:val="480"/>
          <w:marRight w:val="0"/>
          <w:marTop w:val="0"/>
          <w:marBottom w:val="0"/>
          <w:divBdr>
            <w:top w:val="none" w:sz="0" w:space="0" w:color="auto"/>
            <w:left w:val="none" w:sz="0" w:space="0" w:color="auto"/>
            <w:bottom w:val="none" w:sz="0" w:space="0" w:color="auto"/>
            <w:right w:val="none" w:sz="0" w:space="0" w:color="auto"/>
          </w:divBdr>
        </w:div>
        <w:div w:id="2055884793">
          <w:marLeft w:val="480"/>
          <w:marRight w:val="0"/>
          <w:marTop w:val="0"/>
          <w:marBottom w:val="0"/>
          <w:divBdr>
            <w:top w:val="none" w:sz="0" w:space="0" w:color="auto"/>
            <w:left w:val="none" w:sz="0" w:space="0" w:color="auto"/>
            <w:bottom w:val="none" w:sz="0" w:space="0" w:color="auto"/>
            <w:right w:val="none" w:sz="0" w:space="0" w:color="auto"/>
          </w:divBdr>
        </w:div>
        <w:div w:id="556360706">
          <w:marLeft w:val="480"/>
          <w:marRight w:val="0"/>
          <w:marTop w:val="0"/>
          <w:marBottom w:val="0"/>
          <w:divBdr>
            <w:top w:val="none" w:sz="0" w:space="0" w:color="auto"/>
            <w:left w:val="none" w:sz="0" w:space="0" w:color="auto"/>
            <w:bottom w:val="none" w:sz="0" w:space="0" w:color="auto"/>
            <w:right w:val="none" w:sz="0" w:space="0" w:color="auto"/>
          </w:divBdr>
        </w:div>
        <w:div w:id="1263223034">
          <w:marLeft w:val="480"/>
          <w:marRight w:val="0"/>
          <w:marTop w:val="0"/>
          <w:marBottom w:val="0"/>
          <w:divBdr>
            <w:top w:val="none" w:sz="0" w:space="0" w:color="auto"/>
            <w:left w:val="none" w:sz="0" w:space="0" w:color="auto"/>
            <w:bottom w:val="none" w:sz="0" w:space="0" w:color="auto"/>
            <w:right w:val="none" w:sz="0" w:space="0" w:color="auto"/>
          </w:divBdr>
        </w:div>
        <w:div w:id="1588616219">
          <w:marLeft w:val="480"/>
          <w:marRight w:val="0"/>
          <w:marTop w:val="0"/>
          <w:marBottom w:val="0"/>
          <w:divBdr>
            <w:top w:val="none" w:sz="0" w:space="0" w:color="auto"/>
            <w:left w:val="none" w:sz="0" w:space="0" w:color="auto"/>
            <w:bottom w:val="none" w:sz="0" w:space="0" w:color="auto"/>
            <w:right w:val="none" w:sz="0" w:space="0" w:color="auto"/>
          </w:divBdr>
        </w:div>
        <w:div w:id="292256439">
          <w:marLeft w:val="480"/>
          <w:marRight w:val="0"/>
          <w:marTop w:val="0"/>
          <w:marBottom w:val="0"/>
          <w:divBdr>
            <w:top w:val="none" w:sz="0" w:space="0" w:color="auto"/>
            <w:left w:val="none" w:sz="0" w:space="0" w:color="auto"/>
            <w:bottom w:val="none" w:sz="0" w:space="0" w:color="auto"/>
            <w:right w:val="none" w:sz="0" w:space="0" w:color="auto"/>
          </w:divBdr>
        </w:div>
        <w:div w:id="1743285636">
          <w:marLeft w:val="480"/>
          <w:marRight w:val="0"/>
          <w:marTop w:val="0"/>
          <w:marBottom w:val="0"/>
          <w:divBdr>
            <w:top w:val="none" w:sz="0" w:space="0" w:color="auto"/>
            <w:left w:val="none" w:sz="0" w:space="0" w:color="auto"/>
            <w:bottom w:val="none" w:sz="0" w:space="0" w:color="auto"/>
            <w:right w:val="none" w:sz="0" w:space="0" w:color="auto"/>
          </w:divBdr>
        </w:div>
        <w:div w:id="1995067182">
          <w:marLeft w:val="480"/>
          <w:marRight w:val="0"/>
          <w:marTop w:val="0"/>
          <w:marBottom w:val="0"/>
          <w:divBdr>
            <w:top w:val="none" w:sz="0" w:space="0" w:color="auto"/>
            <w:left w:val="none" w:sz="0" w:space="0" w:color="auto"/>
            <w:bottom w:val="none" w:sz="0" w:space="0" w:color="auto"/>
            <w:right w:val="none" w:sz="0" w:space="0" w:color="auto"/>
          </w:divBdr>
        </w:div>
        <w:div w:id="916355023">
          <w:marLeft w:val="480"/>
          <w:marRight w:val="0"/>
          <w:marTop w:val="0"/>
          <w:marBottom w:val="0"/>
          <w:divBdr>
            <w:top w:val="none" w:sz="0" w:space="0" w:color="auto"/>
            <w:left w:val="none" w:sz="0" w:space="0" w:color="auto"/>
            <w:bottom w:val="none" w:sz="0" w:space="0" w:color="auto"/>
            <w:right w:val="none" w:sz="0" w:space="0" w:color="auto"/>
          </w:divBdr>
        </w:div>
        <w:div w:id="1707487043">
          <w:marLeft w:val="480"/>
          <w:marRight w:val="0"/>
          <w:marTop w:val="0"/>
          <w:marBottom w:val="0"/>
          <w:divBdr>
            <w:top w:val="none" w:sz="0" w:space="0" w:color="auto"/>
            <w:left w:val="none" w:sz="0" w:space="0" w:color="auto"/>
            <w:bottom w:val="none" w:sz="0" w:space="0" w:color="auto"/>
            <w:right w:val="none" w:sz="0" w:space="0" w:color="auto"/>
          </w:divBdr>
        </w:div>
        <w:div w:id="974792111">
          <w:marLeft w:val="480"/>
          <w:marRight w:val="0"/>
          <w:marTop w:val="0"/>
          <w:marBottom w:val="0"/>
          <w:divBdr>
            <w:top w:val="none" w:sz="0" w:space="0" w:color="auto"/>
            <w:left w:val="none" w:sz="0" w:space="0" w:color="auto"/>
            <w:bottom w:val="none" w:sz="0" w:space="0" w:color="auto"/>
            <w:right w:val="none" w:sz="0" w:space="0" w:color="auto"/>
          </w:divBdr>
        </w:div>
        <w:div w:id="935557864">
          <w:marLeft w:val="480"/>
          <w:marRight w:val="0"/>
          <w:marTop w:val="0"/>
          <w:marBottom w:val="0"/>
          <w:divBdr>
            <w:top w:val="none" w:sz="0" w:space="0" w:color="auto"/>
            <w:left w:val="none" w:sz="0" w:space="0" w:color="auto"/>
            <w:bottom w:val="none" w:sz="0" w:space="0" w:color="auto"/>
            <w:right w:val="none" w:sz="0" w:space="0" w:color="auto"/>
          </w:divBdr>
        </w:div>
        <w:div w:id="1352031446">
          <w:marLeft w:val="480"/>
          <w:marRight w:val="0"/>
          <w:marTop w:val="0"/>
          <w:marBottom w:val="0"/>
          <w:divBdr>
            <w:top w:val="none" w:sz="0" w:space="0" w:color="auto"/>
            <w:left w:val="none" w:sz="0" w:space="0" w:color="auto"/>
            <w:bottom w:val="none" w:sz="0" w:space="0" w:color="auto"/>
            <w:right w:val="none" w:sz="0" w:space="0" w:color="auto"/>
          </w:divBdr>
        </w:div>
        <w:div w:id="294725657">
          <w:marLeft w:val="480"/>
          <w:marRight w:val="0"/>
          <w:marTop w:val="0"/>
          <w:marBottom w:val="0"/>
          <w:divBdr>
            <w:top w:val="none" w:sz="0" w:space="0" w:color="auto"/>
            <w:left w:val="none" w:sz="0" w:space="0" w:color="auto"/>
            <w:bottom w:val="none" w:sz="0" w:space="0" w:color="auto"/>
            <w:right w:val="none" w:sz="0" w:space="0" w:color="auto"/>
          </w:divBdr>
        </w:div>
        <w:div w:id="1741514058">
          <w:marLeft w:val="480"/>
          <w:marRight w:val="0"/>
          <w:marTop w:val="0"/>
          <w:marBottom w:val="0"/>
          <w:divBdr>
            <w:top w:val="none" w:sz="0" w:space="0" w:color="auto"/>
            <w:left w:val="none" w:sz="0" w:space="0" w:color="auto"/>
            <w:bottom w:val="none" w:sz="0" w:space="0" w:color="auto"/>
            <w:right w:val="none" w:sz="0" w:space="0" w:color="auto"/>
          </w:divBdr>
        </w:div>
        <w:div w:id="1868638262">
          <w:marLeft w:val="480"/>
          <w:marRight w:val="0"/>
          <w:marTop w:val="0"/>
          <w:marBottom w:val="0"/>
          <w:divBdr>
            <w:top w:val="none" w:sz="0" w:space="0" w:color="auto"/>
            <w:left w:val="none" w:sz="0" w:space="0" w:color="auto"/>
            <w:bottom w:val="none" w:sz="0" w:space="0" w:color="auto"/>
            <w:right w:val="none" w:sz="0" w:space="0" w:color="auto"/>
          </w:divBdr>
        </w:div>
        <w:div w:id="994379355">
          <w:marLeft w:val="480"/>
          <w:marRight w:val="0"/>
          <w:marTop w:val="0"/>
          <w:marBottom w:val="0"/>
          <w:divBdr>
            <w:top w:val="none" w:sz="0" w:space="0" w:color="auto"/>
            <w:left w:val="none" w:sz="0" w:space="0" w:color="auto"/>
            <w:bottom w:val="none" w:sz="0" w:space="0" w:color="auto"/>
            <w:right w:val="none" w:sz="0" w:space="0" w:color="auto"/>
          </w:divBdr>
        </w:div>
        <w:div w:id="1417442023">
          <w:marLeft w:val="480"/>
          <w:marRight w:val="0"/>
          <w:marTop w:val="0"/>
          <w:marBottom w:val="0"/>
          <w:divBdr>
            <w:top w:val="none" w:sz="0" w:space="0" w:color="auto"/>
            <w:left w:val="none" w:sz="0" w:space="0" w:color="auto"/>
            <w:bottom w:val="none" w:sz="0" w:space="0" w:color="auto"/>
            <w:right w:val="none" w:sz="0" w:space="0" w:color="auto"/>
          </w:divBdr>
        </w:div>
        <w:div w:id="977221224">
          <w:marLeft w:val="480"/>
          <w:marRight w:val="0"/>
          <w:marTop w:val="0"/>
          <w:marBottom w:val="0"/>
          <w:divBdr>
            <w:top w:val="none" w:sz="0" w:space="0" w:color="auto"/>
            <w:left w:val="none" w:sz="0" w:space="0" w:color="auto"/>
            <w:bottom w:val="none" w:sz="0" w:space="0" w:color="auto"/>
            <w:right w:val="none" w:sz="0" w:space="0" w:color="auto"/>
          </w:divBdr>
        </w:div>
        <w:div w:id="1358699007">
          <w:marLeft w:val="480"/>
          <w:marRight w:val="0"/>
          <w:marTop w:val="0"/>
          <w:marBottom w:val="0"/>
          <w:divBdr>
            <w:top w:val="none" w:sz="0" w:space="0" w:color="auto"/>
            <w:left w:val="none" w:sz="0" w:space="0" w:color="auto"/>
            <w:bottom w:val="none" w:sz="0" w:space="0" w:color="auto"/>
            <w:right w:val="none" w:sz="0" w:space="0" w:color="auto"/>
          </w:divBdr>
        </w:div>
        <w:div w:id="1408655004">
          <w:marLeft w:val="480"/>
          <w:marRight w:val="0"/>
          <w:marTop w:val="0"/>
          <w:marBottom w:val="0"/>
          <w:divBdr>
            <w:top w:val="none" w:sz="0" w:space="0" w:color="auto"/>
            <w:left w:val="none" w:sz="0" w:space="0" w:color="auto"/>
            <w:bottom w:val="none" w:sz="0" w:space="0" w:color="auto"/>
            <w:right w:val="none" w:sz="0" w:space="0" w:color="auto"/>
          </w:divBdr>
        </w:div>
        <w:div w:id="447621629">
          <w:marLeft w:val="480"/>
          <w:marRight w:val="0"/>
          <w:marTop w:val="0"/>
          <w:marBottom w:val="0"/>
          <w:divBdr>
            <w:top w:val="none" w:sz="0" w:space="0" w:color="auto"/>
            <w:left w:val="none" w:sz="0" w:space="0" w:color="auto"/>
            <w:bottom w:val="none" w:sz="0" w:space="0" w:color="auto"/>
            <w:right w:val="none" w:sz="0" w:space="0" w:color="auto"/>
          </w:divBdr>
        </w:div>
        <w:div w:id="1468666554">
          <w:marLeft w:val="480"/>
          <w:marRight w:val="0"/>
          <w:marTop w:val="0"/>
          <w:marBottom w:val="0"/>
          <w:divBdr>
            <w:top w:val="none" w:sz="0" w:space="0" w:color="auto"/>
            <w:left w:val="none" w:sz="0" w:space="0" w:color="auto"/>
            <w:bottom w:val="none" w:sz="0" w:space="0" w:color="auto"/>
            <w:right w:val="none" w:sz="0" w:space="0" w:color="auto"/>
          </w:divBdr>
        </w:div>
        <w:div w:id="1863130653">
          <w:marLeft w:val="480"/>
          <w:marRight w:val="0"/>
          <w:marTop w:val="0"/>
          <w:marBottom w:val="0"/>
          <w:divBdr>
            <w:top w:val="none" w:sz="0" w:space="0" w:color="auto"/>
            <w:left w:val="none" w:sz="0" w:space="0" w:color="auto"/>
            <w:bottom w:val="none" w:sz="0" w:space="0" w:color="auto"/>
            <w:right w:val="none" w:sz="0" w:space="0" w:color="auto"/>
          </w:divBdr>
        </w:div>
        <w:div w:id="1293363152">
          <w:marLeft w:val="480"/>
          <w:marRight w:val="0"/>
          <w:marTop w:val="0"/>
          <w:marBottom w:val="0"/>
          <w:divBdr>
            <w:top w:val="none" w:sz="0" w:space="0" w:color="auto"/>
            <w:left w:val="none" w:sz="0" w:space="0" w:color="auto"/>
            <w:bottom w:val="none" w:sz="0" w:space="0" w:color="auto"/>
            <w:right w:val="none" w:sz="0" w:space="0" w:color="auto"/>
          </w:divBdr>
        </w:div>
        <w:div w:id="1950359414">
          <w:marLeft w:val="480"/>
          <w:marRight w:val="0"/>
          <w:marTop w:val="0"/>
          <w:marBottom w:val="0"/>
          <w:divBdr>
            <w:top w:val="none" w:sz="0" w:space="0" w:color="auto"/>
            <w:left w:val="none" w:sz="0" w:space="0" w:color="auto"/>
            <w:bottom w:val="none" w:sz="0" w:space="0" w:color="auto"/>
            <w:right w:val="none" w:sz="0" w:space="0" w:color="auto"/>
          </w:divBdr>
        </w:div>
        <w:div w:id="2058159543">
          <w:marLeft w:val="480"/>
          <w:marRight w:val="0"/>
          <w:marTop w:val="0"/>
          <w:marBottom w:val="0"/>
          <w:divBdr>
            <w:top w:val="none" w:sz="0" w:space="0" w:color="auto"/>
            <w:left w:val="none" w:sz="0" w:space="0" w:color="auto"/>
            <w:bottom w:val="none" w:sz="0" w:space="0" w:color="auto"/>
            <w:right w:val="none" w:sz="0" w:space="0" w:color="auto"/>
          </w:divBdr>
        </w:div>
        <w:div w:id="1510758881">
          <w:marLeft w:val="480"/>
          <w:marRight w:val="0"/>
          <w:marTop w:val="0"/>
          <w:marBottom w:val="0"/>
          <w:divBdr>
            <w:top w:val="none" w:sz="0" w:space="0" w:color="auto"/>
            <w:left w:val="none" w:sz="0" w:space="0" w:color="auto"/>
            <w:bottom w:val="none" w:sz="0" w:space="0" w:color="auto"/>
            <w:right w:val="none" w:sz="0" w:space="0" w:color="auto"/>
          </w:divBdr>
        </w:div>
        <w:div w:id="1006131872">
          <w:marLeft w:val="480"/>
          <w:marRight w:val="0"/>
          <w:marTop w:val="0"/>
          <w:marBottom w:val="0"/>
          <w:divBdr>
            <w:top w:val="none" w:sz="0" w:space="0" w:color="auto"/>
            <w:left w:val="none" w:sz="0" w:space="0" w:color="auto"/>
            <w:bottom w:val="none" w:sz="0" w:space="0" w:color="auto"/>
            <w:right w:val="none" w:sz="0" w:space="0" w:color="auto"/>
          </w:divBdr>
        </w:div>
        <w:div w:id="1605771699">
          <w:marLeft w:val="480"/>
          <w:marRight w:val="0"/>
          <w:marTop w:val="0"/>
          <w:marBottom w:val="0"/>
          <w:divBdr>
            <w:top w:val="none" w:sz="0" w:space="0" w:color="auto"/>
            <w:left w:val="none" w:sz="0" w:space="0" w:color="auto"/>
            <w:bottom w:val="none" w:sz="0" w:space="0" w:color="auto"/>
            <w:right w:val="none" w:sz="0" w:space="0" w:color="auto"/>
          </w:divBdr>
        </w:div>
        <w:div w:id="1711420078">
          <w:marLeft w:val="480"/>
          <w:marRight w:val="0"/>
          <w:marTop w:val="0"/>
          <w:marBottom w:val="0"/>
          <w:divBdr>
            <w:top w:val="none" w:sz="0" w:space="0" w:color="auto"/>
            <w:left w:val="none" w:sz="0" w:space="0" w:color="auto"/>
            <w:bottom w:val="none" w:sz="0" w:space="0" w:color="auto"/>
            <w:right w:val="none" w:sz="0" w:space="0" w:color="auto"/>
          </w:divBdr>
        </w:div>
        <w:div w:id="1458062805">
          <w:marLeft w:val="480"/>
          <w:marRight w:val="0"/>
          <w:marTop w:val="0"/>
          <w:marBottom w:val="0"/>
          <w:divBdr>
            <w:top w:val="none" w:sz="0" w:space="0" w:color="auto"/>
            <w:left w:val="none" w:sz="0" w:space="0" w:color="auto"/>
            <w:bottom w:val="none" w:sz="0" w:space="0" w:color="auto"/>
            <w:right w:val="none" w:sz="0" w:space="0" w:color="auto"/>
          </w:divBdr>
        </w:div>
        <w:div w:id="528949976">
          <w:marLeft w:val="480"/>
          <w:marRight w:val="0"/>
          <w:marTop w:val="0"/>
          <w:marBottom w:val="0"/>
          <w:divBdr>
            <w:top w:val="none" w:sz="0" w:space="0" w:color="auto"/>
            <w:left w:val="none" w:sz="0" w:space="0" w:color="auto"/>
            <w:bottom w:val="none" w:sz="0" w:space="0" w:color="auto"/>
            <w:right w:val="none" w:sz="0" w:space="0" w:color="auto"/>
          </w:divBdr>
        </w:div>
        <w:div w:id="1038168221">
          <w:marLeft w:val="480"/>
          <w:marRight w:val="0"/>
          <w:marTop w:val="0"/>
          <w:marBottom w:val="0"/>
          <w:divBdr>
            <w:top w:val="none" w:sz="0" w:space="0" w:color="auto"/>
            <w:left w:val="none" w:sz="0" w:space="0" w:color="auto"/>
            <w:bottom w:val="none" w:sz="0" w:space="0" w:color="auto"/>
            <w:right w:val="none" w:sz="0" w:space="0" w:color="auto"/>
          </w:divBdr>
        </w:div>
        <w:div w:id="464474254">
          <w:marLeft w:val="480"/>
          <w:marRight w:val="0"/>
          <w:marTop w:val="0"/>
          <w:marBottom w:val="0"/>
          <w:divBdr>
            <w:top w:val="none" w:sz="0" w:space="0" w:color="auto"/>
            <w:left w:val="none" w:sz="0" w:space="0" w:color="auto"/>
            <w:bottom w:val="none" w:sz="0" w:space="0" w:color="auto"/>
            <w:right w:val="none" w:sz="0" w:space="0" w:color="auto"/>
          </w:divBdr>
        </w:div>
        <w:div w:id="143204866">
          <w:marLeft w:val="480"/>
          <w:marRight w:val="0"/>
          <w:marTop w:val="0"/>
          <w:marBottom w:val="0"/>
          <w:divBdr>
            <w:top w:val="none" w:sz="0" w:space="0" w:color="auto"/>
            <w:left w:val="none" w:sz="0" w:space="0" w:color="auto"/>
            <w:bottom w:val="none" w:sz="0" w:space="0" w:color="auto"/>
            <w:right w:val="none" w:sz="0" w:space="0" w:color="auto"/>
          </w:divBdr>
        </w:div>
        <w:div w:id="1193570570">
          <w:marLeft w:val="480"/>
          <w:marRight w:val="0"/>
          <w:marTop w:val="0"/>
          <w:marBottom w:val="0"/>
          <w:divBdr>
            <w:top w:val="none" w:sz="0" w:space="0" w:color="auto"/>
            <w:left w:val="none" w:sz="0" w:space="0" w:color="auto"/>
            <w:bottom w:val="none" w:sz="0" w:space="0" w:color="auto"/>
            <w:right w:val="none" w:sz="0" w:space="0" w:color="auto"/>
          </w:divBdr>
        </w:div>
        <w:div w:id="901063921">
          <w:marLeft w:val="480"/>
          <w:marRight w:val="0"/>
          <w:marTop w:val="0"/>
          <w:marBottom w:val="0"/>
          <w:divBdr>
            <w:top w:val="none" w:sz="0" w:space="0" w:color="auto"/>
            <w:left w:val="none" w:sz="0" w:space="0" w:color="auto"/>
            <w:bottom w:val="none" w:sz="0" w:space="0" w:color="auto"/>
            <w:right w:val="none" w:sz="0" w:space="0" w:color="auto"/>
          </w:divBdr>
        </w:div>
        <w:div w:id="924262488">
          <w:marLeft w:val="480"/>
          <w:marRight w:val="0"/>
          <w:marTop w:val="0"/>
          <w:marBottom w:val="0"/>
          <w:divBdr>
            <w:top w:val="none" w:sz="0" w:space="0" w:color="auto"/>
            <w:left w:val="none" w:sz="0" w:space="0" w:color="auto"/>
            <w:bottom w:val="none" w:sz="0" w:space="0" w:color="auto"/>
            <w:right w:val="none" w:sz="0" w:space="0" w:color="auto"/>
          </w:divBdr>
        </w:div>
        <w:div w:id="1613397504">
          <w:marLeft w:val="480"/>
          <w:marRight w:val="0"/>
          <w:marTop w:val="0"/>
          <w:marBottom w:val="0"/>
          <w:divBdr>
            <w:top w:val="none" w:sz="0" w:space="0" w:color="auto"/>
            <w:left w:val="none" w:sz="0" w:space="0" w:color="auto"/>
            <w:bottom w:val="none" w:sz="0" w:space="0" w:color="auto"/>
            <w:right w:val="none" w:sz="0" w:space="0" w:color="auto"/>
          </w:divBdr>
        </w:div>
        <w:div w:id="1964918984">
          <w:marLeft w:val="480"/>
          <w:marRight w:val="0"/>
          <w:marTop w:val="0"/>
          <w:marBottom w:val="0"/>
          <w:divBdr>
            <w:top w:val="none" w:sz="0" w:space="0" w:color="auto"/>
            <w:left w:val="none" w:sz="0" w:space="0" w:color="auto"/>
            <w:bottom w:val="none" w:sz="0" w:space="0" w:color="auto"/>
            <w:right w:val="none" w:sz="0" w:space="0" w:color="auto"/>
          </w:divBdr>
        </w:div>
        <w:div w:id="833447577">
          <w:marLeft w:val="480"/>
          <w:marRight w:val="0"/>
          <w:marTop w:val="0"/>
          <w:marBottom w:val="0"/>
          <w:divBdr>
            <w:top w:val="none" w:sz="0" w:space="0" w:color="auto"/>
            <w:left w:val="none" w:sz="0" w:space="0" w:color="auto"/>
            <w:bottom w:val="none" w:sz="0" w:space="0" w:color="auto"/>
            <w:right w:val="none" w:sz="0" w:space="0" w:color="auto"/>
          </w:divBdr>
        </w:div>
        <w:div w:id="490753221">
          <w:marLeft w:val="480"/>
          <w:marRight w:val="0"/>
          <w:marTop w:val="0"/>
          <w:marBottom w:val="0"/>
          <w:divBdr>
            <w:top w:val="none" w:sz="0" w:space="0" w:color="auto"/>
            <w:left w:val="none" w:sz="0" w:space="0" w:color="auto"/>
            <w:bottom w:val="none" w:sz="0" w:space="0" w:color="auto"/>
            <w:right w:val="none" w:sz="0" w:space="0" w:color="auto"/>
          </w:divBdr>
        </w:div>
        <w:div w:id="850219001">
          <w:marLeft w:val="480"/>
          <w:marRight w:val="0"/>
          <w:marTop w:val="0"/>
          <w:marBottom w:val="0"/>
          <w:divBdr>
            <w:top w:val="none" w:sz="0" w:space="0" w:color="auto"/>
            <w:left w:val="none" w:sz="0" w:space="0" w:color="auto"/>
            <w:bottom w:val="none" w:sz="0" w:space="0" w:color="auto"/>
            <w:right w:val="none" w:sz="0" w:space="0" w:color="auto"/>
          </w:divBdr>
        </w:div>
        <w:div w:id="780758790">
          <w:marLeft w:val="480"/>
          <w:marRight w:val="0"/>
          <w:marTop w:val="0"/>
          <w:marBottom w:val="0"/>
          <w:divBdr>
            <w:top w:val="none" w:sz="0" w:space="0" w:color="auto"/>
            <w:left w:val="none" w:sz="0" w:space="0" w:color="auto"/>
            <w:bottom w:val="none" w:sz="0" w:space="0" w:color="auto"/>
            <w:right w:val="none" w:sz="0" w:space="0" w:color="auto"/>
          </w:divBdr>
        </w:div>
        <w:div w:id="1480800800">
          <w:marLeft w:val="480"/>
          <w:marRight w:val="0"/>
          <w:marTop w:val="0"/>
          <w:marBottom w:val="0"/>
          <w:divBdr>
            <w:top w:val="none" w:sz="0" w:space="0" w:color="auto"/>
            <w:left w:val="none" w:sz="0" w:space="0" w:color="auto"/>
            <w:bottom w:val="none" w:sz="0" w:space="0" w:color="auto"/>
            <w:right w:val="none" w:sz="0" w:space="0" w:color="auto"/>
          </w:divBdr>
        </w:div>
        <w:div w:id="2084524710">
          <w:marLeft w:val="480"/>
          <w:marRight w:val="0"/>
          <w:marTop w:val="0"/>
          <w:marBottom w:val="0"/>
          <w:divBdr>
            <w:top w:val="none" w:sz="0" w:space="0" w:color="auto"/>
            <w:left w:val="none" w:sz="0" w:space="0" w:color="auto"/>
            <w:bottom w:val="none" w:sz="0" w:space="0" w:color="auto"/>
            <w:right w:val="none" w:sz="0" w:space="0" w:color="auto"/>
          </w:divBdr>
        </w:div>
      </w:divsChild>
    </w:div>
    <w:div w:id="1509060488">
      <w:bodyDiv w:val="1"/>
      <w:marLeft w:val="0"/>
      <w:marRight w:val="0"/>
      <w:marTop w:val="0"/>
      <w:marBottom w:val="0"/>
      <w:divBdr>
        <w:top w:val="none" w:sz="0" w:space="0" w:color="auto"/>
        <w:left w:val="none" w:sz="0" w:space="0" w:color="auto"/>
        <w:bottom w:val="none" w:sz="0" w:space="0" w:color="auto"/>
        <w:right w:val="none" w:sz="0" w:space="0" w:color="auto"/>
      </w:divBdr>
    </w:div>
    <w:div w:id="1509516017">
      <w:bodyDiv w:val="1"/>
      <w:marLeft w:val="0"/>
      <w:marRight w:val="0"/>
      <w:marTop w:val="0"/>
      <w:marBottom w:val="0"/>
      <w:divBdr>
        <w:top w:val="none" w:sz="0" w:space="0" w:color="auto"/>
        <w:left w:val="none" w:sz="0" w:space="0" w:color="auto"/>
        <w:bottom w:val="none" w:sz="0" w:space="0" w:color="auto"/>
        <w:right w:val="none" w:sz="0" w:space="0" w:color="auto"/>
      </w:divBdr>
    </w:div>
    <w:div w:id="1514494924">
      <w:bodyDiv w:val="1"/>
      <w:marLeft w:val="0"/>
      <w:marRight w:val="0"/>
      <w:marTop w:val="0"/>
      <w:marBottom w:val="0"/>
      <w:divBdr>
        <w:top w:val="none" w:sz="0" w:space="0" w:color="auto"/>
        <w:left w:val="none" w:sz="0" w:space="0" w:color="auto"/>
        <w:bottom w:val="none" w:sz="0" w:space="0" w:color="auto"/>
        <w:right w:val="none" w:sz="0" w:space="0" w:color="auto"/>
      </w:divBdr>
      <w:divsChild>
        <w:div w:id="924611197">
          <w:marLeft w:val="480"/>
          <w:marRight w:val="0"/>
          <w:marTop w:val="0"/>
          <w:marBottom w:val="0"/>
          <w:divBdr>
            <w:top w:val="none" w:sz="0" w:space="0" w:color="auto"/>
            <w:left w:val="none" w:sz="0" w:space="0" w:color="auto"/>
            <w:bottom w:val="none" w:sz="0" w:space="0" w:color="auto"/>
            <w:right w:val="none" w:sz="0" w:space="0" w:color="auto"/>
          </w:divBdr>
        </w:div>
        <w:div w:id="1190296642">
          <w:marLeft w:val="480"/>
          <w:marRight w:val="0"/>
          <w:marTop w:val="0"/>
          <w:marBottom w:val="0"/>
          <w:divBdr>
            <w:top w:val="none" w:sz="0" w:space="0" w:color="auto"/>
            <w:left w:val="none" w:sz="0" w:space="0" w:color="auto"/>
            <w:bottom w:val="none" w:sz="0" w:space="0" w:color="auto"/>
            <w:right w:val="none" w:sz="0" w:space="0" w:color="auto"/>
          </w:divBdr>
        </w:div>
        <w:div w:id="560289482">
          <w:marLeft w:val="480"/>
          <w:marRight w:val="0"/>
          <w:marTop w:val="0"/>
          <w:marBottom w:val="0"/>
          <w:divBdr>
            <w:top w:val="none" w:sz="0" w:space="0" w:color="auto"/>
            <w:left w:val="none" w:sz="0" w:space="0" w:color="auto"/>
            <w:bottom w:val="none" w:sz="0" w:space="0" w:color="auto"/>
            <w:right w:val="none" w:sz="0" w:space="0" w:color="auto"/>
          </w:divBdr>
        </w:div>
        <w:div w:id="946086193">
          <w:marLeft w:val="480"/>
          <w:marRight w:val="0"/>
          <w:marTop w:val="0"/>
          <w:marBottom w:val="0"/>
          <w:divBdr>
            <w:top w:val="none" w:sz="0" w:space="0" w:color="auto"/>
            <w:left w:val="none" w:sz="0" w:space="0" w:color="auto"/>
            <w:bottom w:val="none" w:sz="0" w:space="0" w:color="auto"/>
            <w:right w:val="none" w:sz="0" w:space="0" w:color="auto"/>
          </w:divBdr>
        </w:div>
        <w:div w:id="2042436925">
          <w:marLeft w:val="480"/>
          <w:marRight w:val="0"/>
          <w:marTop w:val="0"/>
          <w:marBottom w:val="0"/>
          <w:divBdr>
            <w:top w:val="none" w:sz="0" w:space="0" w:color="auto"/>
            <w:left w:val="none" w:sz="0" w:space="0" w:color="auto"/>
            <w:bottom w:val="none" w:sz="0" w:space="0" w:color="auto"/>
            <w:right w:val="none" w:sz="0" w:space="0" w:color="auto"/>
          </w:divBdr>
        </w:div>
        <w:div w:id="799960209">
          <w:marLeft w:val="480"/>
          <w:marRight w:val="0"/>
          <w:marTop w:val="0"/>
          <w:marBottom w:val="0"/>
          <w:divBdr>
            <w:top w:val="none" w:sz="0" w:space="0" w:color="auto"/>
            <w:left w:val="none" w:sz="0" w:space="0" w:color="auto"/>
            <w:bottom w:val="none" w:sz="0" w:space="0" w:color="auto"/>
            <w:right w:val="none" w:sz="0" w:space="0" w:color="auto"/>
          </w:divBdr>
        </w:div>
        <w:div w:id="564531407">
          <w:marLeft w:val="480"/>
          <w:marRight w:val="0"/>
          <w:marTop w:val="0"/>
          <w:marBottom w:val="0"/>
          <w:divBdr>
            <w:top w:val="none" w:sz="0" w:space="0" w:color="auto"/>
            <w:left w:val="none" w:sz="0" w:space="0" w:color="auto"/>
            <w:bottom w:val="none" w:sz="0" w:space="0" w:color="auto"/>
            <w:right w:val="none" w:sz="0" w:space="0" w:color="auto"/>
          </w:divBdr>
        </w:div>
        <w:div w:id="1629702425">
          <w:marLeft w:val="480"/>
          <w:marRight w:val="0"/>
          <w:marTop w:val="0"/>
          <w:marBottom w:val="0"/>
          <w:divBdr>
            <w:top w:val="none" w:sz="0" w:space="0" w:color="auto"/>
            <w:left w:val="none" w:sz="0" w:space="0" w:color="auto"/>
            <w:bottom w:val="none" w:sz="0" w:space="0" w:color="auto"/>
            <w:right w:val="none" w:sz="0" w:space="0" w:color="auto"/>
          </w:divBdr>
        </w:div>
        <w:div w:id="1338119296">
          <w:marLeft w:val="480"/>
          <w:marRight w:val="0"/>
          <w:marTop w:val="0"/>
          <w:marBottom w:val="0"/>
          <w:divBdr>
            <w:top w:val="none" w:sz="0" w:space="0" w:color="auto"/>
            <w:left w:val="none" w:sz="0" w:space="0" w:color="auto"/>
            <w:bottom w:val="none" w:sz="0" w:space="0" w:color="auto"/>
            <w:right w:val="none" w:sz="0" w:space="0" w:color="auto"/>
          </w:divBdr>
        </w:div>
        <w:div w:id="174002700">
          <w:marLeft w:val="480"/>
          <w:marRight w:val="0"/>
          <w:marTop w:val="0"/>
          <w:marBottom w:val="0"/>
          <w:divBdr>
            <w:top w:val="none" w:sz="0" w:space="0" w:color="auto"/>
            <w:left w:val="none" w:sz="0" w:space="0" w:color="auto"/>
            <w:bottom w:val="none" w:sz="0" w:space="0" w:color="auto"/>
            <w:right w:val="none" w:sz="0" w:space="0" w:color="auto"/>
          </w:divBdr>
        </w:div>
        <w:div w:id="1482115781">
          <w:marLeft w:val="480"/>
          <w:marRight w:val="0"/>
          <w:marTop w:val="0"/>
          <w:marBottom w:val="0"/>
          <w:divBdr>
            <w:top w:val="none" w:sz="0" w:space="0" w:color="auto"/>
            <w:left w:val="none" w:sz="0" w:space="0" w:color="auto"/>
            <w:bottom w:val="none" w:sz="0" w:space="0" w:color="auto"/>
            <w:right w:val="none" w:sz="0" w:space="0" w:color="auto"/>
          </w:divBdr>
        </w:div>
        <w:div w:id="1934630766">
          <w:marLeft w:val="480"/>
          <w:marRight w:val="0"/>
          <w:marTop w:val="0"/>
          <w:marBottom w:val="0"/>
          <w:divBdr>
            <w:top w:val="none" w:sz="0" w:space="0" w:color="auto"/>
            <w:left w:val="none" w:sz="0" w:space="0" w:color="auto"/>
            <w:bottom w:val="none" w:sz="0" w:space="0" w:color="auto"/>
            <w:right w:val="none" w:sz="0" w:space="0" w:color="auto"/>
          </w:divBdr>
        </w:div>
        <w:div w:id="1216551390">
          <w:marLeft w:val="480"/>
          <w:marRight w:val="0"/>
          <w:marTop w:val="0"/>
          <w:marBottom w:val="0"/>
          <w:divBdr>
            <w:top w:val="none" w:sz="0" w:space="0" w:color="auto"/>
            <w:left w:val="none" w:sz="0" w:space="0" w:color="auto"/>
            <w:bottom w:val="none" w:sz="0" w:space="0" w:color="auto"/>
            <w:right w:val="none" w:sz="0" w:space="0" w:color="auto"/>
          </w:divBdr>
        </w:div>
        <w:div w:id="1750078761">
          <w:marLeft w:val="480"/>
          <w:marRight w:val="0"/>
          <w:marTop w:val="0"/>
          <w:marBottom w:val="0"/>
          <w:divBdr>
            <w:top w:val="none" w:sz="0" w:space="0" w:color="auto"/>
            <w:left w:val="none" w:sz="0" w:space="0" w:color="auto"/>
            <w:bottom w:val="none" w:sz="0" w:space="0" w:color="auto"/>
            <w:right w:val="none" w:sz="0" w:space="0" w:color="auto"/>
          </w:divBdr>
        </w:div>
        <w:div w:id="1695502341">
          <w:marLeft w:val="480"/>
          <w:marRight w:val="0"/>
          <w:marTop w:val="0"/>
          <w:marBottom w:val="0"/>
          <w:divBdr>
            <w:top w:val="none" w:sz="0" w:space="0" w:color="auto"/>
            <w:left w:val="none" w:sz="0" w:space="0" w:color="auto"/>
            <w:bottom w:val="none" w:sz="0" w:space="0" w:color="auto"/>
            <w:right w:val="none" w:sz="0" w:space="0" w:color="auto"/>
          </w:divBdr>
        </w:div>
        <w:div w:id="3939432">
          <w:marLeft w:val="480"/>
          <w:marRight w:val="0"/>
          <w:marTop w:val="0"/>
          <w:marBottom w:val="0"/>
          <w:divBdr>
            <w:top w:val="none" w:sz="0" w:space="0" w:color="auto"/>
            <w:left w:val="none" w:sz="0" w:space="0" w:color="auto"/>
            <w:bottom w:val="none" w:sz="0" w:space="0" w:color="auto"/>
            <w:right w:val="none" w:sz="0" w:space="0" w:color="auto"/>
          </w:divBdr>
        </w:div>
        <w:div w:id="1241060640">
          <w:marLeft w:val="480"/>
          <w:marRight w:val="0"/>
          <w:marTop w:val="0"/>
          <w:marBottom w:val="0"/>
          <w:divBdr>
            <w:top w:val="none" w:sz="0" w:space="0" w:color="auto"/>
            <w:left w:val="none" w:sz="0" w:space="0" w:color="auto"/>
            <w:bottom w:val="none" w:sz="0" w:space="0" w:color="auto"/>
            <w:right w:val="none" w:sz="0" w:space="0" w:color="auto"/>
          </w:divBdr>
        </w:div>
        <w:div w:id="210503315">
          <w:marLeft w:val="480"/>
          <w:marRight w:val="0"/>
          <w:marTop w:val="0"/>
          <w:marBottom w:val="0"/>
          <w:divBdr>
            <w:top w:val="none" w:sz="0" w:space="0" w:color="auto"/>
            <w:left w:val="none" w:sz="0" w:space="0" w:color="auto"/>
            <w:bottom w:val="none" w:sz="0" w:space="0" w:color="auto"/>
            <w:right w:val="none" w:sz="0" w:space="0" w:color="auto"/>
          </w:divBdr>
        </w:div>
        <w:div w:id="781536103">
          <w:marLeft w:val="480"/>
          <w:marRight w:val="0"/>
          <w:marTop w:val="0"/>
          <w:marBottom w:val="0"/>
          <w:divBdr>
            <w:top w:val="none" w:sz="0" w:space="0" w:color="auto"/>
            <w:left w:val="none" w:sz="0" w:space="0" w:color="auto"/>
            <w:bottom w:val="none" w:sz="0" w:space="0" w:color="auto"/>
            <w:right w:val="none" w:sz="0" w:space="0" w:color="auto"/>
          </w:divBdr>
        </w:div>
        <w:div w:id="1553419975">
          <w:marLeft w:val="480"/>
          <w:marRight w:val="0"/>
          <w:marTop w:val="0"/>
          <w:marBottom w:val="0"/>
          <w:divBdr>
            <w:top w:val="none" w:sz="0" w:space="0" w:color="auto"/>
            <w:left w:val="none" w:sz="0" w:space="0" w:color="auto"/>
            <w:bottom w:val="none" w:sz="0" w:space="0" w:color="auto"/>
            <w:right w:val="none" w:sz="0" w:space="0" w:color="auto"/>
          </w:divBdr>
        </w:div>
        <w:div w:id="1365910311">
          <w:marLeft w:val="480"/>
          <w:marRight w:val="0"/>
          <w:marTop w:val="0"/>
          <w:marBottom w:val="0"/>
          <w:divBdr>
            <w:top w:val="none" w:sz="0" w:space="0" w:color="auto"/>
            <w:left w:val="none" w:sz="0" w:space="0" w:color="auto"/>
            <w:bottom w:val="none" w:sz="0" w:space="0" w:color="auto"/>
            <w:right w:val="none" w:sz="0" w:space="0" w:color="auto"/>
          </w:divBdr>
        </w:div>
        <w:div w:id="728577178">
          <w:marLeft w:val="480"/>
          <w:marRight w:val="0"/>
          <w:marTop w:val="0"/>
          <w:marBottom w:val="0"/>
          <w:divBdr>
            <w:top w:val="none" w:sz="0" w:space="0" w:color="auto"/>
            <w:left w:val="none" w:sz="0" w:space="0" w:color="auto"/>
            <w:bottom w:val="none" w:sz="0" w:space="0" w:color="auto"/>
            <w:right w:val="none" w:sz="0" w:space="0" w:color="auto"/>
          </w:divBdr>
        </w:div>
        <w:div w:id="555355720">
          <w:marLeft w:val="480"/>
          <w:marRight w:val="0"/>
          <w:marTop w:val="0"/>
          <w:marBottom w:val="0"/>
          <w:divBdr>
            <w:top w:val="none" w:sz="0" w:space="0" w:color="auto"/>
            <w:left w:val="none" w:sz="0" w:space="0" w:color="auto"/>
            <w:bottom w:val="none" w:sz="0" w:space="0" w:color="auto"/>
            <w:right w:val="none" w:sz="0" w:space="0" w:color="auto"/>
          </w:divBdr>
        </w:div>
        <w:div w:id="1930966104">
          <w:marLeft w:val="480"/>
          <w:marRight w:val="0"/>
          <w:marTop w:val="0"/>
          <w:marBottom w:val="0"/>
          <w:divBdr>
            <w:top w:val="none" w:sz="0" w:space="0" w:color="auto"/>
            <w:left w:val="none" w:sz="0" w:space="0" w:color="auto"/>
            <w:bottom w:val="none" w:sz="0" w:space="0" w:color="auto"/>
            <w:right w:val="none" w:sz="0" w:space="0" w:color="auto"/>
          </w:divBdr>
        </w:div>
        <w:div w:id="894894785">
          <w:marLeft w:val="480"/>
          <w:marRight w:val="0"/>
          <w:marTop w:val="0"/>
          <w:marBottom w:val="0"/>
          <w:divBdr>
            <w:top w:val="none" w:sz="0" w:space="0" w:color="auto"/>
            <w:left w:val="none" w:sz="0" w:space="0" w:color="auto"/>
            <w:bottom w:val="none" w:sz="0" w:space="0" w:color="auto"/>
            <w:right w:val="none" w:sz="0" w:space="0" w:color="auto"/>
          </w:divBdr>
        </w:div>
        <w:div w:id="863712207">
          <w:marLeft w:val="480"/>
          <w:marRight w:val="0"/>
          <w:marTop w:val="0"/>
          <w:marBottom w:val="0"/>
          <w:divBdr>
            <w:top w:val="none" w:sz="0" w:space="0" w:color="auto"/>
            <w:left w:val="none" w:sz="0" w:space="0" w:color="auto"/>
            <w:bottom w:val="none" w:sz="0" w:space="0" w:color="auto"/>
            <w:right w:val="none" w:sz="0" w:space="0" w:color="auto"/>
          </w:divBdr>
        </w:div>
        <w:div w:id="624040907">
          <w:marLeft w:val="480"/>
          <w:marRight w:val="0"/>
          <w:marTop w:val="0"/>
          <w:marBottom w:val="0"/>
          <w:divBdr>
            <w:top w:val="none" w:sz="0" w:space="0" w:color="auto"/>
            <w:left w:val="none" w:sz="0" w:space="0" w:color="auto"/>
            <w:bottom w:val="none" w:sz="0" w:space="0" w:color="auto"/>
            <w:right w:val="none" w:sz="0" w:space="0" w:color="auto"/>
          </w:divBdr>
        </w:div>
        <w:div w:id="1323895165">
          <w:marLeft w:val="480"/>
          <w:marRight w:val="0"/>
          <w:marTop w:val="0"/>
          <w:marBottom w:val="0"/>
          <w:divBdr>
            <w:top w:val="none" w:sz="0" w:space="0" w:color="auto"/>
            <w:left w:val="none" w:sz="0" w:space="0" w:color="auto"/>
            <w:bottom w:val="none" w:sz="0" w:space="0" w:color="auto"/>
            <w:right w:val="none" w:sz="0" w:space="0" w:color="auto"/>
          </w:divBdr>
        </w:div>
        <w:div w:id="47152118">
          <w:marLeft w:val="480"/>
          <w:marRight w:val="0"/>
          <w:marTop w:val="0"/>
          <w:marBottom w:val="0"/>
          <w:divBdr>
            <w:top w:val="none" w:sz="0" w:space="0" w:color="auto"/>
            <w:left w:val="none" w:sz="0" w:space="0" w:color="auto"/>
            <w:bottom w:val="none" w:sz="0" w:space="0" w:color="auto"/>
            <w:right w:val="none" w:sz="0" w:space="0" w:color="auto"/>
          </w:divBdr>
        </w:div>
        <w:div w:id="968632921">
          <w:marLeft w:val="480"/>
          <w:marRight w:val="0"/>
          <w:marTop w:val="0"/>
          <w:marBottom w:val="0"/>
          <w:divBdr>
            <w:top w:val="none" w:sz="0" w:space="0" w:color="auto"/>
            <w:left w:val="none" w:sz="0" w:space="0" w:color="auto"/>
            <w:bottom w:val="none" w:sz="0" w:space="0" w:color="auto"/>
            <w:right w:val="none" w:sz="0" w:space="0" w:color="auto"/>
          </w:divBdr>
        </w:div>
        <w:div w:id="743913475">
          <w:marLeft w:val="480"/>
          <w:marRight w:val="0"/>
          <w:marTop w:val="0"/>
          <w:marBottom w:val="0"/>
          <w:divBdr>
            <w:top w:val="none" w:sz="0" w:space="0" w:color="auto"/>
            <w:left w:val="none" w:sz="0" w:space="0" w:color="auto"/>
            <w:bottom w:val="none" w:sz="0" w:space="0" w:color="auto"/>
            <w:right w:val="none" w:sz="0" w:space="0" w:color="auto"/>
          </w:divBdr>
        </w:div>
        <w:div w:id="1814370027">
          <w:marLeft w:val="480"/>
          <w:marRight w:val="0"/>
          <w:marTop w:val="0"/>
          <w:marBottom w:val="0"/>
          <w:divBdr>
            <w:top w:val="none" w:sz="0" w:space="0" w:color="auto"/>
            <w:left w:val="none" w:sz="0" w:space="0" w:color="auto"/>
            <w:bottom w:val="none" w:sz="0" w:space="0" w:color="auto"/>
            <w:right w:val="none" w:sz="0" w:space="0" w:color="auto"/>
          </w:divBdr>
        </w:div>
        <w:div w:id="1204054150">
          <w:marLeft w:val="480"/>
          <w:marRight w:val="0"/>
          <w:marTop w:val="0"/>
          <w:marBottom w:val="0"/>
          <w:divBdr>
            <w:top w:val="none" w:sz="0" w:space="0" w:color="auto"/>
            <w:left w:val="none" w:sz="0" w:space="0" w:color="auto"/>
            <w:bottom w:val="none" w:sz="0" w:space="0" w:color="auto"/>
            <w:right w:val="none" w:sz="0" w:space="0" w:color="auto"/>
          </w:divBdr>
        </w:div>
        <w:div w:id="1900362061">
          <w:marLeft w:val="480"/>
          <w:marRight w:val="0"/>
          <w:marTop w:val="0"/>
          <w:marBottom w:val="0"/>
          <w:divBdr>
            <w:top w:val="none" w:sz="0" w:space="0" w:color="auto"/>
            <w:left w:val="none" w:sz="0" w:space="0" w:color="auto"/>
            <w:bottom w:val="none" w:sz="0" w:space="0" w:color="auto"/>
            <w:right w:val="none" w:sz="0" w:space="0" w:color="auto"/>
          </w:divBdr>
        </w:div>
        <w:div w:id="1215195240">
          <w:marLeft w:val="480"/>
          <w:marRight w:val="0"/>
          <w:marTop w:val="0"/>
          <w:marBottom w:val="0"/>
          <w:divBdr>
            <w:top w:val="none" w:sz="0" w:space="0" w:color="auto"/>
            <w:left w:val="none" w:sz="0" w:space="0" w:color="auto"/>
            <w:bottom w:val="none" w:sz="0" w:space="0" w:color="auto"/>
            <w:right w:val="none" w:sz="0" w:space="0" w:color="auto"/>
          </w:divBdr>
        </w:div>
        <w:div w:id="2113041284">
          <w:marLeft w:val="480"/>
          <w:marRight w:val="0"/>
          <w:marTop w:val="0"/>
          <w:marBottom w:val="0"/>
          <w:divBdr>
            <w:top w:val="none" w:sz="0" w:space="0" w:color="auto"/>
            <w:left w:val="none" w:sz="0" w:space="0" w:color="auto"/>
            <w:bottom w:val="none" w:sz="0" w:space="0" w:color="auto"/>
            <w:right w:val="none" w:sz="0" w:space="0" w:color="auto"/>
          </w:divBdr>
        </w:div>
        <w:div w:id="1075056379">
          <w:marLeft w:val="480"/>
          <w:marRight w:val="0"/>
          <w:marTop w:val="0"/>
          <w:marBottom w:val="0"/>
          <w:divBdr>
            <w:top w:val="none" w:sz="0" w:space="0" w:color="auto"/>
            <w:left w:val="none" w:sz="0" w:space="0" w:color="auto"/>
            <w:bottom w:val="none" w:sz="0" w:space="0" w:color="auto"/>
            <w:right w:val="none" w:sz="0" w:space="0" w:color="auto"/>
          </w:divBdr>
        </w:div>
        <w:div w:id="1083602548">
          <w:marLeft w:val="480"/>
          <w:marRight w:val="0"/>
          <w:marTop w:val="0"/>
          <w:marBottom w:val="0"/>
          <w:divBdr>
            <w:top w:val="none" w:sz="0" w:space="0" w:color="auto"/>
            <w:left w:val="none" w:sz="0" w:space="0" w:color="auto"/>
            <w:bottom w:val="none" w:sz="0" w:space="0" w:color="auto"/>
            <w:right w:val="none" w:sz="0" w:space="0" w:color="auto"/>
          </w:divBdr>
        </w:div>
        <w:div w:id="2099254708">
          <w:marLeft w:val="480"/>
          <w:marRight w:val="0"/>
          <w:marTop w:val="0"/>
          <w:marBottom w:val="0"/>
          <w:divBdr>
            <w:top w:val="none" w:sz="0" w:space="0" w:color="auto"/>
            <w:left w:val="none" w:sz="0" w:space="0" w:color="auto"/>
            <w:bottom w:val="none" w:sz="0" w:space="0" w:color="auto"/>
            <w:right w:val="none" w:sz="0" w:space="0" w:color="auto"/>
          </w:divBdr>
        </w:div>
        <w:div w:id="649477349">
          <w:marLeft w:val="480"/>
          <w:marRight w:val="0"/>
          <w:marTop w:val="0"/>
          <w:marBottom w:val="0"/>
          <w:divBdr>
            <w:top w:val="none" w:sz="0" w:space="0" w:color="auto"/>
            <w:left w:val="none" w:sz="0" w:space="0" w:color="auto"/>
            <w:bottom w:val="none" w:sz="0" w:space="0" w:color="auto"/>
            <w:right w:val="none" w:sz="0" w:space="0" w:color="auto"/>
          </w:divBdr>
        </w:div>
        <w:div w:id="1087462190">
          <w:marLeft w:val="480"/>
          <w:marRight w:val="0"/>
          <w:marTop w:val="0"/>
          <w:marBottom w:val="0"/>
          <w:divBdr>
            <w:top w:val="none" w:sz="0" w:space="0" w:color="auto"/>
            <w:left w:val="none" w:sz="0" w:space="0" w:color="auto"/>
            <w:bottom w:val="none" w:sz="0" w:space="0" w:color="auto"/>
            <w:right w:val="none" w:sz="0" w:space="0" w:color="auto"/>
          </w:divBdr>
        </w:div>
        <w:div w:id="392049571">
          <w:marLeft w:val="480"/>
          <w:marRight w:val="0"/>
          <w:marTop w:val="0"/>
          <w:marBottom w:val="0"/>
          <w:divBdr>
            <w:top w:val="none" w:sz="0" w:space="0" w:color="auto"/>
            <w:left w:val="none" w:sz="0" w:space="0" w:color="auto"/>
            <w:bottom w:val="none" w:sz="0" w:space="0" w:color="auto"/>
            <w:right w:val="none" w:sz="0" w:space="0" w:color="auto"/>
          </w:divBdr>
        </w:div>
        <w:div w:id="2063018602">
          <w:marLeft w:val="480"/>
          <w:marRight w:val="0"/>
          <w:marTop w:val="0"/>
          <w:marBottom w:val="0"/>
          <w:divBdr>
            <w:top w:val="none" w:sz="0" w:space="0" w:color="auto"/>
            <w:left w:val="none" w:sz="0" w:space="0" w:color="auto"/>
            <w:bottom w:val="none" w:sz="0" w:space="0" w:color="auto"/>
            <w:right w:val="none" w:sz="0" w:space="0" w:color="auto"/>
          </w:divBdr>
        </w:div>
        <w:div w:id="916747536">
          <w:marLeft w:val="480"/>
          <w:marRight w:val="0"/>
          <w:marTop w:val="0"/>
          <w:marBottom w:val="0"/>
          <w:divBdr>
            <w:top w:val="none" w:sz="0" w:space="0" w:color="auto"/>
            <w:left w:val="none" w:sz="0" w:space="0" w:color="auto"/>
            <w:bottom w:val="none" w:sz="0" w:space="0" w:color="auto"/>
            <w:right w:val="none" w:sz="0" w:space="0" w:color="auto"/>
          </w:divBdr>
        </w:div>
        <w:div w:id="508103608">
          <w:marLeft w:val="480"/>
          <w:marRight w:val="0"/>
          <w:marTop w:val="0"/>
          <w:marBottom w:val="0"/>
          <w:divBdr>
            <w:top w:val="none" w:sz="0" w:space="0" w:color="auto"/>
            <w:left w:val="none" w:sz="0" w:space="0" w:color="auto"/>
            <w:bottom w:val="none" w:sz="0" w:space="0" w:color="auto"/>
            <w:right w:val="none" w:sz="0" w:space="0" w:color="auto"/>
          </w:divBdr>
        </w:div>
        <w:div w:id="331568387">
          <w:marLeft w:val="480"/>
          <w:marRight w:val="0"/>
          <w:marTop w:val="0"/>
          <w:marBottom w:val="0"/>
          <w:divBdr>
            <w:top w:val="none" w:sz="0" w:space="0" w:color="auto"/>
            <w:left w:val="none" w:sz="0" w:space="0" w:color="auto"/>
            <w:bottom w:val="none" w:sz="0" w:space="0" w:color="auto"/>
            <w:right w:val="none" w:sz="0" w:space="0" w:color="auto"/>
          </w:divBdr>
        </w:div>
        <w:div w:id="1778676829">
          <w:marLeft w:val="480"/>
          <w:marRight w:val="0"/>
          <w:marTop w:val="0"/>
          <w:marBottom w:val="0"/>
          <w:divBdr>
            <w:top w:val="none" w:sz="0" w:space="0" w:color="auto"/>
            <w:left w:val="none" w:sz="0" w:space="0" w:color="auto"/>
            <w:bottom w:val="none" w:sz="0" w:space="0" w:color="auto"/>
            <w:right w:val="none" w:sz="0" w:space="0" w:color="auto"/>
          </w:divBdr>
        </w:div>
        <w:div w:id="1082144723">
          <w:marLeft w:val="480"/>
          <w:marRight w:val="0"/>
          <w:marTop w:val="0"/>
          <w:marBottom w:val="0"/>
          <w:divBdr>
            <w:top w:val="none" w:sz="0" w:space="0" w:color="auto"/>
            <w:left w:val="none" w:sz="0" w:space="0" w:color="auto"/>
            <w:bottom w:val="none" w:sz="0" w:space="0" w:color="auto"/>
            <w:right w:val="none" w:sz="0" w:space="0" w:color="auto"/>
          </w:divBdr>
        </w:div>
        <w:div w:id="533613751">
          <w:marLeft w:val="480"/>
          <w:marRight w:val="0"/>
          <w:marTop w:val="0"/>
          <w:marBottom w:val="0"/>
          <w:divBdr>
            <w:top w:val="none" w:sz="0" w:space="0" w:color="auto"/>
            <w:left w:val="none" w:sz="0" w:space="0" w:color="auto"/>
            <w:bottom w:val="none" w:sz="0" w:space="0" w:color="auto"/>
            <w:right w:val="none" w:sz="0" w:space="0" w:color="auto"/>
          </w:divBdr>
        </w:div>
        <w:div w:id="339159364">
          <w:marLeft w:val="480"/>
          <w:marRight w:val="0"/>
          <w:marTop w:val="0"/>
          <w:marBottom w:val="0"/>
          <w:divBdr>
            <w:top w:val="none" w:sz="0" w:space="0" w:color="auto"/>
            <w:left w:val="none" w:sz="0" w:space="0" w:color="auto"/>
            <w:bottom w:val="none" w:sz="0" w:space="0" w:color="auto"/>
            <w:right w:val="none" w:sz="0" w:space="0" w:color="auto"/>
          </w:divBdr>
        </w:div>
        <w:div w:id="859783253">
          <w:marLeft w:val="480"/>
          <w:marRight w:val="0"/>
          <w:marTop w:val="0"/>
          <w:marBottom w:val="0"/>
          <w:divBdr>
            <w:top w:val="none" w:sz="0" w:space="0" w:color="auto"/>
            <w:left w:val="none" w:sz="0" w:space="0" w:color="auto"/>
            <w:bottom w:val="none" w:sz="0" w:space="0" w:color="auto"/>
            <w:right w:val="none" w:sz="0" w:space="0" w:color="auto"/>
          </w:divBdr>
        </w:div>
        <w:div w:id="86468443">
          <w:marLeft w:val="480"/>
          <w:marRight w:val="0"/>
          <w:marTop w:val="0"/>
          <w:marBottom w:val="0"/>
          <w:divBdr>
            <w:top w:val="none" w:sz="0" w:space="0" w:color="auto"/>
            <w:left w:val="none" w:sz="0" w:space="0" w:color="auto"/>
            <w:bottom w:val="none" w:sz="0" w:space="0" w:color="auto"/>
            <w:right w:val="none" w:sz="0" w:space="0" w:color="auto"/>
          </w:divBdr>
        </w:div>
        <w:div w:id="1182935345">
          <w:marLeft w:val="480"/>
          <w:marRight w:val="0"/>
          <w:marTop w:val="0"/>
          <w:marBottom w:val="0"/>
          <w:divBdr>
            <w:top w:val="none" w:sz="0" w:space="0" w:color="auto"/>
            <w:left w:val="none" w:sz="0" w:space="0" w:color="auto"/>
            <w:bottom w:val="none" w:sz="0" w:space="0" w:color="auto"/>
            <w:right w:val="none" w:sz="0" w:space="0" w:color="auto"/>
          </w:divBdr>
        </w:div>
        <w:div w:id="1304194286">
          <w:marLeft w:val="480"/>
          <w:marRight w:val="0"/>
          <w:marTop w:val="0"/>
          <w:marBottom w:val="0"/>
          <w:divBdr>
            <w:top w:val="none" w:sz="0" w:space="0" w:color="auto"/>
            <w:left w:val="none" w:sz="0" w:space="0" w:color="auto"/>
            <w:bottom w:val="none" w:sz="0" w:space="0" w:color="auto"/>
            <w:right w:val="none" w:sz="0" w:space="0" w:color="auto"/>
          </w:divBdr>
        </w:div>
        <w:div w:id="224803723">
          <w:marLeft w:val="480"/>
          <w:marRight w:val="0"/>
          <w:marTop w:val="0"/>
          <w:marBottom w:val="0"/>
          <w:divBdr>
            <w:top w:val="none" w:sz="0" w:space="0" w:color="auto"/>
            <w:left w:val="none" w:sz="0" w:space="0" w:color="auto"/>
            <w:bottom w:val="none" w:sz="0" w:space="0" w:color="auto"/>
            <w:right w:val="none" w:sz="0" w:space="0" w:color="auto"/>
          </w:divBdr>
        </w:div>
        <w:div w:id="1692533195">
          <w:marLeft w:val="480"/>
          <w:marRight w:val="0"/>
          <w:marTop w:val="0"/>
          <w:marBottom w:val="0"/>
          <w:divBdr>
            <w:top w:val="none" w:sz="0" w:space="0" w:color="auto"/>
            <w:left w:val="none" w:sz="0" w:space="0" w:color="auto"/>
            <w:bottom w:val="none" w:sz="0" w:space="0" w:color="auto"/>
            <w:right w:val="none" w:sz="0" w:space="0" w:color="auto"/>
          </w:divBdr>
        </w:div>
        <w:div w:id="1227107681">
          <w:marLeft w:val="480"/>
          <w:marRight w:val="0"/>
          <w:marTop w:val="0"/>
          <w:marBottom w:val="0"/>
          <w:divBdr>
            <w:top w:val="none" w:sz="0" w:space="0" w:color="auto"/>
            <w:left w:val="none" w:sz="0" w:space="0" w:color="auto"/>
            <w:bottom w:val="none" w:sz="0" w:space="0" w:color="auto"/>
            <w:right w:val="none" w:sz="0" w:space="0" w:color="auto"/>
          </w:divBdr>
        </w:div>
        <w:div w:id="1695887472">
          <w:marLeft w:val="480"/>
          <w:marRight w:val="0"/>
          <w:marTop w:val="0"/>
          <w:marBottom w:val="0"/>
          <w:divBdr>
            <w:top w:val="none" w:sz="0" w:space="0" w:color="auto"/>
            <w:left w:val="none" w:sz="0" w:space="0" w:color="auto"/>
            <w:bottom w:val="none" w:sz="0" w:space="0" w:color="auto"/>
            <w:right w:val="none" w:sz="0" w:space="0" w:color="auto"/>
          </w:divBdr>
        </w:div>
        <w:div w:id="1103916740">
          <w:marLeft w:val="480"/>
          <w:marRight w:val="0"/>
          <w:marTop w:val="0"/>
          <w:marBottom w:val="0"/>
          <w:divBdr>
            <w:top w:val="none" w:sz="0" w:space="0" w:color="auto"/>
            <w:left w:val="none" w:sz="0" w:space="0" w:color="auto"/>
            <w:bottom w:val="none" w:sz="0" w:space="0" w:color="auto"/>
            <w:right w:val="none" w:sz="0" w:space="0" w:color="auto"/>
          </w:divBdr>
        </w:div>
        <w:div w:id="1859080145">
          <w:marLeft w:val="480"/>
          <w:marRight w:val="0"/>
          <w:marTop w:val="0"/>
          <w:marBottom w:val="0"/>
          <w:divBdr>
            <w:top w:val="none" w:sz="0" w:space="0" w:color="auto"/>
            <w:left w:val="none" w:sz="0" w:space="0" w:color="auto"/>
            <w:bottom w:val="none" w:sz="0" w:space="0" w:color="auto"/>
            <w:right w:val="none" w:sz="0" w:space="0" w:color="auto"/>
          </w:divBdr>
        </w:div>
        <w:div w:id="466627328">
          <w:marLeft w:val="480"/>
          <w:marRight w:val="0"/>
          <w:marTop w:val="0"/>
          <w:marBottom w:val="0"/>
          <w:divBdr>
            <w:top w:val="none" w:sz="0" w:space="0" w:color="auto"/>
            <w:left w:val="none" w:sz="0" w:space="0" w:color="auto"/>
            <w:bottom w:val="none" w:sz="0" w:space="0" w:color="auto"/>
            <w:right w:val="none" w:sz="0" w:space="0" w:color="auto"/>
          </w:divBdr>
        </w:div>
        <w:div w:id="852691360">
          <w:marLeft w:val="480"/>
          <w:marRight w:val="0"/>
          <w:marTop w:val="0"/>
          <w:marBottom w:val="0"/>
          <w:divBdr>
            <w:top w:val="none" w:sz="0" w:space="0" w:color="auto"/>
            <w:left w:val="none" w:sz="0" w:space="0" w:color="auto"/>
            <w:bottom w:val="none" w:sz="0" w:space="0" w:color="auto"/>
            <w:right w:val="none" w:sz="0" w:space="0" w:color="auto"/>
          </w:divBdr>
        </w:div>
        <w:div w:id="1511603504">
          <w:marLeft w:val="480"/>
          <w:marRight w:val="0"/>
          <w:marTop w:val="0"/>
          <w:marBottom w:val="0"/>
          <w:divBdr>
            <w:top w:val="none" w:sz="0" w:space="0" w:color="auto"/>
            <w:left w:val="none" w:sz="0" w:space="0" w:color="auto"/>
            <w:bottom w:val="none" w:sz="0" w:space="0" w:color="auto"/>
            <w:right w:val="none" w:sz="0" w:space="0" w:color="auto"/>
          </w:divBdr>
        </w:div>
        <w:div w:id="1762412003">
          <w:marLeft w:val="480"/>
          <w:marRight w:val="0"/>
          <w:marTop w:val="0"/>
          <w:marBottom w:val="0"/>
          <w:divBdr>
            <w:top w:val="none" w:sz="0" w:space="0" w:color="auto"/>
            <w:left w:val="none" w:sz="0" w:space="0" w:color="auto"/>
            <w:bottom w:val="none" w:sz="0" w:space="0" w:color="auto"/>
            <w:right w:val="none" w:sz="0" w:space="0" w:color="auto"/>
          </w:divBdr>
        </w:div>
        <w:div w:id="699432129">
          <w:marLeft w:val="480"/>
          <w:marRight w:val="0"/>
          <w:marTop w:val="0"/>
          <w:marBottom w:val="0"/>
          <w:divBdr>
            <w:top w:val="none" w:sz="0" w:space="0" w:color="auto"/>
            <w:left w:val="none" w:sz="0" w:space="0" w:color="auto"/>
            <w:bottom w:val="none" w:sz="0" w:space="0" w:color="auto"/>
            <w:right w:val="none" w:sz="0" w:space="0" w:color="auto"/>
          </w:divBdr>
        </w:div>
        <w:div w:id="713046503">
          <w:marLeft w:val="480"/>
          <w:marRight w:val="0"/>
          <w:marTop w:val="0"/>
          <w:marBottom w:val="0"/>
          <w:divBdr>
            <w:top w:val="none" w:sz="0" w:space="0" w:color="auto"/>
            <w:left w:val="none" w:sz="0" w:space="0" w:color="auto"/>
            <w:bottom w:val="none" w:sz="0" w:space="0" w:color="auto"/>
            <w:right w:val="none" w:sz="0" w:space="0" w:color="auto"/>
          </w:divBdr>
        </w:div>
        <w:div w:id="2122725179">
          <w:marLeft w:val="480"/>
          <w:marRight w:val="0"/>
          <w:marTop w:val="0"/>
          <w:marBottom w:val="0"/>
          <w:divBdr>
            <w:top w:val="none" w:sz="0" w:space="0" w:color="auto"/>
            <w:left w:val="none" w:sz="0" w:space="0" w:color="auto"/>
            <w:bottom w:val="none" w:sz="0" w:space="0" w:color="auto"/>
            <w:right w:val="none" w:sz="0" w:space="0" w:color="auto"/>
          </w:divBdr>
        </w:div>
        <w:div w:id="1851483980">
          <w:marLeft w:val="480"/>
          <w:marRight w:val="0"/>
          <w:marTop w:val="0"/>
          <w:marBottom w:val="0"/>
          <w:divBdr>
            <w:top w:val="none" w:sz="0" w:space="0" w:color="auto"/>
            <w:left w:val="none" w:sz="0" w:space="0" w:color="auto"/>
            <w:bottom w:val="none" w:sz="0" w:space="0" w:color="auto"/>
            <w:right w:val="none" w:sz="0" w:space="0" w:color="auto"/>
          </w:divBdr>
        </w:div>
        <w:div w:id="1877500627">
          <w:marLeft w:val="480"/>
          <w:marRight w:val="0"/>
          <w:marTop w:val="0"/>
          <w:marBottom w:val="0"/>
          <w:divBdr>
            <w:top w:val="none" w:sz="0" w:space="0" w:color="auto"/>
            <w:left w:val="none" w:sz="0" w:space="0" w:color="auto"/>
            <w:bottom w:val="none" w:sz="0" w:space="0" w:color="auto"/>
            <w:right w:val="none" w:sz="0" w:space="0" w:color="auto"/>
          </w:divBdr>
        </w:div>
        <w:div w:id="1445882052">
          <w:marLeft w:val="480"/>
          <w:marRight w:val="0"/>
          <w:marTop w:val="0"/>
          <w:marBottom w:val="0"/>
          <w:divBdr>
            <w:top w:val="none" w:sz="0" w:space="0" w:color="auto"/>
            <w:left w:val="none" w:sz="0" w:space="0" w:color="auto"/>
            <w:bottom w:val="none" w:sz="0" w:space="0" w:color="auto"/>
            <w:right w:val="none" w:sz="0" w:space="0" w:color="auto"/>
          </w:divBdr>
        </w:div>
        <w:div w:id="1367023563">
          <w:marLeft w:val="480"/>
          <w:marRight w:val="0"/>
          <w:marTop w:val="0"/>
          <w:marBottom w:val="0"/>
          <w:divBdr>
            <w:top w:val="none" w:sz="0" w:space="0" w:color="auto"/>
            <w:left w:val="none" w:sz="0" w:space="0" w:color="auto"/>
            <w:bottom w:val="none" w:sz="0" w:space="0" w:color="auto"/>
            <w:right w:val="none" w:sz="0" w:space="0" w:color="auto"/>
          </w:divBdr>
        </w:div>
        <w:div w:id="971593746">
          <w:marLeft w:val="480"/>
          <w:marRight w:val="0"/>
          <w:marTop w:val="0"/>
          <w:marBottom w:val="0"/>
          <w:divBdr>
            <w:top w:val="none" w:sz="0" w:space="0" w:color="auto"/>
            <w:left w:val="none" w:sz="0" w:space="0" w:color="auto"/>
            <w:bottom w:val="none" w:sz="0" w:space="0" w:color="auto"/>
            <w:right w:val="none" w:sz="0" w:space="0" w:color="auto"/>
          </w:divBdr>
        </w:div>
        <w:div w:id="1434016005">
          <w:marLeft w:val="480"/>
          <w:marRight w:val="0"/>
          <w:marTop w:val="0"/>
          <w:marBottom w:val="0"/>
          <w:divBdr>
            <w:top w:val="none" w:sz="0" w:space="0" w:color="auto"/>
            <w:left w:val="none" w:sz="0" w:space="0" w:color="auto"/>
            <w:bottom w:val="none" w:sz="0" w:space="0" w:color="auto"/>
            <w:right w:val="none" w:sz="0" w:space="0" w:color="auto"/>
          </w:divBdr>
        </w:div>
        <w:div w:id="1003094744">
          <w:marLeft w:val="480"/>
          <w:marRight w:val="0"/>
          <w:marTop w:val="0"/>
          <w:marBottom w:val="0"/>
          <w:divBdr>
            <w:top w:val="none" w:sz="0" w:space="0" w:color="auto"/>
            <w:left w:val="none" w:sz="0" w:space="0" w:color="auto"/>
            <w:bottom w:val="none" w:sz="0" w:space="0" w:color="auto"/>
            <w:right w:val="none" w:sz="0" w:space="0" w:color="auto"/>
          </w:divBdr>
        </w:div>
        <w:div w:id="582572827">
          <w:marLeft w:val="480"/>
          <w:marRight w:val="0"/>
          <w:marTop w:val="0"/>
          <w:marBottom w:val="0"/>
          <w:divBdr>
            <w:top w:val="none" w:sz="0" w:space="0" w:color="auto"/>
            <w:left w:val="none" w:sz="0" w:space="0" w:color="auto"/>
            <w:bottom w:val="none" w:sz="0" w:space="0" w:color="auto"/>
            <w:right w:val="none" w:sz="0" w:space="0" w:color="auto"/>
          </w:divBdr>
        </w:div>
        <w:div w:id="984043251">
          <w:marLeft w:val="480"/>
          <w:marRight w:val="0"/>
          <w:marTop w:val="0"/>
          <w:marBottom w:val="0"/>
          <w:divBdr>
            <w:top w:val="none" w:sz="0" w:space="0" w:color="auto"/>
            <w:left w:val="none" w:sz="0" w:space="0" w:color="auto"/>
            <w:bottom w:val="none" w:sz="0" w:space="0" w:color="auto"/>
            <w:right w:val="none" w:sz="0" w:space="0" w:color="auto"/>
          </w:divBdr>
        </w:div>
        <w:div w:id="1349721606">
          <w:marLeft w:val="480"/>
          <w:marRight w:val="0"/>
          <w:marTop w:val="0"/>
          <w:marBottom w:val="0"/>
          <w:divBdr>
            <w:top w:val="none" w:sz="0" w:space="0" w:color="auto"/>
            <w:left w:val="none" w:sz="0" w:space="0" w:color="auto"/>
            <w:bottom w:val="none" w:sz="0" w:space="0" w:color="auto"/>
            <w:right w:val="none" w:sz="0" w:space="0" w:color="auto"/>
          </w:divBdr>
        </w:div>
        <w:div w:id="1668482607">
          <w:marLeft w:val="480"/>
          <w:marRight w:val="0"/>
          <w:marTop w:val="0"/>
          <w:marBottom w:val="0"/>
          <w:divBdr>
            <w:top w:val="none" w:sz="0" w:space="0" w:color="auto"/>
            <w:left w:val="none" w:sz="0" w:space="0" w:color="auto"/>
            <w:bottom w:val="none" w:sz="0" w:space="0" w:color="auto"/>
            <w:right w:val="none" w:sz="0" w:space="0" w:color="auto"/>
          </w:divBdr>
        </w:div>
        <w:div w:id="1067612339">
          <w:marLeft w:val="480"/>
          <w:marRight w:val="0"/>
          <w:marTop w:val="0"/>
          <w:marBottom w:val="0"/>
          <w:divBdr>
            <w:top w:val="none" w:sz="0" w:space="0" w:color="auto"/>
            <w:left w:val="none" w:sz="0" w:space="0" w:color="auto"/>
            <w:bottom w:val="none" w:sz="0" w:space="0" w:color="auto"/>
            <w:right w:val="none" w:sz="0" w:space="0" w:color="auto"/>
          </w:divBdr>
        </w:div>
        <w:div w:id="249244093">
          <w:marLeft w:val="480"/>
          <w:marRight w:val="0"/>
          <w:marTop w:val="0"/>
          <w:marBottom w:val="0"/>
          <w:divBdr>
            <w:top w:val="none" w:sz="0" w:space="0" w:color="auto"/>
            <w:left w:val="none" w:sz="0" w:space="0" w:color="auto"/>
            <w:bottom w:val="none" w:sz="0" w:space="0" w:color="auto"/>
            <w:right w:val="none" w:sz="0" w:space="0" w:color="auto"/>
          </w:divBdr>
        </w:div>
        <w:div w:id="1173030321">
          <w:marLeft w:val="480"/>
          <w:marRight w:val="0"/>
          <w:marTop w:val="0"/>
          <w:marBottom w:val="0"/>
          <w:divBdr>
            <w:top w:val="none" w:sz="0" w:space="0" w:color="auto"/>
            <w:left w:val="none" w:sz="0" w:space="0" w:color="auto"/>
            <w:bottom w:val="none" w:sz="0" w:space="0" w:color="auto"/>
            <w:right w:val="none" w:sz="0" w:space="0" w:color="auto"/>
          </w:divBdr>
        </w:div>
        <w:div w:id="1487746076">
          <w:marLeft w:val="480"/>
          <w:marRight w:val="0"/>
          <w:marTop w:val="0"/>
          <w:marBottom w:val="0"/>
          <w:divBdr>
            <w:top w:val="none" w:sz="0" w:space="0" w:color="auto"/>
            <w:left w:val="none" w:sz="0" w:space="0" w:color="auto"/>
            <w:bottom w:val="none" w:sz="0" w:space="0" w:color="auto"/>
            <w:right w:val="none" w:sz="0" w:space="0" w:color="auto"/>
          </w:divBdr>
        </w:div>
        <w:div w:id="572281581">
          <w:marLeft w:val="480"/>
          <w:marRight w:val="0"/>
          <w:marTop w:val="0"/>
          <w:marBottom w:val="0"/>
          <w:divBdr>
            <w:top w:val="none" w:sz="0" w:space="0" w:color="auto"/>
            <w:left w:val="none" w:sz="0" w:space="0" w:color="auto"/>
            <w:bottom w:val="none" w:sz="0" w:space="0" w:color="auto"/>
            <w:right w:val="none" w:sz="0" w:space="0" w:color="auto"/>
          </w:divBdr>
        </w:div>
        <w:div w:id="33310588">
          <w:marLeft w:val="480"/>
          <w:marRight w:val="0"/>
          <w:marTop w:val="0"/>
          <w:marBottom w:val="0"/>
          <w:divBdr>
            <w:top w:val="none" w:sz="0" w:space="0" w:color="auto"/>
            <w:left w:val="none" w:sz="0" w:space="0" w:color="auto"/>
            <w:bottom w:val="none" w:sz="0" w:space="0" w:color="auto"/>
            <w:right w:val="none" w:sz="0" w:space="0" w:color="auto"/>
          </w:divBdr>
        </w:div>
        <w:div w:id="2113353954">
          <w:marLeft w:val="480"/>
          <w:marRight w:val="0"/>
          <w:marTop w:val="0"/>
          <w:marBottom w:val="0"/>
          <w:divBdr>
            <w:top w:val="none" w:sz="0" w:space="0" w:color="auto"/>
            <w:left w:val="none" w:sz="0" w:space="0" w:color="auto"/>
            <w:bottom w:val="none" w:sz="0" w:space="0" w:color="auto"/>
            <w:right w:val="none" w:sz="0" w:space="0" w:color="auto"/>
          </w:divBdr>
        </w:div>
        <w:div w:id="1514681986">
          <w:marLeft w:val="480"/>
          <w:marRight w:val="0"/>
          <w:marTop w:val="0"/>
          <w:marBottom w:val="0"/>
          <w:divBdr>
            <w:top w:val="none" w:sz="0" w:space="0" w:color="auto"/>
            <w:left w:val="none" w:sz="0" w:space="0" w:color="auto"/>
            <w:bottom w:val="none" w:sz="0" w:space="0" w:color="auto"/>
            <w:right w:val="none" w:sz="0" w:space="0" w:color="auto"/>
          </w:divBdr>
        </w:div>
        <w:div w:id="911507283">
          <w:marLeft w:val="480"/>
          <w:marRight w:val="0"/>
          <w:marTop w:val="0"/>
          <w:marBottom w:val="0"/>
          <w:divBdr>
            <w:top w:val="none" w:sz="0" w:space="0" w:color="auto"/>
            <w:left w:val="none" w:sz="0" w:space="0" w:color="auto"/>
            <w:bottom w:val="none" w:sz="0" w:space="0" w:color="auto"/>
            <w:right w:val="none" w:sz="0" w:space="0" w:color="auto"/>
          </w:divBdr>
        </w:div>
        <w:div w:id="1139768341">
          <w:marLeft w:val="480"/>
          <w:marRight w:val="0"/>
          <w:marTop w:val="0"/>
          <w:marBottom w:val="0"/>
          <w:divBdr>
            <w:top w:val="none" w:sz="0" w:space="0" w:color="auto"/>
            <w:left w:val="none" w:sz="0" w:space="0" w:color="auto"/>
            <w:bottom w:val="none" w:sz="0" w:space="0" w:color="auto"/>
            <w:right w:val="none" w:sz="0" w:space="0" w:color="auto"/>
          </w:divBdr>
        </w:div>
        <w:div w:id="1497112960">
          <w:marLeft w:val="480"/>
          <w:marRight w:val="0"/>
          <w:marTop w:val="0"/>
          <w:marBottom w:val="0"/>
          <w:divBdr>
            <w:top w:val="none" w:sz="0" w:space="0" w:color="auto"/>
            <w:left w:val="none" w:sz="0" w:space="0" w:color="auto"/>
            <w:bottom w:val="none" w:sz="0" w:space="0" w:color="auto"/>
            <w:right w:val="none" w:sz="0" w:space="0" w:color="auto"/>
          </w:divBdr>
        </w:div>
        <w:div w:id="1225868719">
          <w:marLeft w:val="480"/>
          <w:marRight w:val="0"/>
          <w:marTop w:val="0"/>
          <w:marBottom w:val="0"/>
          <w:divBdr>
            <w:top w:val="none" w:sz="0" w:space="0" w:color="auto"/>
            <w:left w:val="none" w:sz="0" w:space="0" w:color="auto"/>
            <w:bottom w:val="none" w:sz="0" w:space="0" w:color="auto"/>
            <w:right w:val="none" w:sz="0" w:space="0" w:color="auto"/>
          </w:divBdr>
        </w:div>
        <w:div w:id="1416392177">
          <w:marLeft w:val="480"/>
          <w:marRight w:val="0"/>
          <w:marTop w:val="0"/>
          <w:marBottom w:val="0"/>
          <w:divBdr>
            <w:top w:val="none" w:sz="0" w:space="0" w:color="auto"/>
            <w:left w:val="none" w:sz="0" w:space="0" w:color="auto"/>
            <w:bottom w:val="none" w:sz="0" w:space="0" w:color="auto"/>
            <w:right w:val="none" w:sz="0" w:space="0" w:color="auto"/>
          </w:divBdr>
        </w:div>
        <w:div w:id="1914076802">
          <w:marLeft w:val="480"/>
          <w:marRight w:val="0"/>
          <w:marTop w:val="0"/>
          <w:marBottom w:val="0"/>
          <w:divBdr>
            <w:top w:val="none" w:sz="0" w:space="0" w:color="auto"/>
            <w:left w:val="none" w:sz="0" w:space="0" w:color="auto"/>
            <w:bottom w:val="none" w:sz="0" w:space="0" w:color="auto"/>
            <w:right w:val="none" w:sz="0" w:space="0" w:color="auto"/>
          </w:divBdr>
        </w:div>
        <w:div w:id="1751387582">
          <w:marLeft w:val="480"/>
          <w:marRight w:val="0"/>
          <w:marTop w:val="0"/>
          <w:marBottom w:val="0"/>
          <w:divBdr>
            <w:top w:val="none" w:sz="0" w:space="0" w:color="auto"/>
            <w:left w:val="none" w:sz="0" w:space="0" w:color="auto"/>
            <w:bottom w:val="none" w:sz="0" w:space="0" w:color="auto"/>
            <w:right w:val="none" w:sz="0" w:space="0" w:color="auto"/>
          </w:divBdr>
        </w:div>
        <w:div w:id="1110128435">
          <w:marLeft w:val="480"/>
          <w:marRight w:val="0"/>
          <w:marTop w:val="0"/>
          <w:marBottom w:val="0"/>
          <w:divBdr>
            <w:top w:val="none" w:sz="0" w:space="0" w:color="auto"/>
            <w:left w:val="none" w:sz="0" w:space="0" w:color="auto"/>
            <w:bottom w:val="none" w:sz="0" w:space="0" w:color="auto"/>
            <w:right w:val="none" w:sz="0" w:space="0" w:color="auto"/>
          </w:divBdr>
        </w:div>
        <w:div w:id="1004286595">
          <w:marLeft w:val="480"/>
          <w:marRight w:val="0"/>
          <w:marTop w:val="0"/>
          <w:marBottom w:val="0"/>
          <w:divBdr>
            <w:top w:val="none" w:sz="0" w:space="0" w:color="auto"/>
            <w:left w:val="none" w:sz="0" w:space="0" w:color="auto"/>
            <w:bottom w:val="none" w:sz="0" w:space="0" w:color="auto"/>
            <w:right w:val="none" w:sz="0" w:space="0" w:color="auto"/>
          </w:divBdr>
        </w:div>
      </w:divsChild>
    </w:div>
    <w:div w:id="1515026751">
      <w:bodyDiv w:val="1"/>
      <w:marLeft w:val="0"/>
      <w:marRight w:val="0"/>
      <w:marTop w:val="0"/>
      <w:marBottom w:val="0"/>
      <w:divBdr>
        <w:top w:val="none" w:sz="0" w:space="0" w:color="auto"/>
        <w:left w:val="none" w:sz="0" w:space="0" w:color="auto"/>
        <w:bottom w:val="none" w:sz="0" w:space="0" w:color="auto"/>
        <w:right w:val="none" w:sz="0" w:space="0" w:color="auto"/>
      </w:divBdr>
    </w:div>
    <w:div w:id="1515806135">
      <w:bodyDiv w:val="1"/>
      <w:marLeft w:val="0"/>
      <w:marRight w:val="0"/>
      <w:marTop w:val="0"/>
      <w:marBottom w:val="0"/>
      <w:divBdr>
        <w:top w:val="none" w:sz="0" w:space="0" w:color="auto"/>
        <w:left w:val="none" w:sz="0" w:space="0" w:color="auto"/>
        <w:bottom w:val="none" w:sz="0" w:space="0" w:color="auto"/>
        <w:right w:val="none" w:sz="0" w:space="0" w:color="auto"/>
      </w:divBdr>
    </w:div>
    <w:div w:id="1516262227">
      <w:bodyDiv w:val="1"/>
      <w:marLeft w:val="0"/>
      <w:marRight w:val="0"/>
      <w:marTop w:val="0"/>
      <w:marBottom w:val="0"/>
      <w:divBdr>
        <w:top w:val="none" w:sz="0" w:space="0" w:color="auto"/>
        <w:left w:val="none" w:sz="0" w:space="0" w:color="auto"/>
        <w:bottom w:val="none" w:sz="0" w:space="0" w:color="auto"/>
        <w:right w:val="none" w:sz="0" w:space="0" w:color="auto"/>
      </w:divBdr>
    </w:div>
    <w:div w:id="1522089254">
      <w:bodyDiv w:val="1"/>
      <w:marLeft w:val="0"/>
      <w:marRight w:val="0"/>
      <w:marTop w:val="0"/>
      <w:marBottom w:val="0"/>
      <w:divBdr>
        <w:top w:val="none" w:sz="0" w:space="0" w:color="auto"/>
        <w:left w:val="none" w:sz="0" w:space="0" w:color="auto"/>
        <w:bottom w:val="none" w:sz="0" w:space="0" w:color="auto"/>
        <w:right w:val="none" w:sz="0" w:space="0" w:color="auto"/>
      </w:divBdr>
      <w:divsChild>
        <w:div w:id="1694191267">
          <w:marLeft w:val="480"/>
          <w:marRight w:val="0"/>
          <w:marTop w:val="0"/>
          <w:marBottom w:val="0"/>
          <w:divBdr>
            <w:top w:val="none" w:sz="0" w:space="0" w:color="auto"/>
            <w:left w:val="none" w:sz="0" w:space="0" w:color="auto"/>
            <w:bottom w:val="none" w:sz="0" w:space="0" w:color="auto"/>
            <w:right w:val="none" w:sz="0" w:space="0" w:color="auto"/>
          </w:divBdr>
        </w:div>
        <w:div w:id="1638028363">
          <w:marLeft w:val="480"/>
          <w:marRight w:val="0"/>
          <w:marTop w:val="0"/>
          <w:marBottom w:val="0"/>
          <w:divBdr>
            <w:top w:val="none" w:sz="0" w:space="0" w:color="auto"/>
            <w:left w:val="none" w:sz="0" w:space="0" w:color="auto"/>
            <w:bottom w:val="none" w:sz="0" w:space="0" w:color="auto"/>
            <w:right w:val="none" w:sz="0" w:space="0" w:color="auto"/>
          </w:divBdr>
        </w:div>
        <w:div w:id="1968509143">
          <w:marLeft w:val="480"/>
          <w:marRight w:val="0"/>
          <w:marTop w:val="0"/>
          <w:marBottom w:val="0"/>
          <w:divBdr>
            <w:top w:val="none" w:sz="0" w:space="0" w:color="auto"/>
            <w:left w:val="none" w:sz="0" w:space="0" w:color="auto"/>
            <w:bottom w:val="none" w:sz="0" w:space="0" w:color="auto"/>
            <w:right w:val="none" w:sz="0" w:space="0" w:color="auto"/>
          </w:divBdr>
        </w:div>
        <w:div w:id="70780165">
          <w:marLeft w:val="480"/>
          <w:marRight w:val="0"/>
          <w:marTop w:val="0"/>
          <w:marBottom w:val="0"/>
          <w:divBdr>
            <w:top w:val="none" w:sz="0" w:space="0" w:color="auto"/>
            <w:left w:val="none" w:sz="0" w:space="0" w:color="auto"/>
            <w:bottom w:val="none" w:sz="0" w:space="0" w:color="auto"/>
            <w:right w:val="none" w:sz="0" w:space="0" w:color="auto"/>
          </w:divBdr>
        </w:div>
        <w:div w:id="222984998">
          <w:marLeft w:val="480"/>
          <w:marRight w:val="0"/>
          <w:marTop w:val="0"/>
          <w:marBottom w:val="0"/>
          <w:divBdr>
            <w:top w:val="none" w:sz="0" w:space="0" w:color="auto"/>
            <w:left w:val="none" w:sz="0" w:space="0" w:color="auto"/>
            <w:bottom w:val="none" w:sz="0" w:space="0" w:color="auto"/>
            <w:right w:val="none" w:sz="0" w:space="0" w:color="auto"/>
          </w:divBdr>
        </w:div>
        <w:div w:id="75056113">
          <w:marLeft w:val="480"/>
          <w:marRight w:val="0"/>
          <w:marTop w:val="0"/>
          <w:marBottom w:val="0"/>
          <w:divBdr>
            <w:top w:val="none" w:sz="0" w:space="0" w:color="auto"/>
            <w:left w:val="none" w:sz="0" w:space="0" w:color="auto"/>
            <w:bottom w:val="none" w:sz="0" w:space="0" w:color="auto"/>
            <w:right w:val="none" w:sz="0" w:space="0" w:color="auto"/>
          </w:divBdr>
        </w:div>
        <w:div w:id="400490840">
          <w:marLeft w:val="480"/>
          <w:marRight w:val="0"/>
          <w:marTop w:val="0"/>
          <w:marBottom w:val="0"/>
          <w:divBdr>
            <w:top w:val="none" w:sz="0" w:space="0" w:color="auto"/>
            <w:left w:val="none" w:sz="0" w:space="0" w:color="auto"/>
            <w:bottom w:val="none" w:sz="0" w:space="0" w:color="auto"/>
            <w:right w:val="none" w:sz="0" w:space="0" w:color="auto"/>
          </w:divBdr>
        </w:div>
        <w:div w:id="255361011">
          <w:marLeft w:val="480"/>
          <w:marRight w:val="0"/>
          <w:marTop w:val="0"/>
          <w:marBottom w:val="0"/>
          <w:divBdr>
            <w:top w:val="none" w:sz="0" w:space="0" w:color="auto"/>
            <w:left w:val="none" w:sz="0" w:space="0" w:color="auto"/>
            <w:bottom w:val="none" w:sz="0" w:space="0" w:color="auto"/>
            <w:right w:val="none" w:sz="0" w:space="0" w:color="auto"/>
          </w:divBdr>
        </w:div>
        <w:div w:id="819617615">
          <w:marLeft w:val="480"/>
          <w:marRight w:val="0"/>
          <w:marTop w:val="0"/>
          <w:marBottom w:val="0"/>
          <w:divBdr>
            <w:top w:val="none" w:sz="0" w:space="0" w:color="auto"/>
            <w:left w:val="none" w:sz="0" w:space="0" w:color="auto"/>
            <w:bottom w:val="none" w:sz="0" w:space="0" w:color="auto"/>
            <w:right w:val="none" w:sz="0" w:space="0" w:color="auto"/>
          </w:divBdr>
        </w:div>
        <w:div w:id="185363959">
          <w:marLeft w:val="480"/>
          <w:marRight w:val="0"/>
          <w:marTop w:val="0"/>
          <w:marBottom w:val="0"/>
          <w:divBdr>
            <w:top w:val="none" w:sz="0" w:space="0" w:color="auto"/>
            <w:left w:val="none" w:sz="0" w:space="0" w:color="auto"/>
            <w:bottom w:val="none" w:sz="0" w:space="0" w:color="auto"/>
            <w:right w:val="none" w:sz="0" w:space="0" w:color="auto"/>
          </w:divBdr>
        </w:div>
        <w:div w:id="1043097855">
          <w:marLeft w:val="480"/>
          <w:marRight w:val="0"/>
          <w:marTop w:val="0"/>
          <w:marBottom w:val="0"/>
          <w:divBdr>
            <w:top w:val="none" w:sz="0" w:space="0" w:color="auto"/>
            <w:left w:val="none" w:sz="0" w:space="0" w:color="auto"/>
            <w:bottom w:val="none" w:sz="0" w:space="0" w:color="auto"/>
            <w:right w:val="none" w:sz="0" w:space="0" w:color="auto"/>
          </w:divBdr>
        </w:div>
        <w:div w:id="657655489">
          <w:marLeft w:val="480"/>
          <w:marRight w:val="0"/>
          <w:marTop w:val="0"/>
          <w:marBottom w:val="0"/>
          <w:divBdr>
            <w:top w:val="none" w:sz="0" w:space="0" w:color="auto"/>
            <w:left w:val="none" w:sz="0" w:space="0" w:color="auto"/>
            <w:bottom w:val="none" w:sz="0" w:space="0" w:color="auto"/>
            <w:right w:val="none" w:sz="0" w:space="0" w:color="auto"/>
          </w:divBdr>
        </w:div>
        <w:div w:id="410854275">
          <w:marLeft w:val="480"/>
          <w:marRight w:val="0"/>
          <w:marTop w:val="0"/>
          <w:marBottom w:val="0"/>
          <w:divBdr>
            <w:top w:val="none" w:sz="0" w:space="0" w:color="auto"/>
            <w:left w:val="none" w:sz="0" w:space="0" w:color="auto"/>
            <w:bottom w:val="none" w:sz="0" w:space="0" w:color="auto"/>
            <w:right w:val="none" w:sz="0" w:space="0" w:color="auto"/>
          </w:divBdr>
        </w:div>
        <w:div w:id="1986659770">
          <w:marLeft w:val="480"/>
          <w:marRight w:val="0"/>
          <w:marTop w:val="0"/>
          <w:marBottom w:val="0"/>
          <w:divBdr>
            <w:top w:val="none" w:sz="0" w:space="0" w:color="auto"/>
            <w:left w:val="none" w:sz="0" w:space="0" w:color="auto"/>
            <w:bottom w:val="none" w:sz="0" w:space="0" w:color="auto"/>
            <w:right w:val="none" w:sz="0" w:space="0" w:color="auto"/>
          </w:divBdr>
        </w:div>
        <w:div w:id="1194004240">
          <w:marLeft w:val="480"/>
          <w:marRight w:val="0"/>
          <w:marTop w:val="0"/>
          <w:marBottom w:val="0"/>
          <w:divBdr>
            <w:top w:val="none" w:sz="0" w:space="0" w:color="auto"/>
            <w:left w:val="none" w:sz="0" w:space="0" w:color="auto"/>
            <w:bottom w:val="none" w:sz="0" w:space="0" w:color="auto"/>
            <w:right w:val="none" w:sz="0" w:space="0" w:color="auto"/>
          </w:divBdr>
        </w:div>
        <w:div w:id="1947275973">
          <w:marLeft w:val="480"/>
          <w:marRight w:val="0"/>
          <w:marTop w:val="0"/>
          <w:marBottom w:val="0"/>
          <w:divBdr>
            <w:top w:val="none" w:sz="0" w:space="0" w:color="auto"/>
            <w:left w:val="none" w:sz="0" w:space="0" w:color="auto"/>
            <w:bottom w:val="none" w:sz="0" w:space="0" w:color="auto"/>
            <w:right w:val="none" w:sz="0" w:space="0" w:color="auto"/>
          </w:divBdr>
        </w:div>
        <w:div w:id="484853824">
          <w:marLeft w:val="480"/>
          <w:marRight w:val="0"/>
          <w:marTop w:val="0"/>
          <w:marBottom w:val="0"/>
          <w:divBdr>
            <w:top w:val="none" w:sz="0" w:space="0" w:color="auto"/>
            <w:left w:val="none" w:sz="0" w:space="0" w:color="auto"/>
            <w:bottom w:val="none" w:sz="0" w:space="0" w:color="auto"/>
            <w:right w:val="none" w:sz="0" w:space="0" w:color="auto"/>
          </w:divBdr>
        </w:div>
        <w:div w:id="1755935789">
          <w:marLeft w:val="480"/>
          <w:marRight w:val="0"/>
          <w:marTop w:val="0"/>
          <w:marBottom w:val="0"/>
          <w:divBdr>
            <w:top w:val="none" w:sz="0" w:space="0" w:color="auto"/>
            <w:left w:val="none" w:sz="0" w:space="0" w:color="auto"/>
            <w:bottom w:val="none" w:sz="0" w:space="0" w:color="auto"/>
            <w:right w:val="none" w:sz="0" w:space="0" w:color="auto"/>
          </w:divBdr>
        </w:div>
        <w:div w:id="166605220">
          <w:marLeft w:val="480"/>
          <w:marRight w:val="0"/>
          <w:marTop w:val="0"/>
          <w:marBottom w:val="0"/>
          <w:divBdr>
            <w:top w:val="none" w:sz="0" w:space="0" w:color="auto"/>
            <w:left w:val="none" w:sz="0" w:space="0" w:color="auto"/>
            <w:bottom w:val="none" w:sz="0" w:space="0" w:color="auto"/>
            <w:right w:val="none" w:sz="0" w:space="0" w:color="auto"/>
          </w:divBdr>
        </w:div>
        <w:div w:id="1983845017">
          <w:marLeft w:val="480"/>
          <w:marRight w:val="0"/>
          <w:marTop w:val="0"/>
          <w:marBottom w:val="0"/>
          <w:divBdr>
            <w:top w:val="none" w:sz="0" w:space="0" w:color="auto"/>
            <w:left w:val="none" w:sz="0" w:space="0" w:color="auto"/>
            <w:bottom w:val="none" w:sz="0" w:space="0" w:color="auto"/>
            <w:right w:val="none" w:sz="0" w:space="0" w:color="auto"/>
          </w:divBdr>
        </w:div>
        <w:div w:id="2028941153">
          <w:marLeft w:val="480"/>
          <w:marRight w:val="0"/>
          <w:marTop w:val="0"/>
          <w:marBottom w:val="0"/>
          <w:divBdr>
            <w:top w:val="none" w:sz="0" w:space="0" w:color="auto"/>
            <w:left w:val="none" w:sz="0" w:space="0" w:color="auto"/>
            <w:bottom w:val="none" w:sz="0" w:space="0" w:color="auto"/>
            <w:right w:val="none" w:sz="0" w:space="0" w:color="auto"/>
          </w:divBdr>
        </w:div>
        <w:div w:id="753016137">
          <w:marLeft w:val="480"/>
          <w:marRight w:val="0"/>
          <w:marTop w:val="0"/>
          <w:marBottom w:val="0"/>
          <w:divBdr>
            <w:top w:val="none" w:sz="0" w:space="0" w:color="auto"/>
            <w:left w:val="none" w:sz="0" w:space="0" w:color="auto"/>
            <w:bottom w:val="none" w:sz="0" w:space="0" w:color="auto"/>
            <w:right w:val="none" w:sz="0" w:space="0" w:color="auto"/>
          </w:divBdr>
        </w:div>
        <w:div w:id="2079866794">
          <w:marLeft w:val="480"/>
          <w:marRight w:val="0"/>
          <w:marTop w:val="0"/>
          <w:marBottom w:val="0"/>
          <w:divBdr>
            <w:top w:val="none" w:sz="0" w:space="0" w:color="auto"/>
            <w:left w:val="none" w:sz="0" w:space="0" w:color="auto"/>
            <w:bottom w:val="none" w:sz="0" w:space="0" w:color="auto"/>
            <w:right w:val="none" w:sz="0" w:space="0" w:color="auto"/>
          </w:divBdr>
        </w:div>
        <w:div w:id="1870796563">
          <w:marLeft w:val="480"/>
          <w:marRight w:val="0"/>
          <w:marTop w:val="0"/>
          <w:marBottom w:val="0"/>
          <w:divBdr>
            <w:top w:val="none" w:sz="0" w:space="0" w:color="auto"/>
            <w:left w:val="none" w:sz="0" w:space="0" w:color="auto"/>
            <w:bottom w:val="none" w:sz="0" w:space="0" w:color="auto"/>
            <w:right w:val="none" w:sz="0" w:space="0" w:color="auto"/>
          </w:divBdr>
        </w:div>
        <w:div w:id="869298116">
          <w:marLeft w:val="480"/>
          <w:marRight w:val="0"/>
          <w:marTop w:val="0"/>
          <w:marBottom w:val="0"/>
          <w:divBdr>
            <w:top w:val="none" w:sz="0" w:space="0" w:color="auto"/>
            <w:left w:val="none" w:sz="0" w:space="0" w:color="auto"/>
            <w:bottom w:val="none" w:sz="0" w:space="0" w:color="auto"/>
            <w:right w:val="none" w:sz="0" w:space="0" w:color="auto"/>
          </w:divBdr>
        </w:div>
        <w:div w:id="1805612022">
          <w:marLeft w:val="480"/>
          <w:marRight w:val="0"/>
          <w:marTop w:val="0"/>
          <w:marBottom w:val="0"/>
          <w:divBdr>
            <w:top w:val="none" w:sz="0" w:space="0" w:color="auto"/>
            <w:left w:val="none" w:sz="0" w:space="0" w:color="auto"/>
            <w:bottom w:val="none" w:sz="0" w:space="0" w:color="auto"/>
            <w:right w:val="none" w:sz="0" w:space="0" w:color="auto"/>
          </w:divBdr>
        </w:div>
        <w:div w:id="1230768617">
          <w:marLeft w:val="480"/>
          <w:marRight w:val="0"/>
          <w:marTop w:val="0"/>
          <w:marBottom w:val="0"/>
          <w:divBdr>
            <w:top w:val="none" w:sz="0" w:space="0" w:color="auto"/>
            <w:left w:val="none" w:sz="0" w:space="0" w:color="auto"/>
            <w:bottom w:val="none" w:sz="0" w:space="0" w:color="auto"/>
            <w:right w:val="none" w:sz="0" w:space="0" w:color="auto"/>
          </w:divBdr>
        </w:div>
        <w:div w:id="1089502679">
          <w:marLeft w:val="480"/>
          <w:marRight w:val="0"/>
          <w:marTop w:val="0"/>
          <w:marBottom w:val="0"/>
          <w:divBdr>
            <w:top w:val="none" w:sz="0" w:space="0" w:color="auto"/>
            <w:left w:val="none" w:sz="0" w:space="0" w:color="auto"/>
            <w:bottom w:val="none" w:sz="0" w:space="0" w:color="auto"/>
            <w:right w:val="none" w:sz="0" w:space="0" w:color="auto"/>
          </w:divBdr>
        </w:div>
        <w:div w:id="1371153492">
          <w:marLeft w:val="480"/>
          <w:marRight w:val="0"/>
          <w:marTop w:val="0"/>
          <w:marBottom w:val="0"/>
          <w:divBdr>
            <w:top w:val="none" w:sz="0" w:space="0" w:color="auto"/>
            <w:left w:val="none" w:sz="0" w:space="0" w:color="auto"/>
            <w:bottom w:val="none" w:sz="0" w:space="0" w:color="auto"/>
            <w:right w:val="none" w:sz="0" w:space="0" w:color="auto"/>
          </w:divBdr>
        </w:div>
        <w:div w:id="1206405522">
          <w:marLeft w:val="480"/>
          <w:marRight w:val="0"/>
          <w:marTop w:val="0"/>
          <w:marBottom w:val="0"/>
          <w:divBdr>
            <w:top w:val="none" w:sz="0" w:space="0" w:color="auto"/>
            <w:left w:val="none" w:sz="0" w:space="0" w:color="auto"/>
            <w:bottom w:val="none" w:sz="0" w:space="0" w:color="auto"/>
            <w:right w:val="none" w:sz="0" w:space="0" w:color="auto"/>
          </w:divBdr>
        </w:div>
        <w:div w:id="2140760767">
          <w:marLeft w:val="480"/>
          <w:marRight w:val="0"/>
          <w:marTop w:val="0"/>
          <w:marBottom w:val="0"/>
          <w:divBdr>
            <w:top w:val="none" w:sz="0" w:space="0" w:color="auto"/>
            <w:left w:val="none" w:sz="0" w:space="0" w:color="auto"/>
            <w:bottom w:val="none" w:sz="0" w:space="0" w:color="auto"/>
            <w:right w:val="none" w:sz="0" w:space="0" w:color="auto"/>
          </w:divBdr>
        </w:div>
        <w:div w:id="1321888617">
          <w:marLeft w:val="480"/>
          <w:marRight w:val="0"/>
          <w:marTop w:val="0"/>
          <w:marBottom w:val="0"/>
          <w:divBdr>
            <w:top w:val="none" w:sz="0" w:space="0" w:color="auto"/>
            <w:left w:val="none" w:sz="0" w:space="0" w:color="auto"/>
            <w:bottom w:val="none" w:sz="0" w:space="0" w:color="auto"/>
            <w:right w:val="none" w:sz="0" w:space="0" w:color="auto"/>
          </w:divBdr>
        </w:div>
        <w:div w:id="1233126670">
          <w:marLeft w:val="480"/>
          <w:marRight w:val="0"/>
          <w:marTop w:val="0"/>
          <w:marBottom w:val="0"/>
          <w:divBdr>
            <w:top w:val="none" w:sz="0" w:space="0" w:color="auto"/>
            <w:left w:val="none" w:sz="0" w:space="0" w:color="auto"/>
            <w:bottom w:val="none" w:sz="0" w:space="0" w:color="auto"/>
            <w:right w:val="none" w:sz="0" w:space="0" w:color="auto"/>
          </w:divBdr>
        </w:div>
        <w:div w:id="1617180856">
          <w:marLeft w:val="480"/>
          <w:marRight w:val="0"/>
          <w:marTop w:val="0"/>
          <w:marBottom w:val="0"/>
          <w:divBdr>
            <w:top w:val="none" w:sz="0" w:space="0" w:color="auto"/>
            <w:left w:val="none" w:sz="0" w:space="0" w:color="auto"/>
            <w:bottom w:val="none" w:sz="0" w:space="0" w:color="auto"/>
            <w:right w:val="none" w:sz="0" w:space="0" w:color="auto"/>
          </w:divBdr>
        </w:div>
        <w:div w:id="89938049">
          <w:marLeft w:val="480"/>
          <w:marRight w:val="0"/>
          <w:marTop w:val="0"/>
          <w:marBottom w:val="0"/>
          <w:divBdr>
            <w:top w:val="none" w:sz="0" w:space="0" w:color="auto"/>
            <w:left w:val="none" w:sz="0" w:space="0" w:color="auto"/>
            <w:bottom w:val="none" w:sz="0" w:space="0" w:color="auto"/>
            <w:right w:val="none" w:sz="0" w:space="0" w:color="auto"/>
          </w:divBdr>
        </w:div>
        <w:div w:id="1822577803">
          <w:marLeft w:val="480"/>
          <w:marRight w:val="0"/>
          <w:marTop w:val="0"/>
          <w:marBottom w:val="0"/>
          <w:divBdr>
            <w:top w:val="none" w:sz="0" w:space="0" w:color="auto"/>
            <w:left w:val="none" w:sz="0" w:space="0" w:color="auto"/>
            <w:bottom w:val="none" w:sz="0" w:space="0" w:color="auto"/>
            <w:right w:val="none" w:sz="0" w:space="0" w:color="auto"/>
          </w:divBdr>
        </w:div>
        <w:div w:id="130296546">
          <w:marLeft w:val="480"/>
          <w:marRight w:val="0"/>
          <w:marTop w:val="0"/>
          <w:marBottom w:val="0"/>
          <w:divBdr>
            <w:top w:val="none" w:sz="0" w:space="0" w:color="auto"/>
            <w:left w:val="none" w:sz="0" w:space="0" w:color="auto"/>
            <w:bottom w:val="none" w:sz="0" w:space="0" w:color="auto"/>
            <w:right w:val="none" w:sz="0" w:space="0" w:color="auto"/>
          </w:divBdr>
        </w:div>
        <w:div w:id="1100569773">
          <w:marLeft w:val="480"/>
          <w:marRight w:val="0"/>
          <w:marTop w:val="0"/>
          <w:marBottom w:val="0"/>
          <w:divBdr>
            <w:top w:val="none" w:sz="0" w:space="0" w:color="auto"/>
            <w:left w:val="none" w:sz="0" w:space="0" w:color="auto"/>
            <w:bottom w:val="none" w:sz="0" w:space="0" w:color="auto"/>
            <w:right w:val="none" w:sz="0" w:space="0" w:color="auto"/>
          </w:divBdr>
        </w:div>
        <w:div w:id="1940672209">
          <w:marLeft w:val="480"/>
          <w:marRight w:val="0"/>
          <w:marTop w:val="0"/>
          <w:marBottom w:val="0"/>
          <w:divBdr>
            <w:top w:val="none" w:sz="0" w:space="0" w:color="auto"/>
            <w:left w:val="none" w:sz="0" w:space="0" w:color="auto"/>
            <w:bottom w:val="none" w:sz="0" w:space="0" w:color="auto"/>
            <w:right w:val="none" w:sz="0" w:space="0" w:color="auto"/>
          </w:divBdr>
        </w:div>
        <w:div w:id="1444302894">
          <w:marLeft w:val="480"/>
          <w:marRight w:val="0"/>
          <w:marTop w:val="0"/>
          <w:marBottom w:val="0"/>
          <w:divBdr>
            <w:top w:val="none" w:sz="0" w:space="0" w:color="auto"/>
            <w:left w:val="none" w:sz="0" w:space="0" w:color="auto"/>
            <w:bottom w:val="none" w:sz="0" w:space="0" w:color="auto"/>
            <w:right w:val="none" w:sz="0" w:space="0" w:color="auto"/>
          </w:divBdr>
        </w:div>
        <w:div w:id="330721909">
          <w:marLeft w:val="480"/>
          <w:marRight w:val="0"/>
          <w:marTop w:val="0"/>
          <w:marBottom w:val="0"/>
          <w:divBdr>
            <w:top w:val="none" w:sz="0" w:space="0" w:color="auto"/>
            <w:left w:val="none" w:sz="0" w:space="0" w:color="auto"/>
            <w:bottom w:val="none" w:sz="0" w:space="0" w:color="auto"/>
            <w:right w:val="none" w:sz="0" w:space="0" w:color="auto"/>
          </w:divBdr>
        </w:div>
        <w:div w:id="526406477">
          <w:marLeft w:val="480"/>
          <w:marRight w:val="0"/>
          <w:marTop w:val="0"/>
          <w:marBottom w:val="0"/>
          <w:divBdr>
            <w:top w:val="none" w:sz="0" w:space="0" w:color="auto"/>
            <w:left w:val="none" w:sz="0" w:space="0" w:color="auto"/>
            <w:bottom w:val="none" w:sz="0" w:space="0" w:color="auto"/>
            <w:right w:val="none" w:sz="0" w:space="0" w:color="auto"/>
          </w:divBdr>
        </w:div>
        <w:div w:id="1153641877">
          <w:marLeft w:val="480"/>
          <w:marRight w:val="0"/>
          <w:marTop w:val="0"/>
          <w:marBottom w:val="0"/>
          <w:divBdr>
            <w:top w:val="none" w:sz="0" w:space="0" w:color="auto"/>
            <w:left w:val="none" w:sz="0" w:space="0" w:color="auto"/>
            <w:bottom w:val="none" w:sz="0" w:space="0" w:color="auto"/>
            <w:right w:val="none" w:sz="0" w:space="0" w:color="auto"/>
          </w:divBdr>
        </w:div>
        <w:div w:id="1077359757">
          <w:marLeft w:val="480"/>
          <w:marRight w:val="0"/>
          <w:marTop w:val="0"/>
          <w:marBottom w:val="0"/>
          <w:divBdr>
            <w:top w:val="none" w:sz="0" w:space="0" w:color="auto"/>
            <w:left w:val="none" w:sz="0" w:space="0" w:color="auto"/>
            <w:bottom w:val="none" w:sz="0" w:space="0" w:color="auto"/>
            <w:right w:val="none" w:sz="0" w:space="0" w:color="auto"/>
          </w:divBdr>
        </w:div>
        <w:div w:id="334967314">
          <w:marLeft w:val="480"/>
          <w:marRight w:val="0"/>
          <w:marTop w:val="0"/>
          <w:marBottom w:val="0"/>
          <w:divBdr>
            <w:top w:val="none" w:sz="0" w:space="0" w:color="auto"/>
            <w:left w:val="none" w:sz="0" w:space="0" w:color="auto"/>
            <w:bottom w:val="none" w:sz="0" w:space="0" w:color="auto"/>
            <w:right w:val="none" w:sz="0" w:space="0" w:color="auto"/>
          </w:divBdr>
        </w:div>
        <w:div w:id="1994410768">
          <w:marLeft w:val="480"/>
          <w:marRight w:val="0"/>
          <w:marTop w:val="0"/>
          <w:marBottom w:val="0"/>
          <w:divBdr>
            <w:top w:val="none" w:sz="0" w:space="0" w:color="auto"/>
            <w:left w:val="none" w:sz="0" w:space="0" w:color="auto"/>
            <w:bottom w:val="none" w:sz="0" w:space="0" w:color="auto"/>
            <w:right w:val="none" w:sz="0" w:space="0" w:color="auto"/>
          </w:divBdr>
        </w:div>
        <w:div w:id="1111314363">
          <w:marLeft w:val="480"/>
          <w:marRight w:val="0"/>
          <w:marTop w:val="0"/>
          <w:marBottom w:val="0"/>
          <w:divBdr>
            <w:top w:val="none" w:sz="0" w:space="0" w:color="auto"/>
            <w:left w:val="none" w:sz="0" w:space="0" w:color="auto"/>
            <w:bottom w:val="none" w:sz="0" w:space="0" w:color="auto"/>
            <w:right w:val="none" w:sz="0" w:space="0" w:color="auto"/>
          </w:divBdr>
        </w:div>
        <w:div w:id="1534153766">
          <w:marLeft w:val="480"/>
          <w:marRight w:val="0"/>
          <w:marTop w:val="0"/>
          <w:marBottom w:val="0"/>
          <w:divBdr>
            <w:top w:val="none" w:sz="0" w:space="0" w:color="auto"/>
            <w:left w:val="none" w:sz="0" w:space="0" w:color="auto"/>
            <w:bottom w:val="none" w:sz="0" w:space="0" w:color="auto"/>
            <w:right w:val="none" w:sz="0" w:space="0" w:color="auto"/>
          </w:divBdr>
        </w:div>
        <w:div w:id="1215701178">
          <w:marLeft w:val="480"/>
          <w:marRight w:val="0"/>
          <w:marTop w:val="0"/>
          <w:marBottom w:val="0"/>
          <w:divBdr>
            <w:top w:val="none" w:sz="0" w:space="0" w:color="auto"/>
            <w:left w:val="none" w:sz="0" w:space="0" w:color="auto"/>
            <w:bottom w:val="none" w:sz="0" w:space="0" w:color="auto"/>
            <w:right w:val="none" w:sz="0" w:space="0" w:color="auto"/>
          </w:divBdr>
        </w:div>
        <w:div w:id="556552270">
          <w:marLeft w:val="480"/>
          <w:marRight w:val="0"/>
          <w:marTop w:val="0"/>
          <w:marBottom w:val="0"/>
          <w:divBdr>
            <w:top w:val="none" w:sz="0" w:space="0" w:color="auto"/>
            <w:left w:val="none" w:sz="0" w:space="0" w:color="auto"/>
            <w:bottom w:val="none" w:sz="0" w:space="0" w:color="auto"/>
            <w:right w:val="none" w:sz="0" w:space="0" w:color="auto"/>
          </w:divBdr>
        </w:div>
        <w:div w:id="1479687843">
          <w:marLeft w:val="480"/>
          <w:marRight w:val="0"/>
          <w:marTop w:val="0"/>
          <w:marBottom w:val="0"/>
          <w:divBdr>
            <w:top w:val="none" w:sz="0" w:space="0" w:color="auto"/>
            <w:left w:val="none" w:sz="0" w:space="0" w:color="auto"/>
            <w:bottom w:val="none" w:sz="0" w:space="0" w:color="auto"/>
            <w:right w:val="none" w:sz="0" w:space="0" w:color="auto"/>
          </w:divBdr>
        </w:div>
        <w:div w:id="51083619">
          <w:marLeft w:val="480"/>
          <w:marRight w:val="0"/>
          <w:marTop w:val="0"/>
          <w:marBottom w:val="0"/>
          <w:divBdr>
            <w:top w:val="none" w:sz="0" w:space="0" w:color="auto"/>
            <w:left w:val="none" w:sz="0" w:space="0" w:color="auto"/>
            <w:bottom w:val="none" w:sz="0" w:space="0" w:color="auto"/>
            <w:right w:val="none" w:sz="0" w:space="0" w:color="auto"/>
          </w:divBdr>
        </w:div>
        <w:div w:id="2128115990">
          <w:marLeft w:val="480"/>
          <w:marRight w:val="0"/>
          <w:marTop w:val="0"/>
          <w:marBottom w:val="0"/>
          <w:divBdr>
            <w:top w:val="none" w:sz="0" w:space="0" w:color="auto"/>
            <w:left w:val="none" w:sz="0" w:space="0" w:color="auto"/>
            <w:bottom w:val="none" w:sz="0" w:space="0" w:color="auto"/>
            <w:right w:val="none" w:sz="0" w:space="0" w:color="auto"/>
          </w:divBdr>
        </w:div>
        <w:div w:id="1664235630">
          <w:marLeft w:val="480"/>
          <w:marRight w:val="0"/>
          <w:marTop w:val="0"/>
          <w:marBottom w:val="0"/>
          <w:divBdr>
            <w:top w:val="none" w:sz="0" w:space="0" w:color="auto"/>
            <w:left w:val="none" w:sz="0" w:space="0" w:color="auto"/>
            <w:bottom w:val="none" w:sz="0" w:space="0" w:color="auto"/>
            <w:right w:val="none" w:sz="0" w:space="0" w:color="auto"/>
          </w:divBdr>
        </w:div>
        <w:div w:id="1705641356">
          <w:marLeft w:val="480"/>
          <w:marRight w:val="0"/>
          <w:marTop w:val="0"/>
          <w:marBottom w:val="0"/>
          <w:divBdr>
            <w:top w:val="none" w:sz="0" w:space="0" w:color="auto"/>
            <w:left w:val="none" w:sz="0" w:space="0" w:color="auto"/>
            <w:bottom w:val="none" w:sz="0" w:space="0" w:color="auto"/>
            <w:right w:val="none" w:sz="0" w:space="0" w:color="auto"/>
          </w:divBdr>
        </w:div>
        <w:div w:id="1357806914">
          <w:marLeft w:val="480"/>
          <w:marRight w:val="0"/>
          <w:marTop w:val="0"/>
          <w:marBottom w:val="0"/>
          <w:divBdr>
            <w:top w:val="none" w:sz="0" w:space="0" w:color="auto"/>
            <w:left w:val="none" w:sz="0" w:space="0" w:color="auto"/>
            <w:bottom w:val="none" w:sz="0" w:space="0" w:color="auto"/>
            <w:right w:val="none" w:sz="0" w:space="0" w:color="auto"/>
          </w:divBdr>
        </w:div>
        <w:div w:id="1825856293">
          <w:marLeft w:val="480"/>
          <w:marRight w:val="0"/>
          <w:marTop w:val="0"/>
          <w:marBottom w:val="0"/>
          <w:divBdr>
            <w:top w:val="none" w:sz="0" w:space="0" w:color="auto"/>
            <w:left w:val="none" w:sz="0" w:space="0" w:color="auto"/>
            <w:bottom w:val="none" w:sz="0" w:space="0" w:color="auto"/>
            <w:right w:val="none" w:sz="0" w:space="0" w:color="auto"/>
          </w:divBdr>
        </w:div>
        <w:div w:id="1155947421">
          <w:marLeft w:val="480"/>
          <w:marRight w:val="0"/>
          <w:marTop w:val="0"/>
          <w:marBottom w:val="0"/>
          <w:divBdr>
            <w:top w:val="none" w:sz="0" w:space="0" w:color="auto"/>
            <w:left w:val="none" w:sz="0" w:space="0" w:color="auto"/>
            <w:bottom w:val="none" w:sz="0" w:space="0" w:color="auto"/>
            <w:right w:val="none" w:sz="0" w:space="0" w:color="auto"/>
          </w:divBdr>
        </w:div>
        <w:div w:id="721945667">
          <w:marLeft w:val="480"/>
          <w:marRight w:val="0"/>
          <w:marTop w:val="0"/>
          <w:marBottom w:val="0"/>
          <w:divBdr>
            <w:top w:val="none" w:sz="0" w:space="0" w:color="auto"/>
            <w:left w:val="none" w:sz="0" w:space="0" w:color="auto"/>
            <w:bottom w:val="none" w:sz="0" w:space="0" w:color="auto"/>
            <w:right w:val="none" w:sz="0" w:space="0" w:color="auto"/>
          </w:divBdr>
        </w:div>
        <w:div w:id="1998804875">
          <w:marLeft w:val="480"/>
          <w:marRight w:val="0"/>
          <w:marTop w:val="0"/>
          <w:marBottom w:val="0"/>
          <w:divBdr>
            <w:top w:val="none" w:sz="0" w:space="0" w:color="auto"/>
            <w:left w:val="none" w:sz="0" w:space="0" w:color="auto"/>
            <w:bottom w:val="none" w:sz="0" w:space="0" w:color="auto"/>
            <w:right w:val="none" w:sz="0" w:space="0" w:color="auto"/>
          </w:divBdr>
        </w:div>
        <w:div w:id="87775751">
          <w:marLeft w:val="480"/>
          <w:marRight w:val="0"/>
          <w:marTop w:val="0"/>
          <w:marBottom w:val="0"/>
          <w:divBdr>
            <w:top w:val="none" w:sz="0" w:space="0" w:color="auto"/>
            <w:left w:val="none" w:sz="0" w:space="0" w:color="auto"/>
            <w:bottom w:val="none" w:sz="0" w:space="0" w:color="auto"/>
            <w:right w:val="none" w:sz="0" w:space="0" w:color="auto"/>
          </w:divBdr>
        </w:div>
        <w:div w:id="1617760845">
          <w:marLeft w:val="480"/>
          <w:marRight w:val="0"/>
          <w:marTop w:val="0"/>
          <w:marBottom w:val="0"/>
          <w:divBdr>
            <w:top w:val="none" w:sz="0" w:space="0" w:color="auto"/>
            <w:left w:val="none" w:sz="0" w:space="0" w:color="auto"/>
            <w:bottom w:val="none" w:sz="0" w:space="0" w:color="auto"/>
            <w:right w:val="none" w:sz="0" w:space="0" w:color="auto"/>
          </w:divBdr>
        </w:div>
        <w:div w:id="237634192">
          <w:marLeft w:val="480"/>
          <w:marRight w:val="0"/>
          <w:marTop w:val="0"/>
          <w:marBottom w:val="0"/>
          <w:divBdr>
            <w:top w:val="none" w:sz="0" w:space="0" w:color="auto"/>
            <w:left w:val="none" w:sz="0" w:space="0" w:color="auto"/>
            <w:bottom w:val="none" w:sz="0" w:space="0" w:color="auto"/>
            <w:right w:val="none" w:sz="0" w:space="0" w:color="auto"/>
          </w:divBdr>
        </w:div>
        <w:div w:id="1384209989">
          <w:marLeft w:val="480"/>
          <w:marRight w:val="0"/>
          <w:marTop w:val="0"/>
          <w:marBottom w:val="0"/>
          <w:divBdr>
            <w:top w:val="none" w:sz="0" w:space="0" w:color="auto"/>
            <w:left w:val="none" w:sz="0" w:space="0" w:color="auto"/>
            <w:bottom w:val="none" w:sz="0" w:space="0" w:color="auto"/>
            <w:right w:val="none" w:sz="0" w:space="0" w:color="auto"/>
          </w:divBdr>
        </w:div>
        <w:div w:id="566649562">
          <w:marLeft w:val="480"/>
          <w:marRight w:val="0"/>
          <w:marTop w:val="0"/>
          <w:marBottom w:val="0"/>
          <w:divBdr>
            <w:top w:val="none" w:sz="0" w:space="0" w:color="auto"/>
            <w:left w:val="none" w:sz="0" w:space="0" w:color="auto"/>
            <w:bottom w:val="none" w:sz="0" w:space="0" w:color="auto"/>
            <w:right w:val="none" w:sz="0" w:space="0" w:color="auto"/>
          </w:divBdr>
        </w:div>
        <w:div w:id="2057772854">
          <w:marLeft w:val="480"/>
          <w:marRight w:val="0"/>
          <w:marTop w:val="0"/>
          <w:marBottom w:val="0"/>
          <w:divBdr>
            <w:top w:val="none" w:sz="0" w:space="0" w:color="auto"/>
            <w:left w:val="none" w:sz="0" w:space="0" w:color="auto"/>
            <w:bottom w:val="none" w:sz="0" w:space="0" w:color="auto"/>
            <w:right w:val="none" w:sz="0" w:space="0" w:color="auto"/>
          </w:divBdr>
        </w:div>
        <w:div w:id="1847136814">
          <w:marLeft w:val="480"/>
          <w:marRight w:val="0"/>
          <w:marTop w:val="0"/>
          <w:marBottom w:val="0"/>
          <w:divBdr>
            <w:top w:val="none" w:sz="0" w:space="0" w:color="auto"/>
            <w:left w:val="none" w:sz="0" w:space="0" w:color="auto"/>
            <w:bottom w:val="none" w:sz="0" w:space="0" w:color="auto"/>
            <w:right w:val="none" w:sz="0" w:space="0" w:color="auto"/>
          </w:divBdr>
        </w:div>
        <w:div w:id="241181530">
          <w:marLeft w:val="480"/>
          <w:marRight w:val="0"/>
          <w:marTop w:val="0"/>
          <w:marBottom w:val="0"/>
          <w:divBdr>
            <w:top w:val="none" w:sz="0" w:space="0" w:color="auto"/>
            <w:left w:val="none" w:sz="0" w:space="0" w:color="auto"/>
            <w:bottom w:val="none" w:sz="0" w:space="0" w:color="auto"/>
            <w:right w:val="none" w:sz="0" w:space="0" w:color="auto"/>
          </w:divBdr>
        </w:div>
        <w:div w:id="1011181781">
          <w:marLeft w:val="480"/>
          <w:marRight w:val="0"/>
          <w:marTop w:val="0"/>
          <w:marBottom w:val="0"/>
          <w:divBdr>
            <w:top w:val="none" w:sz="0" w:space="0" w:color="auto"/>
            <w:left w:val="none" w:sz="0" w:space="0" w:color="auto"/>
            <w:bottom w:val="none" w:sz="0" w:space="0" w:color="auto"/>
            <w:right w:val="none" w:sz="0" w:space="0" w:color="auto"/>
          </w:divBdr>
        </w:div>
        <w:div w:id="1572503225">
          <w:marLeft w:val="480"/>
          <w:marRight w:val="0"/>
          <w:marTop w:val="0"/>
          <w:marBottom w:val="0"/>
          <w:divBdr>
            <w:top w:val="none" w:sz="0" w:space="0" w:color="auto"/>
            <w:left w:val="none" w:sz="0" w:space="0" w:color="auto"/>
            <w:bottom w:val="none" w:sz="0" w:space="0" w:color="auto"/>
            <w:right w:val="none" w:sz="0" w:space="0" w:color="auto"/>
          </w:divBdr>
        </w:div>
        <w:div w:id="734084806">
          <w:marLeft w:val="480"/>
          <w:marRight w:val="0"/>
          <w:marTop w:val="0"/>
          <w:marBottom w:val="0"/>
          <w:divBdr>
            <w:top w:val="none" w:sz="0" w:space="0" w:color="auto"/>
            <w:left w:val="none" w:sz="0" w:space="0" w:color="auto"/>
            <w:bottom w:val="none" w:sz="0" w:space="0" w:color="auto"/>
            <w:right w:val="none" w:sz="0" w:space="0" w:color="auto"/>
          </w:divBdr>
        </w:div>
        <w:div w:id="1306206510">
          <w:marLeft w:val="480"/>
          <w:marRight w:val="0"/>
          <w:marTop w:val="0"/>
          <w:marBottom w:val="0"/>
          <w:divBdr>
            <w:top w:val="none" w:sz="0" w:space="0" w:color="auto"/>
            <w:left w:val="none" w:sz="0" w:space="0" w:color="auto"/>
            <w:bottom w:val="none" w:sz="0" w:space="0" w:color="auto"/>
            <w:right w:val="none" w:sz="0" w:space="0" w:color="auto"/>
          </w:divBdr>
        </w:div>
        <w:div w:id="1890261579">
          <w:marLeft w:val="480"/>
          <w:marRight w:val="0"/>
          <w:marTop w:val="0"/>
          <w:marBottom w:val="0"/>
          <w:divBdr>
            <w:top w:val="none" w:sz="0" w:space="0" w:color="auto"/>
            <w:left w:val="none" w:sz="0" w:space="0" w:color="auto"/>
            <w:bottom w:val="none" w:sz="0" w:space="0" w:color="auto"/>
            <w:right w:val="none" w:sz="0" w:space="0" w:color="auto"/>
          </w:divBdr>
        </w:div>
        <w:div w:id="795634758">
          <w:marLeft w:val="480"/>
          <w:marRight w:val="0"/>
          <w:marTop w:val="0"/>
          <w:marBottom w:val="0"/>
          <w:divBdr>
            <w:top w:val="none" w:sz="0" w:space="0" w:color="auto"/>
            <w:left w:val="none" w:sz="0" w:space="0" w:color="auto"/>
            <w:bottom w:val="none" w:sz="0" w:space="0" w:color="auto"/>
            <w:right w:val="none" w:sz="0" w:space="0" w:color="auto"/>
          </w:divBdr>
        </w:div>
        <w:div w:id="1762411218">
          <w:marLeft w:val="480"/>
          <w:marRight w:val="0"/>
          <w:marTop w:val="0"/>
          <w:marBottom w:val="0"/>
          <w:divBdr>
            <w:top w:val="none" w:sz="0" w:space="0" w:color="auto"/>
            <w:left w:val="none" w:sz="0" w:space="0" w:color="auto"/>
            <w:bottom w:val="none" w:sz="0" w:space="0" w:color="auto"/>
            <w:right w:val="none" w:sz="0" w:space="0" w:color="auto"/>
          </w:divBdr>
        </w:div>
        <w:div w:id="416753220">
          <w:marLeft w:val="480"/>
          <w:marRight w:val="0"/>
          <w:marTop w:val="0"/>
          <w:marBottom w:val="0"/>
          <w:divBdr>
            <w:top w:val="none" w:sz="0" w:space="0" w:color="auto"/>
            <w:left w:val="none" w:sz="0" w:space="0" w:color="auto"/>
            <w:bottom w:val="none" w:sz="0" w:space="0" w:color="auto"/>
            <w:right w:val="none" w:sz="0" w:space="0" w:color="auto"/>
          </w:divBdr>
        </w:div>
        <w:div w:id="231278084">
          <w:marLeft w:val="480"/>
          <w:marRight w:val="0"/>
          <w:marTop w:val="0"/>
          <w:marBottom w:val="0"/>
          <w:divBdr>
            <w:top w:val="none" w:sz="0" w:space="0" w:color="auto"/>
            <w:left w:val="none" w:sz="0" w:space="0" w:color="auto"/>
            <w:bottom w:val="none" w:sz="0" w:space="0" w:color="auto"/>
            <w:right w:val="none" w:sz="0" w:space="0" w:color="auto"/>
          </w:divBdr>
        </w:div>
        <w:div w:id="1385636540">
          <w:marLeft w:val="480"/>
          <w:marRight w:val="0"/>
          <w:marTop w:val="0"/>
          <w:marBottom w:val="0"/>
          <w:divBdr>
            <w:top w:val="none" w:sz="0" w:space="0" w:color="auto"/>
            <w:left w:val="none" w:sz="0" w:space="0" w:color="auto"/>
            <w:bottom w:val="none" w:sz="0" w:space="0" w:color="auto"/>
            <w:right w:val="none" w:sz="0" w:space="0" w:color="auto"/>
          </w:divBdr>
        </w:div>
        <w:div w:id="653295006">
          <w:marLeft w:val="480"/>
          <w:marRight w:val="0"/>
          <w:marTop w:val="0"/>
          <w:marBottom w:val="0"/>
          <w:divBdr>
            <w:top w:val="none" w:sz="0" w:space="0" w:color="auto"/>
            <w:left w:val="none" w:sz="0" w:space="0" w:color="auto"/>
            <w:bottom w:val="none" w:sz="0" w:space="0" w:color="auto"/>
            <w:right w:val="none" w:sz="0" w:space="0" w:color="auto"/>
          </w:divBdr>
        </w:div>
        <w:div w:id="1001275747">
          <w:marLeft w:val="480"/>
          <w:marRight w:val="0"/>
          <w:marTop w:val="0"/>
          <w:marBottom w:val="0"/>
          <w:divBdr>
            <w:top w:val="none" w:sz="0" w:space="0" w:color="auto"/>
            <w:left w:val="none" w:sz="0" w:space="0" w:color="auto"/>
            <w:bottom w:val="none" w:sz="0" w:space="0" w:color="auto"/>
            <w:right w:val="none" w:sz="0" w:space="0" w:color="auto"/>
          </w:divBdr>
        </w:div>
        <w:div w:id="384065298">
          <w:marLeft w:val="480"/>
          <w:marRight w:val="0"/>
          <w:marTop w:val="0"/>
          <w:marBottom w:val="0"/>
          <w:divBdr>
            <w:top w:val="none" w:sz="0" w:space="0" w:color="auto"/>
            <w:left w:val="none" w:sz="0" w:space="0" w:color="auto"/>
            <w:bottom w:val="none" w:sz="0" w:space="0" w:color="auto"/>
            <w:right w:val="none" w:sz="0" w:space="0" w:color="auto"/>
          </w:divBdr>
        </w:div>
        <w:div w:id="1386220047">
          <w:marLeft w:val="480"/>
          <w:marRight w:val="0"/>
          <w:marTop w:val="0"/>
          <w:marBottom w:val="0"/>
          <w:divBdr>
            <w:top w:val="none" w:sz="0" w:space="0" w:color="auto"/>
            <w:left w:val="none" w:sz="0" w:space="0" w:color="auto"/>
            <w:bottom w:val="none" w:sz="0" w:space="0" w:color="auto"/>
            <w:right w:val="none" w:sz="0" w:space="0" w:color="auto"/>
          </w:divBdr>
        </w:div>
        <w:div w:id="1647927079">
          <w:marLeft w:val="480"/>
          <w:marRight w:val="0"/>
          <w:marTop w:val="0"/>
          <w:marBottom w:val="0"/>
          <w:divBdr>
            <w:top w:val="none" w:sz="0" w:space="0" w:color="auto"/>
            <w:left w:val="none" w:sz="0" w:space="0" w:color="auto"/>
            <w:bottom w:val="none" w:sz="0" w:space="0" w:color="auto"/>
            <w:right w:val="none" w:sz="0" w:space="0" w:color="auto"/>
          </w:divBdr>
        </w:div>
        <w:div w:id="219365510">
          <w:marLeft w:val="480"/>
          <w:marRight w:val="0"/>
          <w:marTop w:val="0"/>
          <w:marBottom w:val="0"/>
          <w:divBdr>
            <w:top w:val="none" w:sz="0" w:space="0" w:color="auto"/>
            <w:left w:val="none" w:sz="0" w:space="0" w:color="auto"/>
            <w:bottom w:val="none" w:sz="0" w:space="0" w:color="auto"/>
            <w:right w:val="none" w:sz="0" w:space="0" w:color="auto"/>
          </w:divBdr>
        </w:div>
        <w:div w:id="2073190049">
          <w:marLeft w:val="480"/>
          <w:marRight w:val="0"/>
          <w:marTop w:val="0"/>
          <w:marBottom w:val="0"/>
          <w:divBdr>
            <w:top w:val="none" w:sz="0" w:space="0" w:color="auto"/>
            <w:left w:val="none" w:sz="0" w:space="0" w:color="auto"/>
            <w:bottom w:val="none" w:sz="0" w:space="0" w:color="auto"/>
            <w:right w:val="none" w:sz="0" w:space="0" w:color="auto"/>
          </w:divBdr>
        </w:div>
        <w:div w:id="1589579449">
          <w:marLeft w:val="480"/>
          <w:marRight w:val="0"/>
          <w:marTop w:val="0"/>
          <w:marBottom w:val="0"/>
          <w:divBdr>
            <w:top w:val="none" w:sz="0" w:space="0" w:color="auto"/>
            <w:left w:val="none" w:sz="0" w:space="0" w:color="auto"/>
            <w:bottom w:val="none" w:sz="0" w:space="0" w:color="auto"/>
            <w:right w:val="none" w:sz="0" w:space="0" w:color="auto"/>
          </w:divBdr>
        </w:div>
        <w:div w:id="1375421043">
          <w:marLeft w:val="480"/>
          <w:marRight w:val="0"/>
          <w:marTop w:val="0"/>
          <w:marBottom w:val="0"/>
          <w:divBdr>
            <w:top w:val="none" w:sz="0" w:space="0" w:color="auto"/>
            <w:left w:val="none" w:sz="0" w:space="0" w:color="auto"/>
            <w:bottom w:val="none" w:sz="0" w:space="0" w:color="auto"/>
            <w:right w:val="none" w:sz="0" w:space="0" w:color="auto"/>
          </w:divBdr>
        </w:div>
        <w:div w:id="1265501801">
          <w:marLeft w:val="480"/>
          <w:marRight w:val="0"/>
          <w:marTop w:val="0"/>
          <w:marBottom w:val="0"/>
          <w:divBdr>
            <w:top w:val="none" w:sz="0" w:space="0" w:color="auto"/>
            <w:left w:val="none" w:sz="0" w:space="0" w:color="auto"/>
            <w:bottom w:val="none" w:sz="0" w:space="0" w:color="auto"/>
            <w:right w:val="none" w:sz="0" w:space="0" w:color="auto"/>
          </w:divBdr>
        </w:div>
        <w:div w:id="94175728">
          <w:marLeft w:val="480"/>
          <w:marRight w:val="0"/>
          <w:marTop w:val="0"/>
          <w:marBottom w:val="0"/>
          <w:divBdr>
            <w:top w:val="none" w:sz="0" w:space="0" w:color="auto"/>
            <w:left w:val="none" w:sz="0" w:space="0" w:color="auto"/>
            <w:bottom w:val="none" w:sz="0" w:space="0" w:color="auto"/>
            <w:right w:val="none" w:sz="0" w:space="0" w:color="auto"/>
          </w:divBdr>
        </w:div>
        <w:div w:id="1392076397">
          <w:marLeft w:val="480"/>
          <w:marRight w:val="0"/>
          <w:marTop w:val="0"/>
          <w:marBottom w:val="0"/>
          <w:divBdr>
            <w:top w:val="none" w:sz="0" w:space="0" w:color="auto"/>
            <w:left w:val="none" w:sz="0" w:space="0" w:color="auto"/>
            <w:bottom w:val="none" w:sz="0" w:space="0" w:color="auto"/>
            <w:right w:val="none" w:sz="0" w:space="0" w:color="auto"/>
          </w:divBdr>
        </w:div>
        <w:div w:id="275988296">
          <w:marLeft w:val="480"/>
          <w:marRight w:val="0"/>
          <w:marTop w:val="0"/>
          <w:marBottom w:val="0"/>
          <w:divBdr>
            <w:top w:val="none" w:sz="0" w:space="0" w:color="auto"/>
            <w:left w:val="none" w:sz="0" w:space="0" w:color="auto"/>
            <w:bottom w:val="none" w:sz="0" w:space="0" w:color="auto"/>
            <w:right w:val="none" w:sz="0" w:space="0" w:color="auto"/>
          </w:divBdr>
        </w:div>
        <w:div w:id="1389717893">
          <w:marLeft w:val="480"/>
          <w:marRight w:val="0"/>
          <w:marTop w:val="0"/>
          <w:marBottom w:val="0"/>
          <w:divBdr>
            <w:top w:val="none" w:sz="0" w:space="0" w:color="auto"/>
            <w:left w:val="none" w:sz="0" w:space="0" w:color="auto"/>
            <w:bottom w:val="none" w:sz="0" w:space="0" w:color="auto"/>
            <w:right w:val="none" w:sz="0" w:space="0" w:color="auto"/>
          </w:divBdr>
        </w:div>
        <w:div w:id="1197280338">
          <w:marLeft w:val="480"/>
          <w:marRight w:val="0"/>
          <w:marTop w:val="0"/>
          <w:marBottom w:val="0"/>
          <w:divBdr>
            <w:top w:val="none" w:sz="0" w:space="0" w:color="auto"/>
            <w:left w:val="none" w:sz="0" w:space="0" w:color="auto"/>
            <w:bottom w:val="none" w:sz="0" w:space="0" w:color="auto"/>
            <w:right w:val="none" w:sz="0" w:space="0" w:color="auto"/>
          </w:divBdr>
        </w:div>
        <w:div w:id="536043940">
          <w:marLeft w:val="480"/>
          <w:marRight w:val="0"/>
          <w:marTop w:val="0"/>
          <w:marBottom w:val="0"/>
          <w:divBdr>
            <w:top w:val="none" w:sz="0" w:space="0" w:color="auto"/>
            <w:left w:val="none" w:sz="0" w:space="0" w:color="auto"/>
            <w:bottom w:val="none" w:sz="0" w:space="0" w:color="auto"/>
            <w:right w:val="none" w:sz="0" w:space="0" w:color="auto"/>
          </w:divBdr>
        </w:div>
        <w:div w:id="127745175">
          <w:marLeft w:val="480"/>
          <w:marRight w:val="0"/>
          <w:marTop w:val="0"/>
          <w:marBottom w:val="0"/>
          <w:divBdr>
            <w:top w:val="none" w:sz="0" w:space="0" w:color="auto"/>
            <w:left w:val="none" w:sz="0" w:space="0" w:color="auto"/>
            <w:bottom w:val="none" w:sz="0" w:space="0" w:color="auto"/>
            <w:right w:val="none" w:sz="0" w:space="0" w:color="auto"/>
          </w:divBdr>
        </w:div>
        <w:div w:id="139002312">
          <w:marLeft w:val="480"/>
          <w:marRight w:val="0"/>
          <w:marTop w:val="0"/>
          <w:marBottom w:val="0"/>
          <w:divBdr>
            <w:top w:val="none" w:sz="0" w:space="0" w:color="auto"/>
            <w:left w:val="none" w:sz="0" w:space="0" w:color="auto"/>
            <w:bottom w:val="none" w:sz="0" w:space="0" w:color="auto"/>
            <w:right w:val="none" w:sz="0" w:space="0" w:color="auto"/>
          </w:divBdr>
        </w:div>
      </w:divsChild>
    </w:div>
    <w:div w:id="1525248893">
      <w:bodyDiv w:val="1"/>
      <w:marLeft w:val="0"/>
      <w:marRight w:val="0"/>
      <w:marTop w:val="0"/>
      <w:marBottom w:val="0"/>
      <w:divBdr>
        <w:top w:val="none" w:sz="0" w:space="0" w:color="auto"/>
        <w:left w:val="none" w:sz="0" w:space="0" w:color="auto"/>
        <w:bottom w:val="none" w:sz="0" w:space="0" w:color="auto"/>
        <w:right w:val="none" w:sz="0" w:space="0" w:color="auto"/>
      </w:divBdr>
    </w:div>
    <w:div w:id="1525942127">
      <w:bodyDiv w:val="1"/>
      <w:marLeft w:val="0"/>
      <w:marRight w:val="0"/>
      <w:marTop w:val="0"/>
      <w:marBottom w:val="0"/>
      <w:divBdr>
        <w:top w:val="none" w:sz="0" w:space="0" w:color="auto"/>
        <w:left w:val="none" w:sz="0" w:space="0" w:color="auto"/>
        <w:bottom w:val="none" w:sz="0" w:space="0" w:color="auto"/>
        <w:right w:val="none" w:sz="0" w:space="0" w:color="auto"/>
      </w:divBdr>
    </w:div>
    <w:div w:id="1527325859">
      <w:bodyDiv w:val="1"/>
      <w:marLeft w:val="0"/>
      <w:marRight w:val="0"/>
      <w:marTop w:val="0"/>
      <w:marBottom w:val="0"/>
      <w:divBdr>
        <w:top w:val="none" w:sz="0" w:space="0" w:color="auto"/>
        <w:left w:val="none" w:sz="0" w:space="0" w:color="auto"/>
        <w:bottom w:val="none" w:sz="0" w:space="0" w:color="auto"/>
        <w:right w:val="none" w:sz="0" w:space="0" w:color="auto"/>
      </w:divBdr>
    </w:div>
    <w:div w:id="1527601151">
      <w:bodyDiv w:val="1"/>
      <w:marLeft w:val="0"/>
      <w:marRight w:val="0"/>
      <w:marTop w:val="0"/>
      <w:marBottom w:val="0"/>
      <w:divBdr>
        <w:top w:val="none" w:sz="0" w:space="0" w:color="auto"/>
        <w:left w:val="none" w:sz="0" w:space="0" w:color="auto"/>
        <w:bottom w:val="none" w:sz="0" w:space="0" w:color="auto"/>
        <w:right w:val="none" w:sz="0" w:space="0" w:color="auto"/>
      </w:divBdr>
    </w:div>
    <w:div w:id="1529374895">
      <w:bodyDiv w:val="1"/>
      <w:marLeft w:val="0"/>
      <w:marRight w:val="0"/>
      <w:marTop w:val="0"/>
      <w:marBottom w:val="0"/>
      <w:divBdr>
        <w:top w:val="none" w:sz="0" w:space="0" w:color="auto"/>
        <w:left w:val="none" w:sz="0" w:space="0" w:color="auto"/>
        <w:bottom w:val="none" w:sz="0" w:space="0" w:color="auto"/>
        <w:right w:val="none" w:sz="0" w:space="0" w:color="auto"/>
      </w:divBdr>
    </w:div>
    <w:div w:id="1530223432">
      <w:bodyDiv w:val="1"/>
      <w:marLeft w:val="0"/>
      <w:marRight w:val="0"/>
      <w:marTop w:val="0"/>
      <w:marBottom w:val="0"/>
      <w:divBdr>
        <w:top w:val="none" w:sz="0" w:space="0" w:color="auto"/>
        <w:left w:val="none" w:sz="0" w:space="0" w:color="auto"/>
        <w:bottom w:val="none" w:sz="0" w:space="0" w:color="auto"/>
        <w:right w:val="none" w:sz="0" w:space="0" w:color="auto"/>
      </w:divBdr>
    </w:div>
    <w:div w:id="1530798024">
      <w:bodyDiv w:val="1"/>
      <w:marLeft w:val="0"/>
      <w:marRight w:val="0"/>
      <w:marTop w:val="0"/>
      <w:marBottom w:val="0"/>
      <w:divBdr>
        <w:top w:val="none" w:sz="0" w:space="0" w:color="auto"/>
        <w:left w:val="none" w:sz="0" w:space="0" w:color="auto"/>
        <w:bottom w:val="none" w:sz="0" w:space="0" w:color="auto"/>
        <w:right w:val="none" w:sz="0" w:space="0" w:color="auto"/>
      </w:divBdr>
    </w:div>
    <w:div w:id="1534264151">
      <w:bodyDiv w:val="1"/>
      <w:marLeft w:val="0"/>
      <w:marRight w:val="0"/>
      <w:marTop w:val="0"/>
      <w:marBottom w:val="0"/>
      <w:divBdr>
        <w:top w:val="none" w:sz="0" w:space="0" w:color="auto"/>
        <w:left w:val="none" w:sz="0" w:space="0" w:color="auto"/>
        <w:bottom w:val="none" w:sz="0" w:space="0" w:color="auto"/>
        <w:right w:val="none" w:sz="0" w:space="0" w:color="auto"/>
      </w:divBdr>
    </w:div>
    <w:div w:id="1535070472">
      <w:bodyDiv w:val="1"/>
      <w:marLeft w:val="0"/>
      <w:marRight w:val="0"/>
      <w:marTop w:val="0"/>
      <w:marBottom w:val="0"/>
      <w:divBdr>
        <w:top w:val="none" w:sz="0" w:space="0" w:color="auto"/>
        <w:left w:val="none" w:sz="0" w:space="0" w:color="auto"/>
        <w:bottom w:val="none" w:sz="0" w:space="0" w:color="auto"/>
        <w:right w:val="none" w:sz="0" w:space="0" w:color="auto"/>
      </w:divBdr>
    </w:div>
    <w:div w:id="1541824565">
      <w:bodyDiv w:val="1"/>
      <w:marLeft w:val="0"/>
      <w:marRight w:val="0"/>
      <w:marTop w:val="0"/>
      <w:marBottom w:val="0"/>
      <w:divBdr>
        <w:top w:val="none" w:sz="0" w:space="0" w:color="auto"/>
        <w:left w:val="none" w:sz="0" w:space="0" w:color="auto"/>
        <w:bottom w:val="none" w:sz="0" w:space="0" w:color="auto"/>
        <w:right w:val="none" w:sz="0" w:space="0" w:color="auto"/>
      </w:divBdr>
    </w:div>
    <w:div w:id="1544438841">
      <w:bodyDiv w:val="1"/>
      <w:marLeft w:val="0"/>
      <w:marRight w:val="0"/>
      <w:marTop w:val="0"/>
      <w:marBottom w:val="0"/>
      <w:divBdr>
        <w:top w:val="none" w:sz="0" w:space="0" w:color="auto"/>
        <w:left w:val="none" w:sz="0" w:space="0" w:color="auto"/>
        <w:bottom w:val="none" w:sz="0" w:space="0" w:color="auto"/>
        <w:right w:val="none" w:sz="0" w:space="0" w:color="auto"/>
      </w:divBdr>
    </w:div>
    <w:div w:id="1544710226">
      <w:bodyDiv w:val="1"/>
      <w:marLeft w:val="0"/>
      <w:marRight w:val="0"/>
      <w:marTop w:val="0"/>
      <w:marBottom w:val="0"/>
      <w:divBdr>
        <w:top w:val="none" w:sz="0" w:space="0" w:color="auto"/>
        <w:left w:val="none" w:sz="0" w:space="0" w:color="auto"/>
        <w:bottom w:val="none" w:sz="0" w:space="0" w:color="auto"/>
        <w:right w:val="none" w:sz="0" w:space="0" w:color="auto"/>
      </w:divBdr>
    </w:div>
    <w:div w:id="1544902960">
      <w:bodyDiv w:val="1"/>
      <w:marLeft w:val="0"/>
      <w:marRight w:val="0"/>
      <w:marTop w:val="0"/>
      <w:marBottom w:val="0"/>
      <w:divBdr>
        <w:top w:val="none" w:sz="0" w:space="0" w:color="auto"/>
        <w:left w:val="none" w:sz="0" w:space="0" w:color="auto"/>
        <w:bottom w:val="none" w:sz="0" w:space="0" w:color="auto"/>
        <w:right w:val="none" w:sz="0" w:space="0" w:color="auto"/>
      </w:divBdr>
    </w:div>
    <w:div w:id="1550417200">
      <w:bodyDiv w:val="1"/>
      <w:marLeft w:val="0"/>
      <w:marRight w:val="0"/>
      <w:marTop w:val="0"/>
      <w:marBottom w:val="0"/>
      <w:divBdr>
        <w:top w:val="none" w:sz="0" w:space="0" w:color="auto"/>
        <w:left w:val="none" w:sz="0" w:space="0" w:color="auto"/>
        <w:bottom w:val="none" w:sz="0" w:space="0" w:color="auto"/>
        <w:right w:val="none" w:sz="0" w:space="0" w:color="auto"/>
      </w:divBdr>
    </w:div>
    <w:div w:id="1551112545">
      <w:bodyDiv w:val="1"/>
      <w:marLeft w:val="0"/>
      <w:marRight w:val="0"/>
      <w:marTop w:val="0"/>
      <w:marBottom w:val="0"/>
      <w:divBdr>
        <w:top w:val="none" w:sz="0" w:space="0" w:color="auto"/>
        <w:left w:val="none" w:sz="0" w:space="0" w:color="auto"/>
        <w:bottom w:val="none" w:sz="0" w:space="0" w:color="auto"/>
        <w:right w:val="none" w:sz="0" w:space="0" w:color="auto"/>
      </w:divBdr>
    </w:div>
    <w:div w:id="1551266062">
      <w:bodyDiv w:val="1"/>
      <w:marLeft w:val="0"/>
      <w:marRight w:val="0"/>
      <w:marTop w:val="0"/>
      <w:marBottom w:val="0"/>
      <w:divBdr>
        <w:top w:val="none" w:sz="0" w:space="0" w:color="auto"/>
        <w:left w:val="none" w:sz="0" w:space="0" w:color="auto"/>
        <w:bottom w:val="none" w:sz="0" w:space="0" w:color="auto"/>
        <w:right w:val="none" w:sz="0" w:space="0" w:color="auto"/>
      </w:divBdr>
    </w:div>
    <w:div w:id="1552419501">
      <w:bodyDiv w:val="1"/>
      <w:marLeft w:val="0"/>
      <w:marRight w:val="0"/>
      <w:marTop w:val="0"/>
      <w:marBottom w:val="0"/>
      <w:divBdr>
        <w:top w:val="none" w:sz="0" w:space="0" w:color="auto"/>
        <w:left w:val="none" w:sz="0" w:space="0" w:color="auto"/>
        <w:bottom w:val="none" w:sz="0" w:space="0" w:color="auto"/>
        <w:right w:val="none" w:sz="0" w:space="0" w:color="auto"/>
      </w:divBdr>
    </w:div>
    <w:div w:id="1554148342">
      <w:bodyDiv w:val="1"/>
      <w:marLeft w:val="0"/>
      <w:marRight w:val="0"/>
      <w:marTop w:val="0"/>
      <w:marBottom w:val="0"/>
      <w:divBdr>
        <w:top w:val="none" w:sz="0" w:space="0" w:color="auto"/>
        <w:left w:val="none" w:sz="0" w:space="0" w:color="auto"/>
        <w:bottom w:val="none" w:sz="0" w:space="0" w:color="auto"/>
        <w:right w:val="none" w:sz="0" w:space="0" w:color="auto"/>
      </w:divBdr>
    </w:div>
    <w:div w:id="1554198730">
      <w:bodyDiv w:val="1"/>
      <w:marLeft w:val="0"/>
      <w:marRight w:val="0"/>
      <w:marTop w:val="0"/>
      <w:marBottom w:val="0"/>
      <w:divBdr>
        <w:top w:val="none" w:sz="0" w:space="0" w:color="auto"/>
        <w:left w:val="none" w:sz="0" w:space="0" w:color="auto"/>
        <w:bottom w:val="none" w:sz="0" w:space="0" w:color="auto"/>
        <w:right w:val="none" w:sz="0" w:space="0" w:color="auto"/>
      </w:divBdr>
    </w:div>
    <w:div w:id="1554389301">
      <w:bodyDiv w:val="1"/>
      <w:marLeft w:val="0"/>
      <w:marRight w:val="0"/>
      <w:marTop w:val="0"/>
      <w:marBottom w:val="0"/>
      <w:divBdr>
        <w:top w:val="none" w:sz="0" w:space="0" w:color="auto"/>
        <w:left w:val="none" w:sz="0" w:space="0" w:color="auto"/>
        <w:bottom w:val="none" w:sz="0" w:space="0" w:color="auto"/>
        <w:right w:val="none" w:sz="0" w:space="0" w:color="auto"/>
      </w:divBdr>
    </w:div>
    <w:div w:id="1555194900">
      <w:bodyDiv w:val="1"/>
      <w:marLeft w:val="0"/>
      <w:marRight w:val="0"/>
      <w:marTop w:val="0"/>
      <w:marBottom w:val="0"/>
      <w:divBdr>
        <w:top w:val="none" w:sz="0" w:space="0" w:color="auto"/>
        <w:left w:val="none" w:sz="0" w:space="0" w:color="auto"/>
        <w:bottom w:val="none" w:sz="0" w:space="0" w:color="auto"/>
        <w:right w:val="none" w:sz="0" w:space="0" w:color="auto"/>
      </w:divBdr>
    </w:div>
    <w:div w:id="1555655311">
      <w:bodyDiv w:val="1"/>
      <w:marLeft w:val="0"/>
      <w:marRight w:val="0"/>
      <w:marTop w:val="0"/>
      <w:marBottom w:val="0"/>
      <w:divBdr>
        <w:top w:val="none" w:sz="0" w:space="0" w:color="auto"/>
        <w:left w:val="none" w:sz="0" w:space="0" w:color="auto"/>
        <w:bottom w:val="none" w:sz="0" w:space="0" w:color="auto"/>
        <w:right w:val="none" w:sz="0" w:space="0" w:color="auto"/>
      </w:divBdr>
    </w:div>
    <w:div w:id="1558737014">
      <w:bodyDiv w:val="1"/>
      <w:marLeft w:val="0"/>
      <w:marRight w:val="0"/>
      <w:marTop w:val="0"/>
      <w:marBottom w:val="0"/>
      <w:divBdr>
        <w:top w:val="none" w:sz="0" w:space="0" w:color="auto"/>
        <w:left w:val="none" w:sz="0" w:space="0" w:color="auto"/>
        <w:bottom w:val="none" w:sz="0" w:space="0" w:color="auto"/>
        <w:right w:val="none" w:sz="0" w:space="0" w:color="auto"/>
      </w:divBdr>
    </w:div>
    <w:div w:id="1560550541">
      <w:bodyDiv w:val="1"/>
      <w:marLeft w:val="0"/>
      <w:marRight w:val="0"/>
      <w:marTop w:val="0"/>
      <w:marBottom w:val="0"/>
      <w:divBdr>
        <w:top w:val="none" w:sz="0" w:space="0" w:color="auto"/>
        <w:left w:val="none" w:sz="0" w:space="0" w:color="auto"/>
        <w:bottom w:val="none" w:sz="0" w:space="0" w:color="auto"/>
        <w:right w:val="none" w:sz="0" w:space="0" w:color="auto"/>
      </w:divBdr>
    </w:div>
    <w:div w:id="1563443646">
      <w:bodyDiv w:val="1"/>
      <w:marLeft w:val="0"/>
      <w:marRight w:val="0"/>
      <w:marTop w:val="0"/>
      <w:marBottom w:val="0"/>
      <w:divBdr>
        <w:top w:val="none" w:sz="0" w:space="0" w:color="auto"/>
        <w:left w:val="none" w:sz="0" w:space="0" w:color="auto"/>
        <w:bottom w:val="none" w:sz="0" w:space="0" w:color="auto"/>
        <w:right w:val="none" w:sz="0" w:space="0" w:color="auto"/>
      </w:divBdr>
    </w:div>
    <w:div w:id="1566792505">
      <w:bodyDiv w:val="1"/>
      <w:marLeft w:val="0"/>
      <w:marRight w:val="0"/>
      <w:marTop w:val="0"/>
      <w:marBottom w:val="0"/>
      <w:divBdr>
        <w:top w:val="none" w:sz="0" w:space="0" w:color="auto"/>
        <w:left w:val="none" w:sz="0" w:space="0" w:color="auto"/>
        <w:bottom w:val="none" w:sz="0" w:space="0" w:color="auto"/>
        <w:right w:val="none" w:sz="0" w:space="0" w:color="auto"/>
      </w:divBdr>
    </w:div>
    <w:div w:id="1566799939">
      <w:bodyDiv w:val="1"/>
      <w:marLeft w:val="0"/>
      <w:marRight w:val="0"/>
      <w:marTop w:val="0"/>
      <w:marBottom w:val="0"/>
      <w:divBdr>
        <w:top w:val="none" w:sz="0" w:space="0" w:color="auto"/>
        <w:left w:val="none" w:sz="0" w:space="0" w:color="auto"/>
        <w:bottom w:val="none" w:sz="0" w:space="0" w:color="auto"/>
        <w:right w:val="none" w:sz="0" w:space="0" w:color="auto"/>
      </w:divBdr>
    </w:div>
    <w:div w:id="1572079193">
      <w:bodyDiv w:val="1"/>
      <w:marLeft w:val="0"/>
      <w:marRight w:val="0"/>
      <w:marTop w:val="0"/>
      <w:marBottom w:val="0"/>
      <w:divBdr>
        <w:top w:val="none" w:sz="0" w:space="0" w:color="auto"/>
        <w:left w:val="none" w:sz="0" w:space="0" w:color="auto"/>
        <w:bottom w:val="none" w:sz="0" w:space="0" w:color="auto"/>
        <w:right w:val="none" w:sz="0" w:space="0" w:color="auto"/>
      </w:divBdr>
    </w:div>
    <w:div w:id="1573004398">
      <w:bodyDiv w:val="1"/>
      <w:marLeft w:val="0"/>
      <w:marRight w:val="0"/>
      <w:marTop w:val="0"/>
      <w:marBottom w:val="0"/>
      <w:divBdr>
        <w:top w:val="none" w:sz="0" w:space="0" w:color="auto"/>
        <w:left w:val="none" w:sz="0" w:space="0" w:color="auto"/>
        <w:bottom w:val="none" w:sz="0" w:space="0" w:color="auto"/>
        <w:right w:val="none" w:sz="0" w:space="0" w:color="auto"/>
      </w:divBdr>
      <w:divsChild>
        <w:div w:id="814369127">
          <w:marLeft w:val="480"/>
          <w:marRight w:val="0"/>
          <w:marTop w:val="0"/>
          <w:marBottom w:val="0"/>
          <w:divBdr>
            <w:top w:val="none" w:sz="0" w:space="0" w:color="auto"/>
            <w:left w:val="none" w:sz="0" w:space="0" w:color="auto"/>
            <w:bottom w:val="none" w:sz="0" w:space="0" w:color="auto"/>
            <w:right w:val="none" w:sz="0" w:space="0" w:color="auto"/>
          </w:divBdr>
        </w:div>
        <w:div w:id="4283420">
          <w:marLeft w:val="480"/>
          <w:marRight w:val="0"/>
          <w:marTop w:val="0"/>
          <w:marBottom w:val="0"/>
          <w:divBdr>
            <w:top w:val="none" w:sz="0" w:space="0" w:color="auto"/>
            <w:left w:val="none" w:sz="0" w:space="0" w:color="auto"/>
            <w:bottom w:val="none" w:sz="0" w:space="0" w:color="auto"/>
            <w:right w:val="none" w:sz="0" w:space="0" w:color="auto"/>
          </w:divBdr>
        </w:div>
        <w:div w:id="1255749202">
          <w:marLeft w:val="480"/>
          <w:marRight w:val="0"/>
          <w:marTop w:val="0"/>
          <w:marBottom w:val="0"/>
          <w:divBdr>
            <w:top w:val="none" w:sz="0" w:space="0" w:color="auto"/>
            <w:left w:val="none" w:sz="0" w:space="0" w:color="auto"/>
            <w:bottom w:val="none" w:sz="0" w:space="0" w:color="auto"/>
            <w:right w:val="none" w:sz="0" w:space="0" w:color="auto"/>
          </w:divBdr>
        </w:div>
        <w:div w:id="1949922629">
          <w:marLeft w:val="480"/>
          <w:marRight w:val="0"/>
          <w:marTop w:val="0"/>
          <w:marBottom w:val="0"/>
          <w:divBdr>
            <w:top w:val="none" w:sz="0" w:space="0" w:color="auto"/>
            <w:left w:val="none" w:sz="0" w:space="0" w:color="auto"/>
            <w:bottom w:val="none" w:sz="0" w:space="0" w:color="auto"/>
            <w:right w:val="none" w:sz="0" w:space="0" w:color="auto"/>
          </w:divBdr>
        </w:div>
        <w:div w:id="1982609141">
          <w:marLeft w:val="480"/>
          <w:marRight w:val="0"/>
          <w:marTop w:val="0"/>
          <w:marBottom w:val="0"/>
          <w:divBdr>
            <w:top w:val="none" w:sz="0" w:space="0" w:color="auto"/>
            <w:left w:val="none" w:sz="0" w:space="0" w:color="auto"/>
            <w:bottom w:val="none" w:sz="0" w:space="0" w:color="auto"/>
            <w:right w:val="none" w:sz="0" w:space="0" w:color="auto"/>
          </w:divBdr>
        </w:div>
        <w:div w:id="1673142235">
          <w:marLeft w:val="480"/>
          <w:marRight w:val="0"/>
          <w:marTop w:val="0"/>
          <w:marBottom w:val="0"/>
          <w:divBdr>
            <w:top w:val="none" w:sz="0" w:space="0" w:color="auto"/>
            <w:left w:val="none" w:sz="0" w:space="0" w:color="auto"/>
            <w:bottom w:val="none" w:sz="0" w:space="0" w:color="auto"/>
            <w:right w:val="none" w:sz="0" w:space="0" w:color="auto"/>
          </w:divBdr>
        </w:div>
        <w:div w:id="331497246">
          <w:marLeft w:val="480"/>
          <w:marRight w:val="0"/>
          <w:marTop w:val="0"/>
          <w:marBottom w:val="0"/>
          <w:divBdr>
            <w:top w:val="none" w:sz="0" w:space="0" w:color="auto"/>
            <w:left w:val="none" w:sz="0" w:space="0" w:color="auto"/>
            <w:bottom w:val="none" w:sz="0" w:space="0" w:color="auto"/>
            <w:right w:val="none" w:sz="0" w:space="0" w:color="auto"/>
          </w:divBdr>
        </w:div>
        <w:div w:id="137574662">
          <w:marLeft w:val="480"/>
          <w:marRight w:val="0"/>
          <w:marTop w:val="0"/>
          <w:marBottom w:val="0"/>
          <w:divBdr>
            <w:top w:val="none" w:sz="0" w:space="0" w:color="auto"/>
            <w:left w:val="none" w:sz="0" w:space="0" w:color="auto"/>
            <w:bottom w:val="none" w:sz="0" w:space="0" w:color="auto"/>
            <w:right w:val="none" w:sz="0" w:space="0" w:color="auto"/>
          </w:divBdr>
        </w:div>
        <w:div w:id="885025668">
          <w:marLeft w:val="480"/>
          <w:marRight w:val="0"/>
          <w:marTop w:val="0"/>
          <w:marBottom w:val="0"/>
          <w:divBdr>
            <w:top w:val="none" w:sz="0" w:space="0" w:color="auto"/>
            <w:left w:val="none" w:sz="0" w:space="0" w:color="auto"/>
            <w:bottom w:val="none" w:sz="0" w:space="0" w:color="auto"/>
            <w:right w:val="none" w:sz="0" w:space="0" w:color="auto"/>
          </w:divBdr>
        </w:div>
        <w:div w:id="1604920281">
          <w:marLeft w:val="480"/>
          <w:marRight w:val="0"/>
          <w:marTop w:val="0"/>
          <w:marBottom w:val="0"/>
          <w:divBdr>
            <w:top w:val="none" w:sz="0" w:space="0" w:color="auto"/>
            <w:left w:val="none" w:sz="0" w:space="0" w:color="auto"/>
            <w:bottom w:val="none" w:sz="0" w:space="0" w:color="auto"/>
            <w:right w:val="none" w:sz="0" w:space="0" w:color="auto"/>
          </w:divBdr>
        </w:div>
        <w:div w:id="1514951880">
          <w:marLeft w:val="480"/>
          <w:marRight w:val="0"/>
          <w:marTop w:val="0"/>
          <w:marBottom w:val="0"/>
          <w:divBdr>
            <w:top w:val="none" w:sz="0" w:space="0" w:color="auto"/>
            <w:left w:val="none" w:sz="0" w:space="0" w:color="auto"/>
            <w:bottom w:val="none" w:sz="0" w:space="0" w:color="auto"/>
            <w:right w:val="none" w:sz="0" w:space="0" w:color="auto"/>
          </w:divBdr>
        </w:div>
        <w:div w:id="457457203">
          <w:marLeft w:val="480"/>
          <w:marRight w:val="0"/>
          <w:marTop w:val="0"/>
          <w:marBottom w:val="0"/>
          <w:divBdr>
            <w:top w:val="none" w:sz="0" w:space="0" w:color="auto"/>
            <w:left w:val="none" w:sz="0" w:space="0" w:color="auto"/>
            <w:bottom w:val="none" w:sz="0" w:space="0" w:color="auto"/>
            <w:right w:val="none" w:sz="0" w:space="0" w:color="auto"/>
          </w:divBdr>
        </w:div>
        <w:div w:id="1174614604">
          <w:marLeft w:val="480"/>
          <w:marRight w:val="0"/>
          <w:marTop w:val="0"/>
          <w:marBottom w:val="0"/>
          <w:divBdr>
            <w:top w:val="none" w:sz="0" w:space="0" w:color="auto"/>
            <w:left w:val="none" w:sz="0" w:space="0" w:color="auto"/>
            <w:bottom w:val="none" w:sz="0" w:space="0" w:color="auto"/>
            <w:right w:val="none" w:sz="0" w:space="0" w:color="auto"/>
          </w:divBdr>
        </w:div>
        <w:div w:id="499278541">
          <w:marLeft w:val="480"/>
          <w:marRight w:val="0"/>
          <w:marTop w:val="0"/>
          <w:marBottom w:val="0"/>
          <w:divBdr>
            <w:top w:val="none" w:sz="0" w:space="0" w:color="auto"/>
            <w:left w:val="none" w:sz="0" w:space="0" w:color="auto"/>
            <w:bottom w:val="none" w:sz="0" w:space="0" w:color="auto"/>
            <w:right w:val="none" w:sz="0" w:space="0" w:color="auto"/>
          </w:divBdr>
        </w:div>
        <w:div w:id="171921424">
          <w:marLeft w:val="480"/>
          <w:marRight w:val="0"/>
          <w:marTop w:val="0"/>
          <w:marBottom w:val="0"/>
          <w:divBdr>
            <w:top w:val="none" w:sz="0" w:space="0" w:color="auto"/>
            <w:left w:val="none" w:sz="0" w:space="0" w:color="auto"/>
            <w:bottom w:val="none" w:sz="0" w:space="0" w:color="auto"/>
            <w:right w:val="none" w:sz="0" w:space="0" w:color="auto"/>
          </w:divBdr>
        </w:div>
        <w:div w:id="578321208">
          <w:marLeft w:val="480"/>
          <w:marRight w:val="0"/>
          <w:marTop w:val="0"/>
          <w:marBottom w:val="0"/>
          <w:divBdr>
            <w:top w:val="none" w:sz="0" w:space="0" w:color="auto"/>
            <w:left w:val="none" w:sz="0" w:space="0" w:color="auto"/>
            <w:bottom w:val="none" w:sz="0" w:space="0" w:color="auto"/>
            <w:right w:val="none" w:sz="0" w:space="0" w:color="auto"/>
          </w:divBdr>
        </w:div>
        <w:div w:id="1068726765">
          <w:marLeft w:val="480"/>
          <w:marRight w:val="0"/>
          <w:marTop w:val="0"/>
          <w:marBottom w:val="0"/>
          <w:divBdr>
            <w:top w:val="none" w:sz="0" w:space="0" w:color="auto"/>
            <w:left w:val="none" w:sz="0" w:space="0" w:color="auto"/>
            <w:bottom w:val="none" w:sz="0" w:space="0" w:color="auto"/>
            <w:right w:val="none" w:sz="0" w:space="0" w:color="auto"/>
          </w:divBdr>
        </w:div>
        <w:div w:id="815144083">
          <w:marLeft w:val="480"/>
          <w:marRight w:val="0"/>
          <w:marTop w:val="0"/>
          <w:marBottom w:val="0"/>
          <w:divBdr>
            <w:top w:val="none" w:sz="0" w:space="0" w:color="auto"/>
            <w:left w:val="none" w:sz="0" w:space="0" w:color="auto"/>
            <w:bottom w:val="none" w:sz="0" w:space="0" w:color="auto"/>
            <w:right w:val="none" w:sz="0" w:space="0" w:color="auto"/>
          </w:divBdr>
        </w:div>
        <w:div w:id="1288119541">
          <w:marLeft w:val="480"/>
          <w:marRight w:val="0"/>
          <w:marTop w:val="0"/>
          <w:marBottom w:val="0"/>
          <w:divBdr>
            <w:top w:val="none" w:sz="0" w:space="0" w:color="auto"/>
            <w:left w:val="none" w:sz="0" w:space="0" w:color="auto"/>
            <w:bottom w:val="none" w:sz="0" w:space="0" w:color="auto"/>
            <w:right w:val="none" w:sz="0" w:space="0" w:color="auto"/>
          </w:divBdr>
        </w:div>
        <w:div w:id="1678381293">
          <w:marLeft w:val="480"/>
          <w:marRight w:val="0"/>
          <w:marTop w:val="0"/>
          <w:marBottom w:val="0"/>
          <w:divBdr>
            <w:top w:val="none" w:sz="0" w:space="0" w:color="auto"/>
            <w:left w:val="none" w:sz="0" w:space="0" w:color="auto"/>
            <w:bottom w:val="none" w:sz="0" w:space="0" w:color="auto"/>
            <w:right w:val="none" w:sz="0" w:space="0" w:color="auto"/>
          </w:divBdr>
        </w:div>
        <w:div w:id="1582136507">
          <w:marLeft w:val="480"/>
          <w:marRight w:val="0"/>
          <w:marTop w:val="0"/>
          <w:marBottom w:val="0"/>
          <w:divBdr>
            <w:top w:val="none" w:sz="0" w:space="0" w:color="auto"/>
            <w:left w:val="none" w:sz="0" w:space="0" w:color="auto"/>
            <w:bottom w:val="none" w:sz="0" w:space="0" w:color="auto"/>
            <w:right w:val="none" w:sz="0" w:space="0" w:color="auto"/>
          </w:divBdr>
        </w:div>
        <w:div w:id="895818078">
          <w:marLeft w:val="480"/>
          <w:marRight w:val="0"/>
          <w:marTop w:val="0"/>
          <w:marBottom w:val="0"/>
          <w:divBdr>
            <w:top w:val="none" w:sz="0" w:space="0" w:color="auto"/>
            <w:left w:val="none" w:sz="0" w:space="0" w:color="auto"/>
            <w:bottom w:val="none" w:sz="0" w:space="0" w:color="auto"/>
            <w:right w:val="none" w:sz="0" w:space="0" w:color="auto"/>
          </w:divBdr>
        </w:div>
        <w:div w:id="998850606">
          <w:marLeft w:val="480"/>
          <w:marRight w:val="0"/>
          <w:marTop w:val="0"/>
          <w:marBottom w:val="0"/>
          <w:divBdr>
            <w:top w:val="none" w:sz="0" w:space="0" w:color="auto"/>
            <w:left w:val="none" w:sz="0" w:space="0" w:color="auto"/>
            <w:bottom w:val="none" w:sz="0" w:space="0" w:color="auto"/>
            <w:right w:val="none" w:sz="0" w:space="0" w:color="auto"/>
          </w:divBdr>
        </w:div>
        <w:div w:id="824777875">
          <w:marLeft w:val="480"/>
          <w:marRight w:val="0"/>
          <w:marTop w:val="0"/>
          <w:marBottom w:val="0"/>
          <w:divBdr>
            <w:top w:val="none" w:sz="0" w:space="0" w:color="auto"/>
            <w:left w:val="none" w:sz="0" w:space="0" w:color="auto"/>
            <w:bottom w:val="none" w:sz="0" w:space="0" w:color="auto"/>
            <w:right w:val="none" w:sz="0" w:space="0" w:color="auto"/>
          </w:divBdr>
        </w:div>
        <w:div w:id="1029986868">
          <w:marLeft w:val="480"/>
          <w:marRight w:val="0"/>
          <w:marTop w:val="0"/>
          <w:marBottom w:val="0"/>
          <w:divBdr>
            <w:top w:val="none" w:sz="0" w:space="0" w:color="auto"/>
            <w:left w:val="none" w:sz="0" w:space="0" w:color="auto"/>
            <w:bottom w:val="none" w:sz="0" w:space="0" w:color="auto"/>
            <w:right w:val="none" w:sz="0" w:space="0" w:color="auto"/>
          </w:divBdr>
        </w:div>
        <w:div w:id="545526578">
          <w:marLeft w:val="480"/>
          <w:marRight w:val="0"/>
          <w:marTop w:val="0"/>
          <w:marBottom w:val="0"/>
          <w:divBdr>
            <w:top w:val="none" w:sz="0" w:space="0" w:color="auto"/>
            <w:left w:val="none" w:sz="0" w:space="0" w:color="auto"/>
            <w:bottom w:val="none" w:sz="0" w:space="0" w:color="auto"/>
            <w:right w:val="none" w:sz="0" w:space="0" w:color="auto"/>
          </w:divBdr>
        </w:div>
        <w:div w:id="1957788240">
          <w:marLeft w:val="480"/>
          <w:marRight w:val="0"/>
          <w:marTop w:val="0"/>
          <w:marBottom w:val="0"/>
          <w:divBdr>
            <w:top w:val="none" w:sz="0" w:space="0" w:color="auto"/>
            <w:left w:val="none" w:sz="0" w:space="0" w:color="auto"/>
            <w:bottom w:val="none" w:sz="0" w:space="0" w:color="auto"/>
            <w:right w:val="none" w:sz="0" w:space="0" w:color="auto"/>
          </w:divBdr>
        </w:div>
        <w:div w:id="1806779235">
          <w:marLeft w:val="480"/>
          <w:marRight w:val="0"/>
          <w:marTop w:val="0"/>
          <w:marBottom w:val="0"/>
          <w:divBdr>
            <w:top w:val="none" w:sz="0" w:space="0" w:color="auto"/>
            <w:left w:val="none" w:sz="0" w:space="0" w:color="auto"/>
            <w:bottom w:val="none" w:sz="0" w:space="0" w:color="auto"/>
            <w:right w:val="none" w:sz="0" w:space="0" w:color="auto"/>
          </w:divBdr>
        </w:div>
        <w:div w:id="1237204649">
          <w:marLeft w:val="480"/>
          <w:marRight w:val="0"/>
          <w:marTop w:val="0"/>
          <w:marBottom w:val="0"/>
          <w:divBdr>
            <w:top w:val="none" w:sz="0" w:space="0" w:color="auto"/>
            <w:left w:val="none" w:sz="0" w:space="0" w:color="auto"/>
            <w:bottom w:val="none" w:sz="0" w:space="0" w:color="auto"/>
            <w:right w:val="none" w:sz="0" w:space="0" w:color="auto"/>
          </w:divBdr>
        </w:div>
        <w:div w:id="1813214831">
          <w:marLeft w:val="480"/>
          <w:marRight w:val="0"/>
          <w:marTop w:val="0"/>
          <w:marBottom w:val="0"/>
          <w:divBdr>
            <w:top w:val="none" w:sz="0" w:space="0" w:color="auto"/>
            <w:left w:val="none" w:sz="0" w:space="0" w:color="auto"/>
            <w:bottom w:val="none" w:sz="0" w:space="0" w:color="auto"/>
            <w:right w:val="none" w:sz="0" w:space="0" w:color="auto"/>
          </w:divBdr>
        </w:div>
        <w:div w:id="941768114">
          <w:marLeft w:val="480"/>
          <w:marRight w:val="0"/>
          <w:marTop w:val="0"/>
          <w:marBottom w:val="0"/>
          <w:divBdr>
            <w:top w:val="none" w:sz="0" w:space="0" w:color="auto"/>
            <w:left w:val="none" w:sz="0" w:space="0" w:color="auto"/>
            <w:bottom w:val="none" w:sz="0" w:space="0" w:color="auto"/>
            <w:right w:val="none" w:sz="0" w:space="0" w:color="auto"/>
          </w:divBdr>
        </w:div>
        <w:div w:id="1616138561">
          <w:marLeft w:val="480"/>
          <w:marRight w:val="0"/>
          <w:marTop w:val="0"/>
          <w:marBottom w:val="0"/>
          <w:divBdr>
            <w:top w:val="none" w:sz="0" w:space="0" w:color="auto"/>
            <w:left w:val="none" w:sz="0" w:space="0" w:color="auto"/>
            <w:bottom w:val="none" w:sz="0" w:space="0" w:color="auto"/>
            <w:right w:val="none" w:sz="0" w:space="0" w:color="auto"/>
          </w:divBdr>
        </w:div>
        <w:div w:id="1440837003">
          <w:marLeft w:val="480"/>
          <w:marRight w:val="0"/>
          <w:marTop w:val="0"/>
          <w:marBottom w:val="0"/>
          <w:divBdr>
            <w:top w:val="none" w:sz="0" w:space="0" w:color="auto"/>
            <w:left w:val="none" w:sz="0" w:space="0" w:color="auto"/>
            <w:bottom w:val="none" w:sz="0" w:space="0" w:color="auto"/>
            <w:right w:val="none" w:sz="0" w:space="0" w:color="auto"/>
          </w:divBdr>
        </w:div>
        <w:div w:id="325473791">
          <w:marLeft w:val="480"/>
          <w:marRight w:val="0"/>
          <w:marTop w:val="0"/>
          <w:marBottom w:val="0"/>
          <w:divBdr>
            <w:top w:val="none" w:sz="0" w:space="0" w:color="auto"/>
            <w:left w:val="none" w:sz="0" w:space="0" w:color="auto"/>
            <w:bottom w:val="none" w:sz="0" w:space="0" w:color="auto"/>
            <w:right w:val="none" w:sz="0" w:space="0" w:color="auto"/>
          </w:divBdr>
        </w:div>
        <w:div w:id="807554975">
          <w:marLeft w:val="480"/>
          <w:marRight w:val="0"/>
          <w:marTop w:val="0"/>
          <w:marBottom w:val="0"/>
          <w:divBdr>
            <w:top w:val="none" w:sz="0" w:space="0" w:color="auto"/>
            <w:left w:val="none" w:sz="0" w:space="0" w:color="auto"/>
            <w:bottom w:val="none" w:sz="0" w:space="0" w:color="auto"/>
            <w:right w:val="none" w:sz="0" w:space="0" w:color="auto"/>
          </w:divBdr>
        </w:div>
        <w:div w:id="920793089">
          <w:marLeft w:val="480"/>
          <w:marRight w:val="0"/>
          <w:marTop w:val="0"/>
          <w:marBottom w:val="0"/>
          <w:divBdr>
            <w:top w:val="none" w:sz="0" w:space="0" w:color="auto"/>
            <w:left w:val="none" w:sz="0" w:space="0" w:color="auto"/>
            <w:bottom w:val="none" w:sz="0" w:space="0" w:color="auto"/>
            <w:right w:val="none" w:sz="0" w:space="0" w:color="auto"/>
          </w:divBdr>
        </w:div>
        <w:div w:id="1054892394">
          <w:marLeft w:val="480"/>
          <w:marRight w:val="0"/>
          <w:marTop w:val="0"/>
          <w:marBottom w:val="0"/>
          <w:divBdr>
            <w:top w:val="none" w:sz="0" w:space="0" w:color="auto"/>
            <w:left w:val="none" w:sz="0" w:space="0" w:color="auto"/>
            <w:bottom w:val="none" w:sz="0" w:space="0" w:color="auto"/>
            <w:right w:val="none" w:sz="0" w:space="0" w:color="auto"/>
          </w:divBdr>
        </w:div>
        <w:div w:id="1203784039">
          <w:marLeft w:val="480"/>
          <w:marRight w:val="0"/>
          <w:marTop w:val="0"/>
          <w:marBottom w:val="0"/>
          <w:divBdr>
            <w:top w:val="none" w:sz="0" w:space="0" w:color="auto"/>
            <w:left w:val="none" w:sz="0" w:space="0" w:color="auto"/>
            <w:bottom w:val="none" w:sz="0" w:space="0" w:color="auto"/>
            <w:right w:val="none" w:sz="0" w:space="0" w:color="auto"/>
          </w:divBdr>
        </w:div>
        <w:div w:id="240141330">
          <w:marLeft w:val="480"/>
          <w:marRight w:val="0"/>
          <w:marTop w:val="0"/>
          <w:marBottom w:val="0"/>
          <w:divBdr>
            <w:top w:val="none" w:sz="0" w:space="0" w:color="auto"/>
            <w:left w:val="none" w:sz="0" w:space="0" w:color="auto"/>
            <w:bottom w:val="none" w:sz="0" w:space="0" w:color="auto"/>
            <w:right w:val="none" w:sz="0" w:space="0" w:color="auto"/>
          </w:divBdr>
        </w:div>
        <w:div w:id="1945383485">
          <w:marLeft w:val="480"/>
          <w:marRight w:val="0"/>
          <w:marTop w:val="0"/>
          <w:marBottom w:val="0"/>
          <w:divBdr>
            <w:top w:val="none" w:sz="0" w:space="0" w:color="auto"/>
            <w:left w:val="none" w:sz="0" w:space="0" w:color="auto"/>
            <w:bottom w:val="none" w:sz="0" w:space="0" w:color="auto"/>
            <w:right w:val="none" w:sz="0" w:space="0" w:color="auto"/>
          </w:divBdr>
        </w:div>
        <w:div w:id="1815634231">
          <w:marLeft w:val="480"/>
          <w:marRight w:val="0"/>
          <w:marTop w:val="0"/>
          <w:marBottom w:val="0"/>
          <w:divBdr>
            <w:top w:val="none" w:sz="0" w:space="0" w:color="auto"/>
            <w:left w:val="none" w:sz="0" w:space="0" w:color="auto"/>
            <w:bottom w:val="none" w:sz="0" w:space="0" w:color="auto"/>
            <w:right w:val="none" w:sz="0" w:space="0" w:color="auto"/>
          </w:divBdr>
        </w:div>
        <w:div w:id="623734687">
          <w:marLeft w:val="480"/>
          <w:marRight w:val="0"/>
          <w:marTop w:val="0"/>
          <w:marBottom w:val="0"/>
          <w:divBdr>
            <w:top w:val="none" w:sz="0" w:space="0" w:color="auto"/>
            <w:left w:val="none" w:sz="0" w:space="0" w:color="auto"/>
            <w:bottom w:val="none" w:sz="0" w:space="0" w:color="auto"/>
            <w:right w:val="none" w:sz="0" w:space="0" w:color="auto"/>
          </w:divBdr>
        </w:div>
        <w:div w:id="1267806980">
          <w:marLeft w:val="480"/>
          <w:marRight w:val="0"/>
          <w:marTop w:val="0"/>
          <w:marBottom w:val="0"/>
          <w:divBdr>
            <w:top w:val="none" w:sz="0" w:space="0" w:color="auto"/>
            <w:left w:val="none" w:sz="0" w:space="0" w:color="auto"/>
            <w:bottom w:val="none" w:sz="0" w:space="0" w:color="auto"/>
            <w:right w:val="none" w:sz="0" w:space="0" w:color="auto"/>
          </w:divBdr>
        </w:div>
        <w:div w:id="1120611730">
          <w:marLeft w:val="480"/>
          <w:marRight w:val="0"/>
          <w:marTop w:val="0"/>
          <w:marBottom w:val="0"/>
          <w:divBdr>
            <w:top w:val="none" w:sz="0" w:space="0" w:color="auto"/>
            <w:left w:val="none" w:sz="0" w:space="0" w:color="auto"/>
            <w:bottom w:val="none" w:sz="0" w:space="0" w:color="auto"/>
            <w:right w:val="none" w:sz="0" w:space="0" w:color="auto"/>
          </w:divBdr>
        </w:div>
        <w:div w:id="1277130126">
          <w:marLeft w:val="480"/>
          <w:marRight w:val="0"/>
          <w:marTop w:val="0"/>
          <w:marBottom w:val="0"/>
          <w:divBdr>
            <w:top w:val="none" w:sz="0" w:space="0" w:color="auto"/>
            <w:left w:val="none" w:sz="0" w:space="0" w:color="auto"/>
            <w:bottom w:val="none" w:sz="0" w:space="0" w:color="auto"/>
            <w:right w:val="none" w:sz="0" w:space="0" w:color="auto"/>
          </w:divBdr>
        </w:div>
        <w:div w:id="1663504561">
          <w:marLeft w:val="480"/>
          <w:marRight w:val="0"/>
          <w:marTop w:val="0"/>
          <w:marBottom w:val="0"/>
          <w:divBdr>
            <w:top w:val="none" w:sz="0" w:space="0" w:color="auto"/>
            <w:left w:val="none" w:sz="0" w:space="0" w:color="auto"/>
            <w:bottom w:val="none" w:sz="0" w:space="0" w:color="auto"/>
            <w:right w:val="none" w:sz="0" w:space="0" w:color="auto"/>
          </w:divBdr>
        </w:div>
        <w:div w:id="1438597845">
          <w:marLeft w:val="480"/>
          <w:marRight w:val="0"/>
          <w:marTop w:val="0"/>
          <w:marBottom w:val="0"/>
          <w:divBdr>
            <w:top w:val="none" w:sz="0" w:space="0" w:color="auto"/>
            <w:left w:val="none" w:sz="0" w:space="0" w:color="auto"/>
            <w:bottom w:val="none" w:sz="0" w:space="0" w:color="auto"/>
            <w:right w:val="none" w:sz="0" w:space="0" w:color="auto"/>
          </w:divBdr>
        </w:div>
        <w:div w:id="1880773721">
          <w:marLeft w:val="480"/>
          <w:marRight w:val="0"/>
          <w:marTop w:val="0"/>
          <w:marBottom w:val="0"/>
          <w:divBdr>
            <w:top w:val="none" w:sz="0" w:space="0" w:color="auto"/>
            <w:left w:val="none" w:sz="0" w:space="0" w:color="auto"/>
            <w:bottom w:val="none" w:sz="0" w:space="0" w:color="auto"/>
            <w:right w:val="none" w:sz="0" w:space="0" w:color="auto"/>
          </w:divBdr>
        </w:div>
        <w:div w:id="166331497">
          <w:marLeft w:val="480"/>
          <w:marRight w:val="0"/>
          <w:marTop w:val="0"/>
          <w:marBottom w:val="0"/>
          <w:divBdr>
            <w:top w:val="none" w:sz="0" w:space="0" w:color="auto"/>
            <w:left w:val="none" w:sz="0" w:space="0" w:color="auto"/>
            <w:bottom w:val="none" w:sz="0" w:space="0" w:color="auto"/>
            <w:right w:val="none" w:sz="0" w:space="0" w:color="auto"/>
          </w:divBdr>
        </w:div>
        <w:div w:id="882406220">
          <w:marLeft w:val="480"/>
          <w:marRight w:val="0"/>
          <w:marTop w:val="0"/>
          <w:marBottom w:val="0"/>
          <w:divBdr>
            <w:top w:val="none" w:sz="0" w:space="0" w:color="auto"/>
            <w:left w:val="none" w:sz="0" w:space="0" w:color="auto"/>
            <w:bottom w:val="none" w:sz="0" w:space="0" w:color="auto"/>
            <w:right w:val="none" w:sz="0" w:space="0" w:color="auto"/>
          </w:divBdr>
        </w:div>
        <w:div w:id="1455636169">
          <w:marLeft w:val="480"/>
          <w:marRight w:val="0"/>
          <w:marTop w:val="0"/>
          <w:marBottom w:val="0"/>
          <w:divBdr>
            <w:top w:val="none" w:sz="0" w:space="0" w:color="auto"/>
            <w:left w:val="none" w:sz="0" w:space="0" w:color="auto"/>
            <w:bottom w:val="none" w:sz="0" w:space="0" w:color="auto"/>
            <w:right w:val="none" w:sz="0" w:space="0" w:color="auto"/>
          </w:divBdr>
        </w:div>
        <w:div w:id="1194461137">
          <w:marLeft w:val="480"/>
          <w:marRight w:val="0"/>
          <w:marTop w:val="0"/>
          <w:marBottom w:val="0"/>
          <w:divBdr>
            <w:top w:val="none" w:sz="0" w:space="0" w:color="auto"/>
            <w:left w:val="none" w:sz="0" w:space="0" w:color="auto"/>
            <w:bottom w:val="none" w:sz="0" w:space="0" w:color="auto"/>
            <w:right w:val="none" w:sz="0" w:space="0" w:color="auto"/>
          </w:divBdr>
        </w:div>
        <w:div w:id="1961761423">
          <w:marLeft w:val="480"/>
          <w:marRight w:val="0"/>
          <w:marTop w:val="0"/>
          <w:marBottom w:val="0"/>
          <w:divBdr>
            <w:top w:val="none" w:sz="0" w:space="0" w:color="auto"/>
            <w:left w:val="none" w:sz="0" w:space="0" w:color="auto"/>
            <w:bottom w:val="none" w:sz="0" w:space="0" w:color="auto"/>
            <w:right w:val="none" w:sz="0" w:space="0" w:color="auto"/>
          </w:divBdr>
        </w:div>
        <w:div w:id="1778796415">
          <w:marLeft w:val="480"/>
          <w:marRight w:val="0"/>
          <w:marTop w:val="0"/>
          <w:marBottom w:val="0"/>
          <w:divBdr>
            <w:top w:val="none" w:sz="0" w:space="0" w:color="auto"/>
            <w:left w:val="none" w:sz="0" w:space="0" w:color="auto"/>
            <w:bottom w:val="none" w:sz="0" w:space="0" w:color="auto"/>
            <w:right w:val="none" w:sz="0" w:space="0" w:color="auto"/>
          </w:divBdr>
        </w:div>
        <w:div w:id="1988321878">
          <w:marLeft w:val="480"/>
          <w:marRight w:val="0"/>
          <w:marTop w:val="0"/>
          <w:marBottom w:val="0"/>
          <w:divBdr>
            <w:top w:val="none" w:sz="0" w:space="0" w:color="auto"/>
            <w:left w:val="none" w:sz="0" w:space="0" w:color="auto"/>
            <w:bottom w:val="none" w:sz="0" w:space="0" w:color="auto"/>
            <w:right w:val="none" w:sz="0" w:space="0" w:color="auto"/>
          </w:divBdr>
        </w:div>
        <w:div w:id="755859242">
          <w:marLeft w:val="480"/>
          <w:marRight w:val="0"/>
          <w:marTop w:val="0"/>
          <w:marBottom w:val="0"/>
          <w:divBdr>
            <w:top w:val="none" w:sz="0" w:space="0" w:color="auto"/>
            <w:left w:val="none" w:sz="0" w:space="0" w:color="auto"/>
            <w:bottom w:val="none" w:sz="0" w:space="0" w:color="auto"/>
            <w:right w:val="none" w:sz="0" w:space="0" w:color="auto"/>
          </w:divBdr>
        </w:div>
        <w:div w:id="527068121">
          <w:marLeft w:val="480"/>
          <w:marRight w:val="0"/>
          <w:marTop w:val="0"/>
          <w:marBottom w:val="0"/>
          <w:divBdr>
            <w:top w:val="none" w:sz="0" w:space="0" w:color="auto"/>
            <w:left w:val="none" w:sz="0" w:space="0" w:color="auto"/>
            <w:bottom w:val="none" w:sz="0" w:space="0" w:color="auto"/>
            <w:right w:val="none" w:sz="0" w:space="0" w:color="auto"/>
          </w:divBdr>
        </w:div>
        <w:div w:id="2133861377">
          <w:marLeft w:val="480"/>
          <w:marRight w:val="0"/>
          <w:marTop w:val="0"/>
          <w:marBottom w:val="0"/>
          <w:divBdr>
            <w:top w:val="none" w:sz="0" w:space="0" w:color="auto"/>
            <w:left w:val="none" w:sz="0" w:space="0" w:color="auto"/>
            <w:bottom w:val="none" w:sz="0" w:space="0" w:color="auto"/>
            <w:right w:val="none" w:sz="0" w:space="0" w:color="auto"/>
          </w:divBdr>
        </w:div>
        <w:div w:id="1109590470">
          <w:marLeft w:val="480"/>
          <w:marRight w:val="0"/>
          <w:marTop w:val="0"/>
          <w:marBottom w:val="0"/>
          <w:divBdr>
            <w:top w:val="none" w:sz="0" w:space="0" w:color="auto"/>
            <w:left w:val="none" w:sz="0" w:space="0" w:color="auto"/>
            <w:bottom w:val="none" w:sz="0" w:space="0" w:color="auto"/>
            <w:right w:val="none" w:sz="0" w:space="0" w:color="auto"/>
          </w:divBdr>
        </w:div>
        <w:div w:id="494145566">
          <w:marLeft w:val="480"/>
          <w:marRight w:val="0"/>
          <w:marTop w:val="0"/>
          <w:marBottom w:val="0"/>
          <w:divBdr>
            <w:top w:val="none" w:sz="0" w:space="0" w:color="auto"/>
            <w:left w:val="none" w:sz="0" w:space="0" w:color="auto"/>
            <w:bottom w:val="none" w:sz="0" w:space="0" w:color="auto"/>
            <w:right w:val="none" w:sz="0" w:space="0" w:color="auto"/>
          </w:divBdr>
        </w:div>
        <w:div w:id="1490756020">
          <w:marLeft w:val="480"/>
          <w:marRight w:val="0"/>
          <w:marTop w:val="0"/>
          <w:marBottom w:val="0"/>
          <w:divBdr>
            <w:top w:val="none" w:sz="0" w:space="0" w:color="auto"/>
            <w:left w:val="none" w:sz="0" w:space="0" w:color="auto"/>
            <w:bottom w:val="none" w:sz="0" w:space="0" w:color="auto"/>
            <w:right w:val="none" w:sz="0" w:space="0" w:color="auto"/>
          </w:divBdr>
        </w:div>
        <w:div w:id="2082679058">
          <w:marLeft w:val="480"/>
          <w:marRight w:val="0"/>
          <w:marTop w:val="0"/>
          <w:marBottom w:val="0"/>
          <w:divBdr>
            <w:top w:val="none" w:sz="0" w:space="0" w:color="auto"/>
            <w:left w:val="none" w:sz="0" w:space="0" w:color="auto"/>
            <w:bottom w:val="none" w:sz="0" w:space="0" w:color="auto"/>
            <w:right w:val="none" w:sz="0" w:space="0" w:color="auto"/>
          </w:divBdr>
        </w:div>
        <w:div w:id="551580467">
          <w:marLeft w:val="480"/>
          <w:marRight w:val="0"/>
          <w:marTop w:val="0"/>
          <w:marBottom w:val="0"/>
          <w:divBdr>
            <w:top w:val="none" w:sz="0" w:space="0" w:color="auto"/>
            <w:left w:val="none" w:sz="0" w:space="0" w:color="auto"/>
            <w:bottom w:val="none" w:sz="0" w:space="0" w:color="auto"/>
            <w:right w:val="none" w:sz="0" w:space="0" w:color="auto"/>
          </w:divBdr>
        </w:div>
        <w:div w:id="275869634">
          <w:marLeft w:val="480"/>
          <w:marRight w:val="0"/>
          <w:marTop w:val="0"/>
          <w:marBottom w:val="0"/>
          <w:divBdr>
            <w:top w:val="none" w:sz="0" w:space="0" w:color="auto"/>
            <w:left w:val="none" w:sz="0" w:space="0" w:color="auto"/>
            <w:bottom w:val="none" w:sz="0" w:space="0" w:color="auto"/>
            <w:right w:val="none" w:sz="0" w:space="0" w:color="auto"/>
          </w:divBdr>
        </w:div>
        <w:div w:id="170145224">
          <w:marLeft w:val="480"/>
          <w:marRight w:val="0"/>
          <w:marTop w:val="0"/>
          <w:marBottom w:val="0"/>
          <w:divBdr>
            <w:top w:val="none" w:sz="0" w:space="0" w:color="auto"/>
            <w:left w:val="none" w:sz="0" w:space="0" w:color="auto"/>
            <w:bottom w:val="none" w:sz="0" w:space="0" w:color="auto"/>
            <w:right w:val="none" w:sz="0" w:space="0" w:color="auto"/>
          </w:divBdr>
        </w:div>
        <w:div w:id="1375543812">
          <w:marLeft w:val="480"/>
          <w:marRight w:val="0"/>
          <w:marTop w:val="0"/>
          <w:marBottom w:val="0"/>
          <w:divBdr>
            <w:top w:val="none" w:sz="0" w:space="0" w:color="auto"/>
            <w:left w:val="none" w:sz="0" w:space="0" w:color="auto"/>
            <w:bottom w:val="none" w:sz="0" w:space="0" w:color="auto"/>
            <w:right w:val="none" w:sz="0" w:space="0" w:color="auto"/>
          </w:divBdr>
        </w:div>
        <w:div w:id="1984459640">
          <w:marLeft w:val="480"/>
          <w:marRight w:val="0"/>
          <w:marTop w:val="0"/>
          <w:marBottom w:val="0"/>
          <w:divBdr>
            <w:top w:val="none" w:sz="0" w:space="0" w:color="auto"/>
            <w:left w:val="none" w:sz="0" w:space="0" w:color="auto"/>
            <w:bottom w:val="none" w:sz="0" w:space="0" w:color="auto"/>
            <w:right w:val="none" w:sz="0" w:space="0" w:color="auto"/>
          </w:divBdr>
        </w:div>
        <w:div w:id="2030177072">
          <w:marLeft w:val="480"/>
          <w:marRight w:val="0"/>
          <w:marTop w:val="0"/>
          <w:marBottom w:val="0"/>
          <w:divBdr>
            <w:top w:val="none" w:sz="0" w:space="0" w:color="auto"/>
            <w:left w:val="none" w:sz="0" w:space="0" w:color="auto"/>
            <w:bottom w:val="none" w:sz="0" w:space="0" w:color="auto"/>
            <w:right w:val="none" w:sz="0" w:space="0" w:color="auto"/>
          </w:divBdr>
        </w:div>
        <w:div w:id="1220089503">
          <w:marLeft w:val="480"/>
          <w:marRight w:val="0"/>
          <w:marTop w:val="0"/>
          <w:marBottom w:val="0"/>
          <w:divBdr>
            <w:top w:val="none" w:sz="0" w:space="0" w:color="auto"/>
            <w:left w:val="none" w:sz="0" w:space="0" w:color="auto"/>
            <w:bottom w:val="none" w:sz="0" w:space="0" w:color="auto"/>
            <w:right w:val="none" w:sz="0" w:space="0" w:color="auto"/>
          </w:divBdr>
        </w:div>
        <w:div w:id="1459646130">
          <w:marLeft w:val="480"/>
          <w:marRight w:val="0"/>
          <w:marTop w:val="0"/>
          <w:marBottom w:val="0"/>
          <w:divBdr>
            <w:top w:val="none" w:sz="0" w:space="0" w:color="auto"/>
            <w:left w:val="none" w:sz="0" w:space="0" w:color="auto"/>
            <w:bottom w:val="none" w:sz="0" w:space="0" w:color="auto"/>
            <w:right w:val="none" w:sz="0" w:space="0" w:color="auto"/>
          </w:divBdr>
        </w:div>
        <w:div w:id="1532300591">
          <w:marLeft w:val="480"/>
          <w:marRight w:val="0"/>
          <w:marTop w:val="0"/>
          <w:marBottom w:val="0"/>
          <w:divBdr>
            <w:top w:val="none" w:sz="0" w:space="0" w:color="auto"/>
            <w:left w:val="none" w:sz="0" w:space="0" w:color="auto"/>
            <w:bottom w:val="none" w:sz="0" w:space="0" w:color="auto"/>
            <w:right w:val="none" w:sz="0" w:space="0" w:color="auto"/>
          </w:divBdr>
        </w:div>
        <w:div w:id="1528714227">
          <w:marLeft w:val="480"/>
          <w:marRight w:val="0"/>
          <w:marTop w:val="0"/>
          <w:marBottom w:val="0"/>
          <w:divBdr>
            <w:top w:val="none" w:sz="0" w:space="0" w:color="auto"/>
            <w:left w:val="none" w:sz="0" w:space="0" w:color="auto"/>
            <w:bottom w:val="none" w:sz="0" w:space="0" w:color="auto"/>
            <w:right w:val="none" w:sz="0" w:space="0" w:color="auto"/>
          </w:divBdr>
        </w:div>
        <w:div w:id="855928212">
          <w:marLeft w:val="480"/>
          <w:marRight w:val="0"/>
          <w:marTop w:val="0"/>
          <w:marBottom w:val="0"/>
          <w:divBdr>
            <w:top w:val="none" w:sz="0" w:space="0" w:color="auto"/>
            <w:left w:val="none" w:sz="0" w:space="0" w:color="auto"/>
            <w:bottom w:val="none" w:sz="0" w:space="0" w:color="auto"/>
            <w:right w:val="none" w:sz="0" w:space="0" w:color="auto"/>
          </w:divBdr>
        </w:div>
        <w:div w:id="28378089">
          <w:marLeft w:val="480"/>
          <w:marRight w:val="0"/>
          <w:marTop w:val="0"/>
          <w:marBottom w:val="0"/>
          <w:divBdr>
            <w:top w:val="none" w:sz="0" w:space="0" w:color="auto"/>
            <w:left w:val="none" w:sz="0" w:space="0" w:color="auto"/>
            <w:bottom w:val="none" w:sz="0" w:space="0" w:color="auto"/>
            <w:right w:val="none" w:sz="0" w:space="0" w:color="auto"/>
          </w:divBdr>
        </w:div>
        <w:div w:id="73822127">
          <w:marLeft w:val="480"/>
          <w:marRight w:val="0"/>
          <w:marTop w:val="0"/>
          <w:marBottom w:val="0"/>
          <w:divBdr>
            <w:top w:val="none" w:sz="0" w:space="0" w:color="auto"/>
            <w:left w:val="none" w:sz="0" w:space="0" w:color="auto"/>
            <w:bottom w:val="none" w:sz="0" w:space="0" w:color="auto"/>
            <w:right w:val="none" w:sz="0" w:space="0" w:color="auto"/>
          </w:divBdr>
        </w:div>
        <w:div w:id="637609520">
          <w:marLeft w:val="480"/>
          <w:marRight w:val="0"/>
          <w:marTop w:val="0"/>
          <w:marBottom w:val="0"/>
          <w:divBdr>
            <w:top w:val="none" w:sz="0" w:space="0" w:color="auto"/>
            <w:left w:val="none" w:sz="0" w:space="0" w:color="auto"/>
            <w:bottom w:val="none" w:sz="0" w:space="0" w:color="auto"/>
            <w:right w:val="none" w:sz="0" w:space="0" w:color="auto"/>
          </w:divBdr>
        </w:div>
        <w:div w:id="415128316">
          <w:marLeft w:val="480"/>
          <w:marRight w:val="0"/>
          <w:marTop w:val="0"/>
          <w:marBottom w:val="0"/>
          <w:divBdr>
            <w:top w:val="none" w:sz="0" w:space="0" w:color="auto"/>
            <w:left w:val="none" w:sz="0" w:space="0" w:color="auto"/>
            <w:bottom w:val="none" w:sz="0" w:space="0" w:color="auto"/>
            <w:right w:val="none" w:sz="0" w:space="0" w:color="auto"/>
          </w:divBdr>
        </w:div>
        <w:div w:id="495269164">
          <w:marLeft w:val="480"/>
          <w:marRight w:val="0"/>
          <w:marTop w:val="0"/>
          <w:marBottom w:val="0"/>
          <w:divBdr>
            <w:top w:val="none" w:sz="0" w:space="0" w:color="auto"/>
            <w:left w:val="none" w:sz="0" w:space="0" w:color="auto"/>
            <w:bottom w:val="none" w:sz="0" w:space="0" w:color="auto"/>
            <w:right w:val="none" w:sz="0" w:space="0" w:color="auto"/>
          </w:divBdr>
        </w:div>
        <w:div w:id="1997804284">
          <w:marLeft w:val="480"/>
          <w:marRight w:val="0"/>
          <w:marTop w:val="0"/>
          <w:marBottom w:val="0"/>
          <w:divBdr>
            <w:top w:val="none" w:sz="0" w:space="0" w:color="auto"/>
            <w:left w:val="none" w:sz="0" w:space="0" w:color="auto"/>
            <w:bottom w:val="none" w:sz="0" w:space="0" w:color="auto"/>
            <w:right w:val="none" w:sz="0" w:space="0" w:color="auto"/>
          </w:divBdr>
        </w:div>
        <w:div w:id="1537933347">
          <w:marLeft w:val="480"/>
          <w:marRight w:val="0"/>
          <w:marTop w:val="0"/>
          <w:marBottom w:val="0"/>
          <w:divBdr>
            <w:top w:val="none" w:sz="0" w:space="0" w:color="auto"/>
            <w:left w:val="none" w:sz="0" w:space="0" w:color="auto"/>
            <w:bottom w:val="none" w:sz="0" w:space="0" w:color="auto"/>
            <w:right w:val="none" w:sz="0" w:space="0" w:color="auto"/>
          </w:divBdr>
        </w:div>
        <w:div w:id="1010138228">
          <w:marLeft w:val="480"/>
          <w:marRight w:val="0"/>
          <w:marTop w:val="0"/>
          <w:marBottom w:val="0"/>
          <w:divBdr>
            <w:top w:val="none" w:sz="0" w:space="0" w:color="auto"/>
            <w:left w:val="none" w:sz="0" w:space="0" w:color="auto"/>
            <w:bottom w:val="none" w:sz="0" w:space="0" w:color="auto"/>
            <w:right w:val="none" w:sz="0" w:space="0" w:color="auto"/>
          </w:divBdr>
        </w:div>
        <w:div w:id="374937920">
          <w:marLeft w:val="480"/>
          <w:marRight w:val="0"/>
          <w:marTop w:val="0"/>
          <w:marBottom w:val="0"/>
          <w:divBdr>
            <w:top w:val="none" w:sz="0" w:space="0" w:color="auto"/>
            <w:left w:val="none" w:sz="0" w:space="0" w:color="auto"/>
            <w:bottom w:val="none" w:sz="0" w:space="0" w:color="auto"/>
            <w:right w:val="none" w:sz="0" w:space="0" w:color="auto"/>
          </w:divBdr>
        </w:div>
        <w:div w:id="1245919179">
          <w:marLeft w:val="480"/>
          <w:marRight w:val="0"/>
          <w:marTop w:val="0"/>
          <w:marBottom w:val="0"/>
          <w:divBdr>
            <w:top w:val="none" w:sz="0" w:space="0" w:color="auto"/>
            <w:left w:val="none" w:sz="0" w:space="0" w:color="auto"/>
            <w:bottom w:val="none" w:sz="0" w:space="0" w:color="auto"/>
            <w:right w:val="none" w:sz="0" w:space="0" w:color="auto"/>
          </w:divBdr>
        </w:div>
        <w:div w:id="2020421147">
          <w:marLeft w:val="480"/>
          <w:marRight w:val="0"/>
          <w:marTop w:val="0"/>
          <w:marBottom w:val="0"/>
          <w:divBdr>
            <w:top w:val="none" w:sz="0" w:space="0" w:color="auto"/>
            <w:left w:val="none" w:sz="0" w:space="0" w:color="auto"/>
            <w:bottom w:val="none" w:sz="0" w:space="0" w:color="auto"/>
            <w:right w:val="none" w:sz="0" w:space="0" w:color="auto"/>
          </w:divBdr>
        </w:div>
        <w:div w:id="1535582879">
          <w:marLeft w:val="480"/>
          <w:marRight w:val="0"/>
          <w:marTop w:val="0"/>
          <w:marBottom w:val="0"/>
          <w:divBdr>
            <w:top w:val="none" w:sz="0" w:space="0" w:color="auto"/>
            <w:left w:val="none" w:sz="0" w:space="0" w:color="auto"/>
            <w:bottom w:val="none" w:sz="0" w:space="0" w:color="auto"/>
            <w:right w:val="none" w:sz="0" w:space="0" w:color="auto"/>
          </w:divBdr>
        </w:div>
        <w:div w:id="841317093">
          <w:marLeft w:val="480"/>
          <w:marRight w:val="0"/>
          <w:marTop w:val="0"/>
          <w:marBottom w:val="0"/>
          <w:divBdr>
            <w:top w:val="none" w:sz="0" w:space="0" w:color="auto"/>
            <w:left w:val="none" w:sz="0" w:space="0" w:color="auto"/>
            <w:bottom w:val="none" w:sz="0" w:space="0" w:color="auto"/>
            <w:right w:val="none" w:sz="0" w:space="0" w:color="auto"/>
          </w:divBdr>
        </w:div>
        <w:div w:id="1305499377">
          <w:marLeft w:val="480"/>
          <w:marRight w:val="0"/>
          <w:marTop w:val="0"/>
          <w:marBottom w:val="0"/>
          <w:divBdr>
            <w:top w:val="none" w:sz="0" w:space="0" w:color="auto"/>
            <w:left w:val="none" w:sz="0" w:space="0" w:color="auto"/>
            <w:bottom w:val="none" w:sz="0" w:space="0" w:color="auto"/>
            <w:right w:val="none" w:sz="0" w:space="0" w:color="auto"/>
          </w:divBdr>
        </w:div>
        <w:div w:id="818245">
          <w:marLeft w:val="480"/>
          <w:marRight w:val="0"/>
          <w:marTop w:val="0"/>
          <w:marBottom w:val="0"/>
          <w:divBdr>
            <w:top w:val="none" w:sz="0" w:space="0" w:color="auto"/>
            <w:left w:val="none" w:sz="0" w:space="0" w:color="auto"/>
            <w:bottom w:val="none" w:sz="0" w:space="0" w:color="auto"/>
            <w:right w:val="none" w:sz="0" w:space="0" w:color="auto"/>
          </w:divBdr>
        </w:div>
        <w:div w:id="510686129">
          <w:marLeft w:val="480"/>
          <w:marRight w:val="0"/>
          <w:marTop w:val="0"/>
          <w:marBottom w:val="0"/>
          <w:divBdr>
            <w:top w:val="none" w:sz="0" w:space="0" w:color="auto"/>
            <w:left w:val="none" w:sz="0" w:space="0" w:color="auto"/>
            <w:bottom w:val="none" w:sz="0" w:space="0" w:color="auto"/>
            <w:right w:val="none" w:sz="0" w:space="0" w:color="auto"/>
          </w:divBdr>
        </w:div>
        <w:div w:id="1923757768">
          <w:marLeft w:val="480"/>
          <w:marRight w:val="0"/>
          <w:marTop w:val="0"/>
          <w:marBottom w:val="0"/>
          <w:divBdr>
            <w:top w:val="none" w:sz="0" w:space="0" w:color="auto"/>
            <w:left w:val="none" w:sz="0" w:space="0" w:color="auto"/>
            <w:bottom w:val="none" w:sz="0" w:space="0" w:color="auto"/>
            <w:right w:val="none" w:sz="0" w:space="0" w:color="auto"/>
          </w:divBdr>
        </w:div>
        <w:div w:id="571738272">
          <w:marLeft w:val="480"/>
          <w:marRight w:val="0"/>
          <w:marTop w:val="0"/>
          <w:marBottom w:val="0"/>
          <w:divBdr>
            <w:top w:val="none" w:sz="0" w:space="0" w:color="auto"/>
            <w:left w:val="none" w:sz="0" w:space="0" w:color="auto"/>
            <w:bottom w:val="none" w:sz="0" w:space="0" w:color="auto"/>
            <w:right w:val="none" w:sz="0" w:space="0" w:color="auto"/>
          </w:divBdr>
        </w:div>
        <w:div w:id="2039815116">
          <w:marLeft w:val="480"/>
          <w:marRight w:val="0"/>
          <w:marTop w:val="0"/>
          <w:marBottom w:val="0"/>
          <w:divBdr>
            <w:top w:val="none" w:sz="0" w:space="0" w:color="auto"/>
            <w:left w:val="none" w:sz="0" w:space="0" w:color="auto"/>
            <w:bottom w:val="none" w:sz="0" w:space="0" w:color="auto"/>
            <w:right w:val="none" w:sz="0" w:space="0" w:color="auto"/>
          </w:divBdr>
        </w:div>
        <w:div w:id="1617324815">
          <w:marLeft w:val="480"/>
          <w:marRight w:val="0"/>
          <w:marTop w:val="0"/>
          <w:marBottom w:val="0"/>
          <w:divBdr>
            <w:top w:val="none" w:sz="0" w:space="0" w:color="auto"/>
            <w:left w:val="none" w:sz="0" w:space="0" w:color="auto"/>
            <w:bottom w:val="none" w:sz="0" w:space="0" w:color="auto"/>
            <w:right w:val="none" w:sz="0" w:space="0" w:color="auto"/>
          </w:divBdr>
        </w:div>
        <w:div w:id="1292244581">
          <w:marLeft w:val="480"/>
          <w:marRight w:val="0"/>
          <w:marTop w:val="0"/>
          <w:marBottom w:val="0"/>
          <w:divBdr>
            <w:top w:val="none" w:sz="0" w:space="0" w:color="auto"/>
            <w:left w:val="none" w:sz="0" w:space="0" w:color="auto"/>
            <w:bottom w:val="none" w:sz="0" w:space="0" w:color="auto"/>
            <w:right w:val="none" w:sz="0" w:space="0" w:color="auto"/>
          </w:divBdr>
        </w:div>
        <w:div w:id="726495525">
          <w:marLeft w:val="480"/>
          <w:marRight w:val="0"/>
          <w:marTop w:val="0"/>
          <w:marBottom w:val="0"/>
          <w:divBdr>
            <w:top w:val="none" w:sz="0" w:space="0" w:color="auto"/>
            <w:left w:val="none" w:sz="0" w:space="0" w:color="auto"/>
            <w:bottom w:val="none" w:sz="0" w:space="0" w:color="auto"/>
            <w:right w:val="none" w:sz="0" w:space="0" w:color="auto"/>
          </w:divBdr>
        </w:div>
        <w:div w:id="974607095">
          <w:marLeft w:val="480"/>
          <w:marRight w:val="0"/>
          <w:marTop w:val="0"/>
          <w:marBottom w:val="0"/>
          <w:divBdr>
            <w:top w:val="none" w:sz="0" w:space="0" w:color="auto"/>
            <w:left w:val="none" w:sz="0" w:space="0" w:color="auto"/>
            <w:bottom w:val="none" w:sz="0" w:space="0" w:color="auto"/>
            <w:right w:val="none" w:sz="0" w:space="0" w:color="auto"/>
          </w:divBdr>
        </w:div>
      </w:divsChild>
    </w:div>
    <w:div w:id="1573353338">
      <w:bodyDiv w:val="1"/>
      <w:marLeft w:val="0"/>
      <w:marRight w:val="0"/>
      <w:marTop w:val="0"/>
      <w:marBottom w:val="0"/>
      <w:divBdr>
        <w:top w:val="none" w:sz="0" w:space="0" w:color="auto"/>
        <w:left w:val="none" w:sz="0" w:space="0" w:color="auto"/>
        <w:bottom w:val="none" w:sz="0" w:space="0" w:color="auto"/>
        <w:right w:val="none" w:sz="0" w:space="0" w:color="auto"/>
      </w:divBdr>
    </w:div>
    <w:div w:id="1573663039">
      <w:bodyDiv w:val="1"/>
      <w:marLeft w:val="0"/>
      <w:marRight w:val="0"/>
      <w:marTop w:val="0"/>
      <w:marBottom w:val="0"/>
      <w:divBdr>
        <w:top w:val="none" w:sz="0" w:space="0" w:color="auto"/>
        <w:left w:val="none" w:sz="0" w:space="0" w:color="auto"/>
        <w:bottom w:val="none" w:sz="0" w:space="0" w:color="auto"/>
        <w:right w:val="none" w:sz="0" w:space="0" w:color="auto"/>
      </w:divBdr>
    </w:div>
    <w:div w:id="1575314623">
      <w:bodyDiv w:val="1"/>
      <w:marLeft w:val="0"/>
      <w:marRight w:val="0"/>
      <w:marTop w:val="0"/>
      <w:marBottom w:val="0"/>
      <w:divBdr>
        <w:top w:val="none" w:sz="0" w:space="0" w:color="auto"/>
        <w:left w:val="none" w:sz="0" w:space="0" w:color="auto"/>
        <w:bottom w:val="none" w:sz="0" w:space="0" w:color="auto"/>
        <w:right w:val="none" w:sz="0" w:space="0" w:color="auto"/>
      </w:divBdr>
    </w:div>
    <w:div w:id="1576545361">
      <w:bodyDiv w:val="1"/>
      <w:marLeft w:val="0"/>
      <w:marRight w:val="0"/>
      <w:marTop w:val="0"/>
      <w:marBottom w:val="0"/>
      <w:divBdr>
        <w:top w:val="none" w:sz="0" w:space="0" w:color="auto"/>
        <w:left w:val="none" w:sz="0" w:space="0" w:color="auto"/>
        <w:bottom w:val="none" w:sz="0" w:space="0" w:color="auto"/>
        <w:right w:val="none" w:sz="0" w:space="0" w:color="auto"/>
      </w:divBdr>
    </w:div>
    <w:div w:id="1578972708">
      <w:bodyDiv w:val="1"/>
      <w:marLeft w:val="0"/>
      <w:marRight w:val="0"/>
      <w:marTop w:val="0"/>
      <w:marBottom w:val="0"/>
      <w:divBdr>
        <w:top w:val="none" w:sz="0" w:space="0" w:color="auto"/>
        <w:left w:val="none" w:sz="0" w:space="0" w:color="auto"/>
        <w:bottom w:val="none" w:sz="0" w:space="0" w:color="auto"/>
        <w:right w:val="none" w:sz="0" w:space="0" w:color="auto"/>
      </w:divBdr>
    </w:div>
    <w:div w:id="1581595138">
      <w:bodyDiv w:val="1"/>
      <w:marLeft w:val="0"/>
      <w:marRight w:val="0"/>
      <w:marTop w:val="0"/>
      <w:marBottom w:val="0"/>
      <w:divBdr>
        <w:top w:val="none" w:sz="0" w:space="0" w:color="auto"/>
        <w:left w:val="none" w:sz="0" w:space="0" w:color="auto"/>
        <w:bottom w:val="none" w:sz="0" w:space="0" w:color="auto"/>
        <w:right w:val="none" w:sz="0" w:space="0" w:color="auto"/>
      </w:divBdr>
    </w:div>
    <w:div w:id="1583560941">
      <w:bodyDiv w:val="1"/>
      <w:marLeft w:val="0"/>
      <w:marRight w:val="0"/>
      <w:marTop w:val="0"/>
      <w:marBottom w:val="0"/>
      <w:divBdr>
        <w:top w:val="none" w:sz="0" w:space="0" w:color="auto"/>
        <w:left w:val="none" w:sz="0" w:space="0" w:color="auto"/>
        <w:bottom w:val="none" w:sz="0" w:space="0" w:color="auto"/>
        <w:right w:val="none" w:sz="0" w:space="0" w:color="auto"/>
      </w:divBdr>
    </w:div>
    <w:div w:id="1583955869">
      <w:bodyDiv w:val="1"/>
      <w:marLeft w:val="0"/>
      <w:marRight w:val="0"/>
      <w:marTop w:val="0"/>
      <w:marBottom w:val="0"/>
      <w:divBdr>
        <w:top w:val="none" w:sz="0" w:space="0" w:color="auto"/>
        <w:left w:val="none" w:sz="0" w:space="0" w:color="auto"/>
        <w:bottom w:val="none" w:sz="0" w:space="0" w:color="auto"/>
        <w:right w:val="none" w:sz="0" w:space="0" w:color="auto"/>
      </w:divBdr>
    </w:div>
    <w:div w:id="1584755606">
      <w:bodyDiv w:val="1"/>
      <w:marLeft w:val="0"/>
      <w:marRight w:val="0"/>
      <w:marTop w:val="0"/>
      <w:marBottom w:val="0"/>
      <w:divBdr>
        <w:top w:val="none" w:sz="0" w:space="0" w:color="auto"/>
        <w:left w:val="none" w:sz="0" w:space="0" w:color="auto"/>
        <w:bottom w:val="none" w:sz="0" w:space="0" w:color="auto"/>
        <w:right w:val="none" w:sz="0" w:space="0" w:color="auto"/>
      </w:divBdr>
    </w:div>
    <w:div w:id="1586957847">
      <w:bodyDiv w:val="1"/>
      <w:marLeft w:val="0"/>
      <w:marRight w:val="0"/>
      <w:marTop w:val="0"/>
      <w:marBottom w:val="0"/>
      <w:divBdr>
        <w:top w:val="none" w:sz="0" w:space="0" w:color="auto"/>
        <w:left w:val="none" w:sz="0" w:space="0" w:color="auto"/>
        <w:bottom w:val="none" w:sz="0" w:space="0" w:color="auto"/>
        <w:right w:val="none" w:sz="0" w:space="0" w:color="auto"/>
      </w:divBdr>
    </w:div>
    <w:div w:id="1587808665">
      <w:bodyDiv w:val="1"/>
      <w:marLeft w:val="0"/>
      <w:marRight w:val="0"/>
      <w:marTop w:val="0"/>
      <w:marBottom w:val="0"/>
      <w:divBdr>
        <w:top w:val="none" w:sz="0" w:space="0" w:color="auto"/>
        <w:left w:val="none" w:sz="0" w:space="0" w:color="auto"/>
        <w:bottom w:val="none" w:sz="0" w:space="0" w:color="auto"/>
        <w:right w:val="none" w:sz="0" w:space="0" w:color="auto"/>
      </w:divBdr>
    </w:div>
    <w:div w:id="1589463021">
      <w:bodyDiv w:val="1"/>
      <w:marLeft w:val="0"/>
      <w:marRight w:val="0"/>
      <w:marTop w:val="0"/>
      <w:marBottom w:val="0"/>
      <w:divBdr>
        <w:top w:val="none" w:sz="0" w:space="0" w:color="auto"/>
        <w:left w:val="none" w:sz="0" w:space="0" w:color="auto"/>
        <w:bottom w:val="none" w:sz="0" w:space="0" w:color="auto"/>
        <w:right w:val="none" w:sz="0" w:space="0" w:color="auto"/>
      </w:divBdr>
      <w:divsChild>
        <w:div w:id="62994492">
          <w:marLeft w:val="480"/>
          <w:marRight w:val="0"/>
          <w:marTop w:val="0"/>
          <w:marBottom w:val="0"/>
          <w:divBdr>
            <w:top w:val="none" w:sz="0" w:space="0" w:color="auto"/>
            <w:left w:val="none" w:sz="0" w:space="0" w:color="auto"/>
            <w:bottom w:val="none" w:sz="0" w:space="0" w:color="auto"/>
            <w:right w:val="none" w:sz="0" w:space="0" w:color="auto"/>
          </w:divBdr>
        </w:div>
        <w:div w:id="2141456258">
          <w:marLeft w:val="480"/>
          <w:marRight w:val="0"/>
          <w:marTop w:val="0"/>
          <w:marBottom w:val="0"/>
          <w:divBdr>
            <w:top w:val="none" w:sz="0" w:space="0" w:color="auto"/>
            <w:left w:val="none" w:sz="0" w:space="0" w:color="auto"/>
            <w:bottom w:val="none" w:sz="0" w:space="0" w:color="auto"/>
            <w:right w:val="none" w:sz="0" w:space="0" w:color="auto"/>
          </w:divBdr>
        </w:div>
        <w:div w:id="56056473">
          <w:marLeft w:val="480"/>
          <w:marRight w:val="0"/>
          <w:marTop w:val="0"/>
          <w:marBottom w:val="0"/>
          <w:divBdr>
            <w:top w:val="none" w:sz="0" w:space="0" w:color="auto"/>
            <w:left w:val="none" w:sz="0" w:space="0" w:color="auto"/>
            <w:bottom w:val="none" w:sz="0" w:space="0" w:color="auto"/>
            <w:right w:val="none" w:sz="0" w:space="0" w:color="auto"/>
          </w:divBdr>
        </w:div>
        <w:div w:id="1143815018">
          <w:marLeft w:val="480"/>
          <w:marRight w:val="0"/>
          <w:marTop w:val="0"/>
          <w:marBottom w:val="0"/>
          <w:divBdr>
            <w:top w:val="none" w:sz="0" w:space="0" w:color="auto"/>
            <w:left w:val="none" w:sz="0" w:space="0" w:color="auto"/>
            <w:bottom w:val="none" w:sz="0" w:space="0" w:color="auto"/>
            <w:right w:val="none" w:sz="0" w:space="0" w:color="auto"/>
          </w:divBdr>
        </w:div>
        <w:div w:id="1619218099">
          <w:marLeft w:val="480"/>
          <w:marRight w:val="0"/>
          <w:marTop w:val="0"/>
          <w:marBottom w:val="0"/>
          <w:divBdr>
            <w:top w:val="none" w:sz="0" w:space="0" w:color="auto"/>
            <w:left w:val="none" w:sz="0" w:space="0" w:color="auto"/>
            <w:bottom w:val="none" w:sz="0" w:space="0" w:color="auto"/>
            <w:right w:val="none" w:sz="0" w:space="0" w:color="auto"/>
          </w:divBdr>
        </w:div>
        <w:div w:id="1032850971">
          <w:marLeft w:val="480"/>
          <w:marRight w:val="0"/>
          <w:marTop w:val="0"/>
          <w:marBottom w:val="0"/>
          <w:divBdr>
            <w:top w:val="none" w:sz="0" w:space="0" w:color="auto"/>
            <w:left w:val="none" w:sz="0" w:space="0" w:color="auto"/>
            <w:bottom w:val="none" w:sz="0" w:space="0" w:color="auto"/>
            <w:right w:val="none" w:sz="0" w:space="0" w:color="auto"/>
          </w:divBdr>
        </w:div>
        <w:div w:id="638196080">
          <w:marLeft w:val="480"/>
          <w:marRight w:val="0"/>
          <w:marTop w:val="0"/>
          <w:marBottom w:val="0"/>
          <w:divBdr>
            <w:top w:val="none" w:sz="0" w:space="0" w:color="auto"/>
            <w:left w:val="none" w:sz="0" w:space="0" w:color="auto"/>
            <w:bottom w:val="none" w:sz="0" w:space="0" w:color="auto"/>
            <w:right w:val="none" w:sz="0" w:space="0" w:color="auto"/>
          </w:divBdr>
        </w:div>
        <w:div w:id="1822235861">
          <w:marLeft w:val="480"/>
          <w:marRight w:val="0"/>
          <w:marTop w:val="0"/>
          <w:marBottom w:val="0"/>
          <w:divBdr>
            <w:top w:val="none" w:sz="0" w:space="0" w:color="auto"/>
            <w:left w:val="none" w:sz="0" w:space="0" w:color="auto"/>
            <w:bottom w:val="none" w:sz="0" w:space="0" w:color="auto"/>
            <w:right w:val="none" w:sz="0" w:space="0" w:color="auto"/>
          </w:divBdr>
        </w:div>
        <w:div w:id="864908330">
          <w:marLeft w:val="480"/>
          <w:marRight w:val="0"/>
          <w:marTop w:val="0"/>
          <w:marBottom w:val="0"/>
          <w:divBdr>
            <w:top w:val="none" w:sz="0" w:space="0" w:color="auto"/>
            <w:left w:val="none" w:sz="0" w:space="0" w:color="auto"/>
            <w:bottom w:val="none" w:sz="0" w:space="0" w:color="auto"/>
            <w:right w:val="none" w:sz="0" w:space="0" w:color="auto"/>
          </w:divBdr>
        </w:div>
        <w:div w:id="528497566">
          <w:marLeft w:val="480"/>
          <w:marRight w:val="0"/>
          <w:marTop w:val="0"/>
          <w:marBottom w:val="0"/>
          <w:divBdr>
            <w:top w:val="none" w:sz="0" w:space="0" w:color="auto"/>
            <w:left w:val="none" w:sz="0" w:space="0" w:color="auto"/>
            <w:bottom w:val="none" w:sz="0" w:space="0" w:color="auto"/>
            <w:right w:val="none" w:sz="0" w:space="0" w:color="auto"/>
          </w:divBdr>
        </w:div>
        <w:div w:id="1072436210">
          <w:marLeft w:val="480"/>
          <w:marRight w:val="0"/>
          <w:marTop w:val="0"/>
          <w:marBottom w:val="0"/>
          <w:divBdr>
            <w:top w:val="none" w:sz="0" w:space="0" w:color="auto"/>
            <w:left w:val="none" w:sz="0" w:space="0" w:color="auto"/>
            <w:bottom w:val="none" w:sz="0" w:space="0" w:color="auto"/>
            <w:right w:val="none" w:sz="0" w:space="0" w:color="auto"/>
          </w:divBdr>
        </w:div>
        <w:div w:id="1030493279">
          <w:marLeft w:val="480"/>
          <w:marRight w:val="0"/>
          <w:marTop w:val="0"/>
          <w:marBottom w:val="0"/>
          <w:divBdr>
            <w:top w:val="none" w:sz="0" w:space="0" w:color="auto"/>
            <w:left w:val="none" w:sz="0" w:space="0" w:color="auto"/>
            <w:bottom w:val="none" w:sz="0" w:space="0" w:color="auto"/>
            <w:right w:val="none" w:sz="0" w:space="0" w:color="auto"/>
          </w:divBdr>
        </w:div>
        <w:div w:id="463083548">
          <w:marLeft w:val="480"/>
          <w:marRight w:val="0"/>
          <w:marTop w:val="0"/>
          <w:marBottom w:val="0"/>
          <w:divBdr>
            <w:top w:val="none" w:sz="0" w:space="0" w:color="auto"/>
            <w:left w:val="none" w:sz="0" w:space="0" w:color="auto"/>
            <w:bottom w:val="none" w:sz="0" w:space="0" w:color="auto"/>
            <w:right w:val="none" w:sz="0" w:space="0" w:color="auto"/>
          </w:divBdr>
        </w:div>
        <w:div w:id="121770838">
          <w:marLeft w:val="480"/>
          <w:marRight w:val="0"/>
          <w:marTop w:val="0"/>
          <w:marBottom w:val="0"/>
          <w:divBdr>
            <w:top w:val="none" w:sz="0" w:space="0" w:color="auto"/>
            <w:left w:val="none" w:sz="0" w:space="0" w:color="auto"/>
            <w:bottom w:val="none" w:sz="0" w:space="0" w:color="auto"/>
            <w:right w:val="none" w:sz="0" w:space="0" w:color="auto"/>
          </w:divBdr>
        </w:div>
        <w:div w:id="1426223360">
          <w:marLeft w:val="480"/>
          <w:marRight w:val="0"/>
          <w:marTop w:val="0"/>
          <w:marBottom w:val="0"/>
          <w:divBdr>
            <w:top w:val="none" w:sz="0" w:space="0" w:color="auto"/>
            <w:left w:val="none" w:sz="0" w:space="0" w:color="auto"/>
            <w:bottom w:val="none" w:sz="0" w:space="0" w:color="auto"/>
            <w:right w:val="none" w:sz="0" w:space="0" w:color="auto"/>
          </w:divBdr>
        </w:div>
        <w:div w:id="1220630559">
          <w:marLeft w:val="480"/>
          <w:marRight w:val="0"/>
          <w:marTop w:val="0"/>
          <w:marBottom w:val="0"/>
          <w:divBdr>
            <w:top w:val="none" w:sz="0" w:space="0" w:color="auto"/>
            <w:left w:val="none" w:sz="0" w:space="0" w:color="auto"/>
            <w:bottom w:val="none" w:sz="0" w:space="0" w:color="auto"/>
            <w:right w:val="none" w:sz="0" w:space="0" w:color="auto"/>
          </w:divBdr>
        </w:div>
        <w:div w:id="856578402">
          <w:marLeft w:val="480"/>
          <w:marRight w:val="0"/>
          <w:marTop w:val="0"/>
          <w:marBottom w:val="0"/>
          <w:divBdr>
            <w:top w:val="none" w:sz="0" w:space="0" w:color="auto"/>
            <w:left w:val="none" w:sz="0" w:space="0" w:color="auto"/>
            <w:bottom w:val="none" w:sz="0" w:space="0" w:color="auto"/>
            <w:right w:val="none" w:sz="0" w:space="0" w:color="auto"/>
          </w:divBdr>
        </w:div>
        <w:div w:id="573976035">
          <w:marLeft w:val="480"/>
          <w:marRight w:val="0"/>
          <w:marTop w:val="0"/>
          <w:marBottom w:val="0"/>
          <w:divBdr>
            <w:top w:val="none" w:sz="0" w:space="0" w:color="auto"/>
            <w:left w:val="none" w:sz="0" w:space="0" w:color="auto"/>
            <w:bottom w:val="none" w:sz="0" w:space="0" w:color="auto"/>
            <w:right w:val="none" w:sz="0" w:space="0" w:color="auto"/>
          </w:divBdr>
        </w:div>
        <w:div w:id="2000229091">
          <w:marLeft w:val="480"/>
          <w:marRight w:val="0"/>
          <w:marTop w:val="0"/>
          <w:marBottom w:val="0"/>
          <w:divBdr>
            <w:top w:val="none" w:sz="0" w:space="0" w:color="auto"/>
            <w:left w:val="none" w:sz="0" w:space="0" w:color="auto"/>
            <w:bottom w:val="none" w:sz="0" w:space="0" w:color="auto"/>
            <w:right w:val="none" w:sz="0" w:space="0" w:color="auto"/>
          </w:divBdr>
        </w:div>
        <w:div w:id="559438966">
          <w:marLeft w:val="480"/>
          <w:marRight w:val="0"/>
          <w:marTop w:val="0"/>
          <w:marBottom w:val="0"/>
          <w:divBdr>
            <w:top w:val="none" w:sz="0" w:space="0" w:color="auto"/>
            <w:left w:val="none" w:sz="0" w:space="0" w:color="auto"/>
            <w:bottom w:val="none" w:sz="0" w:space="0" w:color="auto"/>
            <w:right w:val="none" w:sz="0" w:space="0" w:color="auto"/>
          </w:divBdr>
        </w:div>
        <w:div w:id="1049577272">
          <w:marLeft w:val="480"/>
          <w:marRight w:val="0"/>
          <w:marTop w:val="0"/>
          <w:marBottom w:val="0"/>
          <w:divBdr>
            <w:top w:val="none" w:sz="0" w:space="0" w:color="auto"/>
            <w:left w:val="none" w:sz="0" w:space="0" w:color="auto"/>
            <w:bottom w:val="none" w:sz="0" w:space="0" w:color="auto"/>
            <w:right w:val="none" w:sz="0" w:space="0" w:color="auto"/>
          </w:divBdr>
        </w:div>
        <w:div w:id="1043404312">
          <w:marLeft w:val="480"/>
          <w:marRight w:val="0"/>
          <w:marTop w:val="0"/>
          <w:marBottom w:val="0"/>
          <w:divBdr>
            <w:top w:val="none" w:sz="0" w:space="0" w:color="auto"/>
            <w:left w:val="none" w:sz="0" w:space="0" w:color="auto"/>
            <w:bottom w:val="none" w:sz="0" w:space="0" w:color="auto"/>
            <w:right w:val="none" w:sz="0" w:space="0" w:color="auto"/>
          </w:divBdr>
        </w:div>
        <w:div w:id="549651772">
          <w:marLeft w:val="480"/>
          <w:marRight w:val="0"/>
          <w:marTop w:val="0"/>
          <w:marBottom w:val="0"/>
          <w:divBdr>
            <w:top w:val="none" w:sz="0" w:space="0" w:color="auto"/>
            <w:left w:val="none" w:sz="0" w:space="0" w:color="auto"/>
            <w:bottom w:val="none" w:sz="0" w:space="0" w:color="auto"/>
            <w:right w:val="none" w:sz="0" w:space="0" w:color="auto"/>
          </w:divBdr>
        </w:div>
        <w:div w:id="1657490527">
          <w:marLeft w:val="480"/>
          <w:marRight w:val="0"/>
          <w:marTop w:val="0"/>
          <w:marBottom w:val="0"/>
          <w:divBdr>
            <w:top w:val="none" w:sz="0" w:space="0" w:color="auto"/>
            <w:left w:val="none" w:sz="0" w:space="0" w:color="auto"/>
            <w:bottom w:val="none" w:sz="0" w:space="0" w:color="auto"/>
            <w:right w:val="none" w:sz="0" w:space="0" w:color="auto"/>
          </w:divBdr>
        </w:div>
        <w:div w:id="145245595">
          <w:marLeft w:val="480"/>
          <w:marRight w:val="0"/>
          <w:marTop w:val="0"/>
          <w:marBottom w:val="0"/>
          <w:divBdr>
            <w:top w:val="none" w:sz="0" w:space="0" w:color="auto"/>
            <w:left w:val="none" w:sz="0" w:space="0" w:color="auto"/>
            <w:bottom w:val="none" w:sz="0" w:space="0" w:color="auto"/>
            <w:right w:val="none" w:sz="0" w:space="0" w:color="auto"/>
          </w:divBdr>
        </w:div>
        <w:div w:id="1569145256">
          <w:marLeft w:val="480"/>
          <w:marRight w:val="0"/>
          <w:marTop w:val="0"/>
          <w:marBottom w:val="0"/>
          <w:divBdr>
            <w:top w:val="none" w:sz="0" w:space="0" w:color="auto"/>
            <w:left w:val="none" w:sz="0" w:space="0" w:color="auto"/>
            <w:bottom w:val="none" w:sz="0" w:space="0" w:color="auto"/>
            <w:right w:val="none" w:sz="0" w:space="0" w:color="auto"/>
          </w:divBdr>
        </w:div>
        <w:div w:id="1556354665">
          <w:marLeft w:val="480"/>
          <w:marRight w:val="0"/>
          <w:marTop w:val="0"/>
          <w:marBottom w:val="0"/>
          <w:divBdr>
            <w:top w:val="none" w:sz="0" w:space="0" w:color="auto"/>
            <w:left w:val="none" w:sz="0" w:space="0" w:color="auto"/>
            <w:bottom w:val="none" w:sz="0" w:space="0" w:color="auto"/>
            <w:right w:val="none" w:sz="0" w:space="0" w:color="auto"/>
          </w:divBdr>
        </w:div>
        <w:div w:id="1487431397">
          <w:marLeft w:val="480"/>
          <w:marRight w:val="0"/>
          <w:marTop w:val="0"/>
          <w:marBottom w:val="0"/>
          <w:divBdr>
            <w:top w:val="none" w:sz="0" w:space="0" w:color="auto"/>
            <w:left w:val="none" w:sz="0" w:space="0" w:color="auto"/>
            <w:bottom w:val="none" w:sz="0" w:space="0" w:color="auto"/>
            <w:right w:val="none" w:sz="0" w:space="0" w:color="auto"/>
          </w:divBdr>
        </w:div>
        <w:div w:id="150994959">
          <w:marLeft w:val="480"/>
          <w:marRight w:val="0"/>
          <w:marTop w:val="0"/>
          <w:marBottom w:val="0"/>
          <w:divBdr>
            <w:top w:val="none" w:sz="0" w:space="0" w:color="auto"/>
            <w:left w:val="none" w:sz="0" w:space="0" w:color="auto"/>
            <w:bottom w:val="none" w:sz="0" w:space="0" w:color="auto"/>
            <w:right w:val="none" w:sz="0" w:space="0" w:color="auto"/>
          </w:divBdr>
        </w:div>
        <w:div w:id="1429812128">
          <w:marLeft w:val="480"/>
          <w:marRight w:val="0"/>
          <w:marTop w:val="0"/>
          <w:marBottom w:val="0"/>
          <w:divBdr>
            <w:top w:val="none" w:sz="0" w:space="0" w:color="auto"/>
            <w:left w:val="none" w:sz="0" w:space="0" w:color="auto"/>
            <w:bottom w:val="none" w:sz="0" w:space="0" w:color="auto"/>
            <w:right w:val="none" w:sz="0" w:space="0" w:color="auto"/>
          </w:divBdr>
        </w:div>
        <w:div w:id="256445330">
          <w:marLeft w:val="480"/>
          <w:marRight w:val="0"/>
          <w:marTop w:val="0"/>
          <w:marBottom w:val="0"/>
          <w:divBdr>
            <w:top w:val="none" w:sz="0" w:space="0" w:color="auto"/>
            <w:left w:val="none" w:sz="0" w:space="0" w:color="auto"/>
            <w:bottom w:val="none" w:sz="0" w:space="0" w:color="auto"/>
            <w:right w:val="none" w:sz="0" w:space="0" w:color="auto"/>
          </w:divBdr>
        </w:div>
        <w:div w:id="2105297337">
          <w:marLeft w:val="480"/>
          <w:marRight w:val="0"/>
          <w:marTop w:val="0"/>
          <w:marBottom w:val="0"/>
          <w:divBdr>
            <w:top w:val="none" w:sz="0" w:space="0" w:color="auto"/>
            <w:left w:val="none" w:sz="0" w:space="0" w:color="auto"/>
            <w:bottom w:val="none" w:sz="0" w:space="0" w:color="auto"/>
            <w:right w:val="none" w:sz="0" w:space="0" w:color="auto"/>
          </w:divBdr>
        </w:div>
        <w:div w:id="1748456910">
          <w:marLeft w:val="480"/>
          <w:marRight w:val="0"/>
          <w:marTop w:val="0"/>
          <w:marBottom w:val="0"/>
          <w:divBdr>
            <w:top w:val="none" w:sz="0" w:space="0" w:color="auto"/>
            <w:left w:val="none" w:sz="0" w:space="0" w:color="auto"/>
            <w:bottom w:val="none" w:sz="0" w:space="0" w:color="auto"/>
            <w:right w:val="none" w:sz="0" w:space="0" w:color="auto"/>
          </w:divBdr>
        </w:div>
        <w:div w:id="1462066357">
          <w:marLeft w:val="480"/>
          <w:marRight w:val="0"/>
          <w:marTop w:val="0"/>
          <w:marBottom w:val="0"/>
          <w:divBdr>
            <w:top w:val="none" w:sz="0" w:space="0" w:color="auto"/>
            <w:left w:val="none" w:sz="0" w:space="0" w:color="auto"/>
            <w:bottom w:val="none" w:sz="0" w:space="0" w:color="auto"/>
            <w:right w:val="none" w:sz="0" w:space="0" w:color="auto"/>
          </w:divBdr>
        </w:div>
        <w:div w:id="742340418">
          <w:marLeft w:val="480"/>
          <w:marRight w:val="0"/>
          <w:marTop w:val="0"/>
          <w:marBottom w:val="0"/>
          <w:divBdr>
            <w:top w:val="none" w:sz="0" w:space="0" w:color="auto"/>
            <w:left w:val="none" w:sz="0" w:space="0" w:color="auto"/>
            <w:bottom w:val="none" w:sz="0" w:space="0" w:color="auto"/>
            <w:right w:val="none" w:sz="0" w:space="0" w:color="auto"/>
          </w:divBdr>
        </w:div>
        <w:div w:id="10762130">
          <w:marLeft w:val="480"/>
          <w:marRight w:val="0"/>
          <w:marTop w:val="0"/>
          <w:marBottom w:val="0"/>
          <w:divBdr>
            <w:top w:val="none" w:sz="0" w:space="0" w:color="auto"/>
            <w:left w:val="none" w:sz="0" w:space="0" w:color="auto"/>
            <w:bottom w:val="none" w:sz="0" w:space="0" w:color="auto"/>
            <w:right w:val="none" w:sz="0" w:space="0" w:color="auto"/>
          </w:divBdr>
        </w:div>
        <w:div w:id="1901747222">
          <w:marLeft w:val="480"/>
          <w:marRight w:val="0"/>
          <w:marTop w:val="0"/>
          <w:marBottom w:val="0"/>
          <w:divBdr>
            <w:top w:val="none" w:sz="0" w:space="0" w:color="auto"/>
            <w:left w:val="none" w:sz="0" w:space="0" w:color="auto"/>
            <w:bottom w:val="none" w:sz="0" w:space="0" w:color="auto"/>
            <w:right w:val="none" w:sz="0" w:space="0" w:color="auto"/>
          </w:divBdr>
        </w:div>
        <w:div w:id="1492910972">
          <w:marLeft w:val="480"/>
          <w:marRight w:val="0"/>
          <w:marTop w:val="0"/>
          <w:marBottom w:val="0"/>
          <w:divBdr>
            <w:top w:val="none" w:sz="0" w:space="0" w:color="auto"/>
            <w:left w:val="none" w:sz="0" w:space="0" w:color="auto"/>
            <w:bottom w:val="none" w:sz="0" w:space="0" w:color="auto"/>
            <w:right w:val="none" w:sz="0" w:space="0" w:color="auto"/>
          </w:divBdr>
        </w:div>
        <w:div w:id="1099175458">
          <w:marLeft w:val="480"/>
          <w:marRight w:val="0"/>
          <w:marTop w:val="0"/>
          <w:marBottom w:val="0"/>
          <w:divBdr>
            <w:top w:val="none" w:sz="0" w:space="0" w:color="auto"/>
            <w:left w:val="none" w:sz="0" w:space="0" w:color="auto"/>
            <w:bottom w:val="none" w:sz="0" w:space="0" w:color="auto"/>
            <w:right w:val="none" w:sz="0" w:space="0" w:color="auto"/>
          </w:divBdr>
        </w:div>
        <w:div w:id="387730183">
          <w:marLeft w:val="480"/>
          <w:marRight w:val="0"/>
          <w:marTop w:val="0"/>
          <w:marBottom w:val="0"/>
          <w:divBdr>
            <w:top w:val="none" w:sz="0" w:space="0" w:color="auto"/>
            <w:left w:val="none" w:sz="0" w:space="0" w:color="auto"/>
            <w:bottom w:val="none" w:sz="0" w:space="0" w:color="auto"/>
            <w:right w:val="none" w:sz="0" w:space="0" w:color="auto"/>
          </w:divBdr>
        </w:div>
        <w:div w:id="1541937291">
          <w:marLeft w:val="480"/>
          <w:marRight w:val="0"/>
          <w:marTop w:val="0"/>
          <w:marBottom w:val="0"/>
          <w:divBdr>
            <w:top w:val="none" w:sz="0" w:space="0" w:color="auto"/>
            <w:left w:val="none" w:sz="0" w:space="0" w:color="auto"/>
            <w:bottom w:val="none" w:sz="0" w:space="0" w:color="auto"/>
            <w:right w:val="none" w:sz="0" w:space="0" w:color="auto"/>
          </w:divBdr>
        </w:div>
        <w:div w:id="526404229">
          <w:marLeft w:val="480"/>
          <w:marRight w:val="0"/>
          <w:marTop w:val="0"/>
          <w:marBottom w:val="0"/>
          <w:divBdr>
            <w:top w:val="none" w:sz="0" w:space="0" w:color="auto"/>
            <w:left w:val="none" w:sz="0" w:space="0" w:color="auto"/>
            <w:bottom w:val="none" w:sz="0" w:space="0" w:color="auto"/>
            <w:right w:val="none" w:sz="0" w:space="0" w:color="auto"/>
          </w:divBdr>
        </w:div>
        <w:div w:id="2099448681">
          <w:marLeft w:val="480"/>
          <w:marRight w:val="0"/>
          <w:marTop w:val="0"/>
          <w:marBottom w:val="0"/>
          <w:divBdr>
            <w:top w:val="none" w:sz="0" w:space="0" w:color="auto"/>
            <w:left w:val="none" w:sz="0" w:space="0" w:color="auto"/>
            <w:bottom w:val="none" w:sz="0" w:space="0" w:color="auto"/>
            <w:right w:val="none" w:sz="0" w:space="0" w:color="auto"/>
          </w:divBdr>
        </w:div>
        <w:div w:id="1473016223">
          <w:marLeft w:val="480"/>
          <w:marRight w:val="0"/>
          <w:marTop w:val="0"/>
          <w:marBottom w:val="0"/>
          <w:divBdr>
            <w:top w:val="none" w:sz="0" w:space="0" w:color="auto"/>
            <w:left w:val="none" w:sz="0" w:space="0" w:color="auto"/>
            <w:bottom w:val="none" w:sz="0" w:space="0" w:color="auto"/>
            <w:right w:val="none" w:sz="0" w:space="0" w:color="auto"/>
          </w:divBdr>
        </w:div>
        <w:div w:id="2134709950">
          <w:marLeft w:val="480"/>
          <w:marRight w:val="0"/>
          <w:marTop w:val="0"/>
          <w:marBottom w:val="0"/>
          <w:divBdr>
            <w:top w:val="none" w:sz="0" w:space="0" w:color="auto"/>
            <w:left w:val="none" w:sz="0" w:space="0" w:color="auto"/>
            <w:bottom w:val="none" w:sz="0" w:space="0" w:color="auto"/>
            <w:right w:val="none" w:sz="0" w:space="0" w:color="auto"/>
          </w:divBdr>
        </w:div>
        <w:div w:id="2001351979">
          <w:marLeft w:val="480"/>
          <w:marRight w:val="0"/>
          <w:marTop w:val="0"/>
          <w:marBottom w:val="0"/>
          <w:divBdr>
            <w:top w:val="none" w:sz="0" w:space="0" w:color="auto"/>
            <w:left w:val="none" w:sz="0" w:space="0" w:color="auto"/>
            <w:bottom w:val="none" w:sz="0" w:space="0" w:color="auto"/>
            <w:right w:val="none" w:sz="0" w:space="0" w:color="auto"/>
          </w:divBdr>
        </w:div>
        <w:div w:id="1472213662">
          <w:marLeft w:val="480"/>
          <w:marRight w:val="0"/>
          <w:marTop w:val="0"/>
          <w:marBottom w:val="0"/>
          <w:divBdr>
            <w:top w:val="none" w:sz="0" w:space="0" w:color="auto"/>
            <w:left w:val="none" w:sz="0" w:space="0" w:color="auto"/>
            <w:bottom w:val="none" w:sz="0" w:space="0" w:color="auto"/>
            <w:right w:val="none" w:sz="0" w:space="0" w:color="auto"/>
          </w:divBdr>
        </w:div>
        <w:div w:id="1648976358">
          <w:marLeft w:val="480"/>
          <w:marRight w:val="0"/>
          <w:marTop w:val="0"/>
          <w:marBottom w:val="0"/>
          <w:divBdr>
            <w:top w:val="none" w:sz="0" w:space="0" w:color="auto"/>
            <w:left w:val="none" w:sz="0" w:space="0" w:color="auto"/>
            <w:bottom w:val="none" w:sz="0" w:space="0" w:color="auto"/>
            <w:right w:val="none" w:sz="0" w:space="0" w:color="auto"/>
          </w:divBdr>
        </w:div>
        <w:div w:id="1539665826">
          <w:marLeft w:val="480"/>
          <w:marRight w:val="0"/>
          <w:marTop w:val="0"/>
          <w:marBottom w:val="0"/>
          <w:divBdr>
            <w:top w:val="none" w:sz="0" w:space="0" w:color="auto"/>
            <w:left w:val="none" w:sz="0" w:space="0" w:color="auto"/>
            <w:bottom w:val="none" w:sz="0" w:space="0" w:color="auto"/>
            <w:right w:val="none" w:sz="0" w:space="0" w:color="auto"/>
          </w:divBdr>
        </w:div>
        <w:div w:id="876814985">
          <w:marLeft w:val="480"/>
          <w:marRight w:val="0"/>
          <w:marTop w:val="0"/>
          <w:marBottom w:val="0"/>
          <w:divBdr>
            <w:top w:val="none" w:sz="0" w:space="0" w:color="auto"/>
            <w:left w:val="none" w:sz="0" w:space="0" w:color="auto"/>
            <w:bottom w:val="none" w:sz="0" w:space="0" w:color="auto"/>
            <w:right w:val="none" w:sz="0" w:space="0" w:color="auto"/>
          </w:divBdr>
        </w:div>
        <w:div w:id="1640526135">
          <w:marLeft w:val="480"/>
          <w:marRight w:val="0"/>
          <w:marTop w:val="0"/>
          <w:marBottom w:val="0"/>
          <w:divBdr>
            <w:top w:val="none" w:sz="0" w:space="0" w:color="auto"/>
            <w:left w:val="none" w:sz="0" w:space="0" w:color="auto"/>
            <w:bottom w:val="none" w:sz="0" w:space="0" w:color="auto"/>
            <w:right w:val="none" w:sz="0" w:space="0" w:color="auto"/>
          </w:divBdr>
        </w:div>
        <w:div w:id="1946572080">
          <w:marLeft w:val="480"/>
          <w:marRight w:val="0"/>
          <w:marTop w:val="0"/>
          <w:marBottom w:val="0"/>
          <w:divBdr>
            <w:top w:val="none" w:sz="0" w:space="0" w:color="auto"/>
            <w:left w:val="none" w:sz="0" w:space="0" w:color="auto"/>
            <w:bottom w:val="none" w:sz="0" w:space="0" w:color="auto"/>
            <w:right w:val="none" w:sz="0" w:space="0" w:color="auto"/>
          </w:divBdr>
        </w:div>
        <w:div w:id="1127088302">
          <w:marLeft w:val="480"/>
          <w:marRight w:val="0"/>
          <w:marTop w:val="0"/>
          <w:marBottom w:val="0"/>
          <w:divBdr>
            <w:top w:val="none" w:sz="0" w:space="0" w:color="auto"/>
            <w:left w:val="none" w:sz="0" w:space="0" w:color="auto"/>
            <w:bottom w:val="none" w:sz="0" w:space="0" w:color="auto"/>
            <w:right w:val="none" w:sz="0" w:space="0" w:color="auto"/>
          </w:divBdr>
        </w:div>
        <w:div w:id="309526733">
          <w:marLeft w:val="480"/>
          <w:marRight w:val="0"/>
          <w:marTop w:val="0"/>
          <w:marBottom w:val="0"/>
          <w:divBdr>
            <w:top w:val="none" w:sz="0" w:space="0" w:color="auto"/>
            <w:left w:val="none" w:sz="0" w:space="0" w:color="auto"/>
            <w:bottom w:val="none" w:sz="0" w:space="0" w:color="auto"/>
            <w:right w:val="none" w:sz="0" w:space="0" w:color="auto"/>
          </w:divBdr>
        </w:div>
        <w:div w:id="764880602">
          <w:marLeft w:val="480"/>
          <w:marRight w:val="0"/>
          <w:marTop w:val="0"/>
          <w:marBottom w:val="0"/>
          <w:divBdr>
            <w:top w:val="none" w:sz="0" w:space="0" w:color="auto"/>
            <w:left w:val="none" w:sz="0" w:space="0" w:color="auto"/>
            <w:bottom w:val="none" w:sz="0" w:space="0" w:color="auto"/>
            <w:right w:val="none" w:sz="0" w:space="0" w:color="auto"/>
          </w:divBdr>
        </w:div>
        <w:div w:id="184222238">
          <w:marLeft w:val="480"/>
          <w:marRight w:val="0"/>
          <w:marTop w:val="0"/>
          <w:marBottom w:val="0"/>
          <w:divBdr>
            <w:top w:val="none" w:sz="0" w:space="0" w:color="auto"/>
            <w:left w:val="none" w:sz="0" w:space="0" w:color="auto"/>
            <w:bottom w:val="none" w:sz="0" w:space="0" w:color="auto"/>
            <w:right w:val="none" w:sz="0" w:space="0" w:color="auto"/>
          </w:divBdr>
        </w:div>
        <w:div w:id="928584259">
          <w:marLeft w:val="480"/>
          <w:marRight w:val="0"/>
          <w:marTop w:val="0"/>
          <w:marBottom w:val="0"/>
          <w:divBdr>
            <w:top w:val="none" w:sz="0" w:space="0" w:color="auto"/>
            <w:left w:val="none" w:sz="0" w:space="0" w:color="auto"/>
            <w:bottom w:val="none" w:sz="0" w:space="0" w:color="auto"/>
            <w:right w:val="none" w:sz="0" w:space="0" w:color="auto"/>
          </w:divBdr>
        </w:div>
        <w:div w:id="647973640">
          <w:marLeft w:val="480"/>
          <w:marRight w:val="0"/>
          <w:marTop w:val="0"/>
          <w:marBottom w:val="0"/>
          <w:divBdr>
            <w:top w:val="none" w:sz="0" w:space="0" w:color="auto"/>
            <w:left w:val="none" w:sz="0" w:space="0" w:color="auto"/>
            <w:bottom w:val="none" w:sz="0" w:space="0" w:color="auto"/>
            <w:right w:val="none" w:sz="0" w:space="0" w:color="auto"/>
          </w:divBdr>
        </w:div>
        <w:div w:id="431436104">
          <w:marLeft w:val="480"/>
          <w:marRight w:val="0"/>
          <w:marTop w:val="0"/>
          <w:marBottom w:val="0"/>
          <w:divBdr>
            <w:top w:val="none" w:sz="0" w:space="0" w:color="auto"/>
            <w:left w:val="none" w:sz="0" w:space="0" w:color="auto"/>
            <w:bottom w:val="none" w:sz="0" w:space="0" w:color="auto"/>
            <w:right w:val="none" w:sz="0" w:space="0" w:color="auto"/>
          </w:divBdr>
        </w:div>
        <w:div w:id="731974727">
          <w:marLeft w:val="480"/>
          <w:marRight w:val="0"/>
          <w:marTop w:val="0"/>
          <w:marBottom w:val="0"/>
          <w:divBdr>
            <w:top w:val="none" w:sz="0" w:space="0" w:color="auto"/>
            <w:left w:val="none" w:sz="0" w:space="0" w:color="auto"/>
            <w:bottom w:val="none" w:sz="0" w:space="0" w:color="auto"/>
            <w:right w:val="none" w:sz="0" w:space="0" w:color="auto"/>
          </w:divBdr>
        </w:div>
        <w:div w:id="418982935">
          <w:marLeft w:val="480"/>
          <w:marRight w:val="0"/>
          <w:marTop w:val="0"/>
          <w:marBottom w:val="0"/>
          <w:divBdr>
            <w:top w:val="none" w:sz="0" w:space="0" w:color="auto"/>
            <w:left w:val="none" w:sz="0" w:space="0" w:color="auto"/>
            <w:bottom w:val="none" w:sz="0" w:space="0" w:color="auto"/>
            <w:right w:val="none" w:sz="0" w:space="0" w:color="auto"/>
          </w:divBdr>
        </w:div>
        <w:div w:id="2130510434">
          <w:marLeft w:val="480"/>
          <w:marRight w:val="0"/>
          <w:marTop w:val="0"/>
          <w:marBottom w:val="0"/>
          <w:divBdr>
            <w:top w:val="none" w:sz="0" w:space="0" w:color="auto"/>
            <w:left w:val="none" w:sz="0" w:space="0" w:color="auto"/>
            <w:bottom w:val="none" w:sz="0" w:space="0" w:color="auto"/>
            <w:right w:val="none" w:sz="0" w:space="0" w:color="auto"/>
          </w:divBdr>
        </w:div>
        <w:div w:id="2128234693">
          <w:marLeft w:val="480"/>
          <w:marRight w:val="0"/>
          <w:marTop w:val="0"/>
          <w:marBottom w:val="0"/>
          <w:divBdr>
            <w:top w:val="none" w:sz="0" w:space="0" w:color="auto"/>
            <w:left w:val="none" w:sz="0" w:space="0" w:color="auto"/>
            <w:bottom w:val="none" w:sz="0" w:space="0" w:color="auto"/>
            <w:right w:val="none" w:sz="0" w:space="0" w:color="auto"/>
          </w:divBdr>
        </w:div>
        <w:div w:id="1213730948">
          <w:marLeft w:val="480"/>
          <w:marRight w:val="0"/>
          <w:marTop w:val="0"/>
          <w:marBottom w:val="0"/>
          <w:divBdr>
            <w:top w:val="none" w:sz="0" w:space="0" w:color="auto"/>
            <w:left w:val="none" w:sz="0" w:space="0" w:color="auto"/>
            <w:bottom w:val="none" w:sz="0" w:space="0" w:color="auto"/>
            <w:right w:val="none" w:sz="0" w:space="0" w:color="auto"/>
          </w:divBdr>
        </w:div>
        <w:div w:id="440954518">
          <w:marLeft w:val="480"/>
          <w:marRight w:val="0"/>
          <w:marTop w:val="0"/>
          <w:marBottom w:val="0"/>
          <w:divBdr>
            <w:top w:val="none" w:sz="0" w:space="0" w:color="auto"/>
            <w:left w:val="none" w:sz="0" w:space="0" w:color="auto"/>
            <w:bottom w:val="none" w:sz="0" w:space="0" w:color="auto"/>
            <w:right w:val="none" w:sz="0" w:space="0" w:color="auto"/>
          </w:divBdr>
        </w:div>
        <w:div w:id="441651209">
          <w:marLeft w:val="480"/>
          <w:marRight w:val="0"/>
          <w:marTop w:val="0"/>
          <w:marBottom w:val="0"/>
          <w:divBdr>
            <w:top w:val="none" w:sz="0" w:space="0" w:color="auto"/>
            <w:left w:val="none" w:sz="0" w:space="0" w:color="auto"/>
            <w:bottom w:val="none" w:sz="0" w:space="0" w:color="auto"/>
            <w:right w:val="none" w:sz="0" w:space="0" w:color="auto"/>
          </w:divBdr>
        </w:div>
        <w:div w:id="727653238">
          <w:marLeft w:val="480"/>
          <w:marRight w:val="0"/>
          <w:marTop w:val="0"/>
          <w:marBottom w:val="0"/>
          <w:divBdr>
            <w:top w:val="none" w:sz="0" w:space="0" w:color="auto"/>
            <w:left w:val="none" w:sz="0" w:space="0" w:color="auto"/>
            <w:bottom w:val="none" w:sz="0" w:space="0" w:color="auto"/>
            <w:right w:val="none" w:sz="0" w:space="0" w:color="auto"/>
          </w:divBdr>
        </w:div>
        <w:div w:id="263534688">
          <w:marLeft w:val="480"/>
          <w:marRight w:val="0"/>
          <w:marTop w:val="0"/>
          <w:marBottom w:val="0"/>
          <w:divBdr>
            <w:top w:val="none" w:sz="0" w:space="0" w:color="auto"/>
            <w:left w:val="none" w:sz="0" w:space="0" w:color="auto"/>
            <w:bottom w:val="none" w:sz="0" w:space="0" w:color="auto"/>
            <w:right w:val="none" w:sz="0" w:space="0" w:color="auto"/>
          </w:divBdr>
        </w:div>
        <w:div w:id="1222255679">
          <w:marLeft w:val="480"/>
          <w:marRight w:val="0"/>
          <w:marTop w:val="0"/>
          <w:marBottom w:val="0"/>
          <w:divBdr>
            <w:top w:val="none" w:sz="0" w:space="0" w:color="auto"/>
            <w:left w:val="none" w:sz="0" w:space="0" w:color="auto"/>
            <w:bottom w:val="none" w:sz="0" w:space="0" w:color="auto"/>
            <w:right w:val="none" w:sz="0" w:space="0" w:color="auto"/>
          </w:divBdr>
        </w:div>
        <w:div w:id="191310625">
          <w:marLeft w:val="480"/>
          <w:marRight w:val="0"/>
          <w:marTop w:val="0"/>
          <w:marBottom w:val="0"/>
          <w:divBdr>
            <w:top w:val="none" w:sz="0" w:space="0" w:color="auto"/>
            <w:left w:val="none" w:sz="0" w:space="0" w:color="auto"/>
            <w:bottom w:val="none" w:sz="0" w:space="0" w:color="auto"/>
            <w:right w:val="none" w:sz="0" w:space="0" w:color="auto"/>
          </w:divBdr>
        </w:div>
        <w:div w:id="597829100">
          <w:marLeft w:val="480"/>
          <w:marRight w:val="0"/>
          <w:marTop w:val="0"/>
          <w:marBottom w:val="0"/>
          <w:divBdr>
            <w:top w:val="none" w:sz="0" w:space="0" w:color="auto"/>
            <w:left w:val="none" w:sz="0" w:space="0" w:color="auto"/>
            <w:bottom w:val="none" w:sz="0" w:space="0" w:color="auto"/>
            <w:right w:val="none" w:sz="0" w:space="0" w:color="auto"/>
          </w:divBdr>
        </w:div>
        <w:div w:id="1931771578">
          <w:marLeft w:val="480"/>
          <w:marRight w:val="0"/>
          <w:marTop w:val="0"/>
          <w:marBottom w:val="0"/>
          <w:divBdr>
            <w:top w:val="none" w:sz="0" w:space="0" w:color="auto"/>
            <w:left w:val="none" w:sz="0" w:space="0" w:color="auto"/>
            <w:bottom w:val="none" w:sz="0" w:space="0" w:color="auto"/>
            <w:right w:val="none" w:sz="0" w:space="0" w:color="auto"/>
          </w:divBdr>
        </w:div>
        <w:div w:id="1713267901">
          <w:marLeft w:val="480"/>
          <w:marRight w:val="0"/>
          <w:marTop w:val="0"/>
          <w:marBottom w:val="0"/>
          <w:divBdr>
            <w:top w:val="none" w:sz="0" w:space="0" w:color="auto"/>
            <w:left w:val="none" w:sz="0" w:space="0" w:color="auto"/>
            <w:bottom w:val="none" w:sz="0" w:space="0" w:color="auto"/>
            <w:right w:val="none" w:sz="0" w:space="0" w:color="auto"/>
          </w:divBdr>
        </w:div>
        <w:div w:id="1294942704">
          <w:marLeft w:val="480"/>
          <w:marRight w:val="0"/>
          <w:marTop w:val="0"/>
          <w:marBottom w:val="0"/>
          <w:divBdr>
            <w:top w:val="none" w:sz="0" w:space="0" w:color="auto"/>
            <w:left w:val="none" w:sz="0" w:space="0" w:color="auto"/>
            <w:bottom w:val="none" w:sz="0" w:space="0" w:color="auto"/>
            <w:right w:val="none" w:sz="0" w:space="0" w:color="auto"/>
          </w:divBdr>
        </w:div>
        <w:div w:id="904101128">
          <w:marLeft w:val="480"/>
          <w:marRight w:val="0"/>
          <w:marTop w:val="0"/>
          <w:marBottom w:val="0"/>
          <w:divBdr>
            <w:top w:val="none" w:sz="0" w:space="0" w:color="auto"/>
            <w:left w:val="none" w:sz="0" w:space="0" w:color="auto"/>
            <w:bottom w:val="none" w:sz="0" w:space="0" w:color="auto"/>
            <w:right w:val="none" w:sz="0" w:space="0" w:color="auto"/>
          </w:divBdr>
        </w:div>
        <w:div w:id="1443836740">
          <w:marLeft w:val="480"/>
          <w:marRight w:val="0"/>
          <w:marTop w:val="0"/>
          <w:marBottom w:val="0"/>
          <w:divBdr>
            <w:top w:val="none" w:sz="0" w:space="0" w:color="auto"/>
            <w:left w:val="none" w:sz="0" w:space="0" w:color="auto"/>
            <w:bottom w:val="none" w:sz="0" w:space="0" w:color="auto"/>
            <w:right w:val="none" w:sz="0" w:space="0" w:color="auto"/>
          </w:divBdr>
        </w:div>
        <w:div w:id="1329750524">
          <w:marLeft w:val="480"/>
          <w:marRight w:val="0"/>
          <w:marTop w:val="0"/>
          <w:marBottom w:val="0"/>
          <w:divBdr>
            <w:top w:val="none" w:sz="0" w:space="0" w:color="auto"/>
            <w:left w:val="none" w:sz="0" w:space="0" w:color="auto"/>
            <w:bottom w:val="none" w:sz="0" w:space="0" w:color="auto"/>
            <w:right w:val="none" w:sz="0" w:space="0" w:color="auto"/>
          </w:divBdr>
        </w:div>
        <w:div w:id="363944129">
          <w:marLeft w:val="480"/>
          <w:marRight w:val="0"/>
          <w:marTop w:val="0"/>
          <w:marBottom w:val="0"/>
          <w:divBdr>
            <w:top w:val="none" w:sz="0" w:space="0" w:color="auto"/>
            <w:left w:val="none" w:sz="0" w:space="0" w:color="auto"/>
            <w:bottom w:val="none" w:sz="0" w:space="0" w:color="auto"/>
            <w:right w:val="none" w:sz="0" w:space="0" w:color="auto"/>
          </w:divBdr>
        </w:div>
        <w:div w:id="426729400">
          <w:marLeft w:val="480"/>
          <w:marRight w:val="0"/>
          <w:marTop w:val="0"/>
          <w:marBottom w:val="0"/>
          <w:divBdr>
            <w:top w:val="none" w:sz="0" w:space="0" w:color="auto"/>
            <w:left w:val="none" w:sz="0" w:space="0" w:color="auto"/>
            <w:bottom w:val="none" w:sz="0" w:space="0" w:color="auto"/>
            <w:right w:val="none" w:sz="0" w:space="0" w:color="auto"/>
          </w:divBdr>
        </w:div>
        <w:div w:id="703797098">
          <w:marLeft w:val="480"/>
          <w:marRight w:val="0"/>
          <w:marTop w:val="0"/>
          <w:marBottom w:val="0"/>
          <w:divBdr>
            <w:top w:val="none" w:sz="0" w:space="0" w:color="auto"/>
            <w:left w:val="none" w:sz="0" w:space="0" w:color="auto"/>
            <w:bottom w:val="none" w:sz="0" w:space="0" w:color="auto"/>
            <w:right w:val="none" w:sz="0" w:space="0" w:color="auto"/>
          </w:divBdr>
        </w:div>
        <w:div w:id="1021786984">
          <w:marLeft w:val="480"/>
          <w:marRight w:val="0"/>
          <w:marTop w:val="0"/>
          <w:marBottom w:val="0"/>
          <w:divBdr>
            <w:top w:val="none" w:sz="0" w:space="0" w:color="auto"/>
            <w:left w:val="none" w:sz="0" w:space="0" w:color="auto"/>
            <w:bottom w:val="none" w:sz="0" w:space="0" w:color="auto"/>
            <w:right w:val="none" w:sz="0" w:space="0" w:color="auto"/>
          </w:divBdr>
        </w:div>
        <w:div w:id="428166011">
          <w:marLeft w:val="480"/>
          <w:marRight w:val="0"/>
          <w:marTop w:val="0"/>
          <w:marBottom w:val="0"/>
          <w:divBdr>
            <w:top w:val="none" w:sz="0" w:space="0" w:color="auto"/>
            <w:left w:val="none" w:sz="0" w:space="0" w:color="auto"/>
            <w:bottom w:val="none" w:sz="0" w:space="0" w:color="auto"/>
            <w:right w:val="none" w:sz="0" w:space="0" w:color="auto"/>
          </w:divBdr>
        </w:div>
        <w:div w:id="1327441253">
          <w:marLeft w:val="480"/>
          <w:marRight w:val="0"/>
          <w:marTop w:val="0"/>
          <w:marBottom w:val="0"/>
          <w:divBdr>
            <w:top w:val="none" w:sz="0" w:space="0" w:color="auto"/>
            <w:left w:val="none" w:sz="0" w:space="0" w:color="auto"/>
            <w:bottom w:val="none" w:sz="0" w:space="0" w:color="auto"/>
            <w:right w:val="none" w:sz="0" w:space="0" w:color="auto"/>
          </w:divBdr>
        </w:div>
        <w:div w:id="451020981">
          <w:marLeft w:val="480"/>
          <w:marRight w:val="0"/>
          <w:marTop w:val="0"/>
          <w:marBottom w:val="0"/>
          <w:divBdr>
            <w:top w:val="none" w:sz="0" w:space="0" w:color="auto"/>
            <w:left w:val="none" w:sz="0" w:space="0" w:color="auto"/>
            <w:bottom w:val="none" w:sz="0" w:space="0" w:color="auto"/>
            <w:right w:val="none" w:sz="0" w:space="0" w:color="auto"/>
          </w:divBdr>
        </w:div>
        <w:div w:id="16584370">
          <w:marLeft w:val="480"/>
          <w:marRight w:val="0"/>
          <w:marTop w:val="0"/>
          <w:marBottom w:val="0"/>
          <w:divBdr>
            <w:top w:val="none" w:sz="0" w:space="0" w:color="auto"/>
            <w:left w:val="none" w:sz="0" w:space="0" w:color="auto"/>
            <w:bottom w:val="none" w:sz="0" w:space="0" w:color="auto"/>
            <w:right w:val="none" w:sz="0" w:space="0" w:color="auto"/>
          </w:divBdr>
        </w:div>
        <w:div w:id="1405765100">
          <w:marLeft w:val="480"/>
          <w:marRight w:val="0"/>
          <w:marTop w:val="0"/>
          <w:marBottom w:val="0"/>
          <w:divBdr>
            <w:top w:val="none" w:sz="0" w:space="0" w:color="auto"/>
            <w:left w:val="none" w:sz="0" w:space="0" w:color="auto"/>
            <w:bottom w:val="none" w:sz="0" w:space="0" w:color="auto"/>
            <w:right w:val="none" w:sz="0" w:space="0" w:color="auto"/>
          </w:divBdr>
        </w:div>
        <w:div w:id="148405546">
          <w:marLeft w:val="480"/>
          <w:marRight w:val="0"/>
          <w:marTop w:val="0"/>
          <w:marBottom w:val="0"/>
          <w:divBdr>
            <w:top w:val="none" w:sz="0" w:space="0" w:color="auto"/>
            <w:left w:val="none" w:sz="0" w:space="0" w:color="auto"/>
            <w:bottom w:val="none" w:sz="0" w:space="0" w:color="auto"/>
            <w:right w:val="none" w:sz="0" w:space="0" w:color="auto"/>
          </w:divBdr>
        </w:div>
        <w:div w:id="1947619736">
          <w:marLeft w:val="480"/>
          <w:marRight w:val="0"/>
          <w:marTop w:val="0"/>
          <w:marBottom w:val="0"/>
          <w:divBdr>
            <w:top w:val="none" w:sz="0" w:space="0" w:color="auto"/>
            <w:left w:val="none" w:sz="0" w:space="0" w:color="auto"/>
            <w:bottom w:val="none" w:sz="0" w:space="0" w:color="auto"/>
            <w:right w:val="none" w:sz="0" w:space="0" w:color="auto"/>
          </w:divBdr>
        </w:div>
        <w:div w:id="1695300649">
          <w:marLeft w:val="480"/>
          <w:marRight w:val="0"/>
          <w:marTop w:val="0"/>
          <w:marBottom w:val="0"/>
          <w:divBdr>
            <w:top w:val="none" w:sz="0" w:space="0" w:color="auto"/>
            <w:left w:val="none" w:sz="0" w:space="0" w:color="auto"/>
            <w:bottom w:val="none" w:sz="0" w:space="0" w:color="auto"/>
            <w:right w:val="none" w:sz="0" w:space="0" w:color="auto"/>
          </w:divBdr>
        </w:div>
        <w:div w:id="2077897893">
          <w:marLeft w:val="480"/>
          <w:marRight w:val="0"/>
          <w:marTop w:val="0"/>
          <w:marBottom w:val="0"/>
          <w:divBdr>
            <w:top w:val="none" w:sz="0" w:space="0" w:color="auto"/>
            <w:left w:val="none" w:sz="0" w:space="0" w:color="auto"/>
            <w:bottom w:val="none" w:sz="0" w:space="0" w:color="auto"/>
            <w:right w:val="none" w:sz="0" w:space="0" w:color="auto"/>
          </w:divBdr>
        </w:div>
        <w:div w:id="705984837">
          <w:marLeft w:val="480"/>
          <w:marRight w:val="0"/>
          <w:marTop w:val="0"/>
          <w:marBottom w:val="0"/>
          <w:divBdr>
            <w:top w:val="none" w:sz="0" w:space="0" w:color="auto"/>
            <w:left w:val="none" w:sz="0" w:space="0" w:color="auto"/>
            <w:bottom w:val="none" w:sz="0" w:space="0" w:color="auto"/>
            <w:right w:val="none" w:sz="0" w:space="0" w:color="auto"/>
          </w:divBdr>
        </w:div>
        <w:div w:id="7488628">
          <w:marLeft w:val="480"/>
          <w:marRight w:val="0"/>
          <w:marTop w:val="0"/>
          <w:marBottom w:val="0"/>
          <w:divBdr>
            <w:top w:val="none" w:sz="0" w:space="0" w:color="auto"/>
            <w:left w:val="none" w:sz="0" w:space="0" w:color="auto"/>
            <w:bottom w:val="none" w:sz="0" w:space="0" w:color="auto"/>
            <w:right w:val="none" w:sz="0" w:space="0" w:color="auto"/>
          </w:divBdr>
        </w:div>
        <w:div w:id="574440468">
          <w:marLeft w:val="480"/>
          <w:marRight w:val="0"/>
          <w:marTop w:val="0"/>
          <w:marBottom w:val="0"/>
          <w:divBdr>
            <w:top w:val="none" w:sz="0" w:space="0" w:color="auto"/>
            <w:left w:val="none" w:sz="0" w:space="0" w:color="auto"/>
            <w:bottom w:val="none" w:sz="0" w:space="0" w:color="auto"/>
            <w:right w:val="none" w:sz="0" w:space="0" w:color="auto"/>
          </w:divBdr>
        </w:div>
        <w:div w:id="1451632904">
          <w:marLeft w:val="480"/>
          <w:marRight w:val="0"/>
          <w:marTop w:val="0"/>
          <w:marBottom w:val="0"/>
          <w:divBdr>
            <w:top w:val="none" w:sz="0" w:space="0" w:color="auto"/>
            <w:left w:val="none" w:sz="0" w:space="0" w:color="auto"/>
            <w:bottom w:val="none" w:sz="0" w:space="0" w:color="auto"/>
            <w:right w:val="none" w:sz="0" w:space="0" w:color="auto"/>
          </w:divBdr>
        </w:div>
        <w:div w:id="937717294">
          <w:marLeft w:val="480"/>
          <w:marRight w:val="0"/>
          <w:marTop w:val="0"/>
          <w:marBottom w:val="0"/>
          <w:divBdr>
            <w:top w:val="none" w:sz="0" w:space="0" w:color="auto"/>
            <w:left w:val="none" w:sz="0" w:space="0" w:color="auto"/>
            <w:bottom w:val="none" w:sz="0" w:space="0" w:color="auto"/>
            <w:right w:val="none" w:sz="0" w:space="0" w:color="auto"/>
          </w:divBdr>
        </w:div>
        <w:div w:id="1906601397">
          <w:marLeft w:val="480"/>
          <w:marRight w:val="0"/>
          <w:marTop w:val="0"/>
          <w:marBottom w:val="0"/>
          <w:divBdr>
            <w:top w:val="none" w:sz="0" w:space="0" w:color="auto"/>
            <w:left w:val="none" w:sz="0" w:space="0" w:color="auto"/>
            <w:bottom w:val="none" w:sz="0" w:space="0" w:color="auto"/>
            <w:right w:val="none" w:sz="0" w:space="0" w:color="auto"/>
          </w:divBdr>
        </w:div>
      </w:divsChild>
    </w:div>
    <w:div w:id="1589804256">
      <w:bodyDiv w:val="1"/>
      <w:marLeft w:val="0"/>
      <w:marRight w:val="0"/>
      <w:marTop w:val="0"/>
      <w:marBottom w:val="0"/>
      <w:divBdr>
        <w:top w:val="none" w:sz="0" w:space="0" w:color="auto"/>
        <w:left w:val="none" w:sz="0" w:space="0" w:color="auto"/>
        <w:bottom w:val="none" w:sz="0" w:space="0" w:color="auto"/>
        <w:right w:val="none" w:sz="0" w:space="0" w:color="auto"/>
      </w:divBdr>
    </w:div>
    <w:div w:id="1590311289">
      <w:bodyDiv w:val="1"/>
      <w:marLeft w:val="0"/>
      <w:marRight w:val="0"/>
      <w:marTop w:val="0"/>
      <w:marBottom w:val="0"/>
      <w:divBdr>
        <w:top w:val="none" w:sz="0" w:space="0" w:color="auto"/>
        <w:left w:val="none" w:sz="0" w:space="0" w:color="auto"/>
        <w:bottom w:val="none" w:sz="0" w:space="0" w:color="auto"/>
        <w:right w:val="none" w:sz="0" w:space="0" w:color="auto"/>
      </w:divBdr>
    </w:div>
    <w:div w:id="1593591581">
      <w:bodyDiv w:val="1"/>
      <w:marLeft w:val="0"/>
      <w:marRight w:val="0"/>
      <w:marTop w:val="0"/>
      <w:marBottom w:val="0"/>
      <w:divBdr>
        <w:top w:val="none" w:sz="0" w:space="0" w:color="auto"/>
        <w:left w:val="none" w:sz="0" w:space="0" w:color="auto"/>
        <w:bottom w:val="none" w:sz="0" w:space="0" w:color="auto"/>
        <w:right w:val="none" w:sz="0" w:space="0" w:color="auto"/>
      </w:divBdr>
    </w:div>
    <w:div w:id="1594780062">
      <w:bodyDiv w:val="1"/>
      <w:marLeft w:val="0"/>
      <w:marRight w:val="0"/>
      <w:marTop w:val="0"/>
      <w:marBottom w:val="0"/>
      <w:divBdr>
        <w:top w:val="none" w:sz="0" w:space="0" w:color="auto"/>
        <w:left w:val="none" w:sz="0" w:space="0" w:color="auto"/>
        <w:bottom w:val="none" w:sz="0" w:space="0" w:color="auto"/>
        <w:right w:val="none" w:sz="0" w:space="0" w:color="auto"/>
      </w:divBdr>
    </w:div>
    <w:div w:id="1595481754">
      <w:bodyDiv w:val="1"/>
      <w:marLeft w:val="0"/>
      <w:marRight w:val="0"/>
      <w:marTop w:val="0"/>
      <w:marBottom w:val="0"/>
      <w:divBdr>
        <w:top w:val="none" w:sz="0" w:space="0" w:color="auto"/>
        <w:left w:val="none" w:sz="0" w:space="0" w:color="auto"/>
        <w:bottom w:val="none" w:sz="0" w:space="0" w:color="auto"/>
        <w:right w:val="none" w:sz="0" w:space="0" w:color="auto"/>
      </w:divBdr>
    </w:div>
    <w:div w:id="1597441423">
      <w:bodyDiv w:val="1"/>
      <w:marLeft w:val="0"/>
      <w:marRight w:val="0"/>
      <w:marTop w:val="0"/>
      <w:marBottom w:val="0"/>
      <w:divBdr>
        <w:top w:val="none" w:sz="0" w:space="0" w:color="auto"/>
        <w:left w:val="none" w:sz="0" w:space="0" w:color="auto"/>
        <w:bottom w:val="none" w:sz="0" w:space="0" w:color="auto"/>
        <w:right w:val="none" w:sz="0" w:space="0" w:color="auto"/>
      </w:divBdr>
    </w:div>
    <w:div w:id="1597981312">
      <w:bodyDiv w:val="1"/>
      <w:marLeft w:val="0"/>
      <w:marRight w:val="0"/>
      <w:marTop w:val="0"/>
      <w:marBottom w:val="0"/>
      <w:divBdr>
        <w:top w:val="none" w:sz="0" w:space="0" w:color="auto"/>
        <w:left w:val="none" w:sz="0" w:space="0" w:color="auto"/>
        <w:bottom w:val="none" w:sz="0" w:space="0" w:color="auto"/>
        <w:right w:val="none" w:sz="0" w:space="0" w:color="auto"/>
      </w:divBdr>
    </w:div>
    <w:div w:id="1601065570">
      <w:bodyDiv w:val="1"/>
      <w:marLeft w:val="0"/>
      <w:marRight w:val="0"/>
      <w:marTop w:val="0"/>
      <w:marBottom w:val="0"/>
      <w:divBdr>
        <w:top w:val="none" w:sz="0" w:space="0" w:color="auto"/>
        <w:left w:val="none" w:sz="0" w:space="0" w:color="auto"/>
        <w:bottom w:val="none" w:sz="0" w:space="0" w:color="auto"/>
        <w:right w:val="none" w:sz="0" w:space="0" w:color="auto"/>
      </w:divBdr>
    </w:div>
    <w:div w:id="1601329122">
      <w:bodyDiv w:val="1"/>
      <w:marLeft w:val="0"/>
      <w:marRight w:val="0"/>
      <w:marTop w:val="0"/>
      <w:marBottom w:val="0"/>
      <w:divBdr>
        <w:top w:val="none" w:sz="0" w:space="0" w:color="auto"/>
        <w:left w:val="none" w:sz="0" w:space="0" w:color="auto"/>
        <w:bottom w:val="none" w:sz="0" w:space="0" w:color="auto"/>
        <w:right w:val="none" w:sz="0" w:space="0" w:color="auto"/>
      </w:divBdr>
    </w:div>
    <w:div w:id="1602376225">
      <w:bodyDiv w:val="1"/>
      <w:marLeft w:val="0"/>
      <w:marRight w:val="0"/>
      <w:marTop w:val="0"/>
      <w:marBottom w:val="0"/>
      <w:divBdr>
        <w:top w:val="none" w:sz="0" w:space="0" w:color="auto"/>
        <w:left w:val="none" w:sz="0" w:space="0" w:color="auto"/>
        <w:bottom w:val="none" w:sz="0" w:space="0" w:color="auto"/>
        <w:right w:val="none" w:sz="0" w:space="0" w:color="auto"/>
      </w:divBdr>
    </w:div>
    <w:div w:id="1602834374">
      <w:bodyDiv w:val="1"/>
      <w:marLeft w:val="0"/>
      <w:marRight w:val="0"/>
      <w:marTop w:val="0"/>
      <w:marBottom w:val="0"/>
      <w:divBdr>
        <w:top w:val="none" w:sz="0" w:space="0" w:color="auto"/>
        <w:left w:val="none" w:sz="0" w:space="0" w:color="auto"/>
        <w:bottom w:val="none" w:sz="0" w:space="0" w:color="auto"/>
        <w:right w:val="none" w:sz="0" w:space="0" w:color="auto"/>
      </w:divBdr>
    </w:div>
    <w:div w:id="1604222190">
      <w:bodyDiv w:val="1"/>
      <w:marLeft w:val="0"/>
      <w:marRight w:val="0"/>
      <w:marTop w:val="0"/>
      <w:marBottom w:val="0"/>
      <w:divBdr>
        <w:top w:val="none" w:sz="0" w:space="0" w:color="auto"/>
        <w:left w:val="none" w:sz="0" w:space="0" w:color="auto"/>
        <w:bottom w:val="none" w:sz="0" w:space="0" w:color="auto"/>
        <w:right w:val="none" w:sz="0" w:space="0" w:color="auto"/>
      </w:divBdr>
    </w:div>
    <w:div w:id="1604264837">
      <w:bodyDiv w:val="1"/>
      <w:marLeft w:val="0"/>
      <w:marRight w:val="0"/>
      <w:marTop w:val="0"/>
      <w:marBottom w:val="0"/>
      <w:divBdr>
        <w:top w:val="none" w:sz="0" w:space="0" w:color="auto"/>
        <w:left w:val="none" w:sz="0" w:space="0" w:color="auto"/>
        <w:bottom w:val="none" w:sz="0" w:space="0" w:color="auto"/>
        <w:right w:val="none" w:sz="0" w:space="0" w:color="auto"/>
      </w:divBdr>
    </w:div>
    <w:div w:id="1605067061">
      <w:bodyDiv w:val="1"/>
      <w:marLeft w:val="0"/>
      <w:marRight w:val="0"/>
      <w:marTop w:val="0"/>
      <w:marBottom w:val="0"/>
      <w:divBdr>
        <w:top w:val="none" w:sz="0" w:space="0" w:color="auto"/>
        <w:left w:val="none" w:sz="0" w:space="0" w:color="auto"/>
        <w:bottom w:val="none" w:sz="0" w:space="0" w:color="auto"/>
        <w:right w:val="none" w:sz="0" w:space="0" w:color="auto"/>
      </w:divBdr>
    </w:div>
    <w:div w:id="1606766523">
      <w:bodyDiv w:val="1"/>
      <w:marLeft w:val="0"/>
      <w:marRight w:val="0"/>
      <w:marTop w:val="0"/>
      <w:marBottom w:val="0"/>
      <w:divBdr>
        <w:top w:val="none" w:sz="0" w:space="0" w:color="auto"/>
        <w:left w:val="none" w:sz="0" w:space="0" w:color="auto"/>
        <w:bottom w:val="none" w:sz="0" w:space="0" w:color="auto"/>
        <w:right w:val="none" w:sz="0" w:space="0" w:color="auto"/>
      </w:divBdr>
    </w:div>
    <w:div w:id="1607426710">
      <w:bodyDiv w:val="1"/>
      <w:marLeft w:val="0"/>
      <w:marRight w:val="0"/>
      <w:marTop w:val="0"/>
      <w:marBottom w:val="0"/>
      <w:divBdr>
        <w:top w:val="none" w:sz="0" w:space="0" w:color="auto"/>
        <w:left w:val="none" w:sz="0" w:space="0" w:color="auto"/>
        <w:bottom w:val="none" w:sz="0" w:space="0" w:color="auto"/>
        <w:right w:val="none" w:sz="0" w:space="0" w:color="auto"/>
      </w:divBdr>
    </w:div>
    <w:div w:id="1607689824">
      <w:bodyDiv w:val="1"/>
      <w:marLeft w:val="0"/>
      <w:marRight w:val="0"/>
      <w:marTop w:val="0"/>
      <w:marBottom w:val="0"/>
      <w:divBdr>
        <w:top w:val="none" w:sz="0" w:space="0" w:color="auto"/>
        <w:left w:val="none" w:sz="0" w:space="0" w:color="auto"/>
        <w:bottom w:val="none" w:sz="0" w:space="0" w:color="auto"/>
        <w:right w:val="none" w:sz="0" w:space="0" w:color="auto"/>
      </w:divBdr>
    </w:div>
    <w:div w:id="1609659903">
      <w:bodyDiv w:val="1"/>
      <w:marLeft w:val="0"/>
      <w:marRight w:val="0"/>
      <w:marTop w:val="0"/>
      <w:marBottom w:val="0"/>
      <w:divBdr>
        <w:top w:val="none" w:sz="0" w:space="0" w:color="auto"/>
        <w:left w:val="none" w:sz="0" w:space="0" w:color="auto"/>
        <w:bottom w:val="none" w:sz="0" w:space="0" w:color="auto"/>
        <w:right w:val="none" w:sz="0" w:space="0" w:color="auto"/>
      </w:divBdr>
    </w:div>
    <w:div w:id="1611745221">
      <w:bodyDiv w:val="1"/>
      <w:marLeft w:val="0"/>
      <w:marRight w:val="0"/>
      <w:marTop w:val="0"/>
      <w:marBottom w:val="0"/>
      <w:divBdr>
        <w:top w:val="none" w:sz="0" w:space="0" w:color="auto"/>
        <w:left w:val="none" w:sz="0" w:space="0" w:color="auto"/>
        <w:bottom w:val="none" w:sz="0" w:space="0" w:color="auto"/>
        <w:right w:val="none" w:sz="0" w:space="0" w:color="auto"/>
      </w:divBdr>
    </w:div>
    <w:div w:id="1612779310">
      <w:bodyDiv w:val="1"/>
      <w:marLeft w:val="0"/>
      <w:marRight w:val="0"/>
      <w:marTop w:val="0"/>
      <w:marBottom w:val="0"/>
      <w:divBdr>
        <w:top w:val="none" w:sz="0" w:space="0" w:color="auto"/>
        <w:left w:val="none" w:sz="0" w:space="0" w:color="auto"/>
        <w:bottom w:val="none" w:sz="0" w:space="0" w:color="auto"/>
        <w:right w:val="none" w:sz="0" w:space="0" w:color="auto"/>
      </w:divBdr>
    </w:div>
    <w:div w:id="1619021109">
      <w:bodyDiv w:val="1"/>
      <w:marLeft w:val="0"/>
      <w:marRight w:val="0"/>
      <w:marTop w:val="0"/>
      <w:marBottom w:val="0"/>
      <w:divBdr>
        <w:top w:val="none" w:sz="0" w:space="0" w:color="auto"/>
        <w:left w:val="none" w:sz="0" w:space="0" w:color="auto"/>
        <w:bottom w:val="none" w:sz="0" w:space="0" w:color="auto"/>
        <w:right w:val="none" w:sz="0" w:space="0" w:color="auto"/>
      </w:divBdr>
    </w:div>
    <w:div w:id="1622682394">
      <w:bodyDiv w:val="1"/>
      <w:marLeft w:val="0"/>
      <w:marRight w:val="0"/>
      <w:marTop w:val="0"/>
      <w:marBottom w:val="0"/>
      <w:divBdr>
        <w:top w:val="none" w:sz="0" w:space="0" w:color="auto"/>
        <w:left w:val="none" w:sz="0" w:space="0" w:color="auto"/>
        <w:bottom w:val="none" w:sz="0" w:space="0" w:color="auto"/>
        <w:right w:val="none" w:sz="0" w:space="0" w:color="auto"/>
      </w:divBdr>
    </w:div>
    <w:div w:id="1625230066">
      <w:bodyDiv w:val="1"/>
      <w:marLeft w:val="0"/>
      <w:marRight w:val="0"/>
      <w:marTop w:val="0"/>
      <w:marBottom w:val="0"/>
      <w:divBdr>
        <w:top w:val="none" w:sz="0" w:space="0" w:color="auto"/>
        <w:left w:val="none" w:sz="0" w:space="0" w:color="auto"/>
        <w:bottom w:val="none" w:sz="0" w:space="0" w:color="auto"/>
        <w:right w:val="none" w:sz="0" w:space="0" w:color="auto"/>
      </w:divBdr>
    </w:div>
    <w:div w:id="1628125509">
      <w:bodyDiv w:val="1"/>
      <w:marLeft w:val="0"/>
      <w:marRight w:val="0"/>
      <w:marTop w:val="0"/>
      <w:marBottom w:val="0"/>
      <w:divBdr>
        <w:top w:val="none" w:sz="0" w:space="0" w:color="auto"/>
        <w:left w:val="none" w:sz="0" w:space="0" w:color="auto"/>
        <w:bottom w:val="none" w:sz="0" w:space="0" w:color="auto"/>
        <w:right w:val="none" w:sz="0" w:space="0" w:color="auto"/>
      </w:divBdr>
    </w:div>
    <w:div w:id="1629778386">
      <w:bodyDiv w:val="1"/>
      <w:marLeft w:val="0"/>
      <w:marRight w:val="0"/>
      <w:marTop w:val="0"/>
      <w:marBottom w:val="0"/>
      <w:divBdr>
        <w:top w:val="none" w:sz="0" w:space="0" w:color="auto"/>
        <w:left w:val="none" w:sz="0" w:space="0" w:color="auto"/>
        <w:bottom w:val="none" w:sz="0" w:space="0" w:color="auto"/>
        <w:right w:val="none" w:sz="0" w:space="0" w:color="auto"/>
      </w:divBdr>
    </w:div>
    <w:div w:id="1632247725">
      <w:bodyDiv w:val="1"/>
      <w:marLeft w:val="0"/>
      <w:marRight w:val="0"/>
      <w:marTop w:val="0"/>
      <w:marBottom w:val="0"/>
      <w:divBdr>
        <w:top w:val="none" w:sz="0" w:space="0" w:color="auto"/>
        <w:left w:val="none" w:sz="0" w:space="0" w:color="auto"/>
        <w:bottom w:val="none" w:sz="0" w:space="0" w:color="auto"/>
        <w:right w:val="none" w:sz="0" w:space="0" w:color="auto"/>
      </w:divBdr>
    </w:div>
    <w:div w:id="1635940953">
      <w:bodyDiv w:val="1"/>
      <w:marLeft w:val="0"/>
      <w:marRight w:val="0"/>
      <w:marTop w:val="0"/>
      <w:marBottom w:val="0"/>
      <w:divBdr>
        <w:top w:val="none" w:sz="0" w:space="0" w:color="auto"/>
        <w:left w:val="none" w:sz="0" w:space="0" w:color="auto"/>
        <w:bottom w:val="none" w:sz="0" w:space="0" w:color="auto"/>
        <w:right w:val="none" w:sz="0" w:space="0" w:color="auto"/>
      </w:divBdr>
    </w:div>
    <w:div w:id="1636570557">
      <w:bodyDiv w:val="1"/>
      <w:marLeft w:val="0"/>
      <w:marRight w:val="0"/>
      <w:marTop w:val="0"/>
      <w:marBottom w:val="0"/>
      <w:divBdr>
        <w:top w:val="none" w:sz="0" w:space="0" w:color="auto"/>
        <w:left w:val="none" w:sz="0" w:space="0" w:color="auto"/>
        <w:bottom w:val="none" w:sz="0" w:space="0" w:color="auto"/>
        <w:right w:val="none" w:sz="0" w:space="0" w:color="auto"/>
      </w:divBdr>
    </w:div>
    <w:div w:id="1639457037">
      <w:bodyDiv w:val="1"/>
      <w:marLeft w:val="0"/>
      <w:marRight w:val="0"/>
      <w:marTop w:val="0"/>
      <w:marBottom w:val="0"/>
      <w:divBdr>
        <w:top w:val="none" w:sz="0" w:space="0" w:color="auto"/>
        <w:left w:val="none" w:sz="0" w:space="0" w:color="auto"/>
        <w:bottom w:val="none" w:sz="0" w:space="0" w:color="auto"/>
        <w:right w:val="none" w:sz="0" w:space="0" w:color="auto"/>
      </w:divBdr>
    </w:div>
    <w:div w:id="1639873613">
      <w:bodyDiv w:val="1"/>
      <w:marLeft w:val="0"/>
      <w:marRight w:val="0"/>
      <w:marTop w:val="0"/>
      <w:marBottom w:val="0"/>
      <w:divBdr>
        <w:top w:val="none" w:sz="0" w:space="0" w:color="auto"/>
        <w:left w:val="none" w:sz="0" w:space="0" w:color="auto"/>
        <w:bottom w:val="none" w:sz="0" w:space="0" w:color="auto"/>
        <w:right w:val="none" w:sz="0" w:space="0" w:color="auto"/>
      </w:divBdr>
    </w:div>
    <w:div w:id="1641111738">
      <w:bodyDiv w:val="1"/>
      <w:marLeft w:val="0"/>
      <w:marRight w:val="0"/>
      <w:marTop w:val="0"/>
      <w:marBottom w:val="0"/>
      <w:divBdr>
        <w:top w:val="none" w:sz="0" w:space="0" w:color="auto"/>
        <w:left w:val="none" w:sz="0" w:space="0" w:color="auto"/>
        <w:bottom w:val="none" w:sz="0" w:space="0" w:color="auto"/>
        <w:right w:val="none" w:sz="0" w:space="0" w:color="auto"/>
      </w:divBdr>
    </w:div>
    <w:div w:id="1642072931">
      <w:bodyDiv w:val="1"/>
      <w:marLeft w:val="0"/>
      <w:marRight w:val="0"/>
      <w:marTop w:val="0"/>
      <w:marBottom w:val="0"/>
      <w:divBdr>
        <w:top w:val="none" w:sz="0" w:space="0" w:color="auto"/>
        <w:left w:val="none" w:sz="0" w:space="0" w:color="auto"/>
        <w:bottom w:val="none" w:sz="0" w:space="0" w:color="auto"/>
        <w:right w:val="none" w:sz="0" w:space="0" w:color="auto"/>
      </w:divBdr>
    </w:div>
    <w:div w:id="1642997132">
      <w:bodyDiv w:val="1"/>
      <w:marLeft w:val="0"/>
      <w:marRight w:val="0"/>
      <w:marTop w:val="0"/>
      <w:marBottom w:val="0"/>
      <w:divBdr>
        <w:top w:val="none" w:sz="0" w:space="0" w:color="auto"/>
        <w:left w:val="none" w:sz="0" w:space="0" w:color="auto"/>
        <w:bottom w:val="none" w:sz="0" w:space="0" w:color="auto"/>
        <w:right w:val="none" w:sz="0" w:space="0" w:color="auto"/>
      </w:divBdr>
    </w:div>
    <w:div w:id="1643192100">
      <w:bodyDiv w:val="1"/>
      <w:marLeft w:val="0"/>
      <w:marRight w:val="0"/>
      <w:marTop w:val="0"/>
      <w:marBottom w:val="0"/>
      <w:divBdr>
        <w:top w:val="none" w:sz="0" w:space="0" w:color="auto"/>
        <w:left w:val="none" w:sz="0" w:space="0" w:color="auto"/>
        <w:bottom w:val="none" w:sz="0" w:space="0" w:color="auto"/>
        <w:right w:val="none" w:sz="0" w:space="0" w:color="auto"/>
      </w:divBdr>
    </w:div>
    <w:div w:id="1644584677">
      <w:bodyDiv w:val="1"/>
      <w:marLeft w:val="0"/>
      <w:marRight w:val="0"/>
      <w:marTop w:val="0"/>
      <w:marBottom w:val="0"/>
      <w:divBdr>
        <w:top w:val="none" w:sz="0" w:space="0" w:color="auto"/>
        <w:left w:val="none" w:sz="0" w:space="0" w:color="auto"/>
        <w:bottom w:val="none" w:sz="0" w:space="0" w:color="auto"/>
        <w:right w:val="none" w:sz="0" w:space="0" w:color="auto"/>
      </w:divBdr>
    </w:div>
    <w:div w:id="1644652589">
      <w:bodyDiv w:val="1"/>
      <w:marLeft w:val="0"/>
      <w:marRight w:val="0"/>
      <w:marTop w:val="0"/>
      <w:marBottom w:val="0"/>
      <w:divBdr>
        <w:top w:val="none" w:sz="0" w:space="0" w:color="auto"/>
        <w:left w:val="none" w:sz="0" w:space="0" w:color="auto"/>
        <w:bottom w:val="none" w:sz="0" w:space="0" w:color="auto"/>
        <w:right w:val="none" w:sz="0" w:space="0" w:color="auto"/>
      </w:divBdr>
    </w:div>
    <w:div w:id="1645625567">
      <w:bodyDiv w:val="1"/>
      <w:marLeft w:val="0"/>
      <w:marRight w:val="0"/>
      <w:marTop w:val="0"/>
      <w:marBottom w:val="0"/>
      <w:divBdr>
        <w:top w:val="none" w:sz="0" w:space="0" w:color="auto"/>
        <w:left w:val="none" w:sz="0" w:space="0" w:color="auto"/>
        <w:bottom w:val="none" w:sz="0" w:space="0" w:color="auto"/>
        <w:right w:val="none" w:sz="0" w:space="0" w:color="auto"/>
      </w:divBdr>
    </w:div>
    <w:div w:id="1646815299">
      <w:bodyDiv w:val="1"/>
      <w:marLeft w:val="0"/>
      <w:marRight w:val="0"/>
      <w:marTop w:val="0"/>
      <w:marBottom w:val="0"/>
      <w:divBdr>
        <w:top w:val="none" w:sz="0" w:space="0" w:color="auto"/>
        <w:left w:val="none" w:sz="0" w:space="0" w:color="auto"/>
        <w:bottom w:val="none" w:sz="0" w:space="0" w:color="auto"/>
        <w:right w:val="none" w:sz="0" w:space="0" w:color="auto"/>
      </w:divBdr>
    </w:div>
    <w:div w:id="1647396686">
      <w:bodyDiv w:val="1"/>
      <w:marLeft w:val="0"/>
      <w:marRight w:val="0"/>
      <w:marTop w:val="0"/>
      <w:marBottom w:val="0"/>
      <w:divBdr>
        <w:top w:val="none" w:sz="0" w:space="0" w:color="auto"/>
        <w:left w:val="none" w:sz="0" w:space="0" w:color="auto"/>
        <w:bottom w:val="none" w:sz="0" w:space="0" w:color="auto"/>
        <w:right w:val="none" w:sz="0" w:space="0" w:color="auto"/>
      </w:divBdr>
    </w:div>
    <w:div w:id="1647737382">
      <w:bodyDiv w:val="1"/>
      <w:marLeft w:val="0"/>
      <w:marRight w:val="0"/>
      <w:marTop w:val="0"/>
      <w:marBottom w:val="0"/>
      <w:divBdr>
        <w:top w:val="none" w:sz="0" w:space="0" w:color="auto"/>
        <w:left w:val="none" w:sz="0" w:space="0" w:color="auto"/>
        <w:bottom w:val="none" w:sz="0" w:space="0" w:color="auto"/>
        <w:right w:val="none" w:sz="0" w:space="0" w:color="auto"/>
      </w:divBdr>
    </w:div>
    <w:div w:id="1649244698">
      <w:bodyDiv w:val="1"/>
      <w:marLeft w:val="0"/>
      <w:marRight w:val="0"/>
      <w:marTop w:val="0"/>
      <w:marBottom w:val="0"/>
      <w:divBdr>
        <w:top w:val="none" w:sz="0" w:space="0" w:color="auto"/>
        <w:left w:val="none" w:sz="0" w:space="0" w:color="auto"/>
        <w:bottom w:val="none" w:sz="0" w:space="0" w:color="auto"/>
        <w:right w:val="none" w:sz="0" w:space="0" w:color="auto"/>
      </w:divBdr>
    </w:div>
    <w:div w:id="1654288447">
      <w:bodyDiv w:val="1"/>
      <w:marLeft w:val="0"/>
      <w:marRight w:val="0"/>
      <w:marTop w:val="0"/>
      <w:marBottom w:val="0"/>
      <w:divBdr>
        <w:top w:val="none" w:sz="0" w:space="0" w:color="auto"/>
        <w:left w:val="none" w:sz="0" w:space="0" w:color="auto"/>
        <w:bottom w:val="none" w:sz="0" w:space="0" w:color="auto"/>
        <w:right w:val="none" w:sz="0" w:space="0" w:color="auto"/>
      </w:divBdr>
    </w:div>
    <w:div w:id="1655839625">
      <w:bodyDiv w:val="1"/>
      <w:marLeft w:val="0"/>
      <w:marRight w:val="0"/>
      <w:marTop w:val="0"/>
      <w:marBottom w:val="0"/>
      <w:divBdr>
        <w:top w:val="none" w:sz="0" w:space="0" w:color="auto"/>
        <w:left w:val="none" w:sz="0" w:space="0" w:color="auto"/>
        <w:bottom w:val="none" w:sz="0" w:space="0" w:color="auto"/>
        <w:right w:val="none" w:sz="0" w:space="0" w:color="auto"/>
      </w:divBdr>
    </w:div>
    <w:div w:id="1656294616">
      <w:bodyDiv w:val="1"/>
      <w:marLeft w:val="0"/>
      <w:marRight w:val="0"/>
      <w:marTop w:val="0"/>
      <w:marBottom w:val="0"/>
      <w:divBdr>
        <w:top w:val="none" w:sz="0" w:space="0" w:color="auto"/>
        <w:left w:val="none" w:sz="0" w:space="0" w:color="auto"/>
        <w:bottom w:val="none" w:sz="0" w:space="0" w:color="auto"/>
        <w:right w:val="none" w:sz="0" w:space="0" w:color="auto"/>
      </w:divBdr>
    </w:div>
    <w:div w:id="1657101268">
      <w:bodyDiv w:val="1"/>
      <w:marLeft w:val="0"/>
      <w:marRight w:val="0"/>
      <w:marTop w:val="0"/>
      <w:marBottom w:val="0"/>
      <w:divBdr>
        <w:top w:val="none" w:sz="0" w:space="0" w:color="auto"/>
        <w:left w:val="none" w:sz="0" w:space="0" w:color="auto"/>
        <w:bottom w:val="none" w:sz="0" w:space="0" w:color="auto"/>
        <w:right w:val="none" w:sz="0" w:space="0" w:color="auto"/>
      </w:divBdr>
    </w:div>
    <w:div w:id="1657152677">
      <w:bodyDiv w:val="1"/>
      <w:marLeft w:val="0"/>
      <w:marRight w:val="0"/>
      <w:marTop w:val="0"/>
      <w:marBottom w:val="0"/>
      <w:divBdr>
        <w:top w:val="none" w:sz="0" w:space="0" w:color="auto"/>
        <w:left w:val="none" w:sz="0" w:space="0" w:color="auto"/>
        <w:bottom w:val="none" w:sz="0" w:space="0" w:color="auto"/>
        <w:right w:val="none" w:sz="0" w:space="0" w:color="auto"/>
      </w:divBdr>
    </w:div>
    <w:div w:id="1657680811">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58849384">
      <w:bodyDiv w:val="1"/>
      <w:marLeft w:val="0"/>
      <w:marRight w:val="0"/>
      <w:marTop w:val="0"/>
      <w:marBottom w:val="0"/>
      <w:divBdr>
        <w:top w:val="none" w:sz="0" w:space="0" w:color="auto"/>
        <w:left w:val="none" w:sz="0" w:space="0" w:color="auto"/>
        <w:bottom w:val="none" w:sz="0" w:space="0" w:color="auto"/>
        <w:right w:val="none" w:sz="0" w:space="0" w:color="auto"/>
      </w:divBdr>
    </w:div>
    <w:div w:id="1661809033">
      <w:bodyDiv w:val="1"/>
      <w:marLeft w:val="0"/>
      <w:marRight w:val="0"/>
      <w:marTop w:val="0"/>
      <w:marBottom w:val="0"/>
      <w:divBdr>
        <w:top w:val="none" w:sz="0" w:space="0" w:color="auto"/>
        <w:left w:val="none" w:sz="0" w:space="0" w:color="auto"/>
        <w:bottom w:val="none" w:sz="0" w:space="0" w:color="auto"/>
        <w:right w:val="none" w:sz="0" w:space="0" w:color="auto"/>
      </w:divBdr>
    </w:div>
    <w:div w:id="1662196657">
      <w:bodyDiv w:val="1"/>
      <w:marLeft w:val="0"/>
      <w:marRight w:val="0"/>
      <w:marTop w:val="0"/>
      <w:marBottom w:val="0"/>
      <w:divBdr>
        <w:top w:val="none" w:sz="0" w:space="0" w:color="auto"/>
        <w:left w:val="none" w:sz="0" w:space="0" w:color="auto"/>
        <w:bottom w:val="none" w:sz="0" w:space="0" w:color="auto"/>
        <w:right w:val="none" w:sz="0" w:space="0" w:color="auto"/>
      </w:divBdr>
    </w:div>
    <w:div w:id="1663309491">
      <w:bodyDiv w:val="1"/>
      <w:marLeft w:val="0"/>
      <w:marRight w:val="0"/>
      <w:marTop w:val="0"/>
      <w:marBottom w:val="0"/>
      <w:divBdr>
        <w:top w:val="none" w:sz="0" w:space="0" w:color="auto"/>
        <w:left w:val="none" w:sz="0" w:space="0" w:color="auto"/>
        <w:bottom w:val="none" w:sz="0" w:space="0" w:color="auto"/>
        <w:right w:val="none" w:sz="0" w:space="0" w:color="auto"/>
      </w:divBdr>
    </w:div>
    <w:div w:id="1663465448">
      <w:bodyDiv w:val="1"/>
      <w:marLeft w:val="0"/>
      <w:marRight w:val="0"/>
      <w:marTop w:val="0"/>
      <w:marBottom w:val="0"/>
      <w:divBdr>
        <w:top w:val="none" w:sz="0" w:space="0" w:color="auto"/>
        <w:left w:val="none" w:sz="0" w:space="0" w:color="auto"/>
        <w:bottom w:val="none" w:sz="0" w:space="0" w:color="auto"/>
        <w:right w:val="none" w:sz="0" w:space="0" w:color="auto"/>
      </w:divBdr>
    </w:div>
    <w:div w:id="1665477586">
      <w:bodyDiv w:val="1"/>
      <w:marLeft w:val="0"/>
      <w:marRight w:val="0"/>
      <w:marTop w:val="0"/>
      <w:marBottom w:val="0"/>
      <w:divBdr>
        <w:top w:val="none" w:sz="0" w:space="0" w:color="auto"/>
        <w:left w:val="none" w:sz="0" w:space="0" w:color="auto"/>
        <w:bottom w:val="none" w:sz="0" w:space="0" w:color="auto"/>
        <w:right w:val="none" w:sz="0" w:space="0" w:color="auto"/>
      </w:divBdr>
    </w:div>
    <w:div w:id="1665817820">
      <w:bodyDiv w:val="1"/>
      <w:marLeft w:val="0"/>
      <w:marRight w:val="0"/>
      <w:marTop w:val="0"/>
      <w:marBottom w:val="0"/>
      <w:divBdr>
        <w:top w:val="none" w:sz="0" w:space="0" w:color="auto"/>
        <w:left w:val="none" w:sz="0" w:space="0" w:color="auto"/>
        <w:bottom w:val="none" w:sz="0" w:space="0" w:color="auto"/>
        <w:right w:val="none" w:sz="0" w:space="0" w:color="auto"/>
      </w:divBdr>
    </w:div>
    <w:div w:id="1667322767">
      <w:bodyDiv w:val="1"/>
      <w:marLeft w:val="0"/>
      <w:marRight w:val="0"/>
      <w:marTop w:val="0"/>
      <w:marBottom w:val="0"/>
      <w:divBdr>
        <w:top w:val="none" w:sz="0" w:space="0" w:color="auto"/>
        <w:left w:val="none" w:sz="0" w:space="0" w:color="auto"/>
        <w:bottom w:val="none" w:sz="0" w:space="0" w:color="auto"/>
        <w:right w:val="none" w:sz="0" w:space="0" w:color="auto"/>
      </w:divBdr>
    </w:div>
    <w:div w:id="1668745126">
      <w:bodyDiv w:val="1"/>
      <w:marLeft w:val="0"/>
      <w:marRight w:val="0"/>
      <w:marTop w:val="0"/>
      <w:marBottom w:val="0"/>
      <w:divBdr>
        <w:top w:val="none" w:sz="0" w:space="0" w:color="auto"/>
        <w:left w:val="none" w:sz="0" w:space="0" w:color="auto"/>
        <w:bottom w:val="none" w:sz="0" w:space="0" w:color="auto"/>
        <w:right w:val="none" w:sz="0" w:space="0" w:color="auto"/>
      </w:divBdr>
    </w:div>
    <w:div w:id="1670596665">
      <w:bodyDiv w:val="1"/>
      <w:marLeft w:val="0"/>
      <w:marRight w:val="0"/>
      <w:marTop w:val="0"/>
      <w:marBottom w:val="0"/>
      <w:divBdr>
        <w:top w:val="none" w:sz="0" w:space="0" w:color="auto"/>
        <w:left w:val="none" w:sz="0" w:space="0" w:color="auto"/>
        <w:bottom w:val="none" w:sz="0" w:space="0" w:color="auto"/>
        <w:right w:val="none" w:sz="0" w:space="0" w:color="auto"/>
      </w:divBdr>
    </w:div>
    <w:div w:id="1671327714">
      <w:bodyDiv w:val="1"/>
      <w:marLeft w:val="0"/>
      <w:marRight w:val="0"/>
      <w:marTop w:val="0"/>
      <w:marBottom w:val="0"/>
      <w:divBdr>
        <w:top w:val="none" w:sz="0" w:space="0" w:color="auto"/>
        <w:left w:val="none" w:sz="0" w:space="0" w:color="auto"/>
        <w:bottom w:val="none" w:sz="0" w:space="0" w:color="auto"/>
        <w:right w:val="none" w:sz="0" w:space="0" w:color="auto"/>
      </w:divBdr>
    </w:div>
    <w:div w:id="1671517969">
      <w:bodyDiv w:val="1"/>
      <w:marLeft w:val="0"/>
      <w:marRight w:val="0"/>
      <w:marTop w:val="0"/>
      <w:marBottom w:val="0"/>
      <w:divBdr>
        <w:top w:val="none" w:sz="0" w:space="0" w:color="auto"/>
        <w:left w:val="none" w:sz="0" w:space="0" w:color="auto"/>
        <w:bottom w:val="none" w:sz="0" w:space="0" w:color="auto"/>
        <w:right w:val="none" w:sz="0" w:space="0" w:color="auto"/>
      </w:divBdr>
    </w:div>
    <w:div w:id="1671715281">
      <w:bodyDiv w:val="1"/>
      <w:marLeft w:val="0"/>
      <w:marRight w:val="0"/>
      <w:marTop w:val="0"/>
      <w:marBottom w:val="0"/>
      <w:divBdr>
        <w:top w:val="none" w:sz="0" w:space="0" w:color="auto"/>
        <w:left w:val="none" w:sz="0" w:space="0" w:color="auto"/>
        <w:bottom w:val="none" w:sz="0" w:space="0" w:color="auto"/>
        <w:right w:val="none" w:sz="0" w:space="0" w:color="auto"/>
      </w:divBdr>
    </w:div>
    <w:div w:id="1672640752">
      <w:bodyDiv w:val="1"/>
      <w:marLeft w:val="0"/>
      <w:marRight w:val="0"/>
      <w:marTop w:val="0"/>
      <w:marBottom w:val="0"/>
      <w:divBdr>
        <w:top w:val="none" w:sz="0" w:space="0" w:color="auto"/>
        <w:left w:val="none" w:sz="0" w:space="0" w:color="auto"/>
        <w:bottom w:val="none" w:sz="0" w:space="0" w:color="auto"/>
        <w:right w:val="none" w:sz="0" w:space="0" w:color="auto"/>
      </w:divBdr>
    </w:div>
    <w:div w:id="1673223101">
      <w:bodyDiv w:val="1"/>
      <w:marLeft w:val="0"/>
      <w:marRight w:val="0"/>
      <w:marTop w:val="0"/>
      <w:marBottom w:val="0"/>
      <w:divBdr>
        <w:top w:val="none" w:sz="0" w:space="0" w:color="auto"/>
        <w:left w:val="none" w:sz="0" w:space="0" w:color="auto"/>
        <w:bottom w:val="none" w:sz="0" w:space="0" w:color="auto"/>
        <w:right w:val="none" w:sz="0" w:space="0" w:color="auto"/>
      </w:divBdr>
    </w:div>
    <w:div w:id="1677461768">
      <w:bodyDiv w:val="1"/>
      <w:marLeft w:val="0"/>
      <w:marRight w:val="0"/>
      <w:marTop w:val="0"/>
      <w:marBottom w:val="0"/>
      <w:divBdr>
        <w:top w:val="none" w:sz="0" w:space="0" w:color="auto"/>
        <w:left w:val="none" w:sz="0" w:space="0" w:color="auto"/>
        <w:bottom w:val="none" w:sz="0" w:space="0" w:color="auto"/>
        <w:right w:val="none" w:sz="0" w:space="0" w:color="auto"/>
      </w:divBdr>
    </w:div>
    <w:div w:id="1679769302">
      <w:bodyDiv w:val="1"/>
      <w:marLeft w:val="0"/>
      <w:marRight w:val="0"/>
      <w:marTop w:val="0"/>
      <w:marBottom w:val="0"/>
      <w:divBdr>
        <w:top w:val="none" w:sz="0" w:space="0" w:color="auto"/>
        <w:left w:val="none" w:sz="0" w:space="0" w:color="auto"/>
        <w:bottom w:val="none" w:sz="0" w:space="0" w:color="auto"/>
        <w:right w:val="none" w:sz="0" w:space="0" w:color="auto"/>
      </w:divBdr>
    </w:div>
    <w:div w:id="1684013485">
      <w:bodyDiv w:val="1"/>
      <w:marLeft w:val="0"/>
      <w:marRight w:val="0"/>
      <w:marTop w:val="0"/>
      <w:marBottom w:val="0"/>
      <w:divBdr>
        <w:top w:val="none" w:sz="0" w:space="0" w:color="auto"/>
        <w:left w:val="none" w:sz="0" w:space="0" w:color="auto"/>
        <w:bottom w:val="none" w:sz="0" w:space="0" w:color="auto"/>
        <w:right w:val="none" w:sz="0" w:space="0" w:color="auto"/>
      </w:divBdr>
      <w:divsChild>
        <w:div w:id="700974498">
          <w:marLeft w:val="480"/>
          <w:marRight w:val="0"/>
          <w:marTop w:val="0"/>
          <w:marBottom w:val="0"/>
          <w:divBdr>
            <w:top w:val="none" w:sz="0" w:space="0" w:color="auto"/>
            <w:left w:val="none" w:sz="0" w:space="0" w:color="auto"/>
            <w:bottom w:val="none" w:sz="0" w:space="0" w:color="auto"/>
            <w:right w:val="none" w:sz="0" w:space="0" w:color="auto"/>
          </w:divBdr>
        </w:div>
        <w:div w:id="764882473">
          <w:marLeft w:val="480"/>
          <w:marRight w:val="0"/>
          <w:marTop w:val="0"/>
          <w:marBottom w:val="0"/>
          <w:divBdr>
            <w:top w:val="none" w:sz="0" w:space="0" w:color="auto"/>
            <w:left w:val="none" w:sz="0" w:space="0" w:color="auto"/>
            <w:bottom w:val="none" w:sz="0" w:space="0" w:color="auto"/>
            <w:right w:val="none" w:sz="0" w:space="0" w:color="auto"/>
          </w:divBdr>
        </w:div>
        <w:div w:id="2030376070">
          <w:marLeft w:val="480"/>
          <w:marRight w:val="0"/>
          <w:marTop w:val="0"/>
          <w:marBottom w:val="0"/>
          <w:divBdr>
            <w:top w:val="none" w:sz="0" w:space="0" w:color="auto"/>
            <w:left w:val="none" w:sz="0" w:space="0" w:color="auto"/>
            <w:bottom w:val="none" w:sz="0" w:space="0" w:color="auto"/>
            <w:right w:val="none" w:sz="0" w:space="0" w:color="auto"/>
          </w:divBdr>
        </w:div>
        <w:div w:id="1404647436">
          <w:marLeft w:val="480"/>
          <w:marRight w:val="0"/>
          <w:marTop w:val="0"/>
          <w:marBottom w:val="0"/>
          <w:divBdr>
            <w:top w:val="none" w:sz="0" w:space="0" w:color="auto"/>
            <w:left w:val="none" w:sz="0" w:space="0" w:color="auto"/>
            <w:bottom w:val="none" w:sz="0" w:space="0" w:color="auto"/>
            <w:right w:val="none" w:sz="0" w:space="0" w:color="auto"/>
          </w:divBdr>
        </w:div>
        <w:div w:id="1181898578">
          <w:marLeft w:val="480"/>
          <w:marRight w:val="0"/>
          <w:marTop w:val="0"/>
          <w:marBottom w:val="0"/>
          <w:divBdr>
            <w:top w:val="none" w:sz="0" w:space="0" w:color="auto"/>
            <w:left w:val="none" w:sz="0" w:space="0" w:color="auto"/>
            <w:bottom w:val="none" w:sz="0" w:space="0" w:color="auto"/>
            <w:right w:val="none" w:sz="0" w:space="0" w:color="auto"/>
          </w:divBdr>
        </w:div>
        <w:div w:id="2007895900">
          <w:marLeft w:val="480"/>
          <w:marRight w:val="0"/>
          <w:marTop w:val="0"/>
          <w:marBottom w:val="0"/>
          <w:divBdr>
            <w:top w:val="none" w:sz="0" w:space="0" w:color="auto"/>
            <w:left w:val="none" w:sz="0" w:space="0" w:color="auto"/>
            <w:bottom w:val="none" w:sz="0" w:space="0" w:color="auto"/>
            <w:right w:val="none" w:sz="0" w:space="0" w:color="auto"/>
          </w:divBdr>
        </w:div>
        <w:div w:id="1147673852">
          <w:marLeft w:val="480"/>
          <w:marRight w:val="0"/>
          <w:marTop w:val="0"/>
          <w:marBottom w:val="0"/>
          <w:divBdr>
            <w:top w:val="none" w:sz="0" w:space="0" w:color="auto"/>
            <w:left w:val="none" w:sz="0" w:space="0" w:color="auto"/>
            <w:bottom w:val="none" w:sz="0" w:space="0" w:color="auto"/>
            <w:right w:val="none" w:sz="0" w:space="0" w:color="auto"/>
          </w:divBdr>
        </w:div>
        <w:div w:id="287006189">
          <w:marLeft w:val="480"/>
          <w:marRight w:val="0"/>
          <w:marTop w:val="0"/>
          <w:marBottom w:val="0"/>
          <w:divBdr>
            <w:top w:val="none" w:sz="0" w:space="0" w:color="auto"/>
            <w:left w:val="none" w:sz="0" w:space="0" w:color="auto"/>
            <w:bottom w:val="none" w:sz="0" w:space="0" w:color="auto"/>
            <w:right w:val="none" w:sz="0" w:space="0" w:color="auto"/>
          </w:divBdr>
        </w:div>
        <w:div w:id="1684018619">
          <w:marLeft w:val="480"/>
          <w:marRight w:val="0"/>
          <w:marTop w:val="0"/>
          <w:marBottom w:val="0"/>
          <w:divBdr>
            <w:top w:val="none" w:sz="0" w:space="0" w:color="auto"/>
            <w:left w:val="none" w:sz="0" w:space="0" w:color="auto"/>
            <w:bottom w:val="none" w:sz="0" w:space="0" w:color="auto"/>
            <w:right w:val="none" w:sz="0" w:space="0" w:color="auto"/>
          </w:divBdr>
        </w:div>
        <w:div w:id="1025786179">
          <w:marLeft w:val="480"/>
          <w:marRight w:val="0"/>
          <w:marTop w:val="0"/>
          <w:marBottom w:val="0"/>
          <w:divBdr>
            <w:top w:val="none" w:sz="0" w:space="0" w:color="auto"/>
            <w:left w:val="none" w:sz="0" w:space="0" w:color="auto"/>
            <w:bottom w:val="none" w:sz="0" w:space="0" w:color="auto"/>
            <w:right w:val="none" w:sz="0" w:space="0" w:color="auto"/>
          </w:divBdr>
        </w:div>
        <w:div w:id="799342655">
          <w:marLeft w:val="480"/>
          <w:marRight w:val="0"/>
          <w:marTop w:val="0"/>
          <w:marBottom w:val="0"/>
          <w:divBdr>
            <w:top w:val="none" w:sz="0" w:space="0" w:color="auto"/>
            <w:left w:val="none" w:sz="0" w:space="0" w:color="auto"/>
            <w:bottom w:val="none" w:sz="0" w:space="0" w:color="auto"/>
            <w:right w:val="none" w:sz="0" w:space="0" w:color="auto"/>
          </w:divBdr>
        </w:div>
        <w:div w:id="1751273798">
          <w:marLeft w:val="480"/>
          <w:marRight w:val="0"/>
          <w:marTop w:val="0"/>
          <w:marBottom w:val="0"/>
          <w:divBdr>
            <w:top w:val="none" w:sz="0" w:space="0" w:color="auto"/>
            <w:left w:val="none" w:sz="0" w:space="0" w:color="auto"/>
            <w:bottom w:val="none" w:sz="0" w:space="0" w:color="auto"/>
            <w:right w:val="none" w:sz="0" w:space="0" w:color="auto"/>
          </w:divBdr>
        </w:div>
        <w:div w:id="127213889">
          <w:marLeft w:val="480"/>
          <w:marRight w:val="0"/>
          <w:marTop w:val="0"/>
          <w:marBottom w:val="0"/>
          <w:divBdr>
            <w:top w:val="none" w:sz="0" w:space="0" w:color="auto"/>
            <w:left w:val="none" w:sz="0" w:space="0" w:color="auto"/>
            <w:bottom w:val="none" w:sz="0" w:space="0" w:color="auto"/>
            <w:right w:val="none" w:sz="0" w:space="0" w:color="auto"/>
          </w:divBdr>
        </w:div>
        <w:div w:id="967012794">
          <w:marLeft w:val="480"/>
          <w:marRight w:val="0"/>
          <w:marTop w:val="0"/>
          <w:marBottom w:val="0"/>
          <w:divBdr>
            <w:top w:val="none" w:sz="0" w:space="0" w:color="auto"/>
            <w:left w:val="none" w:sz="0" w:space="0" w:color="auto"/>
            <w:bottom w:val="none" w:sz="0" w:space="0" w:color="auto"/>
            <w:right w:val="none" w:sz="0" w:space="0" w:color="auto"/>
          </w:divBdr>
        </w:div>
        <w:div w:id="140081543">
          <w:marLeft w:val="480"/>
          <w:marRight w:val="0"/>
          <w:marTop w:val="0"/>
          <w:marBottom w:val="0"/>
          <w:divBdr>
            <w:top w:val="none" w:sz="0" w:space="0" w:color="auto"/>
            <w:left w:val="none" w:sz="0" w:space="0" w:color="auto"/>
            <w:bottom w:val="none" w:sz="0" w:space="0" w:color="auto"/>
            <w:right w:val="none" w:sz="0" w:space="0" w:color="auto"/>
          </w:divBdr>
        </w:div>
        <w:div w:id="1666397273">
          <w:marLeft w:val="480"/>
          <w:marRight w:val="0"/>
          <w:marTop w:val="0"/>
          <w:marBottom w:val="0"/>
          <w:divBdr>
            <w:top w:val="none" w:sz="0" w:space="0" w:color="auto"/>
            <w:left w:val="none" w:sz="0" w:space="0" w:color="auto"/>
            <w:bottom w:val="none" w:sz="0" w:space="0" w:color="auto"/>
            <w:right w:val="none" w:sz="0" w:space="0" w:color="auto"/>
          </w:divBdr>
        </w:div>
        <w:div w:id="1196579765">
          <w:marLeft w:val="480"/>
          <w:marRight w:val="0"/>
          <w:marTop w:val="0"/>
          <w:marBottom w:val="0"/>
          <w:divBdr>
            <w:top w:val="none" w:sz="0" w:space="0" w:color="auto"/>
            <w:left w:val="none" w:sz="0" w:space="0" w:color="auto"/>
            <w:bottom w:val="none" w:sz="0" w:space="0" w:color="auto"/>
            <w:right w:val="none" w:sz="0" w:space="0" w:color="auto"/>
          </w:divBdr>
        </w:div>
        <w:div w:id="1461728494">
          <w:marLeft w:val="480"/>
          <w:marRight w:val="0"/>
          <w:marTop w:val="0"/>
          <w:marBottom w:val="0"/>
          <w:divBdr>
            <w:top w:val="none" w:sz="0" w:space="0" w:color="auto"/>
            <w:left w:val="none" w:sz="0" w:space="0" w:color="auto"/>
            <w:bottom w:val="none" w:sz="0" w:space="0" w:color="auto"/>
            <w:right w:val="none" w:sz="0" w:space="0" w:color="auto"/>
          </w:divBdr>
        </w:div>
        <w:div w:id="399060244">
          <w:marLeft w:val="480"/>
          <w:marRight w:val="0"/>
          <w:marTop w:val="0"/>
          <w:marBottom w:val="0"/>
          <w:divBdr>
            <w:top w:val="none" w:sz="0" w:space="0" w:color="auto"/>
            <w:left w:val="none" w:sz="0" w:space="0" w:color="auto"/>
            <w:bottom w:val="none" w:sz="0" w:space="0" w:color="auto"/>
            <w:right w:val="none" w:sz="0" w:space="0" w:color="auto"/>
          </w:divBdr>
        </w:div>
        <w:div w:id="1757357019">
          <w:marLeft w:val="480"/>
          <w:marRight w:val="0"/>
          <w:marTop w:val="0"/>
          <w:marBottom w:val="0"/>
          <w:divBdr>
            <w:top w:val="none" w:sz="0" w:space="0" w:color="auto"/>
            <w:left w:val="none" w:sz="0" w:space="0" w:color="auto"/>
            <w:bottom w:val="none" w:sz="0" w:space="0" w:color="auto"/>
            <w:right w:val="none" w:sz="0" w:space="0" w:color="auto"/>
          </w:divBdr>
        </w:div>
        <w:div w:id="615218240">
          <w:marLeft w:val="480"/>
          <w:marRight w:val="0"/>
          <w:marTop w:val="0"/>
          <w:marBottom w:val="0"/>
          <w:divBdr>
            <w:top w:val="none" w:sz="0" w:space="0" w:color="auto"/>
            <w:left w:val="none" w:sz="0" w:space="0" w:color="auto"/>
            <w:bottom w:val="none" w:sz="0" w:space="0" w:color="auto"/>
            <w:right w:val="none" w:sz="0" w:space="0" w:color="auto"/>
          </w:divBdr>
        </w:div>
        <w:div w:id="1666203032">
          <w:marLeft w:val="480"/>
          <w:marRight w:val="0"/>
          <w:marTop w:val="0"/>
          <w:marBottom w:val="0"/>
          <w:divBdr>
            <w:top w:val="none" w:sz="0" w:space="0" w:color="auto"/>
            <w:left w:val="none" w:sz="0" w:space="0" w:color="auto"/>
            <w:bottom w:val="none" w:sz="0" w:space="0" w:color="auto"/>
            <w:right w:val="none" w:sz="0" w:space="0" w:color="auto"/>
          </w:divBdr>
        </w:div>
        <w:div w:id="2073311500">
          <w:marLeft w:val="480"/>
          <w:marRight w:val="0"/>
          <w:marTop w:val="0"/>
          <w:marBottom w:val="0"/>
          <w:divBdr>
            <w:top w:val="none" w:sz="0" w:space="0" w:color="auto"/>
            <w:left w:val="none" w:sz="0" w:space="0" w:color="auto"/>
            <w:bottom w:val="none" w:sz="0" w:space="0" w:color="auto"/>
            <w:right w:val="none" w:sz="0" w:space="0" w:color="auto"/>
          </w:divBdr>
        </w:div>
        <w:div w:id="236134769">
          <w:marLeft w:val="480"/>
          <w:marRight w:val="0"/>
          <w:marTop w:val="0"/>
          <w:marBottom w:val="0"/>
          <w:divBdr>
            <w:top w:val="none" w:sz="0" w:space="0" w:color="auto"/>
            <w:left w:val="none" w:sz="0" w:space="0" w:color="auto"/>
            <w:bottom w:val="none" w:sz="0" w:space="0" w:color="auto"/>
            <w:right w:val="none" w:sz="0" w:space="0" w:color="auto"/>
          </w:divBdr>
        </w:div>
        <w:div w:id="253559325">
          <w:marLeft w:val="480"/>
          <w:marRight w:val="0"/>
          <w:marTop w:val="0"/>
          <w:marBottom w:val="0"/>
          <w:divBdr>
            <w:top w:val="none" w:sz="0" w:space="0" w:color="auto"/>
            <w:left w:val="none" w:sz="0" w:space="0" w:color="auto"/>
            <w:bottom w:val="none" w:sz="0" w:space="0" w:color="auto"/>
            <w:right w:val="none" w:sz="0" w:space="0" w:color="auto"/>
          </w:divBdr>
        </w:div>
        <w:div w:id="351684165">
          <w:marLeft w:val="480"/>
          <w:marRight w:val="0"/>
          <w:marTop w:val="0"/>
          <w:marBottom w:val="0"/>
          <w:divBdr>
            <w:top w:val="none" w:sz="0" w:space="0" w:color="auto"/>
            <w:left w:val="none" w:sz="0" w:space="0" w:color="auto"/>
            <w:bottom w:val="none" w:sz="0" w:space="0" w:color="auto"/>
            <w:right w:val="none" w:sz="0" w:space="0" w:color="auto"/>
          </w:divBdr>
        </w:div>
        <w:div w:id="1351370058">
          <w:marLeft w:val="480"/>
          <w:marRight w:val="0"/>
          <w:marTop w:val="0"/>
          <w:marBottom w:val="0"/>
          <w:divBdr>
            <w:top w:val="none" w:sz="0" w:space="0" w:color="auto"/>
            <w:left w:val="none" w:sz="0" w:space="0" w:color="auto"/>
            <w:bottom w:val="none" w:sz="0" w:space="0" w:color="auto"/>
            <w:right w:val="none" w:sz="0" w:space="0" w:color="auto"/>
          </w:divBdr>
        </w:div>
        <w:div w:id="1215234058">
          <w:marLeft w:val="480"/>
          <w:marRight w:val="0"/>
          <w:marTop w:val="0"/>
          <w:marBottom w:val="0"/>
          <w:divBdr>
            <w:top w:val="none" w:sz="0" w:space="0" w:color="auto"/>
            <w:left w:val="none" w:sz="0" w:space="0" w:color="auto"/>
            <w:bottom w:val="none" w:sz="0" w:space="0" w:color="auto"/>
            <w:right w:val="none" w:sz="0" w:space="0" w:color="auto"/>
          </w:divBdr>
        </w:div>
        <w:div w:id="2007439355">
          <w:marLeft w:val="480"/>
          <w:marRight w:val="0"/>
          <w:marTop w:val="0"/>
          <w:marBottom w:val="0"/>
          <w:divBdr>
            <w:top w:val="none" w:sz="0" w:space="0" w:color="auto"/>
            <w:left w:val="none" w:sz="0" w:space="0" w:color="auto"/>
            <w:bottom w:val="none" w:sz="0" w:space="0" w:color="auto"/>
            <w:right w:val="none" w:sz="0" w:space="0" w:color="auto"/>
          </w:divBdr>
        </w:div>
        <w:div w:id="2018117001">
          <w:marLeft w:val="480"/>
          <w:marRight w:val="0"/>
          <w:marTop w:val="0"/>
          <w:marBottom w:val="0"/>
          <w:divBdr>
            <w:top w:val="none" w:sz="0" w:space="0" w:color="auto"/>
            <w:left w:val="none" w:sz="0" w:space="0" w:color="auto"/>
            <w:bottom w:val="none" w:sz="0" w:space="0" w:color="auto"/>
            <w:right w:val="none" w:sz="0" w:space="0" w:color="auto"/>
          </w:divBdr>
        </w:div>
        <w:div w:id="1522864410">
          <w:marLeft w:val="480"/>
          <w:marRight w:val="0"/>
          <w:marTop w:val="0"/>
          <w:marBottom w:val="0"/>
          <w:divBdr>
            <w:top w:val="none" w:sz="0" w:space="0" w:color="auto"/>
            <w:left w:val="none" w:sz="0" w:space="0" w:color="auto"/>
            <w:bottom w:val="none" w:sz="0" w:space="0" w:color="auto"/>
            <w:right w:val="none" w:sz="0" w:space="0" w:color="auto"/>
          </w:divBdr>
        </w:div>
        <w:div w:id="512037256">
          <w:marLeft w:val="480"/>
          <w:marRight w:val="0"/>
          <w:marTop w:val="0"/>
          <w:marBottom w:val="0"/>
          <w:divBdr>
            <w:top w:val="none" w:sz="0" w:space="0" w:color="auto"/>
            <w:left w:val="none" w:sz="0" w:space="0" w:color="auto"/>
            <w:bottom w:val="none" w:sz="0" w:space="0" w:color="auto"/>
            <w:right w:val="none" w:sz="0" w:space="0" w:color="auto"/>
          </w:divBdr>
        </w:div>
        <w:div w:id="239798124">
          <w:marLeft w:val="480"/>
          <w:marRight w:val="0"/>
          <w:marTop w:val="0"/>
          <w:marBottom w:val="0"/>
          <w:divBdr>
            <w:top w:val="none" w:sz="0" w:space="0" w:color="auto"/>
            <w:left w:val="none" w:sz="0" w:space="0" w:color="auto"/>
            <w:bottom w:val="none" w:sz="0" w:space="0" w:color="auto"/>
            <w:right w:val="none" w:sz="0" w:space="0" w:color="auto"/>
          </w:divBdr>
        </w:div>
        <w:div w:id="1143736777">
          <w:marLeft w:val="480"/>
          <w:marRight w:val="0"/>
          <w:marTop w:val="0"/>
          <w:marBottom w:val="0"/>
          <w:divBdr>
            <w:top w:val="none" w:sz="0" w:space="0" w:color="auto"/>
            <w:left w:val="none" w:sz="0" w:space="0" w:color="auto"/>
            <w:bottom w:val="none" w:sz="0" w:space="0" w:color="auto"/>
            <w:right w:val="none" w:sz="0" w:space="0" w:color="auto"/>
          </w:divBdr>
        </w:div>
        <w:div w:id="2057773821">
          <w:marLeft w:val="480"/>
          <w:marRight w:val="0"/>
          <w:marTop w:val="0"/>
          <w:marBottom w:val="0"/>
          <w:divBdr>
            <w:top w:val="none" w:sz="0" w:space="0" w:color="auto"/>
            <w:left w:val="none" w:sz="0" w:space="0" w:color="auto"/>
            <w:bottom w:val="none" w:sz="0" w:space="0" w:color="auto"/>
            <w:right w:val="none" w:sz="0" w:space="0" w:color="auto"/>
          </w:divBdr>
        </w:div>
        <w:div w:id="1327317184">
          <w:marLeft w:val="480"/>
          <w:marRight w:val="0"/>
          <w:marTop w:val="0"/>
          <w:marBottom w:val="0"/>
          <w:divBdr>
            <w:top w:val="none" w:sz="0" w:space="0" w:color="auto"/>
            <w:left w:val="none" w:sz="0" w:space="0" w:color="auto"/>
            <w:bottom w:val="none" w:sz="0" w:space="0" w:color="auto"/>
            <w:right w:val="none" w:sz="0" w:space="0" w:color="auto"/>
          </w:divBdr>
        </w:div>
        <w:div w:id="742526574">
          <w:marLeft w:val="480"/>
          <w:marRight w:val="0"/>
          <w:marTop w:val="0"/>
          <w:marBottom w:val="0"/>
          <w:divBdr>
            <w:top w:val="none" w:sz="0" w:space="0" w:color="auto"/>
            <w:left w:val="none" w:sz="0" w:space="0" w:color="auto"/>
            <w:bottom w:val="none" w:sz="0" w:space="0" w:color="auto"/>
            <w:right w:val="none" w:sz="0" w:space="0" w:color="auto"/>
          </w:divBdr>
        </w:div>
        <w:div w:id="527110241">
          <w:marLeft w:val="480"/>
          <w:marRight w:val="0"/>
          <w:marTop w:val="0"/>
          <w:marBottom w:val="0"/>
          <w:divBdr>
            <w:top w:val="none" w:sz="0" w:space="0" w:color="auto"/>
            <w:left w:val="none" w:sz="0" w:space="0" w:color="auto"/>
            <w:bottom w:val="none" w:sz="0" w:space="0" w:color="auto"/>
            <w:right w:val="none" w:sz="0" w:space="0" w:color="auto"/>
          </w:divBdr>
        </w:div>
        <w:div w:id="1443459098">
          <w:marLeft w:val="480"/>
          <w:marRight w:val="0"/>
          <w:marTop w:val="0"/>
          <w:marBottom w:val="0"/>
          <w:divBdr>
            <w:top w:val="none" w:sz="0" w:space="0" w:color="auto"/>
            <w:left w:val="none" w:sz="0" w:space="0" w:color="auto"/>
            <w:bottom w:val="none" w:sz="0" w:space="0" w:color="auto"/>
            <w:right w:val="none" w:sz="0" w:space="0" w:color="auto"/>
          </w:divBdr>
        </w:div>
        <w:div w:id="1081948671">
          <w:marLeft w:val="480"/>
          <w:marRight w:val="0"/>
          <w:marTop w:val="0"/>
          <w:marBottom w:val="0"/>
          <w:divBdr>
            <w:top w:val="none" w:sz="0" w:space="0" w:color="auto"/>
            <w:left w:val="none" w:sz="0" w:space="0" w:color="auto"/>
            <w:bottom w:val="none" w:sz="0" w:space="0" w:color="auto"/>
            <w:right w:val="none" w:sz="0" w:space="0" w:color="auto"/>
          </w:divBdr>
        </w:div>
        <w:div w:id="298536946">
          <w:marLeft w:val="480"/>
          <w:marRight w:val="0"/>
          <w:marTop w:val="0"/>
          <w:marBottom w:val="0"/>
          <w:divBdr>
            <w:top w:val="none" w:sz="0" w:space="0" w:color="auto"/>
            <w:left w:val="none" w:sz="0" w:space="0" w:color="auto"/>
            <w:bottom w:val="none" w:sz="0" w:space="0" w:color="auto"/>
            <w:right w:val="none" w:sz="0" w:space="0" w:color="auto"/>
          </w:divBdr>
        </w:div>
        <w:div w:id="279997807">
          <w:marLeft w:val="480"/>
          <w:marRight w:val="0"/>
          <w:marTop w:val="0"/>
          <w:marBottom w:val="0"/>
          <w:divBdr>
            <w:top w:val="none" w:sz="0" w:space="0" w:color="auto"/>
            <w:left w:val="none" w:sz="0" w:space="0" w:color="auto"/>
            <w:bottom w:val="none" w:sz="0" w:space="0" w:color="auto"/>
            <w:right w:val="none" w:sz="0" w:space="0" w:color="auto"/>
          </w:divBdr>
        </w:div>
        <w:div w:id="1988708190">
          <w:marLeft w:val="480"/>
          <w:marRight w:val="0"/>
          <w:marTop w:val="0"/>
          <w:marBottom w:val="0"/>
          <w:divBdr>
            <w:top w:val="none" w:sz="0" w:space="0" w:color="auto"/>
            <w:left w:val="none" w:sz="0" w:space="0" w:color="auto"/>
            <w:bottom w:val="none" w:sz="0" w:space="0" w:color="auto"/>
            <w:right w:val="none" w:sz="0" w:space="0" w:color="auto"/>
          </w:divBdr>
        </w:div>
        <w:div w:id="222640461">
          <w:marLeft w:val="480"/>
          <w:marRight w:val="0"/>
          <w:marTop w:val="0"/>
          <w:marBottom w:val="0"/>
          <w:divBdr>
            <w:top w:val="none" w:sz="0" w:space="0" w:color="auto"/>
            <w:left w:val="none" w:sz="0" w:space="0" w:color="auto"/>
            <w:bottom w:val="none" w:sz="0" w:space="0" w:color="auto"/>
            <w:right w:val="none" w:sz="0" w:space="0" w:color="auto"/>
          </w:divBdr>
        </w:div>
        <w:div w:id="1430002433">
          <w:marLeft w:val="480"/>
          <w:marRight w:val="0"/>
          <w:marTop w:val="0"/>
          <w:marBottom w:val="0"/>
          <w:divBdr>
            <w:top w:val="none" w:sz="0" w:space="0" w:color="auto"/>
            <w:left w:val="none" w:sz="0" w:space="0" w:color="auto"/>
            <w:bottom w:val="none" w:sz="0" w:space="0" w:color="auto"/>
            <w:right w:val="none" w:sz="0" w:space="0" w:color="auto"/>
          </w:divBdr>
        </w:div>
        <w:div w:id="2063359685">
          <w:marLeft w:val="480"/>
          <w:marRight w:val="0"/>
          <w:marTop w:val="0"/>
          <w:marBottom w:val="0"/>
          <w:divBdr>
            <w:top w:val="none" w:sz="0" w:space="0" w:color="auto"/>
            <w:left w:val="none" w:sz="0" w:space="0" w:color="auto"/>
            <w:bottom w:val="none" w:sz="0" w:space="0" w:color="auto"/>
            <w:right w:val="none" w:sz="0" w:space="0" w:color="auto"/>
          </w:divBdr>
        </w:div>
        <w:div w:id="1407266461">
          <w:marLeft w:val="480"/>
          <w:marRight w:val="0"/>
          <w:marTop w:val="0"/>
          <w:marBottom w:val="0"/>
          <w:divBdr>
            <w:top w:val="none" w:sz="0" w:space="0" w:color="auto"/>
            <w:left w:val="none" w:sz="0" w:space="0" w:color="auto"/>
            <w:bottom w:val="none" w:sz="0" w:space="0" w:color="auto"/>
            <w:right w:val="none" w:sz="0" w:space="0" w:color="auto"/>
          </w:divBdr>
        </w:div>
        <w:div w:id="1466313372">
          <w:marLeft w:val="480"/>
          <w:marRight w:val="0"/>
          <w:marTop w:val="0"/>
          <w:marBottom w:val="0"/>
          <w:divBdr>
            <w:top w:val="none" w:sz="0" w:space="0" w:color="auto"/>
            <w:left w:val="none" w:sz="0" w:space="0" w:color="auto"/>
            <w:bottom w:val="none" w:sz="0" w:space="0" w:color="auto"/>
            <w:right w:val="none" w:sz="0" w:space="0" w:color="auto"/>
          </w:divBdr>
        </w:div>
        <w:div w:id="830097535">
          <w:marLeft w:val="480"/>
          <w:marRight w:val="0"/>
          <w:marTop w:val="0"/>
          <w:marBottom w:val="0"/>
          <w:divBdr>
            <w:top w:val="none" w:sz="0" w:space="0" w:color="auto"/>
            <w:left w:val="none" w:sz="0" w:space="0" w:color="auto"/>
            <w:bottom w:val="none" w:sz="0" w:space="0" w:color="auto"/>
            <w:right w:val="none" w:sz="0" w:space="0" w:color="auto"/>
          </w:divBdr>
        </w:div>
        <w:div w:id="1597790411">
          <w:marLeft w:val="480"/>
          <w:marRight w:val="0"/>
          <w:marTop w:val="0"/>
          <w:marBottom w:val="0"/>
          <w:divBdr>
            <w:top w:val="none" w:sz="0" w:space="0" w:color="auto"/>
            <w:left w:val="none" w:sz="0" w:space="0" w:color="auto"/>
            <w:bottom w:val="none" w:sz="0" w:space="0" w:color="auto"/>
            <w:right w:val="none" w:sz="0" w:space="0" w:color="auto"/>
          </w:divBdr>
        </w:div>
        <w:div w:id="2006857354">
          <w:marLeft w:val="480"/>
          <w:marRight w:val="0"/>
          <w:marTop w:val="0"/>
          <w:marBottom w:val="0"/>
          <w:divBdr>
            <w:top w:val="none" w:sz="0" w:space="0" w:color="auto"/>
            <w:left w:val="none" w:sz="0" w:space="0" w:color="auto"/>
            <w:bottom w:val="none" w:sz="0" w:space="0" w:color="auto"/>
            <w:right w:val="none" w:sz="0" w:space="0" w:color="auto"/>
          </w:divBdr>
        </w:div>
        <w:div w:id="1855724637">
          <w:marLeft w:val="480"/>
          <w:marRight w:val="0"/>
          <w:marTop w:val="0"/>
          <w:marBottom w:val="0"/>
          <w:divBdr>
            <w:top w:val="none" w:sz="0" w:space="0" w:color="auto"/>
            <w:left w:val="none" w:sz="0" w:space="0" w:color="auto"/>
            <w:bottom w:val="none" w:sz="0" w:space="0" w:color="auto"/>
            <w:right w:val="none" w:sz="0" w:space="0" w:color="auto"/>
          </w:divBdr>
        </w:div>
        <w:div w:id="647979850">
          <w:marLeft w:val="480"/>
          <w:marRight w:val="0"/>
          <w:marTop w:val="0"/>
          <w:marBottom w:val="0"/>
          <w:divBdr>
            <w:top w:val="none" w:sz="0" w:space="0" w:color="auto"/>
            <w:left w:val="none" w:sz="0" w:space="0" w:color="auto"/>
            <w:bottom w:val="none" w:sz="0" w:space="0" w:color="auto"/>
            <w:right w:val="none" w:sz="0" w:space="0" w:color="auto"/>
          </w:divBdr>
        </w:div>
        <w:div w:id="679236380">
          <w:marLeft w:val="480"/>
          <w:marRight w:val="0"/>
          <w:marTop w:val="0"/>
          <w:marBottom w:val="0"/>
          <w:divBdr>
            <w:top w:val="none" w:sz="0" w:space="0" w:color="auto"/>
            <w:left w:val="none" w:sz="0" w:space="0" w:color="auto"/>
            <w:bottom w:val="none" w:sz="0" w:space="0" w:color="auto"/>
            <w:right w:val="none" w:sz="0" w:space="0" w:color="auto"/>
          </w:divBdr>
        </w:div>
        <w:div w:id="2038070910">
          <w:marLeft w:val="480"/>
          <w:marRight w:val="0"/>
          <w:marTop w:val="0"/>
          <w:marBottom w:val="0"/>
          <w:divBdr>
            <w:top w:val="none" w:sz="0" w:space="0" w:color="auto"/>
            <w:left w:val="none" w:sz="0" w:space="0" w:color="auto"/>
            <w:bottom w:val="none" w:sz="0" w:space="0" w:color="auto"/>
            <w:right w:val="none" w:sz="0" w:space="0" w:color="auto"/>
          </w:divBdr>
        </w:div>
        <w:div w:id="1400403771">
          <w:marLeft w:val="480"/>
          <w:marRight w:val="0"/>
          <w:marTop w:val="0"/>
          <w:marBottom w:val="0"/>
          <w:divBdr>
            <w:top w:val="none" w:sz="0" w:space="0" w:color="auto"/>
            <w:left w:val="none" w:sz="0" w:space="0" w:color="auto"/>
            <w:bottom w:val="none" w:sz="0" w:space="0" w:color="auto"/>
            <w:right w:val="none" w:sz="0" w:space="0" w:color="auto"/>
          </w:divBdr>
        </w:div>
        <w:div w:id="799302625">
          <w:marLeft w:val="480"/>
          <w:marRight w:val="0"/>
          <w:marTop w:val="0"/>
          <w:marBottom w:val="0"/>
          <w:divBdr>
            <w:top w:val="none" w:sz="0" w:space="0" w:color="auto"/>
            <w:left w:val="none" w:sz="0" w:space="0" w:color="auto"/>
            <w:bottom w:val="none" w:sz="0" w:space="0" w:color="auto"/>
            <w:right w:val="none" w:sz="0" w:space="0" w:color="auto"/>
          </w:divBdr>
        </w:div>
        <w:div w:id="1204556307">
          <w:marLeft w:val="480"/>
          <w:marRight w:val="0"/>
          <w:marTop w:val="0"/>
          <w:marBottom w:val="0"/>
          <w:divBdr>
            <w:top w:val="none" w:sz="0" w:space="0" w:color="auto"/>
            <w:left w:val="none" w:sz="0" w:space="0" w:color="auto"/>
            <w:bottom w:val="none" w:sz="0" w:space="0" w:color="auto"/>
            <w:right w:val="none" w:sz="0" w:space="0" w:color="auto"/>
          </w:divBdr>
        </w:div>
        <w:div w:id="2003393341">
          <w:marLeft w:val="480"/>
          <w:marRight w:val="0"/>
          <w:marTop w:val="0"/>
          <w:marBottom w:val="0"/>
          <w:divBdr>
            <w:top w:val="none" w:sz="0" w:space="0" w:color="auto"/>
            <w:left w:val="none" w:sz="0" w:space="0" w:color="auto"/>
            <w:bottom w:val="none" w:sz="0" w:space="0" w:color="auto"/>
            <w:right w:val="none" w:sz="0" w:space="0" w:color="auto"/>
          </w:divBdr>
        </w:div>
        <w:div w:id="1469006572">
          <w:marLeft w:val="480"/>
          <w:marRight w:val="0"/>
          <w:marTop w:val="0"/>
          <w:marBottom w:val="0"/>
          <w:divBdr>
            <w:top w:val="none" w:sz="0" w:space="0" w:color="auto"/>
            <w:left w:val="none" w:sz="0" w:space="0" w:color="auto"/>
            <w:bottom w:val="none" w:sz="0" w:space="0" w:color="auto"/>
            <w:right w:val="none" w:sz="0" w:space="0" w:color="auto"/>
          </w:divBdr>
        </w:div>
        <w:div w:id="45296058">
          <w:marLeft w:val="480"/>
          <w:marRight w:val="0"/>
          <w:marTop w:val="0"/>
          <w:marBottom w:val="0"/>
          <w:divBdr>
            <w:top w:val="none" w:sz="0" w:space="0" w:color="auto"/>
            <w:left w:val="none" w:sz="0" w:space="0" w:color="auto"/>
            <w:bottom w:val="none" w:sz="0" w:space="0" w:color="auto"/>
            <w:right w:val="none" w:sz="0" w:space="0" w:color="auto"/>
          </w:divBdr>
        </w:div>
        <w:div w:id="1658144196">
          <w:marLeft w:val="480"/>
          <w:marRight w:val="0"/>
          <w:marTop w:val="0"/>
          <w:marBottom w:val="0"/>
          <w:divBdr>
            <w:top w:val="none" w:sz="0" w:space="0" w:color="auto"/>
            <w:left w:val="none" w:sz="0" w:space="0" w:color="auto"/>
            <w:bottom w:val="none" w:sz="0" w:space="0" w:color="auto"/>
            <w:right w:val="none" w:sz="0" w:space="0" w:color="auto"/>
          </w:divBdr>
        </w:div>
        <w:div w:id="352802406">
          <w:marLeft w:val="480"/>
          <w:marRight w:val="0"/>
          <w:marTop w:val="0"/>
          <w:marBottom w:val="0"/>
          <w:divBdr>
            <w:top w:val="none" w:sz="0" w:space="0" w:color="auto"/>
            <w:left w:val="none" w:sz="0" w:space="0" w:color="auto"/>
            <w:bottom w:val="none" w:sz="0" w:space="0" w:color="auto"/>
            <w:right w:val="none" w:sz="0" w:space="0" w:color="auto"/>
          </w:divBdr>
        </w:div>
        <w:div w:id="846602833">
          <w:marLeft w:val="480"/>
          <w:marRight w:val="0"/>
          <w:marTop w:val="0"/>
          <w:marBottom w:val="0"/>
          <w:divBdr>
            <w:top w:val="none" w:sz="0" w:space="0" w:color="auto"/>
            <w:left w:val="none" w:sz="0" w:space="0" w:color="auto"/>
            <w:bottom w:val="none" w:sz="0" w:space="0" w:color="auto"/>
            <w:right w:val="none" w:sz="0" w:space="0" w:color="auto"/>
          </w:divBdr>
        </w:div>
        <w:div w:id="29654549">
          <w:marLeft w:val="480"/>
          <w:marRight w:val="0"/>
          <w:marTop w:val="0"/>
          <w:marBottom w:val="0"/>
          <w:divBdr>
            <w:top w:val="none" w:sz="0" w:space="0" w:color="auto"/>
            <w:left w:val="none" w:sz="0" w:space="0" w:color="auto"/>
            <w:bottom w:val="none" w:sz="0" w:space="0" w:color="auto"/>
            <w:right w:val="none" w:sz="0" w:space="0" w:color="auto"/>
          </w:divBdr>
        </w:div>
        <w:div w:id="226454533">
          <w:marLeft w:val="480"/>
          <w:marRight w:val="0"/>
          <w:marTop w:val="0"/>
          <w:marBottom w:val="0"/>
          <w:divBdr>
            <w:top w:val="none" w:sz="0" w:space="0" w:color="auto"/>
            <w:left w:val="none" w:sz="0" w:space="0" w:color="auto"/>
            <w:bottom w:val="none" w:sz="0" w:space="0" w:color="auto"/>
            <w:right w:val="none" w:sz="0" w:space="0" w:color="auto"/>
          </w:divBdr>
        </w:div>
        <w:div w:id="547030842">
          <w:marLeft w:val="480"/>
          <w:marRight w:val="0"/>
          <w:marTop w:val="0"/>
          <w:marBottom w:val="0"/>
          <w:divBdr>
            <w:top w:val="none" w:sz="0" w:space="0" w:color="auto"/>
            <w:left w:val="none" w:sz="0" w:space="0" w:color="auto"/>
            <w:bottom w:val="none" w:sz="0" w:space="0" w:color="auto"/>
            <w:right w:val="none" w:sz="0" w:space="0" w:color="auto"/>
          </w:divBdr>
        </w:div>
        <w:div w:id="996804034">
          <w:marLeft w:val="480"/>
          <w:marRight w:val="0"/>
          <w:marTop w:val="0"/>
          <w:marBottom w:val="0"/>
          <w:divBdr>
            <w:top w:val="none" w:sz="0" w:space="0" w:color="auto"/>
            <w:left w:val="none" w:sz="0" w:space="0" w:color="auto"/>
            <w:bottom w:val="none" w:sz="0" w:space="0" w:color="auto"/>
            <w:right w:val="none" w:sz="0" w:space="0" w:color="auto"/>
          </w:divBdr>
        </w:div>
        <w:div w:id="1536458672">
          <w:marLeft w:val="480"/>
          <w:marRight w:val="0"/>
          <w:marTop w:val="0"/>
          <w:marBottom w:val="0"/>
          <w:divBdr>
            <w:top w:val="none" w:sz="0" w:space="0" w:color="auto"/>
            <w:left w:val="none" w:sz="0" w:space="0" w:color="auto"/>
            <w:bottom w:val="none" w:sz="0" w:space="0" w:color="auto"/>
            <w:right w:val="none" w:sz="0" w:space="0" w:color="auto"/>
          </w:divBdr>
        </w:div>
        <w:div w:id="615141932">
          <w:marLeft w:val="480"/>
          <w:marRight w:val="0"/>
          <w:marTop w:val="0"/>
          <w:marBottom w:val="0"/>
          <w:divBdr>
            <w:top w:val="none" w:sz="0" w:space="0" w:color="auto"/>
            <w:left w:val="none" w:sz="0" w:space="0" w:color="auto"/>
            <w:bottom w:val="none" w:sz="0" w:space="0" w:color="auto"/>
            <w:right w:val="none" w:sz="0" w:space="0" w:color="auto"/>
          </w:divBdr>
        </w:div>
        <w:div w:id="1873417196">
          <w:marLeft w:val="480"/>
          <w:marRight w:val="0"/>
          <w:marTop w:val="0"/>
          <w:marBottom w:val="0"/>
          <w:divBdr>
            <w:top w:val="none" w:sz="0" w:space="0" w:color="auto"/>
            <w:left w:val="none" w:sz="0" w:space="0" w:color="auto"/>
            <w:bottom w:val="none" w:sz="0" w:space="0" w:color="auto"/>
            <w:right w:val="none" w:sz="0" w:space="0" w:color="auto"/>
          </w:divBdr>
        </w:div>
        <w:div w:id="1500852590">
          <w:marLeft w:val="480"/>
          <w:marRight w:val="0"/>
          <w:marTop w:val="0"/>
          <w:marBottom w:val="0"/>
          <w:divBdr>
            <w:top w:val="none" w:sz="0" w:space="0" w:color="auto"/>
            <w:left w:val="none" w:sz="0" w:space="0" w:color="auto"/>
            <w:bottom w:val="none" w:sz="0" w:space="0" w:color="auto"/>
            <w:right w:val="none" w:sz="0" w:space="0" w:color="auto"/>
          </w:divBdr>
        </w:div>
        <w:div w:id="1624076915">
          <w:marLeft w:val="480"/>
          <w:marRight w:val="0"/>
          <w:marTop w:val="0"/>
          <w:marBottom w:val="0"/>
          <w:divBdr>
            <w:top w:val="none" w:sz="0" w:space="0" w:color="auto"/>
            <w:left w:val="none" w:sz="0" w:space="0" w:color="auto"/>
            <w:bottom w:val="none" w:sz="0" w:space="0" w:color="auto"/>
            <w:right w:val="none" w:sz="0" w:space="0" w:color="auto"/>
          </w:divBdr>
        </w:div>
        <w:div w:id="1119757524">
          <w:marLeft w:val="480"/>
          <w:marRight w:val="0"/>
          <w:marTop w:val="0"/>
          <w:marBottom w:val="0"/>
          <w:divBdr>
            <w:top w:val="none" w:sz="0" w:space="0" w:color="auto"/>
            <w:left w:val="none" w:sz="0" w:space="0" w:color="auto"/>
            <w:bottom w:val="none" w:sz="0" w:space="0" w:color="auto"/>
            <w:right w:val="none" w:sz="0" w:space="0" w:color="auto"/>
          </w:divBdr>
        </w:div>
        <w:div w:id="2012678732">
          <w:marLeft w:val="480"/>
          <w:marRight w:val="0"/>
          <w:marTop w:val="0"/>
          <w:marBottom w:val="0"/>
          <w:divBdr>
            <w:top w:val="none" w:sz="0" w:space="0" w:color="auto"/>
            <w:left w:val="none" w:sz="0" w:space="0" w:color="auto"/>
            <w:bottom w:val="none" w:sz="0" w:space="0" w:color="auto"/>
            <w:right w:val="none" w:sz="0" w:space="0" w:color="auto"/>
          </w:divBdr>
        </w:div>
        <w:div w:id="72897323">
          <w:marLeft w:val="480"/>
          <w:marRight w:val="0"/>
          <w:marTop w:val="0"/>
          <w:marBottom w:val="0"/>
          <w:divBdr>
            <w:top w:val="none" w:sz="0" w:space="0" w:color="auto"/>
            <w:left w:val="none" w:sz="0" w:space="0" w:color="auto"/>
            <w:bottom w:val="none" w:sz="0" w:space="0" w:color="auto"/>
            <w:right w:val="none" w:sz="0" w:space="0" w:color="auto"/>
          </w:divBdr>
        </w:div>
        <w:div w:id="1154177244">
          <w:marLeft w:val="480"/>
          <w:marRight w:val="0"/>
          <w:marTop w:val="0"/>
          <w:marBottom w:val="0"/>
          <w:divBdr>
            <w:top w:val="none" w:sz="0" w:space="0" w:color="auto"/>
            <w:left w:val="none" w:sz="0" w:space="0" w:color="auto"/>
            <w:bottom w:val="none" w:sz="0" w:space="0" w:color="auto"/>
            <w:right w:val="none" w:sz="0" w:space="0" w:color="auto"/>
          </w:divBdr>
        </w:div>
        <w:div w:id="166602812">
          <w:marLeft w:val="480"/>
          <w:marRight w:val="0"/>
          <w:marTop w:val="0"/>
          <w:marBottom w:val="0"/>
          <w:divBdr>
            <w:top w:val="none" w:sz="0" w:space="0" w:color="auto"/>
            <w:left w:val="none" w:sz="0" w:space="0" w:color="auto"/>
            <w:bottom w:val="none" w:sz="0" w:space="0" w:color="auto"/>
            <w:right w:val="none" w:sz="0" w:space="0" w:color="auto"/>
          </w:divBdr>
        </w:div>
        <w:div w:id="304236792">
          <w:marLeft w:val="480"/>
          <w:marRight w:val="0"/>
          <w:marTop w:val="0"/>
          <w:marBottom w:val="0"/>
          <w:divBdr>
            <w:top w:val="none" w:sz="0" w:space="0" w:color="auto"/>
            <w:left w:val="none" w:sz="0" w:space="0" w:color="auto"/>
            <w:bottom w:val="none" w:sz="0" w:space="0" w:color="auto"/>
            <w:right w:val="none" w:sz="0" w:space="0" w:color="auto"/>
          </w:divBdr>
        </w:div>
        <w:div w:id="1938442955">
          <w:marLeft w:val="480"/>
          <w:marRight w:val="0"/>
          <w:marTop w:val="0"/>
          <w:marBottom w:val="0"/>
          <w:divBdr>
            <w:top w:val="none" w:sz="0" w:space="0" w:color="auto"/>
            <w:left w:val="none" w:sz="0" w:space="0" w:color="auto"/>
            <w:bottom w:val="none" w:sz="0" w:space="0" w:color="auto"/>
            <w:right w:val="none" w:sz="0" w:space="0" w:color="auto"/>
          </w:divBdr>
        </w:div>
        <w:div w:id="2093816126">
          <w:marLeft w:val="480"/>
          <w:marRight w:val="0"/>
          <w:marTop w:val="0"/>
          <w:marBottom w:val="0"/>
          <w:divBdr>
            <w:top w:val="none" w:sz="0" w:space="0" w:color="auto"/>
            <w:left w:val="none" w:sz="0" w:space="0" w:color="auto"/>
            <w:bottom w:val="none" w:sz="0" w:space="0" w:color="auto"/>
            <w:right w:val="none" w:sz="0" w:space="0" w:color="auto"/>
          </w:divBdr>
        </w:div>
        <w:div w:id="1859536796">
          <w:marLeft w:val="480"/>
          <w:marRight w:val="0"/>
          <w:marTop w:val="0"/>
          <w:marBottom w:val="0"/>
          <w:divBdr>
            <w:top w:val="none" w:sz="0" w:space="0" w:color="auto"/>
            <w:left w:val="none" w:sz="0" w:space="0" w:color="auto"/>
            <w:bottom w:val="none" w:sz="0" w:space="0" w:color="auto"/>
            <w:right w:val="none" w:sz="0" w:space="0" w:color="auto"/>
          </w:divBdr>
        </w:div>
        <w:div w:id="911348964">
          <w:marLeft w:val="480"/>
          <w:marRight w:val="0"/>
          <w:marTop w:val="0"/>
          <w:marBottom w:val="0"/>
          <w:divBdr>
            <w:top w:val="none" w:sz="0" w:space="0" w:color="auto"/>
            <w:left w:val="none" w:sz="0" w:space="0" w:color="auto"/>
            <w:bottom w:val="none" w:sz="0" w:space="0" w:color="auto"/>
            <w:right w:val="none" w:sz="0" w:space="0" w:color="auto"/>
          </w:divBdr>
        </w:div>
        <w:div w:id="8142078">
          <w:marLeft w:val="480"/>
          <w:marRight w:val="0"/>
          <w:marTop w:val="0"/>
          <w:marBottom w:val="0"/>
          <w:divBdr>
            <w:top w:val="none" w:sz="0" w:space="0" w:color="auto"/>
            <w:left w:val="none" w:sz="0" w:space="0" w:color="auto"/>
            <w:bottom w:val="none" w:sz="0" w:space="0" w:color="auto"/>
            <w:right w:val="none" w:sz="0" w:space="0" w:color="auto"/>
          </w:divBdr>
        </w:div>
        <w:div w:id="48458509">
          <w:marLeft w:val="480"/>
          <w:marRight w:val="0"/>
          <w:marTop w:val="0"/>
          <w:marBottom w:val="0"/>
          <w:divBdr>
            <w:top w:val="none" w:sz="0" w:space="0" w:color="auto"/>
            <w:left w:val="none" w:sz="0" w:space="0" w:color="auto"/>
            <w:bottom w:val="none" w:sz="0" w:space="0" w:color="auto"/>
            <w:right w:val="none" w:sz="0" w:space="0" w:color="auto"/>
          </w:divBdr>
        </w:div>
        <w:div w:id="1775052956">
          <w:marLeft w:val="480"/>
          <w:marRight w:val="0"/>
          <w:marTop w:val="0"/>
          <w:marBottom w:val="0"/>
          <w:divBdr>
            <w:top w:val="none" w:sz="0" w:space="0" w:color="auto"/>
            <w:left w:val="none" w:sz="0" w:space="0" w:color="auto"/>
            <w:bottom w:val="none" w:sz="0" w:space="0" w:color="auto"/>
            <w:right w:val="none" w:sz="0" w:space="0" w:color="auto"/>
          </w:divBdr>
        </w:div>
        <w:div w:id="157111278">
          <w:marLeft w:val="480"/>
          <w:marRight w:val="0"/>
          <w:marTop w:val="0"/>
          <w:marBottom w:val="0"/>
          <w:divBdr>
            <w:top w:val="none" w:sz="0" w:space="0" w:color="auto"/>
            <w:left w:val="none" w:sz="0" w:space="0" w:color="auto"/>
            <w:bottom w:val="none" w:sz="0" w:space="0" w:color="auto"/>
            <w:right w:val="none" w:sz="0" w:space="0" w:color="auto"/>
          </w:divBdr>
        </w:div>
        <w:div w:id="2120639053">
          <w:marLeft w:val="480"/>
          <w:marRight w:val="0"/>
          <w:marTop w:val="0"/>
          <w:marBottom w:val="0"/>
          <w:divBdr>
            <w:top w:val="none" w:sz="0" w:space="0" w:color="auto"/>
            <w:left w:val="none" w:sz="0" w:space="0" w:color="auto"/>
            <w:bottom w:val="none" w:sz="0" w:space="0" w:color="auto"/>
            <w:right w:val="none" w:sz="0" w:space="0" w:color="auto"/>
          </w:divBdr>
        </w:div>
        <w:div w:id="978190380">
          <w:marLeft w:val="480"/>
          <w:marRight w:val="0"/>
          <w:marTop w:val="0"/>
          <w:marBottom w:val="0"/>
          <w:divBdr>
            <w:top w:val="none" w:sz="0" w:space="0" w:color="auto"/>
            <w:left w:val="none" w:sz="0" w:space="0" w:color="auto"/>
            <w:bottom w:val="none" w:sz="0" w:space="0" w:color="auto"/>
            <w:right w:val="none" w:sz="0" w:space="0" w:color="auto"/>
          </w:divBdr>
        </w:div>
        <w:div w:id="727647174">
          <w:marLeft w:val="480"/>
          <w:marRight w:val="0"/>
          <w:marTop w:val="0"/>
          <w:marBottom w:val="0"/>
          <w:divBdr>
            <w:top w:val="none" w:sz="0" w:space="0" w:color="auto"/>
            <w:left w:val="none" w:sz="0" w:space="0" w:color="auto"/>
            <w:bottom w:val="none" w:sz="0" w:space="0" w:color="auto"/>
            <w:right w:val="none" w:sz="0" w:space="0" w:color="auto"/>
          </w:divBdr>
        </w:div>
        <w:div w:id="1526022646">
          <w:marLeft w:val="480"/>
          <w:marRight w:val="0"/>
          <w:marTop w:val="0"/>
          <w:marBottom w:val="0"/>
          <w:divBdr>
            <w:top w:val="none" w:sz="0" w:space="0" w:color="auto"/>
            <w:left w:val="none" w:sz="0" w:space="0" w:color="auto"/>
            <w:bottom w:val="none" w:sz="0" w:space="0" w:color="auto"/>
            <w:right w:val="none" w:sz="0" w:space="0" w:color="auto"/>
          </w:divBdr>
        </w:div>
        <w:div w:id="358050010">
          <w:marLeft w:val="480"/>
          <w:marRight w:val="0"/>
          <w:marTop w:val="0"/>
          <w:marBottom w:val="0"/>
          <w:divBdr>
            <w:top w:val="none" w:sz="0" w:space="0" w:color="auto"/>
            <w:left w:val="none" w:sz="0" w:space="0" w:color="auto"/>
            <w:bottom w:val="none" w:sz="0" w:space="0" w:color="auto"/>
            <w:right w:val="none" w:sz="0" w:space="0" w:color="auto"/>
          </w:divBdr>
        </w:div>
        <w:div w:id="592476222">
          <w:marLeft w:val="480"/>
          <w:marRight w:val="0"/>
          <w:marTop w:val="0"/>
          <w:marBottom w:val="0"/>
          <w:divBdr>
            <w:top w:val="none" w:sz="0" w:space="0" w:color="auto"/>
            <w:left w:val="none" w:sz="0" w:space="0" w:color="auto"/>
            <w:bottom w:val="none" w:sz="0" w:space="0" w:color="auto"/>
            <w:right w:val="none" w:sz="0" w:space="0" w:color="auto"/>
          </w:divBdr>
        </w:div>
        <w:div w:id="100687929">
          <w:marLeft w:val="480"/>
          <w:marRight w:val="0"/>
          <w:marTop w:val="0"/>
          <w:marBottom w:val="0"/>
          <w:divBdr>
            <w:top w:val="none" w:sz="0" w:space="0" w:color="auto"/>
            <w:left w:val="none" w:sz="0" w:space="0" w:color="auto"/>
            <w:bottom w:val="none" w:sz="0" w:space="0" w:color="auto"/>
            <w:right w:val="none" w:sz="0" w:space="0" w:color="auto"/>
          </w:divBdr>
        </w:div>
        <w:div w:id="160126132">
          <w:marLeft w:val="480"/>
          <w:marRight w:val="0"/>
          <w:marTop w:val="0"/>
          <w:marBottom w:val="0"/>
          <w:divBdr>
            <w:top w:val="none" w:sz="0" w:space="0" w:color="auto"/>
            <w:left w:val="none" w:sz="0" w:space="0" w:color="auto"/>
            <w:bottom w:val="none" w:sz="0" w:space="0" w:color="auto"/>
            <w:right w:val="none" w:sz="0" w:space="0" w:color="auto"/>
          </w:divBdr>
        </w:div>
        <w:div w:id="604189532">
          <w:marLeft w:val="480"/>
          <w:marRight w:val="0"/>
          <w:marTop w:val="0"/>
          <w:marBottom w:val="0"/>
          <w:divBdr>
            <w:top w:val="none" w:sz="0" w:space="0" w:color="auto"/>
            <w:left w:val="none" w:sz="0" w:space="0" w:color="auto"/>
            <w:bottom w:val="none" w:sz="0" w:space="0" w:color="auto"/>
            <w:right w:val="none" w:sz="0" w:space="0" w:color="auto"/>
          </w:divBdr>
        </w:div>
      </w:divsChild>
    </w:div>
    <w:div w:id="1684164126">
      <w:bodyDiv w:val="1"/>
      <w:marLeft w:val="0"/>
      <w:marRight w:val="0"/>
      <w:marTop w:val="0"/>
      <w:marBottom w:val="0"/>
      <w:divBdr>
        <w:top w:val="none" w:sz="0" w:space="0" w:color="auto"/>
        <w:left w:val="none" w:sz="0" w:space="0" w:color="auto"/>
        <w:bottom w:val="none" w:sz="0" w:space="0" w:color="auto"/>
        <w:right w:val="none" w:sz="0" w:space="0" w:color="auto"/>
      </w:divBdr>
    </w:div>
    <w:div w:id="1686515640">
      <w:bodyDiv w:val="1"/>
      <w:marLeft w:val="0"/>
      <w:marRight w:val="0"/>
      <w:marTop w:val="0"/>
      <w:marBottom w:val="0"/>
      <w:divBdr>
        <w:top w:val="none" w:sz="0" w:space="0" w:color="auto"/>
        <w:left w:val="none" w:sz="0" w:space="0" w:color="auto"/>
        <w:bottom w:val="none" w:sz="0" w:space="0" w:color="auto"/>
        <w:right w:val="none" w:sz="0" w:space="0" w:color="auto"/>
      </w:divBdr>
    </w:div>
    <w:div w:id="1688867829">
      <w:bodyDiv w:val="1"/>
      <w:marLeft w:val="0"/>
      <w:marRight w:val="0"/>
      <w:marTop w:val="0"/>
      <w:marBottom w:val="0"/>
      <w:divBdr>
        <w:top w:val="none" w:sz="0" w:space="0" w:color="auto"/>
        <w:left w:val="none" w:sz="0" w:space="0" w:color="auto"/>
        <w:bottom w:val="none" w:sz="0" w:space="0" w:color="auto"/>
        <w:right w:val="none" w:sz="0" w:space="0" w:color="auto"/>
      </w:divBdr>
    </w:div>
    <w:div w:id="1689671621">
      <w:bodyDiv w:val="1"/>
      <w:marLeft w:val="0"/>
      <w:marRight w:val="0"/>
      <w:marTop w:val="0"/>
      <w:marBottom w:val="0"/>
      <w:divBdr>
        <w:top w:val="none" w:sz="0" w:space="0" w:color="auto"/>
        <w:left w:val="none" w:sz="0" w:space="0" w:color="auto"/>
        <w:bottom w:val="none" w:sz="0" w:space="0" w:color="auto"/>
        <w:right w:val="none" w:sz="0" w:space="0" w:color="auto"/>
      </w:divBdr>
    </w:div>
    <w:div w:id="1690066509">
      <w:bodyDiv w:val="1"/>
      <w:marLeft w:val="0"/>
      <w:marRight w:val="0"/>
      <w:marTop w:val="0"/>
      <w:marBottom w:val="0"/>
      <w:divBdr>
        <w:top w:val="none" w:sz="0" w:space="0" w:color="auto"/>
        <w:left w:val="none" w:sz="0" w:space="0" w:color="auto"/>
        <w:bottom w:val="none" w:sz="0" w:space="0" w:color="auto"/>
        <w:right w:val="none" w:sz="0" w:space="0" w:color="auto"/>
      </w:divBdr>
    </w:div>
    <w:div w:id="1693527919">
      <w:bodyDiv w:val="1"/>
      <w:marLeft w:val="0"/>
      <w:marRight w:val="0"/>
      <w:marTop w:val="0"/>
      <w:marBottom w:val="0"/>
      <w:divBdr>
        <w:top w:val="none" w:sz="0" w:space="0" w:color="auto"/>
        <w:left w:val="none" w:sz="0" w:space="0" w:color="auto"/>
        <w:bottom w:val="none" w:sz="0" w:space="0" w:color="auto"/>
        <w:right w:val="none" w:sz="0" w:space="0" w:color="auto"/>
      </w:divBdr>
    </w:div>
    <w:div w:id="1694263749">
      <w:bodyDiv w:val="1"/>
      <w:marLeft w:val="0"/>
      <w:marRight w:val="0"/>
      <w:marTop w:val="0"/>
      <w:marBottom w:val="0"/>
      <w:divBdr>
        <w:top w:val="none" w:sz="0" w:space="0" w:color="auto"/>
        <w:left w:val="none" w:sz="0" w:space="0" w:color="auto"/>
        <w:bottom w:val="none" w:sz="0" w:space="0" w:color="auto"/>
        <w:right w:val="none" w:sz="0" w:space="0" w:color="auto"/>
      </w:divBdr>
    </w:div>
    <w:div w:id="1694771263">
      <w:bodyDiv w:val="1"/>
      <w:marLeft w:val="0"/>
      <w:marRight w:val="0"/>
      <w:marTop w:val="0"/>
      <w:marBottom w:val="0"/>
      <w:divBdr>
        <w:top w:val="none" w:sz="0" w:space="0" w:color="auto"/>
        <w:left w:val="none" w:sz="0" w:space="0" w:color="auto"/>
        <w:bottom w:val="none" w:sz="0" w:space="0" w:color="auto"/>
        <w:right w:val="none" w:sz="0" w:space="0" w:color="auto"/>
      </w:divBdr>
      <w:divsChild>
        <w:div w:id="355887317">
          <w:marLeft w:val="480"/>
          <w:marRight w:val="0"/>
          <w:marTop w:val="0"/>
          <w:marBottom w:val="0"/>
          <w:divBdr>
            <w:top w:val="none" w:sz="0" w:space="0" w:color="auto"/>
            <w:left w:val="none" w:sz="0" w:space="0" w:color="auto"/>
            <w:bottom w:val="none" w:sz="0" w:space="0" w:color="auto"/>
            <w:right w:val="none" w:sz="0" w:space="0" w:color="auto"/>
          </w:divBdr>
        </w:div>
        <w:div w:id="1539900741">
          <w:marLeft w:val="480"/>
          <w:marRight w:val="0"/>
          <w:marTop w:val="0"/>
          <w:marBottom w:val="0"/>
          <w:divBdr>
            <w:top w:val="none" w:sz="0" w:space="0" w:color="auto"/>
            <w:left w:val="none" w:sz="0" w:space="0" w:color="auto"/>
            <w:bottom w:val="none" w:sz="0" w:space="0" w:color="auto"/>
            <w:right w:val="none" w:sz="0" w:space="0" w:color="auto"/>
          </w:divBdr>
        </w:div>
        <w:div w:id="708652551">
          <w:marLeft w:val="480"/>
          <w:marRight w:val="0"/>
          <w:marTop w:val="0"/>
          <w:marBottom w:val="0"/>
          <w:divBdr>
            <w:top w:val="none" w:sz="0" w:space="0" w:color="auto"/>
            <w:left w:val="none" w:sz="0" w:space="0" w:color="auto"/>
            <w:bottom w:val="none" w:sz="0" w:space="0" w:color="auto"/>
            <w:right w:val="none" w:sz="0" w:space="0" w:color="auto"/>
          </w:divBdr>
        </w:div>
        <w:div w:id="1464497483">
          <w:marLeft w:val="480"/>
          <w:marRight w:val="0"/>
          <w:marTop w:val="0"/>
          <w:marBottom w:val="0"/>
          <w:divBdr>
            <w:top w:val="none" w:sz="0" w:space="0" w:color="auto"/>
            <w:left w:val="none" w:sz="0" w:space="0" w:color="auto"/>
            <w:bottom w:val="none" w:sz="0" w:space="0" w:color="auto"/>
            <w:right w:val="none" w:sz="0" w:space="0" w:color="auto"/>
          </w:divBdr>
        </w:div>
        <w:div w:id="1934706436">
          <w:marLeft w:val="480"/>
          <w:marRight w:val="0"/>
          <w:marTop w:val="0"/>
          <w:marBottom w:val="0"/>
          <w:divBdr>
            <w:top w:val="none" w:sz="0" w:space="0" w:color="auto"/>
            <w:left w:val="none" w:sz="0" w:space="0" w:color="auto"/>
            <w:bottom w:val="none" w:sz="0" w:space="0" w:color="auto"/>
            <w:right w:val="none" w:sz="0" w:space="0" w:color="auto"/>
          </w:divBdr>
        </w:div>
        <w:div w:id="1936014021">
          <w:marLeft w:val="480"/>
          <w:marRight w:val="0"/>
          <w:marTop w:val="0"/>
          <w:marBottom w:val="0"/>
          <w:divBdr>
            <w:top w:val="none" w:sz="0" w:space="0" w:color="auto"/>
            <w:left w:val="none" w:sz="0" w:space="0" w:color="auto"/>
            <w:bottom w:val="none" w:sz="0" w:space="0" w:color="auto"/>
            <w:right w:val="none" w:sz="0" w:space="0" w:color="auto"/>
          </w:divBdr>
        </w:div>
        <w:div w:id="1021396611">
          <w:marLeft w:val="480"/>
          <w:marRight w:val="0"/>
          <w:marTop w:val="0"/>
          <w:marBottom w:val="0"/>
          <w:divBdr>
            <w:top w:val="none" w:sz="0" w:space="0" w:color="auto"/>
            <w:left w:val="none" w:sz="0" w:space="0" w:color="auto"/>
            <w:bottom w:val="none" w:sz="0" w:space="0" w:color="auto"/>
            <w:right w:val="none" w:sz="0" w:space="0" w:color="auto"/>
          </w:divBdr>
        </w:div>
        <w:div w:id="481125039">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119036615">
          <w:marLeft w:val="480"/>
          <w:marRight w:val="0"/>
          <w:marTop w:val="0"/>
          <w:marBottom w:val="0"/>
          <w:divBdr>
            <w:top w:val="none" w:sz="0" w:space="0" w:color="auto"/>
            <w:left w:val="none" w:sz="0" w:space="0" w:color="auto"/>
            <w:bottom w:val="none" w:sz="0" w:space="0" w:color="auto"/>
            <w:right w:val="none" w:sz="0" w:space="0" w:color="auto"/>
          </w:divBdr>
        </w:div>
        <w:div w:id="633411418">
          <w:marLeft w:val="480"/>
          <w:marRight w:val="0"/>
          <w:marTop w:val="0"/>
          <w:marBottom w:val="0"/>
          <w:divBdr>
            <w:top w:val="none" w:sz="0" w:space="0" w:color="auto"/>
            <w:left w:val="none" w:sz="0" w:space="0" w:color="auto"/>
            <w:bottom w:val="none" w:sz="0" w:space="0" w:color="auto"/>
            <w:right w:val="none" w:sz="0" w:space="0" w:color="auto"/>
          </w:divBdr>
        </w:div>
        <w:div w:id="1829438996">
          <w:marLeft w:val="480"/>
          <w:marRight w:val="0"/>
          <w:marTop w:val="0"/>
          <w:marBottom w:val="0"/>
          <w:divBdr>
            <w:top w:val="none" w:sz="0" w:space="0" w:color="auto"/>
            <w:left w:val="none" w:sz="0" w:space="0" w:color="auto"/>
            <w:bottom w:val="none" w:sz="0" w:space="0" w:color="auto"/>
            <w:right w:val="none" w:sz="0" w:space="0" w:color="auto"/>
          </w:divBdr>
        </w:div>
        <w:div w:id="785347001">
          <w:marLeft w:val="480"/>
          <w:marRight w:val="0"/>
          <w:marTop w:val="0"/>
          <w:marBottom w:val="0"/>
          <w:divBdr>
            <w:top w:val="none" w:sz="0" w:space="0" w:color="auto"/>
            <w:left w:val="none" w:sz="0" w:space="0" w:color="auto"/>
            <w:bottom w:val="none" w:sz="0" w:space="0" w:color="auto"/>
            <w:right w:val="none" w:sz="0" w:space="0" w:color="auto"/>
          </w:divBdr>
        </w:div>
        <w:div w:id="2034651117">
          <w:marLeft w:val="480"/>
          <w:marRight w:val="0"/>
          <w:marTop w:val="0"/>
          <w:marBottom w:val="0"/>
          <w:divBdr>
            <w:top w:val="none" w:sz="0" w:space="0" w:color="auto"/>
            <w:left w:val="none" w:sz="0" w:space="0" w:color="auto"/>
            <w:bottom w:val="none" w:sz="0" w:space="0" w:color="auto"/>
            <w:right w:val="none" w:sz="0" w:space="0" w:color="auto"/>
          </w:divBdr>
        </w:div>
        <w:div w:id="1670673783">
          <w:marLeft w:val="480"/>
          <w:marRight w:val="0"/>
          <w:marTop w:val="0"/>
          <w:marBottom w:val="0"/>
          <w:divBdr>
            <w:top w:val="none" w:sz="0" w:space="0" w:color="auto"/>
            <w:left w:val="none" w:sz="0" w:space="0" w:color="auto"/>
            <w:bottom w:val="none" w:sz="0" w:space="0" w:color="auto"/>
            <w:right w:val="none" w:sz="0" w:space="0" w:color="auto"/>
          </w:divBdr>
        </w:div>
        <w:div w:id="1937863440">
          <w:marLeft w:val="480"/>
          <w:marRight w:val="0"/>
          <w:marTop w:val="0"/>
          <w:marBottom w:val="0"/>
          <w:divBdr>
            <w:top w:val="none" w:sz="0" w:space="0" w:color="auto"/>
            <w:left w:val="none" w:sz="0" w:space="0" w:color="auto"/>
            <w:bottom w:val="none" w:sz="0" w:space="0" w:color="auto"/>
            <w:right w:val="none" w:sz="0" w:space="0" w:color="auto"/>
          </w:divBdr>
        </w:div>
        <w:div w:id="1730566062">
          <w:marLeft w:val="480"/>
          <w:marRight w:val="0"/>
          <w:marTop w:val="0"/>
          <w:marBottom w:val="0"/>
          <w:divBdr>
            <w:top w:val="none" w:sz="0" w:space="0" w:color="auto"/>
            <w:left w:val="none" w:sz="0" w:space="0" w:color="auto"/>
            <w:bottom w:val="none" w:sz="0" w:space="0" w:color="auto"/>
            <w:right w:val="none" w:sz="0" w:space="0" w:color="auto"/>
          </w:divBdr>
        </w:div>
        <w:div w:id="1669823728">
          <w:marLeft w:val="480"/>
          <w:marRight w:val="0"/>
          <w:marTop w:val="0"/>
          <w:marBottom w:val="0"/>
          <w:divBdr>
            <w:top w:val="none" w:sz="0" w:space="0" w:color="auto"/>
            <w:left w:val="none" w:sz="0" w:space="0" w:color="auto"/>
            <w:bottom w:val="none" w:sz="0" w:space="0" w:color="auto"/>
            <w:right w:val="none" w:sz="0" w:space="0" w:color="auto"/>
          </w:divBdr>
        </w:div>
        <w:div w:id="502670171">
          <w:marLeft w:val="480"/>
          <w:marRight w:val="0"/>
          <w:marTop w:val="0"/>
          <w:marBottom w:val="0"/>
          <w:divBdr>
            <w:top w:val="none" w:sz="0" w:space="0" w:color="auto"/>
            <w:left w:val="none" w:sz="0" w:space="0" w:color="auto"/>
            <w:bottom w:val="none" w:sz="0" w:space="0" w:color="auto"/>
            <w:right w:val="none" w:sz="0" w:space="0" w:color="auto"/>
          </w:divBdr>
        </w:div>
        <w:div w:id="1647273763">
          <w:marLeft w:val="480"/>
          <w:marRight w:val="0"/>
          <w:marTop w:val="0"/>
          <w:marBottom w:val="0"/>
          <w:divBdr>
            <w:top w:val="none" w:sz="0" w:space="0" w:color="auto"/>
            <w:left w:val="none" w:sz="0" w:space="0" w:color="auto"/>
            <w:bottom w:val="none" w:sz="0" w:space="0" w:color="auto"/>
            <w:right w:val="none" w:sz="0" w:space="0" w:color="auto"/>
          </w:divBdr>
        </w:div>
        <w:div w:id="1108621688">
          <w:marLeft w:val="480"/>
          <w:marRight w:val="0"/>
          <w:marTop w:val="0"/>
          <w:marBottom w:val="0"/>
          <w:divBdr>
            <w:top w:val="none" w:sz="0" w:space="0" w:color="auto"/>
            <w:left w:val="none" w:sz="0" w:space="0" w:color="auto"/>
            <w:bottom w:val="none" w:sz="0" w:space="0" w:color="auto"/>
            <w:right w:val="none" w:sz="0" w:space="0" w:color="auto"/>
          </w:divBdr>
        </w:div>
        <w:div w:id="1141079102">
          <w:marLeft w:val="480"/>
          <w:marRight w:val="0"/>
          <w:marTop w:val="0"/>
          <w:marBottom w:val="0"/>
          <w:divBdr>
            <w:top w:val="none" w:sz="0" w:space="0" w:color="auto"/>
            <w:left w:val="none" w:sz="0" w:space="0" w:color="auto"/>
            <w:bottom w:val="none" w:sz="0" w:space="0" w:color="auto"/>
            <w:right w:val="none" w:sz="0" w:space="0" w:color="auto"/>
          </w:divBdr>
        </w:div>
        <w:div w:id="220479382">
          <w:marLeft w:val="480"/>
          <w:marRight w:val="0"/>
          <w:marTop w:val="0"/>
          <w:marBottom w:val="0"/>
          <w:divBdr>
            <w:top w:val="none" w:sz="0" w:space="0" w:color="auto"/>
            <w:left w:val="none" w:sz="0" w:space="0" w:color="auto"/>
            <w:bottom w:val="none" w:sz="0" w:space="0" w:color="auto"/>
            <w:right w:val="none" w:sz="0" w:space="0" w:color="auto"/>
          </w:divBdr>
        </w:div>
        <w:div w:id="1924727673">
          <w:marLeft w:val="480"/>
          <w:marRight w:val="0"/>
          <w:marTop w:val="0"/>
          <w:marBottom w:val="0"/>
          <w:divBdr>
            <w:top w:val="none" w:sz="0" w:space="0" w:color="auto"/>
            <w:left w:val="none" w:sz="0" w:space="0" w:color="auto"/>
            <w:bottom w:val="none" w:sz="0" w:space="0" w:color="auto"/>
            <w:right w:val="none" w:sz="0" w:space="0" w:color="auto"/>
          </w:divBdr>
        </w:div>
        <w:div w:id="1317295059">
          <w:marLeft w:val="480"/>
          <w:marRight w:val="0"/>
          <w:marTop w:val="0"/>
          <w:marBottom w:val="0"/>
          <w:divBdr>
            <w:top w:val="none" w:sz="0" w:space="0" w:color="auto"/>
            <w:left w:val="none" w:sz="0" w:space="0" w:color="auto"/>
            <w:bottom w:val="none" w:sz="0" w:space="0" w:color="auto"/>
            <w:right w:val="none" w:sz="0" w:space="0" w:color="auto"/>
          </w:divBdr>
        </w:div>
        <w:div w:id="1883396450">
          <w:marLeft w:val="480"/>
          <w:marRight w:val="0"/>
          <w:marTop w:val="0"/>
          <w:marBottom w:val="0"/>
          <w:divBdr>
            <w:top w:val="none" w:sz="0" w:space="0" w:color="auto"/>
            <w:left w:val="none" w:sz="0" w:space="0" w:color="auto"/>
            <w:bottom w:val="none" w:sz="0" w:space="0" w:color="auto"/>
            <w:right w:val="none" w:sz="0" w:space="0" w:color="auto"/>
          </w:divBdr>
        </w:div>
        <w:div w:id="398404989">
          <w:marLeft w:val="480"/>
          <w:marRight w:val="0"/>
          <w:marTop w:val="0"/>
          <w:marBottom w:val="0"/>
          <w:divBdr>
            <w:top w:val="none" w:sz="0" w:space="0" w:color="auto"/>
            <w:left w:val="none" w:sz="0" w:space="0" w:color="auto"/>
            <w:bottom w:val="none" w:sz="0" w:space="0" w:color="auto"/>
            <w:right w:val="none" w:sz="0" w:space="0" w:color="auto"/>
          </w:divBdr>
        </w:div>
        <w:div w:id="439301270">
          <w:marLeft w:val="480"/>
          <w:marRight w:val="0"/>
          <w:marTop w:val="0"/>
          <w:marBottom w:val="0"/>
          <w:divBdr>
            <w:top w:val="none" w:sz="0" w:space="0" w:color="auto"/>
            <w:left w:val="none" w:sz="0" w:space="0" w:color="auto"/>
            <w:bottom w:val="none" w:sz="0" w:space="0" w:color="auto"/>
            <w:right w:val="none" w:sz="0" w:space="0" w:color="auto"/>
          </w:divBdr>
        </w:div>
        <w:div w:id="2089844350">
          <w:marLeft w:val="480"/>
          <w:marRight w:val="0"/>
          <w:marTop w:val="0"/>
          <w:marBottom w:val="0"/>
          <w:divBdr>
            <w:top w:val="none" w:sz="0" w:space="0" w:color="auto"/>
            <w:left w:val="none" w:sz="0" w:space="0" w:color="auto"/>
            <w:bottom w:val="none" w:sz="0" w:space="0" w:color="auto"/>
            <w:right w:val="none" w:sz="0" w:space="0" w:color="auto"/>
          </w:divBdr>
        </w:div>
        <w:div w:id="1377392341">
          <w:marLeft w:val="480"/>
          <w:marRight w:val="0"/>
          <w:marTop w:val="0"/>
          <w:marBottom w:val="0"/>
          <w:divBdr>
            <w:top w:val="none" w:sz="0" w:space="0" w:color="auto"/>
            <w:left w:val="none" w:sz="0" w:space="0" w:color="auto"/>
            <w:bottom w:val="none" w:sz="0" w:space="0" w:color="auto"/>
            <w:right w:val="none" w:sz="0" w:space="0" w:color="auto"/>
          </w:divBdr>
        </w:div>
        <w:div w:id="1270553861">
          <w:marLeft w:val="480"/>
          <w:marRight w:val="0"/>
          <w:marTop w:val="0"/>
          <w:marBottom w:val="0"/>
          <w:divBdr>
            <w:top w:val="none" w:sz="0" w:space="0" w:color="auto"/>
            <w:left w:val="none" w:sz="0" w:space="0" w:color="auto"/>
            <w:bottom w:val="none" w:sz="0" w:space="0" w:color="auto"/>
            <w:right w:val="none" w:sz="0" w:space="0" w:color="auto"/>
          </w:divBdr>
        </w:div>
        <w:div w:id="1422294871">
          <w:marLeft w:val="480"/>
          <w:marRight w:val="0"/>
          <w:marTop w:val="0"/>
          <w:marBottom w:val="0"/>
          <w:divBdr>
            <w:top w:val="none" w:sz="0" w:space="0" w:color="auto"/>
            <w:left w:val="none" w:sz="0" w:space="0" w:color="auto"/>
            <w:bottom w:val="none" w:sz="0" w:space="0" w:color="auto"/>
            <w:right w:val="none" w:sz="0" w:space="0" w:color="auto"/>
          </w:divBdr>
        </w:div>
        <w:div w:id="1767190775">
          <w:marLeft w:val="480"/>
          <w:marRight w:val="0"/>
          <w:marTop w:val="0"/>
          <w:marBottom w:val="0"/>
          <w:divBdr>
            <w:top w:val="none" w:sz="0" w:space="0" w:color="auto"/>
            <w:left w:val="none" w:sz="0" w:space="0" w:color="auto"/>
            <w:bottom w:val="none" w:sz="0" w:space="0" w:color="auto"/>
            <w:right w:val="none" w:sz="0" w:space="0" w:color="auto"/>
          </w:divBdr>
        </w:div>
        <w:div w:id="2132701214">
          <w:marLeft w:val="480"/>
          <w:marRight w:val="0"/>
          <w:marTop w:val="0"/>
          <w:marBottom w:val="0"/>
          <w:divBdr>
            <w:top w:val="none" w:sz="0" w:space="0" w:color="auto"/>
            <w:left w:val="none" w:sz="0" w:space="0" w:color="auto"/>
            <w:bottom w:val="none" w:sz="0" w:space="0" w:color="auto"/>
            <w:right w:val="none" w:sz="0" w:space="0" w:color="auto"/>
          </w:divBdr>
        </w:div>
        <w:div w:id="1354499869">
          <w:marLeft w:val="480"/>
          <w:marRight w:val="0"/>
          <w:marTop w:val="0"/>
          <w:marBottom w:val="0"/>
          <w:divBdr>
            <w:top w:val="none" w:sz="0" w:space="0" w:color="auto"/>
            <w:left w:val="none" w:sz="0" w:space="0" w:color="auto"/>
            <w:bottom w:val="none" w:sz="0" w:space="0" w:color="auto"/>
            <w:right w:val="none" w:sz="0" w:space="0" w:color="auto"/>
          </w:divBdr>
        </w:div>
        <w:div w:id="1905066494">
          <w:marLeft w:val="480"/>
          <w:marRight w:val="0"/>
          <w:marTop w:val="0"/>
          <w:marBottom w:val="0"/>
          <w:divBdr>
            <w:top w:val="none" w:sz="0" w:space="0" w:color="auto"/>
            <w:left w:val="none" w:sz="0" w:space="0" w:color="auto"/>
            <w:bottom w:val="none" w:sz="0" w:space="0" w:color="auto"/>
            <w:right w:val="none" w:sz="0" w:space="0" w:color="auto"/>
          </w:divBdr>
        </w:div>
        <w:div w:id="1696614252">
          <w:marLeft w:val="480"/>
          <w:marRight w:val="0"/>
          <w:marTop w:val="0"/>
          <w:marBottom w:val="0"/>
          <w:divBdr>
            <w:top w:val="none" w:sz="0" w:space="0" w:color="auto"/>
            <w:left w:val="none" w:sz="0" w:space="0" w:color="auto"/>
            <w:bottom w:val="none" w:sz="0" w:space="0" w:color="auto"/>
            <w:right w:val="none" w:sz="0" w:space="0" w:color="auto"/>
          </w:divBdr>
        </w:div>
        <w:div w:id="619994544">
          <w:marLeft w:val="480"/>
          <w:marRight w:val="0"/>
          <w:marTop w:val="0"/>
          <w:marBottom w:val="0"/>
          <w:divBdr>
            <w:top w:val="none" w:sz="0" w:space="0" w:color="auto"/>
            <w:left w:val="none" w:sz="0" w:space="0" w:color="auto"/>
            <w:bottom w:val="none" w:sz="0" w:space="0" w:color="auto"/>
            <w:right w:val="none" w:sz="0" w:space="0" w:color="auto"/>
          </w:divBdr>
        </w:div>
        <w:div w:id="1572498276">
          <w:marLeft w:val="480"/>
          <w:marRight w:val="0"/>
          <w:marTop w:val="0"/>
          <w:marBottom w:val="0"/>
          <w:divBdr>
            <w:top w:val="none" w:sz="0" w:space="0" w:color="auto"/>
            <w:left w:val="none" w:sz="0" w:space="0" w:color="auto"/>
            <w:bottom w:val="none" w:sz="0" w:space="0" w:color="auto"/>
            <w:right w:val="none" w:sz="0" w:space="0" w:color="auto"/>
          </w:divBdr>
        </w:div>
        <w:div w:id="73749316">
          <w:marLeft w:val="480"/>
          <w:marRight w:val="0"/>
          <w:marTop w:val="0"/>
          <w:marBottom w:val="0"/>
          <w:divBdr>
            <w:top w:val="none" w:sz="0" w:space="0" w:color="auto"/>
            <w:left w:val="none" w:sz="0" w:space="0" w:color="auto"/>
            <w:bottom w:val="none" w:sz="0" w:space="0" w:color="auto"/>
            <w:right w:val="none" w:sz="0" w:space="0" w:color="auto"/>
          </w:divBdr>
        </w:div>
        <w:div w:id="1994983303">
          <w:marLeft w:val="480"/>
          <w:marRight w:val="0"/>
          <w:marTop w:val="0"/>
          <w:marBottom w:val="0"/>
          <w:divBdr>
            <w:top w:val="none" w:sz="0" w:space="0" w:color="auto"/>
            <w:left w:val="none" w:sz="0" w:space="0" w:color="auto"/>
            <w:bottom w:val="none" w:sz="0" w:space="0" w:color="auto"/>
            <w:right w:val="none" w:sz="0" w:space="0" w:color="auto"/>
          </w:divBdr>
        </w:div>
        <w:div w:id="1092704727">
          <w:marLeft w:val="480"/>
          <w:marRight w:val="0"/>
          <w:marTop w:val="0"/>
          <w:marBottom w:val="0"/>
          <w:divBdr>
            <w:top w:val="none" w:sz="0" w:space="0" w:color="auto"/>
            <w:left w:val="none" w:sz="0" w:space="0" w:color="auto"/>
            <w:bottom w:val="none" w:sz="0" w:space="0" w:color="auto"/>
            <w:right w:val="none" w:sz="0" w:space="0" w:color="auto"/>
          </w:divBdr>
        </w:div>
        <w:div w:id="1016031918">
          <w:marLeft w:val="480"/>
          <w:marRight w:val="0"/>
          <w:marTop w:val="0"/>
          <w:marBottom w:val="0"/>
          <w:divBdr>
            <w:top w:val="none" w:sz="0" w:space="0" w:color="auto"/>
            <w:left w:val="none" w:sz="0" w:space="0" w:color="auto"/>
            <w:bottom w:val="none" w:sz="0" w:space="0" w:color="auto"/>
            <w:right w:val="none" w:sz="0" w:space="0" w:color="auto"/>
          </w:divBdr>
        </w:div>
        <w:div w:id="1301299489">
          <w:marLeft w:val="480"/>
          <w:marRight w:val="0"/>
          <w:marTop w:val="0"/>
          <w:marBottom w:val="0"/>
          <w:divBdr>
            <w:top w:val="none" w:sz="0" w:space="0" w:color="auto"/>
            <w:left w:val="none" w:sz="0" w:space="0" w:color="auto"/>
            <w:bottom w:val="none" w:sz="0" w:space="0" w:color="auto"/>
            <w:right w:val="none" w:sz="0" w:space="0" w:color="auto"/>
          </w:divBdr>
        </w:div>
        <w:div w:id="420687115">
          <w:marLeft w:val="480"/>
          <w:marRight w:val="0"/>
          <w:marTop w:val="0"/>
          <w:marBottom w:val="0"/>
          <w:divBdr>
            <w:top w:val="none" w:sz="0" w:space="0" w:color="auto"/>
            <w:left w:val="none" w:sz="0" w:space="0" w:color="auto"/>
            <w:bottom w:val="none" w:sz="0" w:space="0" w:color="auto"/>
            <w:right w:val="none" w:sz="0" w:space="0" w:color="auto"/>
          </w:divBdr>
        </w:div>
        <w:div w:id="106774194">
          <w:marLeft w:val="480"/>
          <w:marRight w:val="0"/>
          <w:marTop w:val="0"/>
          <w:marBottom w:val="0"/>
          <w:divBdr>
            <w:top w:val="none" w:sz="0" w:space="0" w:color="auto"/>
            <w:left w:val="none" w:sz="0" w:space="0" w:color="auto"/>
            <w:bottom w:val="none" w:sz="0" w:space="0" w:color="auto"/>
            <w:right w:val="none" w:sz="0" w:space="0" w:color="auto"/>
          </w:divBdr>
        </w:div>
        <w:div w:id="1232808199">
          <w:marLeft w:val="480"/>
          <w:marRight w:val="0"/>
          <w:marTop w:val="0"/>
          <w:marBottom w:val="0"/>
          <w:divBdr>
            <w:top w:val="none" w:sz="0" w:space="0" w:color="auto"/>
            <w:left w:val="none" w:sz="0" w:space="0" w:color="auto"/>
            <w:bottom w:val="none" w:sz="0" w:space="0" w:color="auto"/>
            <w:right w:val="none" w:sz="0" w:space="0" w:color="auto"/>
          </w:divBdr>
        </w:div>
        <w:div w:id="1978296782">
          <w:marLeft w:val="480"/>
          <w:marRight w:val="0"/>
          <w:marTop w:val="0"/>
          <w:marBottom w:val="0"/>
          <w:divBdr>
            <w:top w:val="none" w:sz="0" w:space="0" w:color="auto"/>
            <w:left w:val="none" w:sz="0" w:space="0" w:color="auto"/>
            <w:bottom w:val="none" w:sz="0" w:space="0" w:color="auto"/>
            <w:right w:val="none" w:sz="0" w:space="0" w:color="auto"/>
          </w:divBdr>
        </w:div>
        <w:div w:id="1006397806">
          <w:marLeft w:val="480"/>
          <w:marRight w:val="0"/>
          <w:marTop w:val="0"/>
          <w:marBottom w:val="0"/>
          <w:divBdr>
            <w:top w:val="none" w:sz="0" w:space="0" w:color="auto"/>
            <w:left w:val="none" w:sz="0" w:space="0" w:color="auto"/>
            <w:bottom w:val="none" w:sz="0" w:space="0" w:color="auto"/>
            <w:right w:val="none" w:sz="0" w:space="0" w:color="auto"/>
          </w:divBdr>
        </w:div>
        <w:div w:id="956333163">
          <w:marLeft w:val="480"/>
          <w:marRight w:val="0"/>
          <w:marTop w:val="0"/>
          <w:marBottom w:val="0"/>
          <w:divBdr>
            <w:top w:val="none" w:sz="0" w:space="0" w:color="auto"/>
            <w:left w:val="none" w:sz="0" w:space="0" w:color="auto"/>
            <w:bottom w:val="none" w:sz="0" w:space="0" w:color="auto"/>
            <w:right w:val="none" w:sz="0" w:space="0" w:color="auto"/>
          </w:divBdr>
        </w:div>
        <w:div w:id="1195994340">
          <w:marLeft w:val="480"/>
          <w:marRight w:val="0"/>
          <w:marTop w:val="0"/>
          <w:marBottom w:val="0"/>
          <w:divBdr>
            <w:top w:val="none" w:sz="0" w:space="0" w:color="auto"/>
            <w:left w:val="none" w:sz="0" w:space="0" w:color="auto"/>
            <w:bottom w:val="none" w:sz="0" w:space="0" w:color="auto"/>
            <w:right w:val="none" w:sz="0" w:space="0" w:color="auto"/>
          </w:divBdr>
        </w:div>
        <w:div w:id="308830827">
          <w:marLeft w:val="480"/>
          <w:marRight w:val="0"/>
          <w:marTop w:val="0"/>
          <w:marBottom w:val="0"/>
          <w:divBdr>
            <w:top w:val="none" w:sz="0" w:space="0" w:color="auto"/>
            <w:left w:val="none" w:sz="0" w:space="0" w:color="auto"/>
            <w:bottom w:val="none" w:sz="0" w:space="0" w:color="auto"/>
            <w:right w:val="none" w:sz="0" w:space="0" w:color="auto"/>
          </w:divBdr>
        </w:div>
        <w:div w:id="1213421067">
          <w:marLeft w:val="480"/>
          <w:marRight w:val="0"/>
          <w:marTop w:val="0"/>
          <w:marBottom w:val="0"/>
          <w:divBdr>
            <w:top w:val="none" w:sz="0" w:space="0" w:color="auto"/>
            <w:left w:val="none" w:sz="0" w:space="0" w:color="auto"/>
            <w:bottom w:val="none" w:sz="0" w:space="0" w:color="auto"/>
            <w:right w:val="none" w:sz="0" w:space="0" w:color="auto"/>
          </w:divBdr>
        </w:div>
        <w:div w:id="205917208">
          <w:marLeft w:val="480"/>
          <w:marRight w:val="0"/>
          <w:marTop w:val="0"/>
          <w:marBottom w:val="0"/>
          <w:divBdr>
            <w:top w:val="none" w:sz="0" w:space="0" w:color="auto"/>
            <w:left w:val="none" w:sz="0" w:space="0" w:color="auto"/>
            <w:bottom w:val="none" w:sz="0" w:space="0" w:color="auto"/>
            <w:right w:val="none" w:sz="0" w:space="0" w:color="auto"/>
          </w:divBdr>
        </w:div>
        <w:div w:id="74910174">
          <w:marLeft w:val="480"/>
          <w:marRight w:val="0"/>
          <w:marTop w:val="0"/>
          <w:marBottom w:val="0"/>
          <w:divBdr>
            <w:top w:val="none" w:sz="0" w:space="0" w:color="auto"/>
            <w:left w:val="none" w:sz="0" w:space="0" w:color="auto"/>
            <w:bottom w:val="none" w:sz="0" w:space="0" w:color="auto"/>
            <w:right w:val="none" w:sz="0" w:space="0" w:color="auto"/>
          </w:divBdr>
        </w:div>
        <w:div w:id="21908479">
          <w:marLeft w:val="480"/>
          <w:marRight w:val="0"/>
          <w:marTop w:val="0"/>
          <w:marBottom w:val="0"/>
          <w:divBdr>
            <w:top w:val="none" w:sz="0" w:space="0" w:color="auto"/>
            <w:left w:val="none" w:sz="0" w:space="0" w:color="auto"/>
            <w:bottom w:val="none" w:sz="0" w:space="0" w:color="auto"/>
            <w:right w:val="none" w:sz="0" w:space="0" w:color="auto"/>
          </w:divBdr>
        </w:div>
        <w:div w:id="363209896">
          <w:marLeft w:val="480"/>
          <w:marRight w:val="0"/>
          <w:marTop w:val="0"/>
          <w:marBottom w:val="0"/>
          <w:divBdr>
            <w:top w:val="none" w:sz="0" w:space="0" w:color="auto"/>
            <w:left w:val="none" w:sz="0" w:space="0" w:color="auto"/>
            <w:bottom w:val="none" w:sz="0" w:space="0" w:color="auto"/>
            <w:right w:val="none" w:sz="0" w:space="0" w:color="auto"/>
          </w:divBdr>
        </w:div>
        <w:div w:id="1477340298">
          <w:marLeft w:val="480"/>
          <w:marRight w:val="0"/>
          <w:marTop w:val="0"/>
          <w:marBottom w:val="0"/>
          <w:divBdr>
            <w:top w:val="none" w:sz="0" w:space="0" w:color="auto"/>
            <w:left w:val="none" w:sz="0" w:space="0" w:color="auto"/>
            <w:bottom w:val="none" w:sz="0" w:space="0" w:color="auto"/>
            <w:right w:val="none" w:sz="0" w:space="0" w:color="auto"/>
          </w:divBdr>
        </w:div>
        <w:div w:id="65421087">
          <w:marLeft w:val="480"/>
          <w:marRight w:val="0"/>
          <w:marTop w:val="0"/>
          <w:marBottom w:val="0"/>
          <w:divBdr>
            <w:top w:val="none" w:sz="0" w:space="0" w:color="auto"/>
            <w:left w:val="none" w:sz="0" w:space="0" w:color="auto"/>
            <w:bottom w:val="none" w:sz="0" w:space="0" w:color="auto"/>
            <w:right w:val="none" w:sz="0" w:space="0" w:color="auto"/>
          </w:divBdr>
        </w:div>
        <w:div w:id="590894699">
          <w:marLeft w:val="480"/>
          <w:marRight w:val="0"/>
          <w:marTop w:val="0"/>
          <w:marBottom w:val="0"/>
          <w:divBdr>
            <w:top w:val="none" w:sz="0" w:space="0" w:color="auto"/>
            <w:left w:val="none" w:sz="0" w:space="0" w:color="auto"/>
            <w:bottom w:val="none" w:sz="0" w:space="0" w:color="auto"/>
            <w:right w:val="none" w:sz="0" w:space="0" w:color="auto"/>
          </w:divBdr>
        </w:div>
        <w:div w:id="1785032841">
          <w:marLeft w:val="480"/>
          <w:marRight w:val="0"/>
          <w:marTop w:val="0"/>
          <w:marBottom w:val="0"/>
          <w:divBdr>
            <w:top w:val="none" w:sz="0" w:space="0" w:color="auto"/>
            <w:left w:val="none" w:sz="0" w:space="0" w:color="auto"/>
            <w:bottom w:val="none" w:sz="0" w:space="0" w:color="auto"/>
            <w:right w:val="none" w:sz="0" w:space="0" w:color="auto"/>
          </w:divBdr>
        </w:div>
        <w:div w:id="1459453230">
          <w:marLeft w:val="480"/>
          <w:marRight w:val="0"/>
          <w:marTop w:val="0"/>
          <w:marBottom w:val="0"/>
          <w:divBdr>
            <w:top w:val="none" w:sz="0" w:space="0" w:color="auto"/>
            <w:left w:val="none" w:sz="0" w:space="0" w:color="auto"/>
            <w:bottom w:val="none" w:sz="0" w:space="0" w:color="auto"/>
            <w:right w:val="none" w:sz="0" w:space="0" w:color="auto"/>
          </w:divBdr>
        </w:div>
        <w:div w:id="2067799203">
          <w:marLeft w:val="480"/>
          <w:marRight w:val="0"/>
          <w:marTop w:val="0"/>
          <w:marBottom w:val="0"/>
          <w:divBdr>
            <w:top w:val="none" w:sz="0" w:space="0" w:color="auto"/>
            <w:left w:val="none" w:sz="0" w:space="0" w:color="auto"/>
            <w:bottom w:val="none" w:sz="0" w:space="0" w:color="auto"/>
            <w:right w:val="none" w:sz="0" w:space="0" w:color="auto"/>
          </w:divBdr>
        </w:div>
        <w:div w:id="511997928">
          <w:marLeft w:val="480"/>
          <w:marRight w:val="0"/>
          <w:marTop w:val="0"/>
          <w:marBottom w:val="0"/>
          <w:divBdr>
            <w:top w:val="none" w:sz="0" w:space="0" w:color="auto"/>
            <w:left w:val="none" w:sz="0" w:space="0" w:color="auto"/>
            <w:bottom w:val="none" w:sz="0" w:space="0" w:color="auto"/>
            <w:right w:val="none" w:sz="0" w:space="0" w:color="auto"/>
          </w:divBdr>
        </w:div>
        <w:div w:id="985278866">
          <w:marLeft w:val="480"/>
          <w:marRight w:val="0"/>
          <w:marTop w:val="0"/>
          <w:marBottom w:val="0"/>
          <w:divBdr>
            <w:top w:val="none" w:sz="0" w:space="0" w:color="auto"/>
            <w:left w:val="none" w:sz="0" w:space="0" w:color="auto"/>
            <w:bottom w:val="none" w:sz="0" w:space="0" w:color="auto"/>
            <w:right w:val="none" w:sz="0" w:space="0" w:color="auto"/>
          </w:divBdr>
        </w:div>
        <w:div w:id="1230916711">
          <w:marLeft w:val="480"/>
          <w:marRight w:val="0"/>
          <w:marTop w:val="0"/>
          <w:marBottom w:val="0"/>
          <w:divBdr>
            <w:top w:val="none" w:sz="0" w:space="0" w:color="auto"/>
            <w:left w:val="none" w:sz="0" w:space="0" w:color="auto"/>
            <w:bottom w:val="none" w:sz="0" w:space="0" w:color="auto"/>
            <w:right w:val="none" w:sz="0" w:space="0" w:color="auto"/>
          </w:divBdr>
        </w:div>
        <w:div w:id="940381767">
          <w:marLeft w:val="480"/>
          <w:marRight w:val="0"/>
          <w:marTop w:val="0"/>
          <w:marBottom w:val="0"/>
          <w:divBdr>
            <w:top w:val="none" w:sz="0" w:space="0" w:color="auto"/>
            <w:left w:val="none" w:sz="0" w:space="0" w:color="auto"/>
            <w:bottom w:val="none" w:sz="0" w:space="0" w:color="auto"/>
            <w:right w:val="none" w:sz="0" w:space="0" w:color="auto"/>
          </w:divBdr>
        </w:div>
        <w:div w:id="602957800">
          <w:marLeft w:val="480"/>
          <w:marRight w:val="0"/>
          <w:marTop w:val="0"/>
          <w:marBottom w:val="0"/>
          <w:divBdr>
            <w:top w:val="none" w:sz="0" w:space="0" w:color="auto"/>
            <w:left w:val="none" w:sz="0" w:space="0" w:color="auto"/>
            <w:bottom w:val="none" w:sz="0" w:space="0" w:color="auto"/>
            <w:right w:val="none" w:sz="0" w:space="0" w:color="auto"/>
          </w:divBdr>
        </w:div>
        <w:div w:id="1603685630">
          <w:marLeft w:val="480"/>
          <w:marRight w:val="0"/>
          <w:marTop w:val="0"/>
          <w:marBottom w:val="0"/>
          <w:divBdr>
            <w:top w:val="none" w:sz="0" w:space="0" w:color="auto"/>
            <w:left w:val="none" w:sz="0" w:space="0" w:color="auto"/>
            <w:bottom w:val="none" w:sz="0" w:space="0" w:color="auto"/>
            <w:right w:val="none" w:sz="0" w:space="0" w:color="auto"/>
          </w:divBdr>
        </w:div>
        <w:div w:id="1349453682">
          <w:marLeft w:val="480"/>
          <w:marRight w:val="0"/>
          <w:marTop w:val="0"/>
          <w:marBottom w:val="0"/>
          <w:divBdr>
            <w:top w:val="none" w:sz="0" w:space="0" w:color="auto"/>
            <w:left w:val="none" w:sz="0" w:space="0" w:color="auto"/>
            <w:bottom w:val="none" w:sz="0" w:space="0" w:color="auto"/>
            <w:right w:val="none" w:sz="0" w:space="0" w:color="auto"/>
          </w:divBdr>
        </w:div>
        <w:div w:id="903761774">
          <w:marLeft w:val="480"/>
          <w:marRight w:val="0"/>
          <w:marTop w:val="0"/>
          <w:marBottom w:val="0"/>
          <w:divBdr>
            <w:top w:val="none" w:sz="0" w:space="0" w:color="auto"/>
            <w:left w:val="none" w:sz="0" w:space="0" w:color="auto"/>
            <w:bottom w:val="none" w:sz="0" w:space="0" w:color="auto"/>
            <w:right w:val="none" w:sz="0" w:space="0" w:color="auto"/>
          </w:divBdr>
        </w:div>
        <w:div w:id="1554852654">
          <w:marLeft w:val="480"/>
          <w:marRight w:val="0"/>
          <w:marTop w:val="0"/>
          <w:marBottom w:val="0"/>
          <w:divBdr>
            <w:top w:val="none" w:sz="0" w:space="0" w:color="auto"/>
            <w:left w:val="none" w:sz="0" w:space="0" w:color="auto"/>
            <w:bottom w:val="none" w:sz="0" w:space="0" w:color="auto"/>
            <w:right w:val="none" w:sz="0" w:space="0" w:color="auto"/>
          </w:divBdr>
        </w:div>
        <w:div w:id="319888328">
          <w:marLeft w:val="480"/>
          <w:marRight w:val="0"/>
          <w:marTop w:val="0"/>
          <w:marBottom w:val="0"/>
          <w:divBdr>
            <w:top w:val="none" w:sz="0" w:space="0" w:color="auto"/>
            <w:left w:val="none" w:sz="0" w:space="0" w:color="auto"/>
            <w:bottom w:val="none" w:sz="0" w:space="0" w:color="auto"/>
            <w:right w:val="none" w:sz="0" w:space="0" w:color="auto"/>
          </w:divBdr>
        </w:div>
        <w:div w:id="1500268695">
          <w:marLeft w:val="480"/>
          <w:marRight w:val="0"/>
          <w:marTop w:val="0"/>
          <w:marBottom w:val="0"/>
          <w:divBdr>
            <w:top w:val="none" w:sz="0" w:space="0" w:color="auto"/>
            <w:left w:val="none" w:sz="0" w:space="0" w:color="auto"/>
            <w:bottom w:val="none" w:sz="0" w:space="0" w:color="auto"/>
            <w:right w:val="none" w:sz="0" w:space="0" w:color="auto"/>
          </w:divBdr>
        </w:div>
        <w:div w:id="1882281984">
          <w:marLeft w:val="480"/>
          <w:marRight w:val="0"/>
          <w:marTop w:val="0"/>
          <w:marBottom w:val="0"/>
          <w:divBdr>
            <w:top w:val="none" w:sz="0" w:space="0" w:color="auto"/>
            <w:left w:val="none" w:sz="0" w:space="0" w:color="auto"/>
            <w:bottom w:val="none" w:sz="0" w:space="0" w:color="auto"/>
            <w:right w:val="none" w:sz="0" w:space="0" w:color="auto"/>
          </w:divBdr>
        </w:div>
        <w:div w:id="700202399">
          <w:marLeft w:val="480"/>
          <w:marRight w:val="0"/>
          <w:marTop w:val="0"/>
          <w:marBottom w:val="0"/>
          <w:divBdr>
            <w:top w:val="none" w:sz="0" w:space="0" w:color="auto"/>
            <w:left w:val="none" w:sz="0" w:space="0" w:color="auto"/>
            <w:bottom w:val="none" w:sz="0" w:space="0" w:color="auto"/>
            <w:right w:val="none" w:sz="0" w:space="0" w:color="auto"/>
          </w:divBdr>
        </w:div>
        <w:div w:id="548108156">
          <w:marLeft w:val="480"/>
          <w:marRight w:val="0"/>
          <w:marTop w:val="0"/>
          <w:marBottom w:val="0"/>
          <w:divBdr>
            <w:top w:val="none" w:sz="0" w:space="0" w:color="auto"/>
            <w:left w:val="none" w:sz="0" w:space="0" w:color="auto"/>
            <w:bottom w:val="none" w:sz="0" w:space="0" w:color="auto"/>
            <w:right w:val="none" w:sz="0" w:space="0" w:color="auto"/>
          </w:divBdr>
        </w:div>
        <w:div w:id="2123452270">
          <w:marLeft w:val="480"/>
          <w:marRight w:val="0"/>
          <w:marTop w:val="0"/>
          <w:marBottom w:val="0"/>
          <w:divBdr>
            <w:top w:val="none" w:sz="0" w:space="0" w:color="auto"/>
            <w:left w:val="none" w:sz="0" w:space="0" w:color="auto"/>
            <w:bottom w:val="none" w:sz="0" w:space="0" w:color="auto"/>
            <w:right w:val="none" w:sz="0" w:space="0" w:color="auto"/>
          </w:divBdr>
        </w:div>
        <w:div w:id="1033385804">
          <w:marLeft w:val="480"/>
          <w:marRight w:val="0"/>
          <w:marTop w:val="0"/>
          <w:marBottom w:val="0"/>
          <w:divBdr>
            <w:top w:val="none" w:sz="0" w:space="0" w:color="auto"/>
            <w:left w:val="none" w:sz="0" w:space="0" w:color="auto"/>
            <w:bottom w:val="none" w:sz="0" w:space="0" w:color="auto"/>
            <w:right w:val="none" w:sz="0" w:space="0" w:color="auto"/>
          </w:divBdr>
        </w:div>
        <w:div w:id="100302662">
          <w:marLeft w:val="480"/>
          <w:marRight w:val="0"/>
          <w:marTop w:val="0"/>
          <w:marBottom w:val="0"/>
          <w:divBdr>
            <w:top w:val="none" w:sz="0" w:space="0" w:color="auto"/>
            <w:left w:val="none" w:sz="0" w:space="0" w:color="auto"/>
            <w:bottom w:val="none" w:sz="0" w:space="0" w:color="auto"/>
            <w:right w:val="none" w:sz="0" w:space="0" w:color="auto"/>
          </w:divBdr>
        </w:div>
        <w:div w:id="1494495310">
          <w:marLeft w:val="480"/>
          <w:marRight w:val="0"/>
          <w:marTop w:val="0"/>
          <w:marBottom w:val="0"/>
          <w:divBdr>
            <w:top w:val="none" w:sz="0" w:space="0" w:color="auto"/>
            <w:left w:val="none" w:sz="0" w:space="0" w:color="auto"/>
            <w:bottom w:val="none" w:sz="0" w:space="0" w:color="auto"/>
            <w:right w:val="none" w:sz="0" w:space="0" w:color="auto"/>
          </w:divBdr>
        </w:div>
        <w:div w:id="1043136546">
          <w:marLeft w:val="480"/>
          <w:marRight w:val="0"/>
          <w:marTop w:val="0"/>
          <w:marBottom w:val="0"/>
          <w:divBdr>
            <w:top w:val="none" w:sz="0" w:space="0" w:color="auto"/>
            <w:left w:val="none" w:sz="0" w:space="0" w:color="auto"/>
            <w:bottom w:val="none" w:sz="0" w:space="0" w:color="auto"/>
            <w:right w:val="none" w:sz="0" w:space="0" w:color="auto"/>
          </w:divBdr>
        </w:div>
        <w:div w:id="318270258">
          <w:marLeft w:val="480"/>
          <w:marRight w:val="0"/>
          <w:marTop w:val="0"/>
          <w:marBottom w:val="0"/>
          <w:divBdr>
            <w:top w:val="none" w:sz="0" w:space="0" w:color="auto"/>
            <w:left w:val="none" w:sz="0" w:space="0" w:color="auto"/>
            <w:bottom w:val="none" w:sz="0" w:space="0" w:color="auto"/>
            <w:right w:val="none" w:sz="0" w:space="0" w:color="auto"/>
          </w:divBdr>
        </w:div>
        <w:div w:id="136385767">
          <w:marLeft w:val="480"/>
          <w:marRight w:val="0"/>
          <w:marTop w:val="0"/>
          <w:marBottom w:val="0"/>
          <w:divBdr>
            <w:top w:val="none" w:sz="0" w:space="0" w:color="auto"/>
            <w:left w:val="none" w:sz="0" w:space="0" w:color="auto"/>
            <w:bottom w:val="none" w:sz="0" w:space="0" w:color="auto"/>
            <w:right w:val="none" w:sz="0" w:space="0" w:color="auto"/>
          </w:divBdr>
        </w:div>
        <w:div w:id="1859151134">
          <w:marLeft w:val="480"/>
          <w:marRight w:val="0"/>
          <w:marTop w:val="0"/>
          <w:marBottom w:val="0"/>
          <w:divBdr>
            <w:top w:val="none" w:sz="0" w:space="0" w:color="auto"/>
            <w:left w:val="none" w:sz="0" w:space="0" w:color="auto"/>
            <w:bottom w:val="none" w:sz="0" w:space="0" w:color="auto"/>
            <w:right w:val="none" w:sz="0" w:space="0" w:color="auto"/>
          </w:divBdr>
        </w:div>
        <w:div w:id="1368483823">
          <w:marLeft w:val="480"/>
          <w:marRight w:val="0"/>
          <w:marTop w:val="0"/>
          <w:marBottom w:val="0"/>
          <w:divBdr>
            <w:top w:val="none" w:sz="0" w:space="0" w:color="auto"/>
            <w:left w:val="none" w:sz="0" w:space="0" w:color="auto"/>
            <w:bottom w:val="none" w:sz="0" w:space="0" w:color="auto"/>
            <w:right w:val="none" w:sz="0" w:space="0" w:color="auto"/>
          </w:divBdr>
        </w:div>
        <w:div w:id="1523663773">
          <w:marLeft w:val="480"/>
          <w:marRight w:val="0"/>
          <w:marTop w:val="0"/>
          <w:marBottom w:val="0"/>
          <w:divBdr>
            <w:top w:val="none" w:sz="0" w:space="0" w:color="auto"/>
            <w:left w:val="none" w:sz="0" w:space="0" w:color="auto"/>
            <w:bottom w:val="none" w:sz="0" w:space="0" w:color="auto"/>
            <w:right w:val="none" w:sz="0" w:space="0" w:color="auto"/>
          </w:divBdr>
        </w:div>
        <w:div w:id="3213379">
          <w:marLeft w:val="480"/>
          <w:marRight w:val="0"/>
          <w:marTop w:val="0"/>
          <w:marBottom w:val="0"/>
          <w:divBdr>
            <w:top w:val="none" w:sz="0" w:space="0" w:color="auto"/>
            <w:left w:val="none" w:sz="0" w:space="0" w:color="auto"/>
            <w:bottom w:val="none" w:sz="0" w:space="0" w:color="auto"/>
            <w:right w:val="none" w:sz="0" w:space="0" w:color="auto"/>
          </w:divBdr>
        </w:div>
        <w:div w:id="2091612522">
          <w:marLeft w:val="480"/>
          <w:marRight w:val="0"/>
          <w:marTop w:val="0"/>
          <w:marBottom w:val="0"/>
          <w:divBdr>
            <w:top w:val="none" w:sz="0" w:space="0" w:color="auto"/>
            <w:left w:val="none" w:sz="0" w:space="0" w:color="auto"/>
            <w:bottom w:val="none" w:sz="0" w:space="0" w:color="auto"/>
            <w:right w:val="none" w:sz="0" w:space="0" w:color="auto"/>
          </w:divBdr>
        </w:div>
        <w:div w:id="189296222">
          <w:marLeft w:val="480"/>
          <w:marRight w:val="0"/>
          <w:marTop w:val="0"/>
          <w:marBottom w:val="0"/>
          <w:divBdr>
            <w:top w:val="none" w:sz="0" w:space="0" w:color="auto"/>
            <w:left w:val="none" w:sz="0" w:space="0" w:color="auto"/>
            <w:bottom w:val="none" w:sz="0" w:space="0" w:color="auto"/>
            <w:right w:val="none" w:sz="0" w:space="0" w:color="auto"/>
          </w:divBdr>
        </w:div>
        <w:div w:id="1031956320">
          <w:marLeft w:val="480"/>
          <w:marRight w:val="0"/>
          <w:marTop w:val="0"/>
          <w:marBottom w:val="0"/>
          <w:divBdr>
            <w:top w:val="none" w:sz="0" w:space="0" w:color="auto"/>
            <w:left w:val="none" w:sz="0" w:space="0" w:color="auto"/>
            <w:bottom w:val="none" w:sz="0" w:space="0" w:color="auto"/>
            <w:right w:val="none" w:sz="0" w:space="0" w:color="auto"/>
          </w:divBdr>
        </w:div>
        <w:div w:id="1776099494">
          <w:marLeft w:val="480"/>
          <w:marRight w:val="0"/>
          <w:marTop w:val="0"/>
          <w:marBottom w:val="0"/>
          <w:divBdr>
            <w:top w:val="none" w:sz="0" w:space="0" w:color="auto"/>
            <w:left w:val="none" w:sz="0" w:space="0" w:color="auto"/>
            <w:bottom w:val="none" w:sz="0" w:space="0" w:color="auto"/>
            <w:right w:val="none" w:sz="0" w:space="0" w:color="auto"/>
          </w:divBdr>
        </w:div>
        <w:div w:id="147207871">
          <w:marLeft w:val="480"/>
          <w:marRight w:val="0"/>
          <w:marTop w:val="0"/>
          <w:marBottom w:val="0"/>
          <w:divBdr>
            <w:top w:val="none" w:sz="0" w:space="0" w:color="auto"/>
            <w:left w:val="none" w:sz="0" w:space="0" w:color="auto"/>
            <w:bottom w:val="none" w:sz="0" w:space="0" w:color="auto"/>
            <w:right w:val="none" w:sz="0" w:space="0" w:color="auto"/>
          </w:divBdr>
        </w:div>
        <w:div w:id="1289506757">
          <w:marLeft w:val="480"/>
          <w:marRight w:val="0"/>
          <w:marTop w:val="0"/>
          <w:marBottom w:val="0"/>
          <w:divBdr>
            <w:top w:val="none" w:sz="0" w:space="0" w:color="auto"/>
            <w:left w:val="none" w:sz="0" w:space="0" w:color="auto"/>
            <w:bottom w:val="none" w:sz="0" w:space="0" w:color="auto"/>
            <w:right w:val="none" w:sz="0" w:space="0" w:color="auto"/>
          </w:divBdr>
        </w:div>
        <w:div w:id="1796941425">
          <w:marLeft w:val="480"/>
          <w:marRight w:val="0"/>
          <w:marTop w:val="0"/>
          <w:marBottom w:val="0"/>
          <w:divBdr>
            <w:top w:val="none" w:sz="0" w:space="0" w:color="auto"/>
            <w:left w:val="none" w:sz="0" w:space="0" w:color="auto"/>
            <w:bottom w:val="none" w:sz="0" w:space="0" w:color="auto"/>
            <w:right w:val="none" w:sz="0" w:space="0" w:color="auto"/>
          </w:divBdr>
        </w:div>
        <w:div w:id="1550189961">
          <w:marLeft w:val="480"/>
          <w:marRight w:val="0"/>
          <w:marTop w:val="0"/>
          <w:marBottom w:val="0"/>
          <w:divBdr>
            <w:top w:val="none" w:sz="0" w:space="0" w:color="auto"/>
            <w:left w:val="none" w:sz="0" w:space="0" w:color="auto"/>
            <w:bottom w:val="none" w:sz="0" w:space="0" w:color="auto"/>
            <w:right w:val="none" w:sz="0" w:space="0" w:color="auto"/>
          </w:divBdr>
        </w:div>
      </w:divsChild>
    </w:div>
    <w:div w:id="1694920376">
      <w:bodyDiv w:val="1"/>
      <w:marLeft w:val="0"/>
      <w:marRight w:val="0"/>
      <w:marTop w:val="0"/>
      <w:marBottom w:val="0"/>
      <w:divBdr>
        <w:top w:val="none" w:sz="0" w:space="0" w:color="auto"/>
        <w:left w:val="none" w:sz="0" w:space="0" w:color="auto"/>
        <w:bottom w:val="none" w:sz="0" w:space="0" w:color="auto"/>
        <w:right w:val="none" w:sz="0" w:space="0" w:color="auto"/>
      </w:divBdr>
    </w:div>
    <w:div w:id="1697269605">
      <w:bodyDiv w:val="1"/>
      <w:marLeft w:val="0"/>
      <w:marRight w:val="0"/>
      <w:marTop w:val="0"/>
      <w:marBottom w:val="0"/>
      <w:divBdr>
        <w:top w:val="none" w:sz="0" w:space="0" w:color="auto"/>
        <w:left w:val="none" w:sz="0" w:space="0" w:color="auto"/>
        <w:bottom w:val="none" w:sz="0" w:space="0" w:color="auto"/>
        <w:right w:val="none" w:sz="0" w:space="0" w:color="auto"/>
      </w:divBdr>
    </w:div>
    <w:div w:id="1698434672">
      <w:bodyDiv w:val="1"/>
      <w:marLeft w:val="0"/>
      <w:marRight w:val="0"/>
      <w:marTop w:val="0"/>
      <w:marBottom w:val="0"/>
      <w:divBdr>
        <w:top w:val="none" w:sz="0" w:space="0" w:color="auto"/>
        <w:left w:val="none" w:sz="0" w:space="0" w:color="auto"/>
        <w:bottom w:val="none" w:sz="0" w:space="0" w:color="auto"/>
        <w:right w:val="none" w:sz="0" w:space="0" w:color="auto"/>
      </w:divBdr>
    </w:div>
    <w:div w:id="1699088354">
      <w:bodyDiv w:val="1"/>
      <w:marLeft w:val="0"/>
      <w:marRight w:val="0"/>
      <w:marTop w:val="0"/>
      <w:marBottom w:val="0"/>
      <w:divBdr>
        <w:top w:val="none" w:sz="0" w:space="0" w:color="auto"/>
        <w:left w:val="none" w:sz="0" w:space="0" w:color="auto"/>
        <w:bottom w:val="none" w:sz="0" w:space="0" w:color="auto"/>
        <w:right w:val="none" w:sz="0" w:space="0" w:color="auto"/>
      </w:divBdr>
    </w:div>
    <w:div w:id="1700082219">
      <w:bodyDiv w:val="1"/>
      <w:marLeft w:val="0"/>
      <w:marRight w:val="0"/>
      <w:marTop w:val="0"/>
      <w:marBottom w:val="0"/>
      <w:divBdr>
        <w:top w:val="none" w:sz="0" w:space="0" w:color="auto"/>
        <w:left w:val="none" w:sz="0" w:space="0" w:color="auto"/>
        <w:bottom w:val="none" w:sz="0" w:space="0" w:color="auto"/>
        <w:right w:val="none" w:sz="0" w:space="0" w:color="auto"/>
      </w:divBdr>
    </w:div>
    <w:div w:id="1701466416">
      <w:bodyDiv w:val="1"/>
      <w:marLeft w:val="0"/>
      <w:marRight w:val="0"/>
      <w:marTop w:val="0"/>
      <w:marBottom w:val="0"/>
      <w:divBdr>
        <w:top w:val="none" w:sz="0" w:space="0" w:color="auto"/>
        <w:left w:val="none" w:sz="0" w:space="0" w:color="auto"/>
        <w:bottom w:val="none" w:sz="0" w:space="0" w:color="auto"/>
        <w:right w:val="none" w:sz="0" w:space="0" w:color="auto"/>
      </w:divBdr>
    </w:div>
    <w:div w:id="1704746492">
      <w:bodyDiv w:val="1"/>
      <w:marLeft w:val="0"/>
      <w:marRight w:val="0"/>
      <w:marTop w:val="0"/>
      <w:marBottom w:val="0"/>
      <w:divBdr>
        <w:top w:val="none" w:sz="0" w:space="0" w:color="auto"/>
        <w:left w:val="none" w:sz="0" w:space="0" w:color="auto"/>
        <w:bottom w:val="none" w:sz="0" w:space="0" w:color="auto"/>
        <w:right w:val="none" w:sz="0" w:space="0" w:color="auto"/>
      </w:divBdr>
      <w:divsChild>
        <w:div w:id="508447565">
          <w:marLeft w:val="480"/>
          <w:marRight w:val="0"/>
          <w:marTop w:val="0"/>
          <w:marBottom w:val="0"/>
          <w:divBdr>
            <w:top w:val="none" w:sz="0" w:space="0" w:color="auto"/>
            <w:left w:val="none" w:sz="0" w:space="0" w:color="auto"/>
            <w:bottom w:val="none" w:sz="0" w:space="0" w:color="auto"/>
            <w:right w:val="none" w:sz="0" w:space="0" w:color="auto"/>
          </w:divBdr>
        </w:div>
        <w:div w:id="1996058662">
          <w:marLeft w:val="480"/>
          <w:marRight w:val="0"/>
          <w:marTop w:val="0"/>
          <w:marBottom w:val="0"/>
          <w:divBdr>
            <w:top w:val="none" w:sz="0" w:space="0" w:color="auto"/>
            <w:left w:val="none" w:sz="0" w:space="0" w:color="auto"/>
            <w:bottom w:val="none" w:sz="0" w:space="0" w:color="auto"/>
            <w:right w:val="none" w:sz="0" w:space="0" w:color="auto"/>
          </w:divBdr>
        </w:div>
        <w:div w:id="73406332">
          <w:marLeft w:val="480"/>
          <w:marRight w:val="0"/>
          <w:marTop w:val="0"/>
          <w:marBottom w:val="0"/>
          <w:divBdr>
            <w:top w:val="none" w:sz="0" w:space="0" w:color="auto"/>
            <w:left w:val="none" w:sz="0" w:space="0" w:color="auto"/>
            <w:bottom w:val="none" w:sz="0" w:space="0" w:color="auto"/>
            <w:right w:val="none" w:sz="0" w:space="0" w:color="auto"/>
          </w:divBdr>
        </w:div>
        <w:div w:id="271397034">
          <w:marLeft w:val="480"/>
          <w:marRight w:val="0"/>
          <w:marTop w:val="0"/>
          <w:marBottom w:val="0"/>
          <w:divBdr>
            <w:top w:val="none" w:sz="0" w:space="0" w:color="auto"/>
            <w:left w:val="none" w:sz="0" w:space="0" w:color="auto"/>
            <w:bottom w:val="none" w:sz="0" w:space="0" w:color="auto"/>
            <w:right w:val="none" w:sz="0" w:space="0" w:color="auto"/>
          </w:divBdr>
        </w:div>
        <w:div w:id="316883357">
          <w:marLeft w:val="480"/>
          <w:marRight w:val="0"/>
          <w:marTop w:val="0"/>
          <w:marBottom w:val="0"/>
          <w:divBdr>
            <w:top w:val="none" w:sz="0" w:space="0" w:color="auto"/>
            <w:left w:val="none" w:sz="0" w:space="0" w:color="auto"/>
            <w:bottom w:val="none" w:sz="0" w:space="0" w:color="auto"/>
            <w:right w:val="none" w:sz="0" w:space="0" w:color="auto"/>
          </w:divBdr>
        </w:div>
        <w:div w:id="843789092">
          <w:marLeft w:val="480"/>
          <w:marRight w:val="0"/>
          <w:marTop w:val="0"/>
          <w:marBottom w:val="0"/>
          <w:divBdr>
            <w:top w:val="none" w:sz="0" w:space="0" w:color="auto"/>
            <w:left w:val="none" w:sz="0" w:space="0" w:color="auto"/>
            <w:bottom w:val="none" w:sz="0" w:space="0" w:color="auto"/>
            <w:right w:val="none" w:sz="0" w:space="0" w:color="auto"/>
          </w:divBdr>
        </w:div>
        <w:div w:id="1897007851">
          <w:marLeft w:val="480"/>
          <w:marRight w:val="0"/>
          <w:marTop w:val="0"/>
          <w:marBottom w:val="0"/>
          <w:divBdr>
            <w:top w:val="none" w:sz="0" w:space="0" w:color="auto"/>
            <w:left w:val="none" w:sz="0" w:space="0" w:color="auto"/>
            <w:bottom w:val="none" w:sz="0" w:space="0" w:color="auto"/>
            <w:right w:val="none" w:sz="0" w:space="0" w:color="auto"/>
          </w:divBdr>
        </w:div>
        <w:div w:id="1476410960">
          <w:marLeft w:val="480"/>
          <w:marRight w:val="0"/>
          <w:marTop w:val="0"/>
          <w:marBottom w:val="0"/>
          <w:divBdr>
            <w:top w:val="none" w:sz="0" w:space="0" w:color="auto"/>
            <w:left w:val="none" w:sz="0" w:space="0" w:color="auto"/>
            <w:bottom w:val="none" w:sz="0" w:space="0" w:color="auto"/>
            <w:right w:val="none" w:sz="0" w:space="0" w:color="auto"/>
          </w:divBdr>
        </w:div>
        <w:div w:id="349725731">
          <w:marLeft w:val="480"/>
          <w:marRight w:val="0"/>
          <w:marTop w:val="0"/>
          <w:marBottom w:val="0"/>
          <w:divBdr>
            <w:top w:val="none" w:sz="0" w:space="0" w:color="auto"/>
            <w:left w:val="none" w:sz="0" w:space="0" w:color="auto"/>
            <w:bottom w:val="none" w:sz="0" w:space="0" w:color="auto"/>
            <w:right w:val="none" w:sz="0" w:space="0" w:color="auto"/>
          </w:divBdr>
        </w:div>
        <w:div w:id="872234139">
          <w:marLeft w:val="480"/>
          <w:marRight w:val="0"/>
          <w:marTop w:val="0"/>
          <w:marBottom w:val="0"/>
          <w:divBdr>
            <w:top w:val="none" w:sz="0" w:space="0" w:color="auto"/>
            <w:left w:val="none" w:sz="0" w:space="0" w:color="auto"/>
            <w:bottom w:val="none" w:sz="0" w:space="0" w:color="auto"/>
            <w:right w:val="none" w:sz="0" w:space="0" w:color="auto"/>
          </w:divBdr>
        </w:div>
        <w:div w:id="665086059">
          <w:marLeft w:val="480"/>
          <w:marRight w:val="0"/>
          <w:marTop w:val="0"/>
          <w:marBottom w:val="0"/>
          <w:divBdr>
            <w:top w:val="none" w:sz="0" w:space="0" w:color="auto"/>
            <w:left w:val="none" w:sz="0" w:space="0" w:color="auto"/>
            <w:bottom w:val="none" w:sz="0" w:space="0" w:color="auto"/>
            <w:right w:val="none" w:sz="0" w:space="0" w:color="auto"/>
          </w:divBdr>
        </w:div>
        <w:div w:id="15160035">
          <w:marLeft w:val="480"/>
          <w:marRight w:val="0"/>
          <w:marTop w:val="0"/>
          <w:marBottom w:val="0"/>
          <w:divBdr>
            <w:top w:val="none" w:sz="0" w:space="0" w:color="auto"/>
            <w:left w:val="none" w:sz="0" w:space="0" w:color="auto"/>
            <w:bottom w:val="none" w:sz="0" w:space="0" w:color="auto"/>
            <w:right w:val="none" w:sz="0" w:space="0" w:color="auto"/>
          </w:divBdr>
        </w:div>
        <w:div w:id="1690372629">
          <w:marLeft w:val="480"/>
          <w:marRight w:val="0"/>
          <w:marTop w:val="0"/>
          <w:marBottom w:val="0"/>
          <w:divBdr>
            <w:top w:val="none" w:sz="0" w:space="0" w:color="auto"/>
            <w:left w:val="none" w:sz="0" w:space="0" w:color="auto"/>
            <w:bottom w:val="none" w:sz="0" w:space="0" w:color="auto"/>
            <w:right w:val="none" w:sz="0" w:space="0" w:color="auto"/>
          </w:divBdr>
        </w:div>
        <w:div w:id="1678077213">
          <w:marLeft w:val="480"/>
          <w:marRight w:val="0"/>
          <w:marTop w:val="0"/>
          <w:marBottom w:val="0"/>
          <w:divBdr>
            <w:top w:val="none" w:sz="0" w:space="0" w:color="auto"/>
            <w:left w:val="none" w:sz="0" w:space="0" w:color="auto"/>
            <w:bottom w:val="none" w:sz="0" w:space="0" w:color="auto"/>
            <w:right w:val="none" w:sz="0" w:space="0" w:color="auto"/>
          </w:divBdr>
        </w:div>
        <w:div w:id="482045837">
          <w:marLeft w:val="480"/>
          <w:marRight w:val="0"/>
          <w:marTop w:val="0"/>
          <w:marBottom w:val="0"/>
          <w:divBdr>
            <w:top w:val="none" w:sz="0" w:space="0" w:color="auto"/>
            <w:left w:val="none" w:sz="0" w:space="0" w:color="auto"/>
            <w:bottom w:val="none" w:sz="0" w:space="0" w:color="auto"/>
            <w:right w:val="none" w:sz="0" w:space="0" w:color="auto"/>
          </w:divBdr>
        </w:div>
        <w:div w:id="188035137">
          <w:marLeft w:val="480"/>
          <w:marRight w:val="0"/>
          <w:marTop w:val="0"/>
          <w:marBottom w:val="0"/>
          <w:divBdr>
            <w:top w:val="none" w:sz="0" w:space="0" w:color="auto"/>
            <w:left w:val="none" w:sz="0" w:space="0" w:color="auto"/>
            <w:bottom w:val="none" w:sz="0" w:space="0" w:color="auto"/>
            <w:right w:val="none" w:sz="0" w:space="0" w:color="auto"/>
          </w:divBdr>
        </w:div>
        <w:div w:id="1114323183">
          <w:marLeft w:val="480"/>
          <w:marRight w:val="0"/>
          <w:marTop w:val="0"/>
          <w:marBottom w:val="0"/>
          <w:divBdr>
            <w:top w:val="none" w:sz="0" w:space="0" w:color="auto"/>
            <w:left w:val="none" w:sz="0" w:space="0" w:color="auto"/>
            <w:bottom w:val="none" w:sz="0" w:space="0" w:color="auto"/>
            <w:right w:val="none" w:sz="0" w:space="0" w:color="auto"/>
          </w:divBdr>
        </w:div>
        <w:div w:id="1067343153">
          <w:marLeft w:val="480"/>
          <w:marRight w:val="0"/>
          <w:marTop w:val="0"/>
          <w:marBottom w:val="0"/>
          <w:divBdr>
            <w:top w:val="none" w:sz="0" w:space="0" w:color="auto"/>
            <w:left w:val="none" w:sz="0" w:space="0" w:color="auto"/>
            <w:bottom w:val="none" w:sz="0" w:space="0" w:color="auto"/>
            <w:right w:val="none" w:sz="0" w:space="0" w:color="auto"/>
          </w:divBdr>
        </w:div>
        <w:div w:id="1058672464">
          <w:marLeft w:val="480"/>
          <w:marRight w:val="0"/>
          <w:marTop w:val="0"/>
          <w:marBottom w:val="0"/>
          <w:divBdr>
            <w:top w:val="none" w:sz="0" w:space="0" w:color="auto"/>
            <w:left w:val="none" w:sz="0" w:space="0" w:color="auto"/>
            <w:bottom w:val="none" w:sz="0" w:space="0" w:color="auto"/>
            <w:right w:val="none" w:sz="0" w:space="0" w:color="auto"/>
          </w:divBdr>
        </w:div>
        <w:div w:id="18093813">
          <w:marLeft w:val="480"/>
          <w:marRight w:val="0"/>
          <w:marTop w:val="0"/>
          <w:marBottom w:val="0"/>
          <w:divBdr>
            <w:top w:val="none" w:sz="0" w:space="0" w:color="auto"/>
            <w:left w:val="none" w:sz="0" w:space="0" w:color="auto"/>
            <w:bottom w:val="none" w:sz="0" w:space="0" w:color="auto"/>
            <w:right w:val="none" w:sz="0" w:space="0" w:color="auto"/>
          </w:divBdr>
        </w:div>
        <w:div w:id="1437209712">
          <w:marLeft w:val="480"/>
          <w:marRight w:val="0"/>
          <w:marTop w:val="0"/>
          <w:marBottom w:val="0"/>
          <w:divBdr>
            <w:top w:val="none" w:sz="0" w:space="0" w:color="auto"/>
            <w:left w:val="none" w:sz="0" w:space="0" w:color="auto"/>
            <w:bottom w:val="none" w:sz="0" w:space="0" w:color="auto"/>
            <w:right w:val="none" w:sz="0" w:space="0" w:color="auto"/>
          </w:divBdr>
        </w:div>
        <w:div w:id="264844713">
          <w:marLeft w:val="480"/>
          <w:marRight w:val="0"/>
          <w:marTop w:val="0"/>
          <w:marBottom w:val="0"/>
          <w:divBdr>
            <w:top w:val="none" w:sz="0" w:space="0" w:color="auto"/>
            <w:left w:val="none" w:sz="0" w:space="0" w:color="auto"/>
            <w:bottom w:val="none" w:sz="0" w:space="0" w:color="auto"/>
            <w:right w:val="none" w:sz="0" w:space="0" w:color="auto"/>
          </w:divBdr>
        </w:div>
        <w:div w:id="734595960">
          <w:marLeft w:val="480"/>
          <w:marRight w:val="0"/>
          <w:marTop w:val="0"/>
          <w:marBottom w:val="0"/>
          <w:divBdr>
            <w:top w:val="none" w:sz="0" w:space="0" w:color="auto"/>
            <w:left w:val="none" w:sz="0" w:space="0" w:color="auto"/>
            <w:bottom w:val="none" w:sz="0" w:space="0" w:color="auto"/>
            <w:right w:val="none" w:sz="0" w:space="0" w:color="auto"/>
          </w:divBdr>
        </w:div>
        <w:div w:id="2013726879">
          <w:marLeft w:val="480"/>
          <w:marRight w:val="0"/>
          <w:marTop w:val="0"/>
          <w:marBottom w:val="0"/>
          <w:divBdr>
            <w:top w:val="none" w:sz="0" w:space="0" w:color="auto"/>
            <w:left w:val="none" w:sz="0" w:space="0" w:color="auto"/>
            <w:bottom w:val="none" w:sz="0" w:space="0" w:color="auto"/>
            <w:right w:val="none" w:sz="0" w:space="0" w:color="auto"/>
          </w:divBdr>
        </w:div>
        <w:div w:id="940841265">
          <w:marLeft w:val="480"/>
          <w:marRight w:val="0"/>
          <w:marTop w:val="0"/>
          <w:marBottom w:val="0"/>
          <w:divBdr>
            <w:top w:val="none" w:sz="0" w:space="0" w:color="auto"/>
            <w:left w:val="none" w:sz="0" w:space="0" w:color="auto"/>
            <w:bottom w:val="none" w:sz="0" w:space="0" w:color="auto"/>
            <w:right w:val="none" w:sz="0" w:space="0" w:color="auto"/>
          </w:divBdr>
        </w:div>
        <w:div w:id="128548571">
          <w:marLeft w:val="480"/>
          <w:marRight w:val="0"/>
          <w:marTop w:val="0"/>
          <w:marBottom w:val="0"/>
          <w:divBdr>
            <w:top w:val="none" w:sz="0" w:space="0" w:color="auto"/>
            <w:left w:val="none" w:sz="0" w:space="0" w:color="auto"/>
            <w:bottom w:val="none" w:sz="0" w:space="0" w:color="auto"/>
            <w:right w:val="none" w:sz="0" w:space="0" w:color="auto"/>
          </w:divBdr>
        </w:div>
        <w:div w:id="1295139745">
          <w:marLeft w:val="480"/>
          <w:marRight w:val="0"/>
          <w:marTop w:val="0"/>
          <w:marBottom w:val="0"/>
          <w:divBdr>
            <w:top w:val="none" w:sz="0" w:space="0" w:color="auto"/>
            <w:left w:val="none" w:sz="0" w:space="0" w:color="auto"/>
            <w:bottom w:val="none" w:sz="0" w:space="0" w:color="auto"/>
            <w:right w:val="none" w:sz="0" w:space="0" w:color="auto"/>
          </w:divBdr>
        </w:div>
        <w:div w:id="160388290">
          <w:marLeft w:val="480"/>
          <w:marRight w:val="0"/>
          <w:marTop w:val="0"/>
          <w:marBottom w:val="0"/>
          <w:divBdr>
            <w:top w:val="none" w:sz="0" w:space="0" w:color="auto"/>
            <w:left w:val="none" w:sz="0" w:space="0" w:color="auto"/>
            <w:bottom w:val="none" w:sz="0" w:space="0" w:color="auto"/>
            <w:right w:val="none" w:sz="0" w:space="0" w:color="auto"/>
          </w:divBdr>
        </w:div>
        <w:div w:id="829053376">
          <w:marLeft w:val="480"/>
          <w:marRight w:val="0"/>
          <w:marTop w:val="0"/>
          <w:marBottom w:val="0"/>
          <w:divBdr>
            <w:top w:val="none" w:sz="0" w:space="0" w:color="auto"/>
            <w:left w:val="none" w:sz="0" w:space="0" w:color="auto"/>
            <w:bottom w:val="none" w:sz="0" w:space="0" w:color="auto"/>
            <w:right w:val="none" w:sz="0" w:space="0" w:color="auto"/>
          </w:divBdr>
        </w:div>
        <w:div w:id="1133136470">
          <w:marLeft w:val="480"/>
          <w:marRight w:val="0"/>
          <w:marTop w:val="0"/>
          <w:marBottom w:val="0"/>
          <w:divBdr>
            <w:top w:val="none" w:sz="0" w:space="0" w:color="auto"/>
            <w:left w:val="none" w:sz="0" w:space="0" w:color="auto"/>
            <w:bottom w:val="none" w:sz="0" w:space="0" w:color="auto"/>
            <w:right w:val="none" w:sz="0" w:space="0" w:color="auto"/>
          </w:divBdr>
        </w:div>
        <w:div w:id="1947425629">
          <w:marLeft w:val="480"/>
          <w:marRight w:val="0"/>
          <w:marTop w:val="0"/>
          <w:marBottom w:val="0"/>
          <w:divBdr>
            <w:top w:val="none" w:sz="0" w:space="0" w:color="auto"/>
            <w:left w:val="none" w:sz="0" w:space="0" w:color="auto"/>
            <w:bottom w:val="none" w:sz="0" w:space="0" w:color="auto"/>
            <w:right w:val="none" w:sz="0" w:space="0" w:color="auto"/>
          </w:divBdr>
        </w:div>
        <w:div w:id="442925001">
          <w:marLeft w:val="480"/>
          <w:marRight w:val="0"/>
          <w:marTop w:val="0"/>
          <w:marBottom w:val="0"/>
          <w:divBdr>
            <w:top w:val="none" w:sz="0" w:space="0" w:color="auto"/>
            <w:left w:val="none" w:sz="0" w:space="0" w:color="auto"/>
            <w:bottom w:val="none" w:sz="0" w:space="0" w:color="auto"/>
            <w:right w:val="none" w:sz="0" w:space="0" w:color="auto"/>
          </w:divBdr>
        </w:div>
        <w:div w:id="2008241651">
          <w:marLeft w:val="480"/>
          <w:marRight w:val="0"/>
          <w:marTop w:val="0"/>
          <w:marBottom w:val="0"/>
          <w:divBdr>
            <w:top w:val="none" w:sz="0" w:space="0" w:color="auto"/>
            <w:left w:val="none" w:sz="0" w:space="0" w:color="auto"/>
            <w:bottom w:val="none" w:sz="0" w:space="0" w:color="auto"/>
            <w:right w:val="none" w:sz="0" w:space="0" w:color="auto"/>
          </w:divBdr>
        </w:div>
        <w:div w:id="1545753034">
          <w:marLeft w:val="480"/>
          <w:marRight w:val="0"/>
          <w:marTop w:val="0"/>
          <w:marBottom w:val="0"/>
          <w:divBdr>
            <w:top w:val="none" w:sz="0" w:space="0" w:color="auto"/>
            <w:left w:val="none" w:sz="0" w:space="0" w:color="auto"/>
            <w:bottom w:val="none" w:sz="0" w:space="0" w:color="auto"/>
            <w:right w:val="none" w:sz="0" w:space="0" w:color="auto"/>
          </w:divBdr>
        </w:div>
        <w:div w:id="1584605019">
          <w:marLeft w:val="480"/>
          <w:marRight w:val="0"/>
          <w:marTop w:val="0"/>
          <w:marBottom w:val="0"/>
          <w:divBdr>
            <w:top w:val="none" w:sz="0" w:space="0" w:color="auto"/>
            <w:left w:val="none" w:sz="0" w:space="0" w:color="auto"/>
            <w:bottom w:val="none" w:sz="0" w:space="0" w:color="auto"/>
            <w:right w:val="none" w:sz="0" w:space="0" w:color="auto"/>
          </w:divBdr>
        </w:div>
        <w:div w:id="1933204202">
          <w:marLeft w:val="480"/>
          <w:marRight w:val="0"/>
          <w:marTop w:val="0"/>
          <w:marBottom w:val="0"/>
          <w:divBdr>
            <w:top w:val="none" w:sz="0" w:space="0" w:color="auto"/>
            <w:left w:val="none" w:sz="0" w:space="0" w:color="auto"/>
            <w:bottom w:val="none" w:sz="0" w:space="0" w:color="auto"/>
            <w:right w:val="none" w:sz="0" w:space="0" w:color="auto"/>
          </w:divBdr>
        </w:div>
        <w:div w:id="1452478632">
          <w:marLeft w:val="480"/>
          <w:marRight w:val="0"/>
          <w:marTop w:val="0"/>
          <w:marBottom w:val="0"/>
          <w:divBdr>
            <w:top w:val="none" w:sz="0" w:space="0" w:color="auto"/>
            <w:left w:val="none" w:sz="0" w:space="0" w:color="auto"/>
            <w:bottom w:val="none" w:sz="0" w:space="0" w:color="auto"/>
            <w:right w:val="none" w:sz="0" w:space="0" w:color="auto"/>
          </w:divBdr>
        </w:div>
        <w:div w:id="372585011">
          <w:marLeft w:val="480"/>
          <w:marRight w:val="0"/>
          <w:marTop w:val="0"/>
          <w:marBottom w:val="0"/>
          <w:divBdr>
            <w:top w:val="none" w:sz="0" w:space="0" w:color="auto"/>
            <w:left w:val="none" w:sz="0" w:space="0" w:color="auto"/>
            <w:bottom w:val="none" w:sz="0" w:space="0" w:color="auto"/>
            <w:right w:val="none" w:sz="0" w:space="0" w:color="auto"/>
          </w:divBdr>
        </w:div>
        <w:div w:id="1478886751">
          <w:marLeft w:val="480"/>
          <w:marRight w:val="0"/>
          <w:marTop w:val="0"/>
          <w:marBottom w:val="0"/>
          <w:divBdr>
            <w:top w:val="none" w:sz="0" w:space="0" w:color="auto"/>
            <w:left w:val="none" w:sz="0" w:space="0" w:color="auto"/>
            <w:bottom w:val="none" w:sz="0" w:space="0" w:color="auto"/>
            <w:right w:val="none" w:sz="0" w:space="0" w:color="auto"/>
          </w:divBdr>
        </w:div>
        <w:div w:id="102263644">
          <w:marLeft w:val="480"/>
          <w:marRight w:val="0"/>
          <w:marTop w:val="0"/>
          <w:marBottom w:val="0"/>
          <w:divBdr>
            <w:top w:val="none" w:sz="0" w:space="0" w:color="auto"/>
            <w:left w:val="none" w:sz="0" w:space="0" w:color="auto"/>
            <w:bottom w:val="none" w:sz="0" w:space="0" w:color="auto"/>
            <w:right w:val="none" w:sz="0" w:space="0" w:color="auto"/>
          </w:divBdr>
        </w:div>
        <w:div w:id="1205370114">
          <w:marLeft w:val="480"/>
          <w:marRight w:val="0"/>
          <w:marTop w:val="0"/>
          <w:marBottom w:val="0"/>
          <w:divBdr>
            <w:top w:val="none" w:sz="0" w:space="0" w:color="auto"/>
            <w:left w:val="none" w:sz="0" w:space="0" w:color="auto"/>
            <w:bottom w:val="none" w:sz="0" w:space="0" w:color="auto"/>
            <w:right w:val="none" w:sz="0" w:space="0" w:color="auto"/>
          </w:divBdr>
        </w:div>
        <w:div w:id="1472871383">
          <w:marLeft w:val="480"/>
          <w:marRight w:val="0"/>
          <w:marTop w:val="0"/>
          <w:marBottom w:val="0"/>
          <w:divBdr>
            <w:top w:val="none" w:sz="0" w:space="0" w:color="auto"/>
            <w:left w:val="none" w:sz="0" w:space="0" w:color="auto"/>
            <w:bottom w:val="none" w:sz="0" w:space="0" w:color="auto"/>
            <w:right w:val="none" w:sz="0" w:space="0" w:color="auto"/>
          </w:divBdr>
        </w:div>
        <w:div w:id="1225212759">
          <w:marLeft w:val="480"/>
          <w:marRight w:val="0"/>
          <w:marTop w:val="0"/>
          <w:marBottom w:val="0"/>
          <w:divBdr>
            <w:top w:val="none" w:sz="0" w:space="0" w:color="auto"/>
            <w:left w:val="none" w:sz="0" w:space="0" w:color="auto"/>
            <w:bottom w:val="none" w:sz="0" w:space="0" w:color="auto"/>
            <w:right w:val="none" w:sz="0" w:space="0" w:color="auto"/>
          </w:divBdr>
        </w:div>
        <w:div w:id="1874296366">
          <w:marLeft w:val="480"/>
          <w:marRight w:val="0"/>
          <w:marTop w:val="0"/>
          <w:marBottom w:val="0"/>
          <w:divBdr>
            <w:top w:val="none" w:sz="0" w:space="0" w:color="auto"/>
            <w:left w:val="none" w:sz="0" w:space="0" w:color="auto"/>
            <w:bottom w:val="none" w:sz="0" w:space="0" w:color="auto"/>
            <w:right w:val="none" w:sz="0" w:space="0" w:color="auto"/>
          </w:divBdr>
        </w:div>
        <w:div w:id="1332366633">
          <w:marLeft w:val="480"/>
          <w:marRight w:val="0"/>
          <w:marTop w:val="0"/>
          <w:marBottom w:val="0"/>
          <w:divBdr>
            <w:top w:val="none" w:sz="0" w:space="0" w:color="auto"/>
            <w:left w:val="none" w:sz="0" w:space="0" w:color="auto"/>
            <w:bottom w:val="none" w:sz="0" w:space="0" w:color="auto"/>
            <w:right w:val="none" w:sz="0" w:space="0" w:color="auto"/>
          </w:divBdr>
        </w:div>
        <w:div w:id="885799395">
          <w:marLeft w:val="480"/>
          <w:marRight w:val="0"/>
          <w:marTop w:val="0"/>
          <w:marBottom w:val="0"/>
          <w:divBdr>
            <w:top w:val="none" w:sz="0" w:space="0" w:color="auto"/>
            <w:left w:val="none" w:sz="0" w:space="0" w:color="auto"/>
            <w:bottom w:val="none" w:sz="0" w:space="0" w:color="auto"/>
            <w:right w:val="none" w:sz="0" w:space="0" w:color="auto"/>
          </w:divBdr>
        </w:div>
        <w:div w:id="1683359978">
          <w:marLeft w:val="480"/>
          <w:marRight w:val="0"/>
          <w:marTop w:val="0"/>
          <w:marBottom w:val="0"/>
          <w:divBdr>
            <w:top w:val="none" w:sz="0" w:space="0" w:color="auto"/>
            <w:left w:val="none" w:sz="0" w:space="0" w:color="auto"/>
            <w:bottom w:val="none" w:sz="0" w:space="0" w:color="auto"/>
            <w:right w:val="none" w:sz="0" w:space="0" w:color="auto"/>
          </w:divBdr>
        </w:div>
        <w:div w:id="2000889356">
          <w:marLeft w:val="480"/>
          <w:marRight w:val="0"/>
          <w:marTop w:val="0"/>
          <w:marBottom w:val="0"/>
          <w:divBdr>
            <w:top w:val="none" w:sz="0" w:space="0" w:color="auto"/>
            <w:left w:val="none" w:sz="0" w:space="0" w:color="auto"/>
            <w:bottom w:val="none" w:sz="0" w:space="0" w:color="auto"/>
            <w:right w:val="none" w:sz="0" w:space="0" w:color="auto"/>
          </w:divBdr>
        </w:div>
        <w:div w:id="665323404">
          <w:marLeft w:val="480"/>
          <w:marRight w:val="0"/>
          <w:marTop w:val="0"/>
          <w:marBottom w:val="0"/>
          <w:divBdr>
            <w:top w:val="none" w:sz="0" w:space="0" w:color="auto"/>
            <w:left w:val="none" w:sz="0" w:space="0" w:color="auto"/>
            <w:bottom w:val="none" w:sz="0" w:space="0" w:color="auto"/>
            <w:right w:val="none" w:sz="0" w:space="0" w:color="auto"/>
          </w:divBdr>
        </w:div>
        <w:div w:id="340788473">
          <w:marLeft w:val="480"/>
          <w:marRight w:val="0"/>
          <w:marTop w:val="0"/>
          <w:marBottom w:val="0"/>
          <w:divBdr>
            <w:top w:val="none" w:sz="0" w:space="0" w:color="auto"/>
            <w:left w:val="none" w:sz="0" w:space="0" w:color="auto"/>
            <w:bottom w:val="none" w:sz="0" w:space="0" w:color="auto"/>
            <w:right w:val="none" w:sz="0" w:space="0" w:color="auto"/>
          </w:divBdr>
        </w:div>
        <w:div w:id="1350990158">
          <w:marLeft w:val="480"/>
          <w:marRight w:val="0"/>
          <w:marTop w:val="0"/>
          <w:marBottom w:val="0"/>
          <w:divBdr>
            <w:top w:val="none" w:sz="0" w:space="0" w:color="auto"/>
            <w:left w:val="none" w:sz="0" w:space="0" w:color="auto"/>
            <w:bottom w:val="none" w:sz="0" w:space="0" w:color="auto"/>
            <w:right w:val="none" w:sz="0" w:space="0" w:color="auto"/>
          </w:divBdr>
        </w:div>
        <w:div w:id="1202859547">
          <w:marLeft w:val="480"/>
          <w:marRight w:val="0"/>
          <w:marTop w:val="0"/>
          <w:marBottom w:val="0"/>
          <w:divBdr>
            <w:top w:val="none" w:sz="0" w:space="0" w:color="auto"/>
            <w:left w:val="none" w:sz="0" w:space="0" w:color="auto"/>
            <w:bottom w:val="none" w:sz="0" w:space="0" w:color="auto"/>
            <w:right w:val="none" w:sz="0" w:space="0" w:color="auto"/>
          </w:divBdr>
        </w:div>
        <w:div w:id="1585918006">
          <w:marLeft w:val="480"/>
          <w:marRight w:val="0"/>
          <w:marTop w:val="0"/>
          <w:marBottom w:val="0"/>
          <w:divBdr>
            <w:top w:val="none" w:sz="0" w:space="0" w:color="auto"/>
            <w:left w:val="none" w:sz="0" w:space="0" w:color="auto"/>
            <w:bottom w:val="none" w:sz="0" w:space="0" w:color="auto"/>
            <w:right w:val="none" w:sz="0" w:space="0" w:color="auto"/>
          </w:divBdr>
        </w:div>
        <w:div w:id="191040034">
          <w:marLeft w:val="480"/>
          <w:marRight w:val="0"/>
          <w:marTop w:val="0"/>
          <w:marBottom w:val="0"/>
          <w:divBdr>
            <w:top w:val="none" w:sz="0" w:space="0" w:color="auto"/>
            <w:left w:val="none" w:sz="0" w:space="0" w:color="auto"/>
            <w:bottom w:val="none" w:sz="0" w:space="0" w:color="auto"/>
            <w:right w:val="none" w:sz="0" w:space="0" w:color="auto"/>
          </w:divBdr>
        </w:div>
        <w:div w:id="946888370">
          <w:marLeft w:val="480"/>
          <w:marRight w:val="0"/>
          <w:marTop w:val="0"/>
          <w:marBottom w:val="0"/>
          <w:divBdr>
            <w:top w:val="none" w:sz="0" w:space="0" w:color="auto"/>
            <w:left w:val="none" w:sz="0" w:space="0" w:color="auto"/>
            <w:bottom w:val="none" w:sz="0" w:space="0" w:color="auto"/>
            <w:right w:val="none" w:sz="0" w:space="0" w:color="auto"/>
          </w:divBdr>
        </w:div>
        <w:div w:id="1789396542">
          <w:marLeft w:val="480"/>
          <w:marRight w:val="0"/>
          <w:marTop w:val="0"/>
          <w:marBottom w:val="0"/>
          <w:divBdr>
            <w:top w:val="none" w:sz="0" w:space="0" w:color="auto"/>
            <w:left w:val="none" w:sz="0" w:space="0" w:color="auto"/>
            <w:bottom w:val="none" w:sz="0" w:space="0" w:color="auto"/>
            <w:right w:val="none" w:sz="0" w:space="0" w:color="auto"/>
          </w:divBdr>
        </w:div>
        <w:div w:id="158232520">
          <w:marLeft w:val="480"/>
          <w:marRight w:val="0"/>
          <w:marTop w:val="0"/>
          <w:marBottom w:val="0"/>
          <w:divBdr>
            <w:top w:val="none" w:sz="0" w:space="0" w:color="auto"/>
            <w:left w:val="none" w:sz="0" w:space="0" w:color="auto"/>
            <w:bottom w:val="none" w:sz="0" w:space="0" w:color="auto"/>
            <w:right w:val="none" w:sz="0" w:space="0" w:color="auto"/>
          </w:divBdr>
        </w:div>
        <w:div w:id="1889294343">
          <w:marLeft w:val="480"/>
          <w:marRight w:val="0"/>
          <w:marTop w:val="0"/>
          <w:marBottom w:val="0"/>
          <w:divBdr>
            <w:top w:val="none" w:sz="0" w:space="0" w:color="auto"/>
            <w:left w:val="none" w:sz="0" w:space="0" w:color="auto"/>
            <w:bottom w:val="none" w:sz="0" w:space="0" w:color="auto"/>
            <w:right w:val="none" w:sz="0" w:space="0" w:color="auto"/>
          </w:divBdr>
        </w:div>
        <w:div w:id="592058182">
          <w:marLeft w:val="480"/>
          <w:marRight w:val="0"/>
          <w:marTop w:val="0"/>
          <w:marBottom w:val="0"/>
          <w:divBdr>
            <w:top w:val="none" w:sz="0" w:space="0" w:color="auto"/>
            <w:left w:val="none" w:sz="0" w:space="0" w:color="auto"/>
            <w:bottom w:val="none" w:sz="0" w:space="0" w:color="auto"/>
            <w:right w:val="none" w:sz="0" w:space="0" w:color="auto"/>
          </w:divBdr>
        </w:div>
        <w:div w:id="1446004438">
          <w:marLeft w:val="480"/>
          <w:marRight w:val="0"/>
          <w:marTop w:val="0"/>
          <w:marBottom w:val="0"/>
          <w:divBdr>
            <w:top w:val="none" w:sz="0" w:space="0" w:color="auto"/>
            <w:left w:val="none" w:sz="0" w:space="0" w:color="auto"/>
            <w:bottom w:val="none" w:sz="0" w:space="0" w:color="auto"/>
            <w:right w:val="none" w:sz="0" w:space="0" w:color="auto"/>
          </w:divBdr>
        </w:div>
        <w:div w:id="698316561">
          <w:marLeft w:val="480"/>
          <w:marRight w:val="0"/>
          <w:marTop w:val="0"/>
          <w:marBottom w:val="0"/>
          <w:divBdr>
            <w:top w:val="none" w:sz="0" w:space="0" w:color="auto"/>
            <w:left w:val="none" w:sz="0" w:space="0" w:color="auto"/>
            <w:bottom w:val="none" w:sz="0" w:space="0" w:color="auto"/>
            <w:right w:val="none" w:sz="0" w:space="0" w:color="auto"/>
          </w:divBdr>
        </w:div>
        <w:div w:id="1743521103">
          <w:marLeft w:val="480"/>
          <w:marRight w:val="0"/>
          <w:marTop w:val="0"/>
          <w:marBottom w:val="0"/>
          <w:divBdr>
            <w:top w:val="none" w:sz="0" w:space="0" w:color="auto"/>
            <w:left w:val="none" w:sz="0" w:space="0" w:color="auto"/>
            <w:bottom w:val="none" w:sz="0" w:space="0" w:color="auto"/>
            <w:right w:val="none" w:sz="0" w:space="0" w:color="auto"/>
          </w:divBdr>
        </w:div>
        <w:div w:id="704016402">
          <w:marLeft w:val="480"/>
          <w:marRight w:val="0"/>
          <w:marTop w:val="0"/>
          <w:marBottom w:val="0"/>
          <w:divBdr>
            <w:top w:val="none" w:sz="0" w:space="0" w:color="auto"/>
            <w:left w:val="none" w:sz="0" w:space="0" w:color="auto"/>
            <w:bottom w:val="none" w:sz="0" w:space="0" w:color="auto"/>
            <w:right w:val="none" w:sz="0" w:space="0" w:color="auto"/>
          </w:divBdr>
        </w:div>
        <w:div w:id="484008471">
          <w:marLeft w:val="480"/>
          <w:marRight w:val="0"/>
          <w:marTop w:val="0"/>
          <w:marBottom w:val="0"/>
          <w:divBdr>
            <w:top w:val="none" w:sz="0" w:space="0" w:color="auto"/>
            <w:left w:val="none" w:sz="0" w:space="0" w:color="auto"/>
            <w:bottom w:val="none" w:sz="0" w:space="0" w:color="auto"/>
            <w:right w:val="none" w:sz="0" w:space="0" w:color="auto"/>
          </w:divBdr>
        </w:div>
        <w:div w:id="548347915">
          <w:marLeft w:val="480"/>
          <w:marRight w:val="0"/>
          <w:marTop w:val="0"/>
          <w:marBottom w:val="0"/>
          <w:divBdr>
            <w:top w:val="none" w:sz="0" w:space="0" w:color="auto"/>
            <w:left w:val="none" w:sz="0" w:space="0" w:color="auto"/>
            <w:bottom w:val="none" w:sz="0" w:space="0" w:color="auto"/>
            <w:right w:val="none" w:sz="0" w:space="0" w:color="auto"/>
          </w:divBdr>
        </w:div>
        <w:div w:id="1771269988">
          <w:marLeft w:val="480"/>
          <w:marRight w:val="0"/>
          <w:marTop w:val="0"/>
          <w:marBottom w:val="0"/>
          <w:divBdr>
            <w:top w:val="none" w:sz="0" w:space="0" w:color="auto"/>
            <w:left w:val="none" w:sz="0" w:space="0" w:color="auto"/>
            <w:bottom w:val="none" w:sz="0" w:space="0" w:color="auto"/>
            <w:right w:val="none" w:sz="0" w:space="0" w:color="auto"/>
          </w:divBdr>
        </w:div>
        <w:div w:id="179899537">
          <w:marLeft w:val="480"/>
          <w:marRight w:val="0"/>
          <w:marTop w:val="0"/>
          <w:marBottom w:val="0"/>
          <w:divBdr>
            <w:top w:val="none" w:sz="0" w:space="0" w:color="auto"/>
            <w:left w:val="none" w:sz="0" w:space="0" w:color="auto"/>
            <w:bottom w:val="none" w:sz="0" w:space="0" w:color="auto"/>
            <w:right w:val="none" w:sz="0" w:space="0" w:color="auto"/>
          </w:divBdr>
        </w:div>
        <w:div w:id="830100833">
          <w:marLeft w:val="480"/>
          <w:marRight w:val="0"/>
          <w:marTop w:val="0"/>
          <w:marBottom w:val="0"/>
          <w:divBdr>
            <w:top w:val="none" w:sz="0" w:space="0" w:color="auto"/>
            <w:left w:val="none" w:sz="0" w:space="0" w:color="auto"/>
            <w:bottom w:val="none" w:sz="0" w:space="0" w:color="auto"/>
            <w:right w:val="none" w:sz="0" w:space="0" w:color="auto"/>
          </w:divBdr>
        </w:div>
        <w:div w:id="433984919">
          <w:marLeft w:val="480"/>
          <w:marRight w:val="0"/>
          <w:marTop w:val="0"/>
          <w:marBottom w:val="0"/>
          <w:divBdr>
            <w:top w:val="none" w:sz="0" w:space="0" w:color="auto"/>
            <w:left w:val="none" w:sz="0" w:space="0" w:color="auto"/>
            <w:bottom w:val="none" w:sz="0" w:space="0" w:color="auto"/>
            <w:right w:val="none" w:sz="0" w:space="0" w:color="auto"/>
          </w:divBdr>
        </w:div>
        <w:div w:id="1214267159">
          <w:marLeft w:val="480"/>
          <w:marRight w:val="0"/>
          <w:marTop w:val="0"/>
          <w:marBottom w:val="0"/>
          <w:divBdr>
            <w:top w:val="none" w:sz="0" w:space="0" w:color="auto"/>
            <w:left w:val="none" w:sz="0" w:space="0" w:color="auto"/>
            <w:bottom w:val="none" w:sz="0" w:space="0" w:color="auto"/>
            <w:right w:val="none" w:sz="0" w:space="0" w:color="auto"/>
          </w:divBdr>
        </w:div>
        <w:div w:id="1845320629">
          <w:marLeft w:val="480"/>
          <w:marRight w:val="0"/>
          <w:marTop w:val="0"/>
          <w:marBottom w:val="0"/>
          <w:divBdr>
            <w:top w:val="none" w:sz="0" w:space="0" w:color="auto"/>
            <w:left w:val="none" w:sz="0" w:space="0" w:color="auto"/>
            <w:bottom w:val="none" w:sz="0" w:space="0" w:color="auto"/>
            <w:right w:val="none" w:sz="0" w:space="0" w:color="auto"/>
          </w:divBdr>
        </w:div>
        <w:div w:id="1624921829">
          <w:marLeft w:val="480"/>
          <w:marRight w:val="0"/>
          <w:marTop w:val="0"/>
          <w:marBottom w:val="0"/>
          <w:divBdr>
            <w:top w:val="none" w:sz="0" w:space="0" w:color="auto"/>
            <w:left w:val="none" w:sz="0" w:space="0" w:color="auto"/>
            <w:bottom w:val="none" w:sz="0" w:space="0" w:color="auto"/>
            <w:right w:val="none" w:sz="0" w:space="0" w:color="auto"/>
          </w:divBdr>
        </w:div>
        <w:div w:id="742022975">
          <w:marLeft w:val="480"/>
          <w:marRight w:val="0"/>
          <w:marTop w:val="0"/>
          <w:marBottom w:val="0"/>
          <w:divBdr>
            <w:top w:val="none" w:sz="0" w:space="0" w:color="auto"/>
            <w:left w:val="none" w:sz="0" w:space="0" w:color="auto"/>
            <w:bottom w:val="none" w:sz="0" w:space="0" w:color="auto"/>
            <w:right w:val="none" w:sz="0" w:space="0" w:color="auto"/>
          </w:divBdr>
        </w:div>
        <w:div w:id="583153076">
          <w:marLeft w:val="480"/>
          <w:marRight w:val="0"/>
          <w:marTop w:val="0"/>
          <w:marBottom w:val="0"/>
          <w:divBdr>
            <w:top w:val="none" w:sz="0" w:space="0" w:color="auto"/>
            <w:left w:val="none" w:sz="0" w:space="0" w:color="auto"/>
            <w:bottom w:val="none" w:sz="0" w:space="0" w:color="auto"/>
            <w:right w:val="none" w:sz="0" w:space="0" w:color="auto"/>
          </w:divBdr>
        </w:div>
        <w:div w:id="1649090340">
          <w:marLeft w:val="480"/>
          <w:marRight w:val="0"/>
          <w:marTop w:val="0"/>
          <w:marBottom w:val="0"/>
          <w:divBdr>
            <w:top w:val="none" w:sz="0" w:space="0" w:color="auto"/>
            <w:left w:val="none" w:sz="0" w:space="0" w:color="auto"/>
            <w:bottom w:val="none" w:sz="0" w:space="0" w:color="auto"/>
            <w:right w:val="none" w:sz="0" w:space="0" w:color="auto"/>
          </w:divBdr>
        </w:div>
        <w:div w:id="689070572">
          <w:marLeft w:val="480"/>
          <w:marRight w:val="0"/>
          <w:marTop w:val="0"/>
          <w:marBottom w:val="0"/>
          <w:divBdr>
            <w:top w:val="none" w:sz="0" w:space="0" w:color="auto"/>
            <w:left w:val="none" w:sz="0" w:space="0" w:color="auto"/>
            <w:bottom w:val="none" w:sz="0" w:space="0" w:color="auto"/>
            <w:right w:val="none" w:sz="0" w:space="0" w:color="auto"/>
          </w:divBdr>
        </w:div>
        <w:div w:id="1287201514">
          <w:marLeft w:val="480"/>
          <w:marRight w:val="0"/>
          <w:marTop w:val="0"/>
          <w:marBottom w:val="0"/>
          <w:divBdr>
            <w:top w:val="none" w:sz="0" w:space="0" w:color="auto"/>
            <w:left w:val="none" w:sz="0" w:space="0" w:color="auto"/>
            <w:bottom w:val="none" w:sz="0" w:space="0" w:color="auto"/>
            <w:right w:val="none" w:sz="0" w:space="0" w:color="auto"/>
          </w:divBdr>
        </w:div>
        <w:div w:id="126970083">
          <w:marLeft w:val="480"/>
          <w:marRight w:val="0"/>
          <w:marTop w:val="0"/>
          <w:marBottom w:val="0"/>
          <w:divBdr>
            <w:top w:val="none" w:sz="0" w:space="0" w:color="auto"/>
            <w:left w:val="none" w:sz="0" w:space="0" w:color="auto"/>
            <w:bottom w:val="none" w:sz="0" w:space="0" w:color="auto"/>
            <w:right w:val="none" w:sz="0" w:space="0" w:color="auto"/>
          </w:divBdr>
        </w:div>
        <w:div w:id="2065830500">
          <w:marLeft w:val="480"/>
          <w:marRight w:val="0"/>
          <w:marTop w:val="0"/>
          <w:marBottom w:val="0"/>
          <w:divBdr>
            <w:top w:val="none" w:sz="0" w:space="0" w:color="auto"/>
            <w:left w:val="none" w:sz="0" w:space="0" w:color="auto"/>
            <w:bottom w:val="none" w:sz="0" w:space="0" w:color="auto"/>
            <w:right w:val="none" w:sz="0" w:space="0" w:color="auto"/>
          </w:divBdr>
        </w:div>
        <w:div w:id="402534117">
          <w:marLeft w:val="480"/>
          <w:marRight w:val="0"/>
          <w:marTop w:val="0"/>
          <w:marBottom w:val="0"/>
          <w:divBdr>
            <w:top w:val="none" w:sz="0" w:space="0" w:color="auto"/>
            <w:left w:val="none" w:sz="0" w:space="0" w:color="auto"/>
            <w:bottom w:val="none" w:sz="0" w:space="0" w:color="auto"/>
            <w:right w:val="none" w:sz="0" w:space="0" w:color="auto"/>
          </w:divBdr>
        </w:div>
        <w:div w:id="802499142">
          <w:marLeft w:val="480"/>
          <w:marRight w:val="0"/>
          <w:marTop w:val="0"/>
          <w:marBottom w:val="0"/>
          <w:divBdr>
            <w:top w:val="none" w:sz="0" w:space="0" w:color="auto"/>
            <w:left w:val="none" w:sz="0" w:space="0" w:color="auto"/>
            <w:bottom w:val="none" w:sz="0" w:space="0" w:color="auto"/>
            <w:right w:val="none" w:sz="0" w:space="0" w:color="auto"/>
          </w:divBdr>
        </w:div>
        <w:div w:id="1432622129">
          <w:marLeft w:val="480"/>
          <w:marRight w:val="0"/>
          <w:marTop w:val="0"/>
          <w:marBottom w:val="0"/>
          <w:divBdr>
            <w:top w:val="none" w:sz="0" w:space="0" w:color="auto"/>
            <w:left w:val="none" w:sz="0" w:space="0" w:color="auto"/>
            <w:bottom w:val="none" w:sz="0" w:space="0" w:color="auto"/>
            <w:right w:val="none" w:sz="0" w:space="0" w:color="auto"/>
          </w:divBdr>
        </w:div>
        <w:div w:id="813063661">
          <w:marLeft w:val="480"/>
          <w:marRight w:val="0"/>
          <w:marTop w:val="0"/>
          <w:marBottom w:val="0"/>
          <w:divBdr>
            <w:top w:val="none" w:sz="0" w:space="0" w:color="auto"/>
            <w:left w:val="none" w:sz="0" w:space="0" w:color="auto"/>
            <w:bottom w:val="none" w:sz="0" w:space="0" w:color="auto"/>
            <w:right w:val="none" w:sz="0" w:space="0" w:color="auto"/>
          </w:divBdr>
        </w:div>
        <w:div w:id="1728722956">
          <w:marLeft w:val="480"/>
          <w:marRight w:val="0"/>
          <w:marTop w:val="0"/>
          <w:marBottom w:val="0"/>
          <w:divBdr>
            <w:top w:val="none" w:sz="0" w:space="0" w:color="auto"/>
            <w:left w:val="none" w:sz="0" w:space="0" w:color="auto"/>
            <w:bottom w:val="none" w:sz="0" w:space="0" w:color="auto"/>
            <w:right w:val="none" w:sz="0" w:space="0" w:color="auto"/>
          </w:divBdr>
        </w:div>
        <w:div w:id="761145493">
          <w:marLeft w:val="480"/>
          <w:marRight w:val="0"/>
          <w:marTop w:val="0"/>
          <w:marBottom w:val="0"/>
          <w:divBdr>
            <w:top w:val="none" w:sz="0" w:space="0" w:color="auto"/>
            <w:left w:val="none" w:sz="0" w:space="0" w:color="auto"/>
            <w:bottom w:val="none" w:sz="0" w:space="0" w:color="auto"/>
            <w:right w:val="none" w:sz="0" w:space="0" w:color="auto"/>
          </w:divBdr>
        </w:div>
        <w:div w:id="1592931921">
          <w:marLeft w:val="480"/>
          <w:marRight w:val="0"/>
          <w:marTop w:val="0"/>
          <w:marBottom w:val="0"/>
          <w:divBdr>
            <w:top w:val="none" w:sz="0" w:space="0" w:color="auto"/>
            <w:left w:val="none" w:sz="0" w:space="0" w:color="auto"/>
            <w:bottom w:val="none" w:sz="0" w:space="0" w:color="auto"/>
            <w:right w:val="none" w:sz="0" w:space="0" w:color="auto"/>
          </w:divBdr>
        </w:div>
        <w:div w:id="1530491125">
          <w:marLeft w:val="480"/>
          <w:marRight w:val="0"/>
          <w:marTop w:val="0"/>
          <w:marBottom w:val="0"/>
          <w:divBdr>
            <w:top w:val="none" w:sz="0" w:space="0" w:color="auto"/>
            <w:left w:val="none" w:sz="0" w:space="0" w:color="auto"/>
            <w:bottom w:val="none" w:sz="0" w:space="0" w:color="auto"/>
            <w:right w:val="none" w:sz="0" w:space="0" w:color="auto"/>
          </w:divBdr>
        </w:div>
        <w:div w:id="162478462">
          <w:marLeft w:val="480"/>
          <w:marRight w:val="0"/>
          <w:marTop w:val="0"/>
          <w:marBottom w:val="0"/>
          <w:divBdr>
            <w:top w:val="none" w:sz="0" w:space="0" w:color="auto"/>
            <w:left w:val="none" w:sz="0" w:space="0" w:color="auto"/>
            <w:bottom w:val="none" w:sz="0" w:space="0" w:color="auto"/>
            <w:right w:val="none" w:sz="0" w:space="0" w:color="auto"/>
          </w:divBdr>
        </w:div>
        <w:div w:id="1035735846">
          <w:marLeft w:val="480"/>
          <w:marRight w:val="0"/>
          <w:marTop w:val="0"/>
          <w:marBottom w:val="0"/>
          <w:divBdr>
            <w:top w:val="none" w:sz="0" w:space="0" w:color="auto"/>
            <w:left w:val="none" w:sz="0" w:space="0" w:color="auto"/>
            <w:bottom w:val="none" w:sz="0" w:space="0" w:color="auto"/>
            <w:right w:val="none" w:sz="0" w:space="0" w:color="auto"/>
          </w:divBdr>
        </w:div>
        <w:div w:id="620573054">
          <w:marLeft w:val="480"/>
          <w:marRight w:val="0"/>
          <w:marTop w:val="0"/>
          <w:marBottom w:val="0"/>
          <w:divBdr>
            <w:top w:val="none" w:sz="0" w:space="0" w:color="auto"/>
            <w:left w:val="none" w:sz="0" w:space="0" w:color="auto"/>
            <w:bottom w:val="none" w:sz="0" w:space="0" w:color="auto"/>
            <w:right w:val="none" w:sz="0" w:space="0" w:color="auto"/>
          </w:divBdr>
        </w:div>
        <w:div w:id="931164689">
          <w:marLeft w:val="480"/>
          <w:marRight w:val="0"/>
          <w:marTop w:val="0"/>
          <w:marBottom w:val="0"/>
          <w:divBdr>
            <w:top w:val="none" w:sz="0" w:space="0" w:color="auto"/>
            <w:left w:val="none" w:sz="0" w:space="0" w:color="auto"/>
            <w:bottom w:val="none" w:sz="0" w:space="0" w:color="auto"/>
            <w:right w:val="none" w:sz="0" w:space="0" w:color="auto"/>
          </w:divBdr>
        </w:div>
        <w:div w:id="825779305">
          <w:marLeft w:val="480"/>
          <w:marRight w:val="0"/>
          <w:marTop w:val="0"/>
          <w:marBottom w:val="0"/>
          <w:divBdr>
            <w:top w:val="none" w:sz="0" w:space="0" w:color="auto"/>
            <w:left w:val="none" w:sz="0" w:space="0" w:color="auto"/>
            <w:bottom w:val="none" w:sz="0" w:space="0" w:color="auto"/>
            <w:right w:val="none" w:sz="0" w:space="0" w:color="auto"/>
          </w:divBdr>
        </w:div>
        <w:div w:id="728381130">
          <w:marLeft w:val="480"/>
          <w:marRight w:val="0"/>
          <w:marTop w:val="0"/>
          <w:marBottom w:val="0"/>
          <w:divBdr>
            <w:top w:val="none" w:sz="0" w:space="0" w:color="auto"/>
            <w:left w:val="none" w:sz="0" w:space="0" w:color="auto"/>
            <w:bottom w:val="none" w:sz="0" w:space="0" w:color="auto"/>
            <w:right w:val="none" w:sz="0" w:space="0" w:color="auto"/>
          </w:divBdr>
        </w:div>
        <w:div w:id="2058115297">
          <w:marLeft w:val="480"/>
          <w:marRight w:val="0"/>
          <w:marTop w:val="0"/>
          <w:marBottom w:val="0"/>
          <w:divBdr>
            <w:top w:val="none" w:sz="0" w:space="0" w:color="auto"/>
            <w:left w:val="none" w:sz="0" w:space="0" w:color="auto"/>
            <w:bottom w:val="none" w:sz="0" w:space="0" w:color="auto"/>
            <w:right w:val="none" w:sz="0" w:space="0" w:color="auto"/>
          </w:divBdr>
        </w:div>
        <w:div w:id="1216893560">
          <w:marLeft w:val="480"/>
          <w:marRight w:val="0"/>
          <w:marTop w:val="0"/>
          <w:marBottom w:val="0"/>
          <w:divBdr>
            <w:top w:val="none" w:sz="0" w:space="0" w:color="auto"/>
            <w:left w:val="none" w:sz="0" w:space="0" w:color="auto"/>
            <w:bottom w:val="none" w:sz="0" w:space="0" w:color="auto"/>
            <w:right w:val="none" w:sz="0" w:space="0" w:color="auto"/>
          </w:divBdr>
        </w:div>
        <w:div w:id="1407798231">
          <w:marLeft w:val="480"/>
          <w:marRight w:val="0"/>
          <w:marTop w:val="0"/>
          <w:marBottom w:val="0"/>
          <w:divBdr>
            <w:top w:val="none" w:sz="0" w:space="0" w:color="auto"/>
            <w:left w:val="none" w:sz="0" w:space="0" w:color="auto"/>
            <w:bottom w:val="none" w:sz="0" w:space="0" w:color="auto"/>
            <w:right w:val="none" w:sz="0" w:space="0" w:color="auto"/>
          </w:divBdr>
        </w:div>
        <w:div w:id="437411115">
          <w:marLeft w:val="480"/>
          <w:marRight w:val="0"/>
          <w:marTop w:val="0"/>
          <w:marBottom w:val="0"/>
          <w:divBdr>
            <w:top w:val="none" w:sz="0" w:space="0" w:color="auto"/>
            <w:left w:val="none" w:sz="0" w:space="0" w:color="auto"/>
            <w:bottom w:val="none" w:sz="0" w:space="0" w:color="auto"/>
            <w:right w:val="none" w:sz="0" w:space="0" w:color="auto"/>
          </w:divBdr>
        </w:div>
      </w:divsChild>
    </w:div>
    <w:div w:id="1706171378">
      <w:bodyDiv w:val="1"/>
      <w:marLeft w:val="0"/>
      <w:marRight w:val="0"/>
      <w:marTop w:val="0"/>
      <w:marBottom w:val="0"/>
      <w:divBdr>
        <w:top w:val="none" w:sz="0" w:space="0" w:color="auto"/>
        <w:left w:val="none" w:sz="0" w:space="0" w:color="auto"/>
        <w:bottom w:val="none" w:sz="0" w:space="0" w:color="auto"/>
        <w:right w:val="none" w:sz="0" w:space="0" w:color="auto"/>
      </w:divBdr>
    </w:div>
    <w:div w:id="1707369463">
      <w:bodyDiv w:val="1"/>
      <w:marLeft w:val="0"/>
      <w:marRight w:val="0"/>
      <w:marTop w:val="0"/>
      <w:marBottom w:val="0"/>
      <w:divBdr>
        <w:top w:val="none" w:sz="0" w:space="0" w:color="auto"/>
        <w:left w:val="none" w:sz="0" w:space="0" w:color="auto"/>
        <w:bottom w:val="none" w:sz="0" w:space="0" w:color="auto"/>
        <w:right w:val="none" w:sz="0" w:space="0" w:color="auto"/>
      </w:divBdr>
    </w:div>
    <w:div w:id="1708723027">
      <w:bodyDiv w:val="1"/>
      <w:marLeft w:val="0"/>
      <w:marRight w:val="0"/>
      <w:marTop w:val="0"/>
      <w:marBottom w:val="0"/>
      <w:divBdr>
        <w:top w:val="none" w:sz="0" w:space="0" w:color="auto"/>
        <w:left w:val="none" w:sz="0" w:space="0" w:color="auto"/>
        <w:bottom w:val="none" w:sz="0" w:space="0" w:color="auto"/>
        <w:right w:val="none" w:sz="0" w:space="0" w:color="auto"/>
      </w:divBdr>
    </w:div>
    <w:div w:id="1710835171">
      <w:bodyDiv w:val="1"/>
      <w:marLeft w:val="0"/>
      <w:marRight w:val="0"/>
      <w:marTop w:val="0"/>
      <w:marBottom w:val="0"/>
      <w:divBdr>
        <w:top w:val="none" w:sz="0" w:space="0" w:color="auto"/>
        <w:left w:val="none" w:sz="0" w:space="0" w:color="auto"/>
        <w:bottom w:val="none" w:sz="0" w:space="0" w:color="auto"/>
        <w:right w:val="none" w:sz="0" w:space="0" w:color="auto"/>
      </w:divBdr>
    </w:div>
    <w:div w:id="1713767893">
      <w:bodyDiv w:val="1"/>
      <w:marLeft w:val="0"/>
      <w:marRight w:val="0"/>
      <w:marTop w:val="0"/>
      <w:marBottom w:val="0"/>
      <w:divBdr>
        <w:top w:val="none" w:sz="0" w:space="0" w:color="auto"/>
        <w:left w:val="none" w:sz="0" w:space="0" w:color="auto"/>
        <w:bottom w:val="none" w:sz="0" w:space="0" w:color="auto"/>
        <w:right w:val="none" w:sz="0" w:space="0" w:color="auto"/>
      </w:divBdr>
    </w:div>
    <w:div w:id="1714840197">
      <w:bodyDiv w:val="1"/>
      <w:marLeft w:val="0"/>
      <w:marRight w:val="0"/>
      <w:marTop w:val="0"/>
      <w:marBottom w:val="0"/>
      <w:divBdr>
        <w:top w:val="none" w:sz="0" w:space="0" w:color="auto"/>
        <w:left w:val="none" w:sz="0" w:space="0" w:color="auto"/>
        <w:bottom w:val="none" w:sz="0" w:space="0" w:color="auto"/>
        <w:right w:val="none" w:sz="0" w:space="0" w:color="auto"/>
      </w:divBdr>
    </w:div>
    <w:div w:id="1715424700">
      <w:bodyDiv w:val="1"/>
      <w:marLeft w:val="0"/>
      <w:marRight w:val="0"/>
      <w:marTop w:val="0"/>
      <w:marBottom w:val="0"/>
      <w:divBdr>
        <w:top w:val="none" w:sz="0" w:space="0" w:color="auto"/>
        <w:left w:val="none" w:sz="0" w:space="0" w:color="auto"/>
        <w:bottom w:val="none" w:sz="0" w:space="0" w:color="auto"/>
        <w:right w:val="none" w:sz="0" w:space="0" w:color="auto"/>
      </w:divBdr>
    </w:div>
    <w:div w:id="1715763736">
      <w:bodyDiv w:val="1"/>
      <w:marLeft w:val="0"/>
      <w:marRight w:val="0"/>
      <w:marTop w:val="0"/>
      <w:marBottom w:val="0"/>
      <w:divBdr>
        <w:top w:val="none" w:sz="0" w:space="0" w:color="auto"/>
        <w:left w:val="none" w:sz="0" w:space="0" w:color="auto"/>
        <w:bottom w:val="none" w:sz="0" w:space="0" w:color="auto"/>
        <w:right w:val="none" w:sz="0" w:space="0" w:color="auto"/>
      </w:divBdr>
    </w:div>
    <w:div w:id="1718240761">
      <w:bodyDiv w:val="1"/>
      <w:marLeft w:val="0"/>
      <w:marRight w:val="0"/>
      <w:marTop w:val="0"/>
      <w:marBottom w:val="0"/>
      <w:divBdr>
        <w:top w:val="none" w:sz="0" w:space="0" w:color="auto"/>
        <w:left w:val="none" w:sz="0" w:space="0" w:color="auto"/>
        <w:bottom w:val="none" w:sz="0" w:space="0" w:color="auto"/>
        <w:right w:val="none" w:sz="0" w:space="0" w:color="auto"/>
      </w:divBdr>
    </w:div>
    <w:div w:id="1720785411">
      <w:bodyDiv w:val="1"/>
      <w:marLeft w:val="0"/>
      <w:marRight w:val="0"/>
      <w:marTop w:val="0"/>
      <w:marBottom w:val="0"/>
      <w:divBdr>
        <w:top w:val="none" w:sz="0" w:space="0" w:color="auto"/>
        <w:left w:val="none" w:sz="0" w:space="0" w:color="auto"/>
        <w:bottom w:val="none" w:sz="0" w:space="0" w:color="auto"/>
        <w:right w:val="none" w:sz="0" w:space="0" w:color="auto"/>
      </w:divBdr>
    </w:div>
    <w:div w:id="1722825176">
      <w:bodyDiv w:val="1"/>
      <w:marLeft w:val="0"/>
      <w:marRight w:val="0"/>
      <w:marTop w:val="0"/>
      <w:marBottom w:val="0"/>
      <w:divBdr>
        <w:top w:val="none" w:sz="0" w:space="0" w:color="auto"/>
        <w:left w:val="none" w:sz="0" w:space="0" w:color="auto"/>
        <w:bottom w:val="none" w:sz="0" w:space="0" w:color="auto"/>
        <w:right w:val="none" w:sz="0" w:space="0" w:color="auto"/>
      </w:divBdr>
    </w:div>
    <w:div w:id="1723169296">
      <w:bodyDiv w:val="1"/>
      <w:marLeft w:val="0"/>
      <w:marRight w:val="0"/>
      <w:marTop w:val="0"/>
      <w:marBottom w:val="0"/>
      <w:divBdr>
        <w:top w:val="none" w:sz="0" w:space="0" w:color="auto"/>
        <w:left w:val="none" w:sz="0" w:space="0" w:color="auto"/>
        <w:bottom w:val="none" w:sz="0" w:space="0" w:color="auto"/>
        <w:right w:val="none" w:sz="0" w:space="0" w:color="auto"/>
      </w:divBdr>
    </w:div>
    <w:div w:id="1724671946">
      <w:bodyDiv w:val="1"/>
      <w:marLeft w:val="0"/>
      <w:marRight w:val="0"/>
      <w:marTop w:val="0"/>
      <w:marBottom w:val="0"/>
      <w:divBdr>
        <w:top w:val="none" w:sz="0" w:space="0" w:color="auto"/>
        <w:left w:val="none" w:sz="0" w:space="0" w:color="auto"/>
        <w:bottom w:val="none" w:sz="0" w:space="0" w:color="auto"/>
        <w:right w:val="none" w:sz="0" w:space="0" w:color="auto"/>
      </w:divBdr>
    </w:div>
    <w:div w:id="1725639273">
      <w:bodyDiv w:val="1"/>
      <w:marLeft w:val="0"/>
      <w:marRight w:val="0"/>
      <w:marTop w:val="0"/>
      <w:marBottom w:val="0"/>
      <w:divBdr>
        <w:top w:val="none" w:sz="0" w:space="0" w:color="auto"/>
        <w:left w:val="none" w:sz="0" w:space="0" w:color="auto"/>
        <w:bottom w:val="none" w:sz="0" w:space="0" w:color="auto"/>
        <w:right w:val="none" w:sz="0" w:space="0" w:color="auto"/>
      </w:divBdr>
    </w:div>
    <w:div w:id="1728066109">
      <w:bodyDiv w:val="1"/>
      <w:marLeft w:val="0"/>
      <w:marRight w:val="0"/>
      <w:marTop w:val="0"/>
      <w:marBottom w:val="0"/>
      <w:divBdr>
        <w:top w:val="none" w:sz="0" w:space="0" w:color="auto"/>
        <w:left w:val="none" w:sz="0" w:space="0" w:color="auto"/>
        <w:bottom w:val="none" w:sz="0" w:space="0" w:color="auto"/>
        <w:right w:val="none" w:sz="0" w:space="0" w:color="auto"/>
      </w:divBdr>
    </w:div>
    <w:div w:id="1729186689">
      <w:bodyDiv w:val="1"/>
      <w:marLeft w:val="0"/>
      <w:marRight w:val="0"/>
      <w:marTop w:val="0"/>
      <w:marBottom w:val="0"/>
      <w:divBdr>
        <w:top w:val="none" w:sz="0" w:space="0" w:color="auto"/>
        <w:left w:val="none" w:sz="0" w:space="0" w:color="auto"/>
        <w:bottom w:val="none" w:sz="0" w:space="0" w:color="auto"/>
        <w:right w:val="none" w:sz="0" w:space="0" w:color="auto"/>
      </w:divBdr>
    </w:div>
    <w:div w:id="1729642106">
      <w:bodyDiv w:val="1"/>
      <w:marLeft w:val="0"/>
      <w:marRight w:val="0"/>
      <w:marTop w:val="0"/>
      <w:marBottom w:val="0"/>
      <w:divBdr>
        <w:top w:val="none" w:sz="0" w:space="0" w:color="auto"/>
        <w:left w:val="none" w:sz="0" w:space="0" w:color="auto"/>
        <w:bottom w:val="none" w:sz="0" w:space="0" w:color="auto"/>
        <w:right w:val="none" w:sz="0" w:space="0" w:color="auto"/>
      </w:divBdr>
    </w:div>
    <w:div w:id="1730837669">
      <w:bodyDiv w:val="1"/>
      <w:marLeft w:val="0"/>
      <w:marRight w:val="0"/>
      <w:marTop w:val="0"/>
      <w:marBottom w:val="0"/>
      <w:divBdr>
        <w:top w:val="none" w:sz="0" w:space="0" w:color="auto"/>
        <w:left w:val="none" w:sz="0" w:space="0" w:color="auto"/>
        <w:bottom w:val="none" w:sz="0" w:space="0" w:color="auto"/>
        <w:right w:val="none" w:sz="0" w:space="0" w:color="auto"/>
      </w:divBdr>
    </w:div>
    <w:div w:id="1731535303">
      <w:bodyDiv w:val="1"/>
      <w:marLeft w:val="0"/>
      <w:marRight w:val="0"/>
      <w:marTop w:val="0"/>
      <w:marBottom w:val="0"/>
      <w:divBdr>
        <w:top w:val="none" w:sz="0" w:space="0" w:color="auto"/>
        <w:left w:val="none" w:sz="0" w:space="0" w:color="auto"/>
        <w:bottom w:val="none" w:sz="0" w:space="0" w:color="auto"/>
        <w:right w:val="none" w:sz="0" w:space="0" w:color="auto"/>
      </w:divBdr>
    </w:div>
    <w:div w:id="1733188814">
      <w:bodyDiv w:val="1"/>
      <w:marLeft w:val="0"/>
      <w:marRight w:val="0"/>
      <w:marTop w:val="0"/>
      <w:marBottom w:val="0"/>
      <w:divBdr>
        <w:top w:val="none" w:sz="0" w:space="0" w:color="auto"/>
        <w:left w:val="none" w:sz="0" w:space="0" w:color="auto"/>
        <w:bottom w:val="none" w:sz="0" w:space="0" w:color="auto"/>
        <w:right w:val="none" w:sz="0" w:space="0" w:color="auto"/>
      </w:divBdr>
    </w:div>
    <w:div w:id="1733263311">
      <w:bodyDiv w:val="1"/>
      <w:marLeft w:val="0"/>
      <w:marRight w:val="0"/>
      <w:marTop w:val="0"/>
      <w:marBottom w:val="0"/>
      <w:divBdr>
        <w:top w:val="none" w:sz="0" w:space="0" w:color="auto"/>
        <w:left w:val="none" w:sz="0" w:space="0" w:color="auto"/>
        <w:bottom w:val="none" w:sz="0" w:space="0" w:color="auto"/>
        <w:right w:val="none" w:sz="0" w:space="0" w:color="auto"/>
      </w:divBdr>
    </w:div>
    <w:div w:id="1733580178">
      <w:bodyDiv w:val="1"/>
      <w:marLeft w:val="0"/>
      <w:marRight w:val="0"/>
      <w:marTop w:val="0"/>
      <w:marBottom w:val="0"/>
      <w:divBdr>
        <w:top w:val="none" w:sz="0" w:space="0" w:color="auto"/>
        <w:left w:val="none" w:sz="0" w:space="0" w:color="auto"/>
        <w:bottom w:val="none" w:sz="0" w:space="0" w:color="auto"/>
        <w:right w:val="none" w:sz="0" w:space="0" w:color="auto"/>
      </w:divBdr>
    </w:div>
    <w:div w:id="1733850328">
      <w:bodyDiv w:val="1"/>
      <w:marLeft w:val="0"/>
      <w:marRight w:val="0"/>
      <w:marTop w:val="0"/>
      <w:marBottom w:val="0"/>
      <w:divBdr>
        <w:top w:val="none" w:sz="0" w:space="0" w:color="auto"/>
        <w:left w:val="none" w:sz="0" w:space="0" w:color="auto"/>
        <w:bottom w:val="none" w:sz="0" w:space="0" w:color="auto"/>
        <w:right w:val="none" w:sz="0" w:space="0" w:color="auto"/>
      </w:divBdr>
    </w:div>
    <w:div w:id="1734307371">
      <w:bodyDiv w:val="1"/>
      <w:marLeft w:val="0"/>
      <w:marRight w:val="0"/>
      <w:marTop w:val="0"/>
      <w:marBottom w:val="0"/>
      <w:divBdr>
        <w:top w:val="none" w:sz="0" w:space="0" w:color="auto"/>
        <w:left w:val="none" w:sz="0" w:space="0" w:color="auto"/>
        <w:bottom w:val="none" w:sz="0" w:space="0" w:color="auto"/>
        <w:right w:val="none" w:sz="0" w:space="0" w:color="auto"/>
      </w:divBdr>
    </w:div>
    <w:div w:id="1734815989">
      <w:bodyDiv w:val="1"/>
      <w:marLeft w:val="0"/>
      <w:marRight w:val="0"/>
      <w:marTop w:val="0"/>
      <w:marBottom w:val="0"/>
      <w:divBdr>
        <w:top w:val="none" w:sz="0" w:space="0" w:color="auto"/>
        <w:left w:val="none" w:sz="0" w:space="0" w:color="auto"/>
        <w:bottom w:val="none" w:sz="0" w:space="0" w:color="auto"/>
        <w:right w:val="none" w:sz="0" w:space="0" w:color="auto"/>
      </w:divBdr>
    </w:div>
    <w:div w:id="1736125889">
      <w:bodyDiv w:val="1"/>
      <w:marLeft w:val="0"/>
      <w:marRight w:val="0"/>
      <w:marTop w:val="0"/>
      <w:marBottom w:val="0"/>
      <w:divBdr>
        <w:top w:val="none" w:sz="0" w:space="0" w:color="auto"/>
        <w:left w:val="none" w:sz="0" w:space="0" w:color="auto"/>
        <w:bottom w:val="none" w:sz="0" w:space="0" w:color="auto"/>
        <w:right w:val="none" w:sz="0" w:space="0" w:color="auto"/>
      </w:divBdr>
    </w:div>
    <w:div w:id="1741174598">
      <w:bodyDiv w:val="1"/>
      <w:marLeft w:val="0"/>
      <w:marRight w:val="0"/>
      <w:marTop w:val="0"/>
      <w:marBottom w:val="0"/>
      <w:divBdr>
        <w:top w:val="none" w:sz="0" w:space="0" w:color="auto"/>
        <w:left w:val="none" w:sz="0" w:space="0" w:color="auto"/>
        <w:bottom w:val="none" w:sz="0" w:space="0" w:color="auto"/>
        <w:right w:val="none" w:sz="0" w:space="0" w:color="auto"/>
      </w:divBdr>
      <w:divsChild>
        <w:div w:id="1053575125">
          <w:marLeft w:val="480"/>
          <w:marRight w:val="0"/>
          <w:marTop w:val="0"/>
          <w:marBottom w:val="0"/>
          <w:divBdr>
            <w:top w:val="none" w:sz="0" w:space="0" w:color="auto"/>
            <w:left w:val="none" w:sz="0" w:space="0" w:color="auto"/>
            <w:bottom w:val="none" w:sz="0" w:space="0" w:color="auto"/>
            <w:right w:val="none" w:sz="0" w:space="0" w:color="auto"/>
          </w:divBdr>
        </w:div>
        <w:div w:id="1517305990">
          <w:marLeft w:val="480"/>
          <w:marRight w:val="0"/>
          <w:marTop w:val="0"/>
          <w:marBottom w:val="0"/>
          <w:divBdr>
            <w:top w:val="none" w:sz="0" w:space="0" w:color="auto"/>
            <w:left w:val="none" w:sz="0" w:space="0" w:color="auto"/>
            <w:bottom w:val="none" w:sz="0" w:space="0" w:color="auto"/>
            <w:right w:val="none" w:sz="0" w:space="0" w:color="auto"/>
          </w:divBdr>
        </w:div>
        <w:div w:id="1580212361">
          <w:marLeft w:val="480"/>
          <w:marRight w:val="0"/>
          <w:marTop w:val="0"/>
          <w:marBottom w:val="0"/>
          <w:divBdr>
            <w:top w:val="none" w:sz="0" w:space="0" w:color="auto"/>
            <w:left w:val="none" w:sz="0" w:space="0" w:color="auto"/>
            <w:bottom w:val="none" w:sz="0" w:space="0" w:color="auto"/>
            <w:right w:val="none" w:sz="0" w:space="0" w:color="auto"/>
          </w:divBdr>
        </w:div>
        <w:div w:id="951211474">
          <w:marLeft w:val="480"/>
          <w:marRight w:val="0"/>
          <w:marTop w:val="0"/>
          <w:marBottom w:val="0"/>
          <w:divBdr>
            <w:top w:val="none" w:sz="0" w:space="0" w:color="auto"/>
            <w:left w:val="none" w:sz="0" w:space="0" w:color="auto"/>
            <w:bottom w:val="none" w:sz="0" w:space="0" w:color="auto"/>
            <w:right w:val="none" w:sz="0" w:space="0" w:color="auto"/>
          </w:divBdr>
        </w:div>
        <w:div w:id="99448644">
          <w:marLeft w:val="480"/>
          <w:marRight w:val="0"/>
          <w:marTop w:val="0"/>
          <w:marBottom w:val="0"/>
          <w:divBdr>
            <w:top w:val="none" w:sz="0" w:space="0" w:color="auto"/>
            <w:left w:val="none" w:sz="0" w:space="0" w:color="auto"/>
            <w:bottom w:val="none" w:sz="0" w:space="0" w:color="auto"/>
            <w:right w:val="none" w:sz="0" w:space="0" w:color="auto"/>
          </w:divBdr>
        </w:div>
        <w:div w:id="185216531">
          <w:marLeft w:val="480"/>
          <w:marRight w:val="0"/>
          <w:marTop w:val="0"/>
          <w:marBottom w:val="0"/>
          <w:divBdr>
            <w:top w:val="none" w:sz="0" w:space="0" w:color="auto"/>
            <w:left w:val="none" w:sz="0" w:space="0" w:color="auto"/>
            <w:bottom w:val="none" w:sz="0" w:space="0" w:color="auto"/>
            <w:right w:val="none" w:sz="0" w:space="0" w:color="auto"/>
          </w:divBdr>
        </w:div>
        <w:div w:id="883295044">
          <w:marLeft w:val="480"/>
          <w:marRight w:val="0"/>
          <w:marTop w:val="0"/>
          <w:marBottom w:val="0"/>
          <w:divBdr>
            <w:top w:val="none" w:sz="0" w:space="0" w:color="auto"/>
            <w:left w:val="none" w:sz="0" w:space="0" w:color="auto"/>
            <w:bottom w:val="none" w:sz="0" w:space="0" w:color="auto"/>
            <w:right w:val="none" w:sz="0" w:space="0" w:color="auto"/>
          </w:divBdr>
        </w:div>
        <w:div w:id="1236624101">
          <w:marLeft w:val="480"/>
          <w:marRight w:val="0"/>
          <w:marTop w:val="0"/>
          <w:marBottom w:val="0"/>
          <w:divBdr>
            <w:top w:val="none" w:sz="0" w:space="0" w:color="auto"/>
            <w:left w:val="none" w:sz="0" w:space="0" w:color="auto"/>
            <w:bottom w:val="none" w:sz="0" w:space="0" w:color="auto"/>
            <w:right w:val="none" w:sz="0" w:space="0" w:color="auto"/>
          </w:divBdr>
        </w:div>
        <w:div w:id="99028451">
          <w:marLeft w:val="480"/>
          <w:marRight w:val="0"/>
          <w:marTop w:val="0"/>
          <w:marBottom w:val="0"/>
          <w:divBdr>
            <w:top w:val="none" w:sz="0" w:space="0" w:color="auto"/>
            <w:left w:val="none" w:sz="0" w:space="0" w:color="auto"/>
            <w:bottom w:val="none" w:sz="0" w:space="0" w:color="auto"/>
            <w:right w:val="none" w:sz="0" w:space="0" w:color="auto"/>
          </w:divBdr>
        </w:div>
        <w:div w:id="1387266425">
          <w:marLeft w:val="480"/>
          <w:marRight w:val="0"/>
          <w:marTop w:val="0"/>
          <w:marBottom w:val="0"/>
          <w:divBdr>
            <w:top w:val="none" w:sz="0" w:space="0" w:color="auto"/>
            <w:left w:val="none" w:sz="0" w:space="0" w:color="auto"/>
            <w:bottom w:val="none" w:sz="0" w:space="0" w:color="auto"/>
            <w:right w:val="none" w:sz="0" w:space="0" w:color="auto"/>
          </w:divBdr>
        </w:div>
        <w:div w:id="1989553625">
          <w:marLeft w:val="480"/>
          <w:marRight w:val="0"/>
          <w:marTop w:val="0"/>
          <w:marBottom w:val="0"/>
          <w:divBdr>
            <w:top w:val="none" w:sz="0" w:space="0" w:color="auto"/>
            <w:left w:val="none" w:sz="0" w:space="0" w:color="auto"/>
            <w:bottom w:val="none" w:sz="0" w:space="0" w:color="auto"/>
            <w:right w:val="none" w:sz="0" w:space="0" w:color="auto"/>
          </w:divBdr>
        </w:div>
        <w:div w:id="2069959950">
          <w:marLeft w:val="480"/>
          <w:marRight w:val="0"/>
          <w:marTop w:val="0"/>
          <w:marBottom w:val="0"/>
          <w:divBdr>
            <w:top w:val="none" w:sz="0" w:space="0" w:color="auto"/>
            <w:left w:val="none" w:sz="0" w:space="0" w:color="auto"/>
            <w:bottom w:val="none" w:sz="0" w:space="0" w:color="auto"/>
            <w:right w:val="none" w:sz="0" w:space="0" w:color="auto"/>
          </w:divBdr>
        </w:div>
        <w:div w:id="1423801435">
          <w:marLeft w:val="480"/>
          <w:marRight w:val="0"/>
          <w:marTop w:val="0"/>
          <w:marBottom w:val="0"/>
          <w:divBdr>
            <w:top w:val="none" w:sz="0" w:space="0" w:color="auto"/>
            <w:left w:val="none" w:sz="0" w:space="0" w:color="auto"/>
            <w:bottom w:val="none" w:sz="0" w:space="0" w:color="auto"/>
            <w:right w:val="none" w:sz="0" w:space="0" w:color="auto"/>
          </w:divBdr>
        </w:div>
        <w:div w:id="1627589967">
          <w:marLeft w:val="480"/>
          <w:marRight w:val="0"/>
          <w:marTop w:val="0"/>
          <w:marBottom w:val="0"/>
          <w:divBdr>
            <w:top w:val="none" w:sz="0" w:space="0" w:color="auto"/>
            <w:left w:val="none" w:sz="0" w:space="0" w:color="auto"/>
            <w:bottom w:val="none" w:sz="0" w:space="0" w:color="auto"/>
            <w:right w:val="none" w:sz="0" w:space="0" w:color="auto"/>
          </w:divBdr>
        </w:div>
        <w:div w:id="637221432">
          <w:marLeft w:val="480"/>
          <w:marRight w:val="0"/>
          <w:marTop w:val="0"/>
          <w:marBottom w:val="0"/>
          <w:divBdr>
            <w:top w:val="none" w:sz="0" w:space="0" w:color="auto"/>
            <w:left w:val="none" w:sz="0" w:space="0" w:color="auto"/>
            <w:bottom w:val="none" w:sz="0" w:space="0" w:color="auto"/>
            <w:right w:val="none" w:sz="0" w:space="0" w:color="auto"/>
          </w:divBdr>
        </w:div>
        <w:div w:id="397363856">
          <w:marLeft w:val="480"/>
          <w:marRight w:val="0"/>
          <w:marTop w:val="0"/>
          <w:marBottom w:val="0"/>
          <w:divBdr>
            <w:top w:val="none" w:sz="0" w:space="0" w:color="auto"/>
            <w:left w:val="none" w:sz="0" w:space="0" w:color="auto"/>
            <w:bottom w:val="none" w:sz="0" w:space="0" w:color="auto"/>
            <w:right w:val="none" w:sz="0" w:space="0" w:color="auto"/>
          </w:divBdr>
        </w:div>
        <w:div w:id="402916228">
          <w:marLeft w:val="480"/>
          <w:marRight w:val="0"/>
          <w:marTop w:val="0"/>
          <w:marBottom w:val="0"/>
          <w:divBdr>
            <w:top w:val="none" w:sz="0" w:space="0" w:color="auto"/>
            <w:left w:val="none" w:sz="0" w:space="0" w:color="auto"/>
            <w:bottom w:val="none" w:sz="0" w:space="0" w:color="auto"/>
            <w:right w:val="none" w:sz="0" w:space="0" w:color="auto"/>
          </w:divBdr>
        </w:div>
        <w:div w:id="1778208800">
          <w:marLeft w:val="480"/>
          <w:marRight w:val="0"/>
          <w:marTop w:val="0"/>
          <w:marBottom w:val="0"/>
          <w:divBdr>
            <w:top w:val="none" w:sz="0" w:space="0" w:color="auto"/>
            <w:left w:val="none" w:sz="0" w:space="0" w:color="auto"/>
            <w:bottom w:val="none" w:sz="0" w:space="0" w:color="auto"/>
            <w:right w:val="none" w:sz="0" w:space="0" w:color="auto"/>
          </w:divBdr>
        </w:div>
        <w:div w:id="230701677">
          <w:marLeft w:val="480"/>
          <w:marRight w:val="0"/>
          <w:marTop w:val="0"/>
          <w:marBottom w:val="0"/>
          <w:divBdr>
            <w:top w:val="none" w:sz="0" w:space="0" w:color="auto"/>
            <w:left w:val="none" w:sz="0" w:space="0" w:color="auto"/>
            <w:bottom w:val="none" w:sz="0" w:space="0" w:color="auto"/>
            <w:right w:val="none" w:sz="0" w:space="0" w:color="auto"/>
          </w:divBdr>
        </w:div>
        <w:div w:id="1912353420">
          <w:marLeft w:val="480"/>
          <w:marRight w:val="0"/>
          <w:marTop w:val="0"/>
          <w:marBottom w:val="0"/>
          <w:divBdr>
            <w:top w:val="none" w:sz="0" w:space="0" w:color="auto"/>
            <w:left w:val="none" w:sz="0" w:space="0" w:color="auto"/>
            <w:bottom w:val="none" w:sz="0" w:space="0" w:color="auto"/>
            <w:right w:val="none" w:sz="0" w:space="0" w:color="auto"/>
          </w:divBdr>
        </w:div>
        <w:div w:id="1163469718">
          <w:marLeft w:val="480"/>
          <w:marRight w:val="0"/>
          <w:marTop w:val="0"/>
          <w:marBottom w:val="0"/>
          <w:divBdr>
            <w:top w:val="none" w:sz="0" w:space="0" w:color="auto"/>
            <w:left w:val="none" w:sz="0" w:space="0" w:color="auto"/>
            <w:bottom w:val="none" w:sz="0" w:space="0" w:color="auto"/>
            <w:right w:val="none" w:sz="0" w:space="0" w:color="auto"/>
          </w:divBdr>
        </w:div>
        <w:div w:id="1144853961">
          <w:marLeft w:val="480"/>
          <w:marRight w:val="0"/>
          <w:marTop w:val="0"/>
          <w:marBottom w:val="0"/>
          <w:divBdr>
            <w:top w:val="none" w:sz="0" w:space="0" w:color="auto"/>
            <w:left w:val="none" w:sz="0" w:space="0" w:color="auto"/>
            <w:bottom w:val="none" w:sz="0" w:space="0" w:color="auto"/>
            <w:right w:val="none" w:sz="0" w:space="0" w:color="auto"/>
          </w:divBdr>
        </w:div>
        <w:div w:id="1221137156">
          <w:marLeft w:val="480"/>
          <w:marRight w:val="0"/>
          <w:marTop w:val="0"/>
          <w:marBottom w:val="0"/>
          <w:divBdr>
            <w:top w:val="none" w:sz="0" w:space="0" w:color="auto"/>
            <w:left w:val="none" w:sz="0" w:space="0" w:color="auto"/>
            <w:bottom w:val="none" w:sz="0" w:space="0" w:color="auto"/>
            <w:right w:val="none" w:sz="0" w:space="0" w:color="auto"/>
          </w:divBdr>
        </w:div>
        <w:div w:id="168495976">
          <w:marLeft w:val="480"/>
          <w:marRight w:val="0"/>
          <w:marTop w:val="0"/>
          <w:marBottom w:val="0"/>
          <w:divBdr>
            <w:top w:val="none" w:sz="0" w:space="0" w:color="auto"/>
            <w:left w:val="none" w:sz="0" w:space="0" w:color="auto"/>
            <w:bottom w:val="none" w:sz="0" w:space="0" w:color="auto"/>
            <w:right w:val="none" w:sz="0" w:space="0" w:color="auto"/>
          </w:divBdr>
        </w:div>
        <w:div w:id="478229464">
          <w:marLeft w:val="480"/>
          <w:marRight w:val="0"/>
          <w:marTop w:val="0"/>
          <w:marBottom w:val="0"/>
          <w:divBdr>
            <w:top w:val="none" w:sz="0" w:space="0" w:color="auto"/>
            <w:left w:val="none" w:sz="0" w:space="0" w:color="auto"/>
            <w:bottom w:val="none" w:sz="0" w:space="0" w:color="auto"/>
            <w:right w:val="none" w:sz="0" w:space="0" w:color="auto"/>
          </w:divBdr>
        </w:div>
        <w:div w:id="15884233">
          <w:marLeft w:val="480"/>
          <w:marRight w:val="0"/>
          <w:marTop w:val="0"/>
          <w:marBottom w:val="0"/>
          <w:divBdr>
            <w:top w:val="none" w:sz="0" w:space="0" w:color="auto"/>
            <w:left w:val="none" w:sz="0" w:space="0" w:color="auto"/>
            <w:bottom w:val="none" w:sz="0" w:space="0" w:color="auto"/>
            <w:right w:val="none" w:sz="0" w:space="0" w:color="auto"/>
          </w:divBdr>
        </w:div>
        <w:div w:id="1309284258">
          <w:marLeft w:val="480"/>
          <w:marRight w:val="0"/>
          <w:marTop w:val="0"/>
          <w:marBottom w:val="0"/>
          <w:divBdr>
            <w:top w:val="none" w:sz="0" w:space="0" w:color="auto"/>
            <w:left w:val="none" w:sz="0" w:space="0" w:color="auto"/>
            <w:bottom w:val="none" w:sz="0" w:space="0" w:color="auto"/>
            <w:right w:val="none" w:sz="0" w:space="0" w:color="auto"/>
          </w:divBdr>
        </w:div>
        <w:div w:id="977762901">
          <w:marLeft w:val="480"/>
          <w:marRight w:val="0"/>
          <w:marTop w:val="0"/>
          <w:marBottom w:val="0"/>
          <w:divBdr>
            <w:top w:val="none" w:sz="0" w:space="0" w:color="auto"/>
            <w:left w:val="none" w:sz="0" w:space="0" w:color="auto"/>
            <w:bottom w:val="none" w:sz="0" w:space="0" w:color="auto"/>
            <w:right w:val="none" w:sz="0" w:space="0" w:color="auto"/>
          </w:divBdr>
        </w:div>
        <w:div w:id="1018850269">
          <w:marLeft w:val="480"/>
          <w:marRight w:val="0"/>
          <w:marTop w:val="0"/>
          <w:marBottom w:val="0"/>
          <w:divBdr>
            <w:top w:val="none" w:sz="0" w:space="0" w:color="auto"/>
            <w:left w:val="none" w:sz="0" w:space="0" w:color="auto"/>
            <w:bottom w:val="none" w:sz="0" w:space="0" w:color="auto"/>
            <w:right w:val="none" w:sz="0" w:space="0" w:color="auto"/>
          </w:divBdr>
        </w:div>
        <w:div w:id="455561094">
          <w:marLeft w:val="480"/>
          <w:marRight w:val="0"/>
          <w:marTop w:val="0"/>
          <w:marBottom w:val="0"/>
          <w:divBdr>
            <w:top w:val="none" w:sz="0" w:space="0" w:color="auto"/>
            <w:left w:val="none" w:sz="0" w:space="0" w:color="auto"/>
            <w:bottom w:val="none" w:sz="0" w:space="0" w:color="auto"/>
            <w:right w:val="none" w:sz="0" w:space="0" w:color="auto"/>
          </w:divBdr>
        </w:div>
        <w:div w:id="1461535773">
          <w:marLeft w:val="480"/>
          <w:marRight w:val="0"/>
          <w:marTop w:val="0"/>
          <w:marBottom w:val="0"/>
          <w:divBdr>
            <w:top w:val="none" w:sz="0" w:space="0" w:color="auto"/>
            <w:left w:val="none" w:sz="0" w:space="0" w:color="auto"/>
            <w:bottom w:val="none" w:sz="0" w:space="0" w:color="auto"/>
            <w:right w:val="none" w:sz="0" w:space="0" w:color="auto"/>
          </w:divBdr>
        </w:div>
        <w:div w:id="625282907">
          <w:marLeft w:val="480"/>
          <w:marRight w:val="0"/>
          <w:marTop w:val="0"/>
          <w:marBottom w:val="0"/>
          <w:divBdr>
            <w:top w:val="none" w:sz="0" w:space="0" w:color="auto"/>
            <w:left w:val="none" w:sz="0" w:space="0" w:color="auto"/>
            <w:bottom w:val="none" w:sz="0" w:space="0" w:color="auto"/>
            <w:right w:val="none" w:sz="0" w:space="0" w:color="auto"/>
          </w:divBdr>
        </w:div>
        <w:div w:id="510341750">
          <w:marLeft w:val="480"/>
          <w:marRight w:val="0"/>
          <w:marTop w:val="0"/>
          <w:marBottom w:val="0"/>
          <w:divBdr>
            <w:top w:val="none" w:sz="0" w:space="0" w:color="auto"/>
            <w:left w:val="none" w:sz="0" w:space="0" w:color="auto"/>
            <w:bottom w:val="none" w:sz="0" w:space="0" w:color="auto"/>
            <w:right w:val="none" w:sz="0" w:space="0" w:color="auto"/>
          </w:divBdr>
        </w:div>
        <w:div w:id="1816995602">
          <w:marLeft w:val="480"/>
          <w:marRight w:val="0"/>
          <w:marTop w:val="0"/>
          <w:marBottom w:val="0"/>
          <w:divBdr>
            <w:top w:val="none" w:sz="0" w:space="0" w:color="auto"/>
            <w:left w:val="none" w:sz="0" w:space="0" w:color="auto"/>
            <w:bottom w:val="none" w:sz="0" w:space="0" w:color="auto"/>
            <w:right w:val="none" w:sz="0" w:space="0" w:color="auto"/>
          </w:divBdr>
        </w:div>
        <w:div w:id="2040692213">
          <w:marLeft w:val="480"/>
          <w:marRight w:val="0"/>
          <w:marTop w:val="0"/>
          <w:marBottom w:val="0"/>
          <w:divBdr>
            <w:top w:val="none" w:sz="0" w:space="0" w:color="auto"/>
            <w:left w:val="none" w:sz="0" w:space="0" w:color="auto"/>
            <w:bottom w:val="none" w:sz="0" w:space="0" w:color="auto"/>
            <w:right w:val="none" w:sz="0" w:space="0" w:color="auto"/>
          </w:divBdr>
        </w:div>
        <w:div w:id="1322124191">
          <w:marLeft w:val="480"/>
          <w:marRight w:val="0"/>
          <w:marTop w:val="0"/>
          <w:marBottom w:val="0"/>
          <w:divBdr>
            <w:top w:val="none" w:sz="0" w:space="0" w:color="auto"/>
            <w:left w:val="none" w:sz="0" w:space="0" w:color="auto"/>
            <w:bottom w:val="none" w:sz="0" w:space="0" w:color="auto"/>
            <w:right w:val="none" w:sz="0" w:space="0" w:color="auto"/>
          </w:divBdr>
        </w:div>
        <w:div w:id="2021813447">
          <w:marLeft w:val="480"/>
          <w:marRight w:val="0"/>
          <w:marTop w:val="0"/>
          <w:marBottom w:val="0"/>
          <w:divBdr>
            <w:top w:val="none" w:sz="0" w:space="0" w:color="auto"/>
            <w:left w:val="none" w:sz="0" w:space="0" w:color="auto"/>
            <w:bottom w:val="none" w:sz="0" w:space="0" w:color="auto"/>
            <w:right w:val="none" w:sz="0" w:space="0" w:color="auto"/>
          </w:divBdr>
        </w:div>
        <w:div w:id="1122187207">
          <w:marLeft w:val="480"/>
          <w:marRight w:val="0"/>
          <w:marTop w:val="0"/>
          <w:marBottom w:val="0"/>
          <w:divBdr>
            <w:top w:val="none" w:sz="0" w:space="0" w:color="auto"/>
            <w:left w:val="none" w:sz="0" w:space="0" w:color="auto"/>
            <w:bottom w:val="none" w:sz="0" w:space="0" w:color="auto"/>
            <w:right w:val="none" w:sz="0" w:space="0" w:color="auto"/>
          </w:divBdr>
        </w:div>
        <w:div w:id="1569264797">
          <w:marLeft w:val="480"/>
          <w:marRight w:val="0"/>
          <w:marTop w:val="0"/>
          <w:marBottom w:val="0"/>
          <w:divBdr>
            <w:top w:val="none" w:sz="0" w:space="0" w:color="auto"/>
            <w:left w:val="none" w:sz="0" w:space="0" w:color="auto"/>
            <w:bottom w:val="none" w:sz="0" w:space="0" w:color="auto"/>
            <w:right w:val="none" w:sz="0" w:space="0" w:color="auto"/>
          </w:divBdr>
        </w:div>
        <w:div w:id="1379085716">
          <w:marLeft w:val="480"/>
          <w:marRight w:val="0"/>
          <w:marTop w:val="0"/>
          <w:marBottom w:val="0"/>
          <w:divBdr>
            <w:top w:val="none" w:sz="0" w:space="0" w:color="auto"/>
            <w:left w:val="none" w:sz="0" w:space="0" w:color="auto"/>
            <w:bottom w:val="none" w:sz="0" w:space="0" w:color="auto"/>
            <w:right w:val="none" w:sz="0" w:space="0" w:color="auto"/>
          </w:divBdr>
        </w:div>
        <w:div w:id="348793649">
          <w:marLeft w:val="480"/>
          <w:marRight w:val="0"/>
          <w:marTop w:val="0"/>
          <w:marBottom w:val="0"/>
          <w:divBdr>
            <w:top w:val="none" w:sz="0" w:space="0" w:color="auto"/>
            <w:left w:val="none" w:sz="0" w:space="0" w:color="auto"/>
            <w:bottom w:val="none" w:sz="0" w:space="0" w:color="auto"/>
            <w:right w:val="none" w:sz="0" w:space="0" w:color="auto"/>
          </w:divBdr>
        </w:div>
        <w:div w:id="221136443">
          <w:marLeft w:val="480"/>
          <w:marRight w:val="0"/>
          <w:marTop w:val="0"/>
          <w:marBottom w:val="0"/>
          <w:divBdr>
            <w:top w:val="none" w:sz="0" w:space="0" w:color="auto"/>
            <w:left w:val="none" w:sz="0" w:space="0" w:color="auto"/>
            <w:bottom w:val="none" w:sz="0" w:space="0" w:color="auto"/>
            <w:right w:val="none" w:sz="0" w:space="0" w:color="auto"/>
          </w:divBdr>
        </w:div>
        <w:div w:id="1890451680">
          <w:marLeft w:val="480"/>
          <w:marRight w:val="0"/>
          <w:marTop w:val="0"/>
          <w:marBottom w:val="0"/>
          <w:divBdr>
            <w:top w:val="none" w:sz="0" w:space="0" w:color="auto"/>
            <w:left w:val="none" w:sz="0" w:space="0" w:color="auto"/>
            <w:bottom w:val="none" w:sz="0" w:space="0" w:color="auto"/>
            <w:right w:val="none" w:sz="0" w:space="0" w:color="auto"/>
          </w:divBdr>
        </w:div>
        <w:div w:id="715737422">
          <w:marLeft w:val="480"/>
          <w:marRight w:val="0"/>
          <w:marTop w:val="0"/>
          <w:marBottom w:val="0"/>
          <w:divBdr>
            <w:top w:val="none" w:sz="0" w:space="0" w:color="auto"/>
            <w:left w:val="none" w:sz="0" w:space="0" w:color="auto"/>
            <w:bottom w:val="none" w:sz="0" w:space="0" w:color="auto"/>
            <w:right w:val="none" w:sz="0" w:space="0" w:color="auto"/>
          </w:divBdr>
        </w:div>
        <w:div w:id="1441490247">
          <w:marLeft w:val="480"/>
          <w:marRight w:val="0"/>
          <w:marTop w:val="0"/>
          <w:marBottom w:val="0"/>
          <w:divBdr>
            <w:top w:val="none" w:sz="0" w:space="0" w:color="auto"/>
            <w:left w:val="none" w:sz="0" w:space="0" w:color="auto"/>
            <w:bottom w:val="none" w:sz="0" w:space="0" w:color="auto"/>
            <w:right w:val="none" w:sz="0" w:space="0" w:color="auto"/>
          </w:divBdr>
        </w:div>
        <w:div w:id="1826894218">
          <w:marLeft w:val="480"/>
          <w:marRight w:val="0"/>
          <w:marTop w:val="0"/>
          <w:marBottom w:val="0"/>
          <w:divBdr>
            <w:top w:val="none" w:sz="0" w:space="0" w:color="auto"/>
            <w:left w:val="none" w:sz="0" w:space="0" w:color="auto"/>
            <w:bottom w:val="none" w:sz="0" w:space="0" w:color="auto"/>
            <w:right w:val="none" w:sz="0" w:space="0" w:color="auto"/>
          </w:divBdr>
        </w:div>
        <w:div w:id="257056431">
          <w:marLeft w:val="480"/>
          <w:marRight w:val="0"/>
          <w:marTop w:val="0"/>
          <w:marBottom w:val="0"/>
          <w:divBdr>
            <w:top w:val="none" w:sz="0" w:space="0" w:color="auto"/>
            <w:left w:val="none" w:sz="0" w:space="0" w:color="auto"/>
            <w:bottom w:val="none" w:sz="0" w:space="0" w:color="auto"/>
            <w:right w:val="none" w:sz="0" w:space="0" w:color="auto"/>
          </w:divBdr>
        </w:div>
        <w:div w:id="1979219921">
          <w:marLeft w:val="480"/>
          <w:marRight w:val="0"/>
          <w:marTop w:val="0"/>
          <w:marBottom w:val="0"/>
          <w:divBdr>
            <w:top w:val="none" w:sz="0" w:space="0" w:color="auto"/>
            <w:left w:val="none" w:sz="0" w:space="0" w:color="auto"/>
            <w:bottom w:val="none" w:sz="0" w:space="0" w:color="auto"/>
            <w:right w:val="none" w:sz="0" w:space="0" w:color="auto"/>
          </w:divBdr>
        </w:div>
        <w:div w:id="367461677">
          <w:marLeft w:val="480"/>
          <w:marRight w:val="0"/>
          <w:marTop w:val="0"/>
          <w:marBottom w:val="0"/>
          <w:divBdr>
            <w:top w:val="none" w:sz="0" w:space="0" w:color="auto"/>
            <w:left w:val="none" w:sz="0" w:space="0" w:color="auto"/>
            <w:bottom w:val="none" w:sz="0" w:space="0" w:color="auto"/>
            <w:right w:val="none" w:sz="0" w:space="0" w:color="auto"/>
          </w:divBdr>
        </w:div>
        <w:div w:id="604728970">
          <w:marLeft w:val="480"/>
          <w:marRight w:val="0"/>
          <w:marTop w:val="0"/>
          <w:marBottom w:val="0"/>
          <w:divBdr>
            <w:top w:val="none" w:sz="0" w:space="0" w:color="auto"/>
            <w:left w:val="none" w:sz="0" w:space="0" w:color="auto"/>
            <w:bottom w:val="none" w:sz="0" w:space="0" w:color="auto"/>
            <w:right w:val="none" w:sz="0" w:space="0" w:color="auto"/>
          </w:divBdr>
        </w:div>
        <w:div w:id="1243639807">
          <w:marLeft w:val="480"/>
          <w:marRight w:val="0"/>
          <w:marTop w:val="0"/>
          <w:marBottom w:val="0"/>
          <w:divBdr>
            <w:top w:val="none" w:sz="0" w:space="0" w:color="auto"/>
            <w:left w:val="none" w:sz="0" w:space="0" w:color="auto"/>
            <w:bottom w:val="none" w:sz="0" w:space="0" w:color="auto"/>
            <w:right w:val="none" w:sz="0" w:space="0" w:color="auto"/>
          </w:divBdr>
        </w:div>
        <w:div w:id="1069768254">
          <w:marLeft w:val="480"/>
          <w:marRight w:val="0"/>
          <w:marTop w:val="0"/>
          <w:marBottom w:val="0"/>
          <w:divBdr>
            <w:top w:val="none" w:sz="0" w:space="0" w:color="auto"/>
            <w:left w:val="none" w:sz="0" w:space="0" w:color="auto"/>
            <w:bottom w:val="none" w:sz="0" w:space="0" w:color="auto"/>
            <w:right w:val="none" w:sz="0" w:space="0" w:color="auto"/>
          </w:divBdr>
        </w:div>
        <w:div w:id="254945759">
          <w:marLeft w:val="480"/>
          <w:marRight w:val="0"/>
          <w:marTop w:val="0"/>
          <w:marBottom w:val="0"/>
          <w:divBdr>
            <w:top w:val="none" w:sz="0" w:space="0" w:color="auto"/>
            <w:left w:val="none" w:sz="0" w:space="0" w:color="auto"/>
            <w:bottom w:val="none" w:sz="0" w:space="0" w:color="auto"/>
            <w:right w:val="none" w:sz="0" w:space="0" w:color="auto"/>
          </w:divBdr>
        </w:div>
        <w:div w:id="1735591343">
          <w:marLeft w:val="480"/>
          <w:marRight w:val="0"/>
          <w:marTop w:val="0"/>
          <w:marBottom w:val="0"/>
          <w:divBdr>
            <w:top w:val="none" w:sz="0" w:space="0" w:color="auto"/>
            <w:left w:val="none" w:sz="0" w:space="0" w:color="auto"/>
            <w:bottom w:val="none" w:sz="0" w:space="0" w:color="auto"/>
            <w:right w:val="none" w:sz="0" w:space="0" w:color="auto"/>
          </w:divBdr>
        </w:div>
        <w:div w:id="297033216">
          <w:marLeft w:val="480"/>
          <w:marRight w:val="0"/>
          <w:marTop w:val="0"/>
          <w:marBottom w:val="0"/>
          <w:divBdr>
            <w:top w:val="none" w:sz="0" w:space="0" w:color="auto"/>
            <w:left w:val="none" w:sz="0" w:space="0" w:color="auto"/>
            <w:bottom w:val="none" w:sz="0" w:space="0" w:color="auto"/>
            <w:right w:val="none" w:sz="0" w:space="0" w:color="auto"/>
          </w:divBdr>
        </w:div>
        <w:div w:id="1110051074">
          <w:marLeft w:val="480"/>
          <w:marRight w:val="0"/>
          <w:marTop w:val="0"/>
          <w:marBottom w:val="0"/>
          <w:divBdr>
            <w:top w:val="none" w:sz="0" w:space="0" w:color="auto"/>
            <w:left w:val="none" w:sz="0" w:space="0" w:color="auto"/>
            <w:bottom w:val="none" w:sz="0" w:space="0" w:color="auto"/>
            <w:right w:val="none" w:sz="0" w:space="0" w:color="auto"/>
          </w:divBdr>
        </w:div>
        <w:div w:id="589122868">
          <w:marLeft w:val="480"/>
          <w:marRight w:val="0"/>
          <w:marTop w:val="0"/>
          <w:marBottom w:val="0"/>
          <w:divBdr>
            <w:top w:val="none" w:sz="0" w:space="0" w:color="auto"/>
            <w:left w:val="none" w:sz="0" w:space="0" w:color="auto"/>
            <w:bottom w:val="none" w:sz="0" w:space="0" w:color="auto"/>
            <w:right w:val="none" w:sz="0" w:space="0" w:color="auto"/>
          </w:divBdr>
        </w:div>
        <w:div w:id="1459490244">
          <w:marLeft w:val="480"/>
          <w:marRight w:val="0"/>
          <w:marTop w:val="0"/>
          <w:marBottom w:val="0"/>
          <w:divBdr>
            <w:top w:val="none" w:sz="0" w:space="0" w:color="auto"/>
            <w:left w:val="none" w:sz="0" w:space="0" w:color="auto"/>
            <w:bottom w:val="none" w:sz="0" w:space="0" w:color="auto"/>
            <w:right w:val="none" w:sz="0" w:space="0" w:color="auto"/>
          </w:divBdr>
        </w:div>
        <w:div w:id="698239407">
          <w:marLeft w:val="480"/>
          <w:marRight w:val="0"/>
          <w:marTop w:val="0"/>
          <w:marBottom w:val="0"/>
          <w:divBdr>
            <w:top w:val="none" w:sz="0" w:space="0" w:color="auto"/>
            <w:left w:val="none" w:sz="0" w:space="0" w:color="auto"/>
            <w:bottom w:val="none" w:sz="0" w:space="0" w:color="auto"/>
            <w:right w:val="none" w:sz="0" w:space="0" w:color="auto"/>
          </w:divBdr>
        </w:div>
        <w:div w:id="1824082472">
          <w:marLeft w:val="480"/>
          <w:marRight w:val="0"/>
          <w:marTop w:val="0"/>
          <w:marBottom w:val="0"/>
          <w:divBdr>
            <w:top w:val="none" w:sz="0" w:space="0" w:color="auto"/>
            <w:left w:val="none" w:sz="0" w:space="0" w:color="auto"/>
            <w:bottom w:val="none" w:sz="0" w:space="0" w:color="auto"/>
            <w:right w:val="none" w:sz="0" w:space="0" w:color="auto"/>
          </w:divBdr>
        </w:div>
        <w:div w:id="242380594">
          <w:marLeft w:val="480"/>
          <w:marRight w:val="0"/>
          <w:marTop w:val="0"/>
          <w:marBottom w:val="0"/>
          <w:divBdr>
            <w:top w:val="none" w:sz="0" w:space="0" w:color="auto"/>
            <w:left w:val="none" w:sz="0" w:space="0" w:color="auto"/>
            <w:bottom w:val="none" w:sz="0" w:space="0" w:color="auto"/>
            <w:right w:val="none" w:sz="0" w:space="0" w:color="auto"/>
          </w:divBdr>
        </w:div>
        <w:div w:id="2104446238">
          <w:marLeft w:val="480"/>
          <w:marRight w:val="0"/>
          <w:marTop w:val="0"/>
          <w:marBottom w:val="0"/>
          <w:divBdr>
            <w:top w:val="none" w:sz="0" w:space="0" w:color="auto"/>
            <w:left w:val="none" w:sz="0" w:space="0" w:color="auto"/>
            <w:bottom w:val="none" w:sz="0" w:space="0" w:color="auto"/>
            <w:right w:val="none" w:sz="0" w:space="0" w:color="auto"/>
          </w:divBdr>
        </w:div>
        <w:div w:id="274606534">
          <w:marLeft w:val="480"/>
          <w:marRight w:val="0"/>
          <w:marTop w:val="0"/>
          <w:marBottom w:val="0"/>
          <w:divBdr>
            <w:top w:val="none" w:sz="0" w:space="0" w:color="auto"/>
            <w:left w:val="none" w:sz="0" w:space="0" w:color="auto"/>
            <w:bottom w:val="none" w:sz="0" w:space="0" w:color="auto"/>
            <w:right w:val="none" w:sz="0" w:space="0" w:color="auto"/>
          </w:divBdr>
        </w:div>
        <w:div w:id="686562330">
          <w:marLeft w:val="480"/>
          <w:marRight w:val="0"/>
          <w:marTop w:val="0"/>
          <w:marBottom w:val="0"/>
          <w:divBdr>
            <w:top w:val="none" w:sz="0" w:space="0" w:color="auto"/>
            <w:left w:val="none" w:sz="0" w:space="0" w:color="auto"/>
            <w:bottom w:val="none" w:sz="0" w:space="0" w:color="auto"/>
            <w:right w:val="none" w:sz="0" w:space="0" w:color="auto"/>
          </w:divBdr>
        </w:div>
        <w:div w:id="642390060">
          <w:marLeft w:val="480"/>
          <w:marRight w:val="0"/>
          <w:marTop w:val="0"/>
          <w:marBottom w:val="0"/>
          <w:divBdr>
            <w:top w:val="none" w:sz="0" w:space="0" w:color="auto"/>
            <w:left w:val="none" w:sz="0" w:space="0" w:color="auto"/>
            <w:bottom w:val="none" w:sz="0" w:space="0" w:color="auto"/>
            <w:right w:val="none" w:sz="0" w:space="0" w:color="auto"/>
          </w:divBdr>
        </w:div>
        <w:div w:id="1717777553">
          <w:marLeft w:val="480"/>
          <w:marRight w:val="0"/>
          <w:marTop w:val="0"/>
          <w:marBottom w:val="0"/>
          <w:divBdr>
            <w:top w:val="none" w:sz="0" w:space="0" w:color="auto"/>
            <w:left w:val="none" w:sz="0" w:space="0" w:color="auto"/>
            <w:bottom w:val="none" w:sz="0" w:space="0" w:color="auto"/>
            <w:right w:val="none" w:sz="0" w:space="0" w:color="auto"/>
          </w:divBdr>
        </w:div>
        <w:div w:id="735513788">
          <w:marLeft w:val="480"/>
          <w:marRight w:val="0"/>
          <w:marTop w:val="0"/>
          <w:marBottom w:val="0"/>
          <w:divBdr>
            <w:top w:val="none" w:sz="0" w:space="0" w:color="auto"/>
            <w:left w:val="none" w:sz="0" w:space="0" w:color="auto"/>
            <w:bottom w:val="none" w:sz="0" w:space="0" w:color="auto"/>
            <w:right w:val="none" w:sz="0" w:space="0" w:color="auto"/>
          </w:divBdr>
        </w:div>
        <w:div w:id="323048543">
          <w:marLeft w:val="480"/>
          <w:marRight w:val="0"/>
          <w:marTop w:val="0"/>
          <w:marBottom w:val="0"/>
          <w:divBdr>
            <w:top w:val="none" w:sz="0" w:space="0" w:color="auto"/>
            <w:left w:val="none" w:sz="0" w:space="0" w:color="auto"/>
            <w:bottom w:val="none" w:sz="0" w:space="0" w:color="auto"/>
            <w:right w:val="none" w:sz="0" w:space="0" w:color="auto"/>
          </w:divBdr>
        </w:div>
        <w:div w:id="1395813097">
          <w:marLeft w:val="480"/>
          <w:marRight w:val="0"/>
          <w:marTop w:val="0"/>
          <w:marBottom w:val="0"/>
          <w:divBdr>
            <w:top w:val="none" w:sz="0" w:space="0" w:color="auto"/>
            <w:left w:val="none" w:sz="0" w:space="0" w:color="auto"/>
            <w:bottom w:val="none" w:sz="0" w:space="0" w:color="auto"/>
            <w:right w:val="none" w:sz="0" w:space="0" w:color="auto"/>
          </w:divBdr>
        </w:div>
        <w:div w:id="466244625">
          <w:marLeft w:val="480"/>
          <w:marRight w:val="0"/>
          <w:marTop w:val="0"/>
          <w:marBottom w:val="0"/>
          <w:divBdr>
            <w:top w:val="none" w:sz="0" w:space="0" w:color="auto"/>
            <w:left w:val="none" w:sz="0" w:space="0" w:color="auto"/>
            <w:bottom w:val="none" w:sz="0" w:space="0" w:color="auto"/>
            <w:right w:val="none" w:sz="0" w:space="0" w:color="auto"/>
          </w:divBdr>
        </w:div>
        <w:div w:id="689910201">
          <w:marLeft w:val="480"/>
          <w:marRight w:val="0"/>
          <w:marTop w:val="0"/>
          <w:marBottom w:val="0"/>
          <w:divBdr>
            <w:top w:val="none" w:sz="0" w:space="0" w:color="auto"/>
            <w:left w:val="none" w:sz="0" w:space="0" w:color="auto"/>
            <w:bottom w:val="none" w:sz="0" w:space="0" w:color="auto"/>
            <w:right w:val="none" w:sz="0" w:space="0" w:color="auto"/>
          </w:divBdr>
        </w:div>
        <w:div w:id="552159203">
          <w:marLeft w:val="480"/>
          <w:marRight w:val="0"/>
          <w:marTop w:val="0"/>
          <w:marBottom w:val="0"/>
          <w:divBdr>
            <w:top w:val="none" w:sz="0" w:space="0" w:color="auto"/>
            <w:left w:val="none" w:sz="0" w:space="0" w:color="auto"/>
            <w:bottom w:val="none" w:sz="0" w:space="0" w:color="auto"/>
            <w:right w:val="none" w:sz="0" w:space="0" w:color="auto"/>
          </w:divBdr>
        </w:div>
        <w:div w:id="1827626064">
          <w:marLeft w:val="480"/>
          <w:marRight w:val="0"/>
          <w:marTop w:val="0"/>
          <w:marBottom w:val="0"/>
          <w:divBdr>
            <w:top w:val="none" w:sz="0" w:space="0" w:color="auto"/>
            <w:left w:val="none" w:sz="0" w:space="0" w:color="auto"/>
            <w:bottom w:val="none" w:sz="0" w:space="0" w:color="auto"/>
            <w:right w:val="none" w:sz="0" w:space="0" w:color="auto"/>
          </w:divBdr>
        </w:div>
        <w:div w:id="61023233">
          <w:marLeft w:val="480"/>
          <w:marRight w:val="0"/>
          <w:marTop w:val="0"/>
          <w:marBottom w:val="0"/>
          <w:divBdr>
            <w:top w:val="none" w:sz="0" w:space="0" w:color="auto"/>
            <w:left w:val="none" w:sz="0" w:space="0" w:color="auto"/>
            <w:bottom w:val="none" w:sz="0" w:space="0" w:color="auto"/>
            <w:right w:val="none" w:sz="0" w:space="0" w:color="auto"/>
          </w:divBdr>
        </w:div>
        <w:div w:id="1253509539">
          <w:marLeft w:val="480"/>
          <w:marRight w:val="0"/>
          <w:marTop w:val="0"/>
          <w:marBottom w:val="0"/>
          <w:divBdr>
            <w:top w:val="none" w:sz="0" w:space="0" w:color="auto"/>
            <w:left w:val="none" w:sz="0" w:space="0" w:color="auto"/>
            <w:bottom w:val="none" w:sz="0" w:space="0" w:color="auto"/>
            <w:right w:val="none" w:sz="0" w:space="0" w:color="auto"/>
          </w:divBdr>
        </w:div>
        <w:div w:id="761880274">
          <w:marLeft w:val="480"/>
          <w:marRight w:val="0"/>
          <w:marTop w:val="0"/>
          <w:marBottom w:val="0"/>
          <w:divBdr>
            <w:top w:val="none" w:sz="0" w:space="0" w:color="auto"/>
            <w:left w:val="none" w:sz="0" w:space="0" w:color="auto"/>
            <w:bottom w:val="none" w:sz="0" w:space="0" w:color="auto"/>
            <w:right w:val="none" w:sz="0" w:space="0" w:color="auto"/>
          </w:divBdr>
        </w:div>
        <w:div w:id="1127351773">
          <w:marLeft w:val="480"/>
          <w:marRight w:val="0"/>
          <w:marTop w:val="0"/>
          <w:marBottom w:val="0"/>
          <w:divBdr>
            <w:top w:val="none" w:sz="0" w:space="0" w:color="auto"/>
            <w:left w:val="none" w:sz="0" w:space="0" w:color="auto"/>
            <w:bottom w:val="none" w:sz="0" w:space="0" w:color="auto"/>
            <w:right w:val="none" w:sz="0" w:space="0" w:color="auto"/>
          </w:divBdr>
        </w:div>
        <w:div w:id="142938652">
          <w:marLeft w:val="480"/>
          <w:marRight w:val="0"/>
          <w:marTop w:val="0"/>
          <w:marBottom w:val="0"/>
          <w:divBdr>
            <w:top w:val="none" w:sz="0" w:space="0" w:color="auto"/>
            <w:left w:val="none" w:sz="0" w:space="0" w:color="auto"/>
            <w:bottom w:val="none" w:sz="0" w:space="0" w:color="auto"/>
            <w:right w:val="none" w:sz="0" w:space="0" w:color="auto"/>
          </w:divBdr>
        </w:div>
        <w:div w:id="1127158788">
          <w:marLeft w:val="480"/>
          <w:marRight w:val="0"/>
          <w:marTop w:val="0"/>
          <w:marBottom w:val="0"/>
          <w:divBdr>
            <w:top w:val="none" w:sz="0" w:space="0" w:color="auto"/>
            <w:left w:val="none" w:sz="0" w:space="0" w:color="auto"/>
            <w:bottom w:val="none" w:sz="0" w:space="0" w:color="auto"/>
            <w:right w:val="none" w:sz="0" w:space="0" w:color="auto"/>
          </w:divBdr>
        </w:div>
        <w:div w:id="1660618477">
          <w:marLeft w:val="480"/>
          <w:marRight w:val="0"/>
          <w:marTop w:val="0"/>
          <w:marBottom w:val="0"/>
          <w:divBdr>
            <w:top w:val="none" w:sz="0" w:space="0" w:color="auto"/>
            <w:left w:val="none" w:sz="0" w:space="0" w:color="auto"/>
            <w:bottom w:val="none" w:sz="0" w:space="0" w:color="auto"/>
            <w:right w:val="none" w:sz="0" w:space="0" w:color="auto"/>
          </w:divBdr>
        </w:div>
        <w:div w:id="1118257775">
          <w:marLeft w:val="480"/>
          <w:marRight w:val="0"/>
          <w:marTop w:val="0"/>
          <w:marBottom w:val="0"/>
          <w:divBdr>
            <w:top w:val="none" w:sz="0" w:space="0" w:color="auto"/>
            <w:left w:val="none" w:sz="0" w:space="0" w:color="auto"/>
            <w:bottom w:val="none" w:sz="0" w:space="0" w:color="auto"/>
            <w:right w:val="none" w:sz="0" w:space="0" w:color="auto"/>
          </w:divBdr>
        </w:div>
        <w:div w:id="684788276">
          <w:marLeft w:val="480"/>
          <w:marRight w:val="0"/>
          <w:marTop w:val="0"/>
          <w:marBottom w:val="0"/>
          <w:divBdr>
            <w:top w:val="none" w:sz="0" w:space="0" w:color="auto"/>
            <w:left w:val="none" w:sz="0" w:space="0" w:color="auto"/>
            <w:bottom w:val="none" w:sz="0" w:space="0" w:color="auto"/>
            <w:right w:val="none" w:sz="0" w:space="0" w:color="auto"/>
          </w:divBdr>
        </w:div>
        <w:div w:id="1760981803">
          <w:marLeft w:val="480"/>
          <w:marRight w:val="0"/>
          <w:marTop w:val="0"/>
          <w:marBottom w:val="0"/>
          <w:divBdr>
            <w:top w:val="none" w:sz="0" w:space="0" w:color="auto"/>
            <w:left w:val="none" w:sz="0" w:space="0" w:color="auto"/>
            <w:bottom w:val="none" w:sz="0" w:space="0" w:color="auto"/>
            <w:right w:val="none" w:sz="0" w:space="0" w:color="auto"/>
          </w:divBdr>
        </w:div>
        <w:div w:id="1853181777">
          <w:marLeft w:val="480"/>
          <w:marRight w:val="0"/>
          <w:marTop w:val="0"/>
          <w:marBottom w:val="0"/>
          <w:divBdr>
            <w:top w:val="none" w:sz="0" w:space="0" w:color="auto"/>
            <w:left w:val="none" w:sz="0" w:space="0" w:color="auto"/>
            <w:bottom w:val="none" w:sz="0" w:space="0" w:color="auto"/>
            <w:right w:val="none" w:sz="0" w:space="0" w:color="auto"/>
          </w:divBdr>
        </w:div>
        <w:div w:id="2093306436">
          <w:marLeft w:val="480"/>
          <w:marRight w:val="0"/>
          <w:marTop w:val="0"/>
          <w:marBottom w:val="0"/>
          <w:divBdr>
            <w:top w:val="none" w:sz="0" w:space="0" w:color="auto"/>
            <w:left w:val="none" w:sz="0" w:space="0" w:color="auto"/>
            <w:bottom w:val="none" w:sz="0" w:space="0" w:color="auto"/>
            <w:right w:val="none" w:sz="0" w:space="0" w:color="auto"/>
          </w:divBdr>
        </w:div>
        <w:div w:id="568657890">
          <w:marLeft w:val="480"/>
          <w:marRight w:val="0"/>
          <w:marTop w:val="0"/>
          <w:marBottom w:val="0"/>
          <w:divBdr>
            <w:top w:val="none" w:sz="0" w:space="0" w:color="auto"/>
            <w:left w:val="none" w:sz="0" w:space="0" w:color="auto"/>
            <w:bottom w:val="none" w:sz="0" w:space="0" w:color="auto"/>
            <w:right w:val="none" w:sz="0" w:space="0" w:color="auto"/>
          </w:divBdr>
        </w:div>
        <w:div w:id="2114669645">
          <w:marLeft w:val="480"/>
          <w:marRight w:val="0"/>
          <w:marTop w:val="0"/>
          <w:marBottom w:val="0"/>
          <w:divBdr>
            <w:top w:val="none" w:sz="0" w:space="0" w:color="auto"/>
            <w:left w:val="none" w:sz="0" w:space="0" w:color="auto"/>
            <w:bottom w:val="none" w:sz="0" w:space="0" w:color="auto"/>
            <w:right w:val="none" w:sz="0" w:space="0" w:color="auto"/>
          </w:divBdr>
        </w:div>
        <w:div w:id="900217864">
          <w:marLeft w:val="480"/>
          <w:marRight w:val="0"/>
          <w:marTop w:val="0"/>
          <w:marBottom w:val="0"/>
          <w:divBdr>
            <w:top w:val="none" w:sz="0" w:space="0" w:color="auto"/>
            <w:left w:val="none" w:sz="0" w:space="0" w:color="auto"/>
            <w:bottom w:val="none" w:sz="0" w:space="0" w:color="auto"/>
            <w:right w:val="none" w:sz="0" w:space="0" w:color="auto"/>
          </w:divBdr>
        </w:div>
        <w:div w:id="735976559">
          <w:marLeft w:val="480"/>
          <w:marRight w:val="0"/>
          <w:marTop w:val="0"/>
          <w:marBottom w:val="0"/>
          <w:divBdr>
            <w:top w:val="none" w:sz="0" w:space="0" w:color="auto"/>
            <w:left w:val="none" w:sz="0" w:space="0" w:color="auto"/>
            <w:bottom w:val="none" w:sz="0" w:space="0" w:color="auto"/>
            <w:right w:val="none" w:sz="0" w:space="0" w:color="auto"/>
          </w:divBdr>
        </w:div>
        <w:div w:id="1662660811">
          <w:marLeft w:val="480"/>
          <w:marRight w:val="0"/>
          <w:marTop w:val="0"/>
          <w:marBottom w:val="0"/>
          <w:divBdr>
            <w:top w:val="none" w:sz="0" w:space="0" w:color="auto"/>
            <w:left w:val="none" w:sz="0" w:space="0" w:color="auto"/>
            <w:bottom w:val="none" w:sz="0" w:space="0" w:color="auto"/>
            <w:right w:val="none" w:sz="0" w:space="0" w:color="auto"/>
          </w:divBdr>
        </w:div>
        <w:div w:id="1982419555">
          <w:marLeft w:val="480"/>
          <w:marRight w:val="0"/>
          <w:marTop w:val="0"/>
          <w:marBottom w:val="0"/>
          <w:divBdr>
            <w:top w:val="none" w:sz="0" w:space="0" w:color="auto"/>
            <w:left w:val="none" w:sz="0" w:space="0" w:color="auto"/>
            <w:bottom w:val="none" w:sz="0" w:space="0" w:color="auto"/>
            <w:right w:val="none" w:sz="0" w:space="0" w:color="auto"/>
          </w:divBdr>
        </w:div>
        <w:div w:id="1209338802">
          <w:marLeft w:val="480"/>
          <w:marRight w:val="0"/>
          <w:marTop w:val="0"/>
          <w:marBottom w:val="0"/>
          <w:divBdr>
            <w:top w:val="none" w:sz="0" w:space="0" w:color="auto"/>
            <w:left w:val="none" w:sz="0" w:space="0" w:color="auto"/>
            <w:bottom w:val="none" w:sz="0" w:space="0" w:color="auto"/>
            <w:right w:val="none" w:sz="0" w:space="0" w:color="auto"/>
          </w:divBdr>
        </w:div>
        <w:div w:id="1239899033">
          <w:marLeft w:val="480"/>
          <w:marRight w:val="0"/>
          <w:marTop w:val="0"/>
          <w:marBottom w:val="0"/>
          <w:divBdr>
            <w:top w:val="none" w:sz="0" w:space="0" w:color="auto"/>
            <w:left w:val="none" w:sz="0" w:space="0" w:color="auto"/>
            <w:bottom w:val="none" w:sz="0" w:space="0" w:color="auto"/>
            <w:right w:val="none" w:sz="0" w:space="0" w:color="auto"/>
          </w:divBdr>
        </w:div>
        <w:div w:id="472213992">
          <w:marLeft w:val="480"/>
          <w:marRight w:val="0"/>
          <w:marTop w:val="0"/>
          <w:marBottom w:val="0"/>
          <w:divBdr>
            <w:top w:val="none" w:sz="0" w:space="0" w:color="auto"/>
            <w:left w:val="none" w:sz="0" w:space="0" w:color="auto"/>
            <w:bottom w:val="none" w:sz="0" w:space="0" w:color="auto"/>
            <w:right w:val="none" w:sz="0" w:space="0" w:color="auto"/>
          </w:divBdr>
        </w:div>
        <w:div w:id="95101369">
          <w:marLeft w:val="480"/>
          <w:marRight w:val="0"/>
          <w:marTop w:val="0"/>
          <w:marBottom w:val="0"/>
          <w:divBdr>
            <w:top w:val="none" w:sz="0" w:space="0" w:color="auto"/>
            <w:left w:val="none" w:sz="0" w:space="0" w:color="auto"/>
            <w:bottom w:val="none" w:sz="0" w:space="0" w:color="auto"/>
            <w:right w:val="none" w:sz="0" w:space="0" w:color="auto"/>
          </w:divBdr>
        </w:div>
        <w:div w:id="1429428710">
          <w:marLeft w:val="480"/>
          <w:marRight w:val="0"/>
          <w:marTop w:val="0"/>
          <w:marBottom w:val="0"/>
          <w:divBdr>
            <w:top w:val="none" w:sz="0" w:space="0" w:color="auto"/>
            <w:left w:val="none" w:sz="0" w:space="0" w:color="auto"/>
            <w:bottom w:val="none" w:sz="0" w:space="0" w:color="auto"/>
            <w:right w:val="none" w:sz="0" w:space="0" w:color="auto"/>
          </w:divBdr>
        </w:div>
      </w:divsChild>
    </w:div>
    <w:div w:id="1742021624">
      <w:bodyDiv w:val="1"/>
      <w:marLeft w:val="0"/>
      <w:marRight w:val="0"/>
      <w:marTop w:val="0"/>
      <w:marBottom w:val="0"/>
      <w:divBdr>
        <w:top w:val="none" w:sz="0" w:space="0" w:color="auto"/>
        <w:left w:val="none" w:sz="0" w:space="0" w:color="auto"/>
        <w:bottom w:val="none" w:sz="0" w:space="0" w:color="auto"/>
        <w:right w:val="none" w:sz="0" w:space="0" w:color="auto"/>
      </w:divBdr>
    </w:div>
    <w:div w:id="1745761853">
      <w:bodyDiv w:val="1"/>
      <w:marLeft w:val="0"/>
      <w:marRight w:val="0"/>
      <w:marTop w:val="0"/>
      <w:marBottom w:val="0"/>
      <w:divBdr>
        <w:top w:val="none" w:sz="0" w:space="0" w:color="auto"/>
        <w:left w:val="none" w:sz="0" w:space="0" w:color="auto"/>
        <w:bottom w:val="none" w:sz="0" w:space="0" w:color="auto"/>
        <w:right w:val="none" w:sz="0" w:space="0" w:color="auto"/>
      </w:divBdr>
      <w:divsChild>
        <w:div w:id="622073580">
          <w:marLeft w:val="480"/>
          <w:marRight w:val="0"/>
          <w:marTop w:val="0"/>
          <w:marBottom w:val="0"/>
          <w:divBdr>
            <w:top w:val="none" w:sz="0" w:space="0" w:color="auto"/>
            <w:left w:val="none" w:sz="0" w:space="0" w:color="auto"/>
            <w:bottom w:val="none" w:sz="0" w:space="0" w:color="auto"/>
            <w:right w:val="none" w:sz="0" w:space="0" w:color="auto"/>
          </w:divBdr>
        </w:div>
        <w:div w:id="2091921124">
          <w:marLeft w:val="480"/>
          <w:marRight w:val="0"/>
          <w:marTop w:val="0"/>
          <w:marBottom w:val="0"/>
          <w:divBdr>
            <w:top w:val="none" w:sz="0" w:space="0" w:color="auto"/>
            <w:left w:val="none" w:sz="0" w:space="0" w:color="auto"/>
            <w:bottom w:val="none" w:sz="0" w:space="0" w:color="auto"/>
            <w:right w:val="none" w:sz="0" w:space="0" w:color="auto"/>
          </w:divBdr>
        </w:div>
        <w:div w:id="1813599652">
          <w:marLeft w:val="480"/>
          <w:marRight w:val="0"/>
          <w:marTop w:val="0"/>
          <w:marBottom w:val="0"/>
          <w:divBdr>
            <w:top w:val="none" w:sz="0" w:space="0" w:color="auto"/>
            <w:left w:val="none" w:sz="0" w:space="0" w:color="auto"/>
            <w:bottom w:val="none" w:sz="0" w:space="0" w:color="auto"/>
            <w:right w:val="none" w:sz="0" w:space="0" w:color="auto"/>
          </w:divBdr>
        </w:div>
        <w:div w:id="440228017">
          <w:marLeft w:val="480"/>
          <w:marRight w:val="0"/>
          <w:marTop w:val="0"/>
          <w:marBottom w:val="0"/>
          <w:divBdr>
            <w:top w:val="none" w:sz="0" w:space="0" w:color="auto"/>
            <w:left w:val="none" w:sz="0" w:space="0" w:color="auto"/>
            <w:bottom w:val="none" w:sz="0" w:space="0" w:color="auto"/>
            <w:right w:val="none" w:sz="0" w:space="0" w:color="auto"/>
          </w:divBdr>
        </w:div>
        <w:div w:id="446775929">
          <w:marLeft w:val="480"/>
          <w:marRight w:val="0"/>
          <w:marTop w:val="0"/>
          <w:marBottom w:val="0"/>
          <w:divBdr>
            <w:top w:val="none" w:sz="0" w:space="0" w:color="auto"/>
            <w:left w:val="none" w:sz="0" w:space="0" w:color="auto"/>
            <w:bottom w:val="none" w:sz="0" w:space="0" w:color="auto"/>
            <w:right w:val="none" w:sz="0" w:space="0" w:color="auto"/>
          </w:divBdr>
        </w:div>
        <w:div w:id="936064342">
          <w:marLeft w:val="480"/>
          <w:marRight w:val="0"/>
          <w:marTop w:val="0"/>
          <w:marBottom w:val="0"/>
          <w:divBdr>
            <w:top w:val="none" w:sz="0" w:space="0" w:color="auto"/>
            <w:left w:val="none" w:sz="0" w:space="0" w:color="auto"/>
            <w:bottom w:val="none" w:sz="0" w:space="0" w:color="auto"/>
            <w:right w:val="none" w:sz="0" w:space="0" w:color="auto"/>
          </w:divBdr>
        </w:div>
        <w:div w:id="977537815">
          <w:marLeft w:val="480"/>
          <w:marRight w:val="0"/>
          <w:marTop w:val="0"/>
          <w:marBottom w:val="0"/>
          <w:divBdr>
            <w:top w:val="none" w:sz="0" w:space="0" w:color="auto"/>
            <w:left w:val="none" w:sz="0" w:space="0" w:color="auto"/>
            <w:bottom w:val="none" w:sz="0" w:space="0" w:color="auto"/>
            <w:right w:val="none" w:sz="0" w:space="0" w:color="auto"/>
          </w:divBdr>
        </w:div>
        <w:div w:id="1827353828">
          <w:marLeft w:val="480"/>
          <w:marRight w:val="0"/>
          <w:marTop w:val="0"/>
          <w:marBottom w:val="0"/>
          <w:divBdr>
            <w:top w:val="none" w:sz="0" w:space="0" w:color="auto"/>
            <w:left w:val="none" w:sz="0" w:space="0" w:color="auto"/>
            <w:bottom w:val="none" w:sz="0" w:space="0" w:color="auto"/>
            <w:right w:val="none" w:sz="0" w:space="0" w:color="auto"/>
          </w:divBdr>
        </w:div>
        <w:div w:id="786503828">
          <w:marLeft w:val="480"/>
          <w:marRight w:val="0"/>
          <w:marTop w:val="0"/>
          <w:marBottom w:val="0"/>
          <w:divBdr>
            <w:top w:val="none" w:sz="0" w:space="0" w:color="auto"/>
            <w:left w:val="none" w:sz="0" w:space="0" w:color="auto"/>
            <w:bottom w:val="none" w:sz="0" w:space="0" w:color="auto"/>
            <w:right w:val="none" w:sz="0" w:space="0" w:color="auto"/>
          </w:divBdr>
        </w:div>
        <w:div w:id="96341271">
          <w:marLeft w:val="480"/>
          <w:marRight w:val="0"/>
          <w:marTop w:val="0"/>
          <w:marBottom w:val="0"/>
          <w:divBdr>
            <w:top w:val="none" w:sz="0" w:space="0" w:color="auto"/>
            <w:left w:val="none" w:sz="0" w:space="0" w:color="auto"/>
            <w:bottom w:val="none" w:sz="0" w:space="0" w:color="auto"/>
            <w:right w:val="none" w:sz="0" w:space="0" w:color="auto"/>
          </w:divBdr>
        </w:div>
        <w:div w:id="912472497">
          <w:marLeft w:val="480"/>
          <w:marRight w:val="0"/>
          <w:marTop w:val="0"/>
          <w:marBottom w:val="0"/>
          <w:divBdr>
            <w:top w:val="none" w:sz="0" w:space="0" w:color="auto"/>
            <w:left w:val="none" w:sz="0" w:space="0" w:color="auto"/>
            <w:bottom w:val="none" w:sz="0" w:space="0" w:color="auto"/>
            <w:right w:val="none" w:sz="0" w:space="0" w:color="auto"/>
          </w:divBdr>
        </w:div>
        <w:div w:id="1448499371">
          <w:marLeft w:val="480"/>
          <w:marRight w:val="0"/>
          <w:marTop w:val="0"/>
          <w:marBottom w:val="0"/>
          <w:divBdr>
            <w:top w:val="none" w:sz="0" w:space="0" w:color="auto"/>
            <w:left w:val="none" w:sz="0" w:space="0" w:color="auto"/>
            <w:bottom w:val="none" w:sz="0" w:space="0" w:color="auto"/>
            <w:right w:val="none" w:sz="0" w:space="0" w:color="auto"/>
          </w:divBdr>
        </w:div>
        <w:div w:id="852190601">
          <w:marLeft w:val="480"/>
          <w:marRight w:val="0"/>
          <w:marTop w:val="0"/>
          <w:marBottom w:val="0"/>
          <w:divBdr>
            <w:top w:val="none" w:sz="0" w:space="0" w:color="auto"/>
            <w:left w:val="none" w:sz="0" w:space="0" w:color="auto"/>
            <w:bottom w:val="none" w:sz="0" w:space="0" w:color="auto"/>
            <w:right w:val="none" w:sz="0" w:space="0" w:color="auto"/>
          </w:divBdr>
        </w:div>
        <w:div w:id="1510288232">
          <w:marLeft w:val="480"/>
          <w:marRight w:val="0"/>
          <w:marTop w:val="0"/>
          <w:marBottom w:val="0"/>
          <w:divBdr>
            <w:top w:val="none" w:sz="0" w:space="0" w:color="auto"/>
            <w:left w:val="none" w:sz="0" w:space="0" w:color="auto"/>
            <w:bottom w:val="none" w:sz="0" w:space="0" w:color="auto"/>
            <w:right w:val="none" w:sz="0" w:space="0" w:color="auto"/>
          </w:divBdr>
        </w:div>
        <w:div w:id="1554462498">
          <w:marLeft w:val="480"/>
          <w:marRight w:val="0"/>
          <w:marTop w:val="0"/>
          <w:marBottom w:val="0"/>
          <w:divBdr>
            <w:top w:val="none" w:sz="0" w:space="0" w:color="auto"/>
            <w:left w:val="none" w:sz="0" w:space="0" w:color="auto"/>
            <w:bottom w:val="none" w:sz="0" w:space="0" w:color="auto"/>
            <w:right w:val="none" w:sz="0" w:space="0" w:color="auto"/>
          </w:divBdr>
        </w:div>
        <w:div w:id="799692038">
          <w:marLeft w:val="480"/>
          <w:marRight w:val="0"/>
          <w:marTop w:val="0"/>
          <w:marBottom w:val="0"/>
          <w:divBdr>
            <w:top w:val="none" w:sz="0" w:space="0" w:color="auto"/>
            <w:left w:val="none" w:sz="0" w:space="0" w:color="auto"/>
            <w:bottom w:val="none" w:sz="0" w:space="0" w:color="auto"/>
            <w:right w:val="none" w:sz="0" w:space="0" w:color="auto"/>
          </w:divBdr>
        </w:div>
        <w:div w:id="1539969347">
          <w:marLeft w:val="480"/>
          <w:marRight w:val="0"/>
          <w:marTop w:val="0"/>
          <w:marBottom w:val="0"/>
          <w:divBdr>
            <w:top w:val="none" w:sz="0" w:space="0" w:color="auto"/>
            <w:left w:val="none" w:sz="0" w:space="0" w:color="auto"/>
            <w:bottom w:val="none" w:sz="0" w:space="0" w:color="auto"/>
            <w:right w:val="none" w:sz="0" w:space="0" w:color="auto"/>
          </w:divBdr>
        </w:div>
        <w:div w:id="1225990337">
          <w:marLeft w:val="480"/>
          <w:marRight w:val="0"/>
          <w:marTop w:val="0"/>
          <w:marBottom w:val="0"/>
          <w:divBdr>
            <w:top w:val="none" w:sz="0" w:space="0" w:color="auto"/>
            <w:left w:val="none" w:sz="0" w:space="0" w:color="auto"/>
            <w:bottom w:val="none" w:sz="0" w:space="0" w:color="auto"/>
            <w:right w:val="none" w:sz="0" w:space="0" w:color="auto"/>
          </w:divBdr>
        </w:div>
        <w:div w:id="380985738">
          <w:marLeft w:val="480"/>
          <w:marRight w:val="0"/>
          <w:marTop w:val="0"/>
          <w:marBottom w:val="0"/>
          <w:divBdr>
            <w:top w:val="none" w:sz="0" w:space="0" w:color="auto"/>
            <w:left w:val="none" w:sz="0" w:space="0" w:color="auto"/>
            <w:bottom w:val="none" w:sz="0" w:space="0" w:color="auto"/>
            <w:right w:val="none" w:sz="0" w:space="0" w:color="auto"/>
          </w:divBdr>
        </w:div>
        <w:div w:id="360133299">
          <w:marLeft w:val="480"/>
          <w:marRight w:val="0"/>
          <w:marTop w:val="0"/>
          <w:marBottom w:val="0"/>
          <w:divBdr>
            <w:top w:val="none" w:sz="0" w:space="0" w:color="auto"/>
            <w:left w:val="none" w:sz="0" w:space="0" w:color="auto"/>
            <w:bottom w:val="none" w:sz="0" w:space="0" w:color="auto"/>
            <w:right w:val="none" w:sz="0" w:space="0" w:color="auto"/>
          </w:divBdr>
        </w:div>
        <w:div w:id="253170605">
          <w:marLeft w:val="480"/>
          <w:marRight w:val="0"/>
          <w:marTop w:val="0"/>
          <w:marBottom w:val="0"/>
          <w:divBdr>
            <w:top w:val="none" w:sz="0" w:space="0" w:color="auto"/>
            <w:left w:val="none" w:sz="0" w:space="0" w:color="auto"/>
            <w:bottom w:val="none" w:sz="0" w:space="0" w:color="auto"/>
            <w:right w:val="none" w:sz="0" w:space="0" w:color="auto"/>
          </w:divBdr>
        </w:div>
        <w:div w:id="1706825631">
          <w:marLeft w:val="480"/>
          <w:marRight w:val="0"/>
          <w:marTop w:val="0"/>
          <w:marBottom w:val="0"/>
          <w:divBdr>
            <w:top w:val="none" w:sz="0" w:space="0" w:color="auto"/>
            <w:left w:val="none" w:sz="0" w:space="0" w:color="auto"/>
            <w:bottom w:val="none" w:sz="0" w:space="0" w:color="auto"/>
            <w:right w:val="none" w:sz="0" w:space="0" w:color="auto"/>
          </w:divBdr>
        </w:div>
        <w:div w:id="1007247000">
          <w:marLeft w:val="480"/>
          <w:marRight w:val="0"/>
          <w:marTop w:val="0"/>
          <w:marBottom w:val="0"/>
          <w:divBdr>
            <w:top w:val="none" w:sz="0" w:space="0" w:color="auto"/>
            <w:left w:val="none" w:sz="0" w:space="0" w:color="auto"/>
            <w:bottom w:val="none" w:sz="0" w:space="0" w:color="auto"/>
            <w:right w:val="none" w:sz="0" w:space="0" w:color="auto"/>
          </w:divBdr>
        </w:div>
        <w:div w:id="33426047">
          <w:marLeft w:val="480"/>
          <w:marRight w:val="0"/>
          <w:marTop w:val="0"/>
          <w:marBottom w:val="0"/>
          <w:divBdr>
            <w:top w:val="none" w:sz="0" w:space="0" w:color="auto"/>
            <w:left w:val="none" w:sz="0" w:space="0" w:color="auto"/>
            <w:bottom w:val="none" w:sz="0" w:space="0" w:color="auto"/>
            <w:right w:val="none" w:sz="0" w:space="0" w:color="auto"/>
          </w:divBdr>
        </w:div>
        <w:div w:id="1121849572">
          <w:marLeft w:val="480"/>
          <w:marRight w:val="0"/>
          <w:marTop w:val="0"/>
          <w:marBottom w:val="0"/>
          <w:divBdr>
            <w:top w:val="none" w:sz="0" w:space="0" w:color="auto"/>
            <w:left w:val="none" w:sz="0" w:space="0" w:color="auto"/>
            <w:bottom w:val="none" w:sz="0" w:space="0" w:color="auto"/>
            <w:right w:val="none" w:sz="0" w:space="0" w:color="auto"/>
          </w:divBdr>
        </w:div>
        <w:div w:id="341857398">
          <w:marLeft w:val="480"/>
          <w:marRight w:val="0"/>
          <w:marTop w:val="0"/>
          <w:marBottom w:val="0"/>
          <w:divBdr>
            <w:top w:val="none" w:sz="0" w:space="0" w:color="auto"/>
            <w:left w:val="none" w:sz="0" w:space="0" w:color="auto"/>
            <w:bottom w:val="none" w:sz="0" w:space="0" w:color="auto"/>
            <w:right w:val="none" w:sz="0" w:space="0" w:color="auto"/>
          </w:divBdr>
        </w:div>
        <w:div w:id="1411543137">
          <w:marLeft w:val="480"/>
          <w:marRight w:val="0"/>
          <w:marTop w:val="0"/>
          <w:marBottom w:val="0"/>
          <w:divBdr>
            <w:top w:val="none" w:sz="0" w:space="0" w:color="auto"/>
            <w:left w:val="none" w:sz="0" w:space="0" w:color="auto"/>
            <w:bottom w:val="none" w:sz="0" w:space="0" w:color="auto"/>
            <w:right w:val="none" w:sz="0" w:space="0" w:color="auto"/>
          </w:divBdr>
        </w:div>
        <w:div w:id="1810434167">
          <w:marLeft w:val="480"/>
          <w:marRight w:val="0"/>
          <w:marTop w:val="0"/>
          <w:marBottom w:val="0"/>
          <w:divBdr>
            <w:top w:val="none" w:sz="0" w:space="0" w:color="auto"/>
            <w:left w:val="none" w:sz="0" w:space="0" w:color="auto"/>
            <w:bottom w:val="none" w:sz="0" w:space="0" w:color="auto"/>
            <w:right w:val="none" w:sz="0" w:space="0" w:color="auto"/>
          </w:divBdr>
        </w:div>
        <w:div w:id="1020862951">
          <w:marLeft w:val="480"/>
          <w:marRight w:val="0"/>
          <w:marTop w:val="0"/>
          <w:marBottom w:val="0"/>
          <w:divBdr>
            <w:top w:val="none" w:sz="0" w:space="0" w:color="auto"/>
            <w:left w:val="none" w:sz="0" w:space="0" w:color="auto"/>
            <w:bottom w:val="none" w:sz="0" w:space="0" w:color="auto"/>
            <w:right w:val="none" w:sz="0" w:space="0" w:color="auto"/>
          </w:divBdr>
        </w:div>
        <w:div w:id="807357341">
          <w:marLeft w:val="480"/>
          <w:marRight w:val="0"/>
          <w:marTop w:val="0"/>
          <w:marBottom w:val="0"/>
          <w:divBdr>
            <w:top w:val="none" w:sz="0" w:space="0" w:color="auto"/>
            <w:left w:val="none" w:sz="0" w:space="0" w:color="auto"/>
            <w:bottom w:val="none" w:sz="0" w:space="0" w:color="auto"/>
            <w:right w:val="none" w:sz="0" w:space="0" w:color="auto"/>
          </w:divBdr>
        </w:div>
        <w:div w:id="1596357071">
          <w:marLeft w:val="480"/>
          <w:marRight w:val="0"/>
          <w:marTop w:val="0"/>
          <w:marBottom w:val="0"/>
          <w:divBdr>
            <w:top w:val="none" w:sz="0" w:space="0" w:color="auto"/>
            <w:left w:val="none" w:sz="0" w:space="0" w:color="auto"/>
            <w:bottom w:val="none" w:sz="0" w:space="0" w:color="auto"/>
            <w:right w:val="none" w:sz="0" w:space="0" w:color="auto"/>
          </w:divBdr>
        </w:div>
        <w:div w:id="561795934">
          <w:marLeft w:val="480"/>
          <w:marRight w:val="0"/>
          <w:marTop w:val="0"/>
          <w:marBottom w:val="0"/>
          <w:divBdr>
            <w:top w:val="none" w:sz="0" w:space="0" w:color="auto"/>
            <w:left w:val="none" w:sz="0" w:space="0" w:color="auto"/>
            <w:bottom w:val="none" w:sz="0" w:space="0" w:color="auto"/>
            <w:right w:val="none" w:sz="0" w:space="0" w:color="auto"/>
          </w:divBdr>
        </w:div>
        <w:div w:id="1688213573">
          <w:marLeft w:val="480"/>
          <w:marRight w:val="0"/>
          <w:marTop w:val="0"/>
          <w:marBottom w:val="0"/>
          <w:divBdr>
            <w:top w:val="none" w:sz="0" w:space="0" w:color="auto"/>
            <w:left w:val="none" w:sz="0" w:space="0" w:color="auto"/>
            <w:bottom w:val="none" w:sz="0" w:space="0" w:color="auto"/>
            <w:right w:val="none" w:sz="0" w:space="0" w:color="auto"/>
          </w:divBdr>
        </w:div>
        <w:div w:id="370688424">
          <w:marLeft w:val="480"/>
          <w:marRight w:val="0"/>
          <w:marTop w:val="0"/>
          <w:marBottom w:val="0"/>
          <w:divBdr>
            <w:top w:val="none" w:sz="0" w:space="0" w:color="auto"/>
            <w:left w:val="none" w:sz="0" w:space="0" w:color="auto"/>
            <w:bottom w:val="none" w:sz="0" w:space="0" w:color="auto"/>
            <w:right w:val="none" w:sz="0" w:space="0" w:color="auto"/>
          </w:divBdr>
        </w:div>
        <w:div w:id="2001540736">
          <w:marLeft w:val="480"/>
          <w:marRight w:val="0"/>
          <w:marTop w:val="0"/>
          <w:marBottom w:val="0"/>
          <w:divBdr>
            <w:top w:val="none" w:sz="0" w:space="0" w:color="auto"/>
            <w:left w:val="none" w:sz="0" w:space="0" w:color="auto"/>
            <w:bottom w:val="none" w:sz="0" w:space="0" w:color="auto"/>
            <w:right w:val="none" w:sz="0" w:space="0" w:color="auto"/>
          </w:divBdr>
        </w:div>
        <w:div w:id="1197039253">
          <w:marLeft w:val="480"/>
          <w:marRight w:val="0"/>
          <w:marTop w:val="0"/>
          <w:marBottom w:val="0"/>
          <w:divBdr>
            <w:top w:val="none" w:sz="0" w:space="0" w:color="auto"/>
            <w:left w:val="none" w:sz="0" w:space="0" w:color="auto"/>
            <w:bottom w:val="none" w:sz="0" w:space="0" w:color="auto"/>
            <w:right w:val="none" w:sz="0" w:space="0" w:color="auto"/>
          </w:divBdr>
        </w:div>
        <w:div w:id="565073136">
          <w:marLeft w:val="480"/>
          <w:marRight w:val="0"/>
          <w:marTop w:val="0"/>
          <w:marBottom w:val="0"/>
          <w:divBdr>
            <w:top w:val="none" w:sz="0" w:space="0" w:color="auto"/>
            <w:left w:val="none" w:sz="0" w:space="0" w:color="auto"/>
            <w:bottom w:val="none" w:sz="0" w:space="0" w:color="auto"/>
            <w:right w:val="none" w:sz="0" w:space="0" w:color="auto"/>
          </w:divBdr>
        </w:div>
        <w:div w:id="246228214">
          <w:marLeft w:val="480"/>
          <w:marRight w:val="0"/>
          <w:marTop w:val="0"/>
          <w:marBottom w:val="0"/>
          <w:divBdr>
            <w:top w:val="none" w:sz="0" w:space="0" w:color="auto"/>
            <w:left w:val="none" w:sz="0" w:space="0" w:color="auto"/>
            <w:bottom w:val="none" w:sz="0" w:space="0" w:color="auto"/>
            <w:right w:val="none" w:sz="0" w:space="0" w:color="auto"/>
          </w:divBdr>
        </w:div>
        <w:div w:id="93794605">
          <w:marLeft w:val="480"/>
          <w:marRight w:val="0"/>
          <w:marTop w:val="0"/>
          <w:marBottom w:val="0"/>
          <w:divBdr>
            <w:top w:val="none" w:sz="0" w:space="0" w:color="auto"/>
            <w:left w:val="none" w:sz="0" w:space="0" w:color="auto"/>
            <w:bottom w:val="none" w:sz="0" w:space="0" w:color="auto"/>
            <w:right w:val="none" w:sz="0" w:space="0" w:color="auto"/>
          </w:divBdr>
        </w:div>
        <w:div w:id="496769164">
          <w:marLeft w:val="480"/>
          <w:marRight w:val="0"/>
          <w:marTop w:val="0"/>
          <w:marBottom w:val="0"/>
          <w:divBdr>
            <w:top w:val="none" w:sz="0" w:space="0" w:color="auto"/>
            <w:left w:val="none" w:sz="0" w:space="0" w:color="auto"/>
            <w:bottom w:val="none" w:sz="0" w:space="0" w:color="auto"/>
            <w:right w:val="none" w:sz="0" w:space="0" w:color="auto"/>
          </w:divBdr>
        </w:div>
        <w:div w:id="1120758950">
          <w:marLeft w:val="480"/>
          <w:marRight w:val="0"/>
          <w:marTop w:val="0"/>
          <w:marBottom w:val="0"/>
          <w:divBdr>
            <w:top w:val="none" w:sz="0" w:space="0" w:color="auto"/>
            <w:left w:val="none" w:sz="0" w:space="0" w:color="auto"/>
            <w:bottom w:val="none" w:sz="0" w:space="0" w:color="auto"/>
            <w:right w:val="none" w:sz="0" w:space="0" w:color="auto"/>
          </w:divBdr>
        </w:div>
        <w:div w:id="1052971139">
          <w:marLeft w:val="480"/>
          <w:marRight w:val="0"/>
          <w:marTop w:val="0"/>
          <w:marBottom w:val="0"/>
          <w:divBdr>
            <w:top w:val="none" w:sz="0" w:space="0" w:color="auto"/>
            <w:left w:val="none" w:sz="0" w:space="0" w:color="auto"/>
            <w:bottom w:val="none" w:sz="0" w:space="0" w:color="auto"/>
            <w:right w:val="none" w:sz="0" w:space="0" w:color="auto"/>
          </w:divBdr>
        </w:div>
        <w:div w:id="2146266125">
          <w:marLeft w:val="480"/>
          <w:marRight w:val="0"/>
          <w:marTop w:val="0"/>
          <w:marBottom w:val="0"/>
          <w:divBdr>
            <w:top w:val="none" w:sz="0" w:space="0" w:color="auto"/>
            <w:left w:val="none" w:sz="0" w:space="0" w:color="auto"/>
            <w:bottom w:val="none" w:sz="0" w:space="0" w:color="auto"/>
            <w:right w:val="none" w:sz="0" w:space="0" w:color="auto"/>
          </w:divBdr>
        </w:div>
        <w:div w:id="1216699945">
          <w:marLeft w:val="480"/>
          <w:marRight w:val="0"/>
          <w:marTop w:val="0"/>
          <w:marBottom w:val="0"/>
          <w:divBdr>
            <w:top w:val="none" w:sz="0" w:space="0" w:color="auto"/>
            <w:left w:val="none" w:sz="0" w:space="0" w:color="auto"/>
            <w:bottom w:val="none" w:sz="0" w:space="0" w:color="auto"/>
            <w:right w:val="none" w:sz="0" w:space="0" w:color="auto"/>
          </w:divBdr>
        </w:div>
        <w:div w:id="1962835266">
          <w:marLeft w:val="480"/>
          <w:marRight w:val="0"/>
          <w:marTop w:val="0"/>
          <w:marBottom w:val="0"/>
          <w:divBdr>
            <w:top w:val="none" w:sz="0" w:space="0" w:color="auto"/>
            <w:left w:val="none" w:sz="0" w:space="0" w:color="auto"/>
            <w:bottom w:val="none" w:sz="0" w:space="0" w:color="auto"/>
            <w:right w:val="none" w:sz="0" w:space="0" w:color="auto"/>
          </w:divBdr>
        </w:div>
        <w:div w:id="168830673">
          <w:marLeft w:val="480"/>
          <w:marRight w:val="0"/>
          <w:marTop w:val="0"/>
          <w:marBottom w:val="0"/>
          <w:divBdr>
            <w:top w:val="none" w:sz="0" w:space="0" w:color="auto"/>
            <w:left w:val="none" w:sz="0" w:space="0" w:color="auto"/>
            <w:bottom w:val="none" w:sz="0" w:space="0" w:color="auto"/>
            <w:right w:val="none" w:sz="0" w:space="0" w:color="auto"/>
          </w:divBdr>
        </w:div>
        <w:div w:id="563493565">
          <w:marLeft w:val="480"/>
          <w:marRight w:val="0"/>
          <w:marTop w:val="0"/>
          <w:marBottom w:val="0"/>
          <w:divBdr>
            <w:top w:val="none" w:sz="0" w:space="0" w:color="auto"/>
            <w:left w:val="none" w:sz="0" w:space="0" w:color="auto"/>
            <w:bottom w:val="none" w:sz="0" w:space="0" w:color="auto"/>
            <w:right w:val="none" w:sz="0" w:space="0" w:color="auto"/>
          </w:divBdr>
        </w:div>
        <w:div w:id="251932289">
          <w:marLeft w:val="480"/>
          <w:marRight w:val="0"/>
          <w:marTop w:val="0"/>
          <w:marBottom w:val="0"/>
          <w:divBdr>
            <w:top w:val="none" w:sz="0" w:space="0" w:color="auto"/>
            <w:left w:val="none" w:sz="0" w:space="0" w:color="auto"/>
            <w:bottom w:val="none" w:sz="0" w:space="0" w:color="auto"/>
            <w:right w:val="none" w:sz="0" w:space="0" w:color="auto"/>
          </w:divBdr>
        </w:div>
        <w:div w:id="779761129">
          <w:marLeft w:val="480"/>
          <w:marRight w:val="0"/>
          <w:marTop w:val="0"/>
          <w:marBottom w:val="0"/>
          <w:divBdr>
            <w:top w:val="none" w:sz="0" w:space="0" w:color="auto"/>
            <w:left w:val="none" w:sz="0" w:space="0" w:color="auto"/>
            <w:bottom w:val="none" w:sz="0" w:space="0" w:color="auto"/>
            <w:right w:val="none" w:sz="0" w:space="0" w:color="auto"/>
          </w:divBdr>
        </w:div>
        <w:div w:id="1232496274">
          <w:marLeft w:val="480"/>
          <w:marRight w:val="0"/>
          <w:marTop w:val="0"/>
          <w:marBottom w:val="0"/>
          <w:divBdr>
            <w:top w:val="none" w:sz="0" w:space="0" w:color="auto"/>
            <w:left w:val="none" w:sz="0" w:space="0" w:color="auto"/>
            <w:bottom w:val="none" w:sz="0" w:space="0" w:color="auto"/>
            <w:right w:val="none" w:sz="0" w:space="0" w:color="auto"/>
          </w:divBdr>
        </w:div>
        <w:div w:id="438917082">
          <w:marLeft w:val="480"/>
          <w:marRight w:val="0"/>
          <w:marTop w:val="0"/>
          <w:marBottom w:val="0"/>
          <w:divBdr>
            <w:top w:val="none" w:sz="0" w:space="0" w:color="auto"/>
            <w:left w:val="none" w:sz="0" w:space="0" w:color="auto"/>
            <w:bottom w:val="none" w:sz="0" w:space="0" w:color="auto"/>
            <w:right w:val="none" w:sz="0" w:space="0" w:color="auto"/>
          </w:divBdr>
        </w:div>
        <w:div w:id="1494839097">
          <w:marLeft w:val="480"/>
          <w:marRight w:val="0"/>
          <w:marTop w:val="0"/>
          <w:marBottom w:val="0"/>
          <w:divBdr>
            <w:top w:val="none" w:sz="0" w:space="0" w:color="auto"/>
            <w:left w:val="none" w:sz="0" w:space="0" w:color="auto"/>
            <w:bottom w:val="none" w:sz="0" w:space="0" w:color="auto"/>
            <w:right w:val="none" w:sz="0" w:space="0" w:color="auto"/>
          </w:divBdr>
        </w:div>
        <w:div w:id="219948187">
          <w:marLeft w:val="480"/>
          <w:marRight w:val="0"/>
          <w:marTop w:val="0"/>
          <w:marBottom w:val="0"/>
          <w:divBdr>
            <w:top w:val="none" w:sz="0" w:space="0" w:color="auto"/>
            <w:left w:val="none" w:sz="0" w:space="0" w:color="auto"/>
            <w:bottom w:val="none" w:sz="0" w:space="0" w:color="auto"/>
            <w:right w:val="none" w:sz="0" w:space="0" w:color="auto"/>
          </w:divBdr>
        </w:div>
        <w:div w:id="1726366811">
          <w:marLeft w:val="480"/>
          <w:marRight w:val="0"/>
          <w:marTop w:val="0"/>
          <w:marBottom w:val="0"/>
          <w:divBdr>
            <w:top w:val="none" w:sz="0" w:space="0" w:color="auto"/>
            <w:left w:val="none" w:sz="0" w:space="0" w:color="auto"/>
            <w:bottom w:val="none" w:sz="0" w:space="0" w:color="auto"/>
            <w:right w:val="none" w:sz="0" w:space="0" w:color="auto"/>
          </w:divBdr>
        </w:div>
        <w:div w:id="1918586906">
          <w:marLeft w:val="480"/>
          <w:marRight w:val="0"/>
          <w:marTop w:val="0"/>
          <w:marBottom w:val="0"/>
          <w:divBdr>
            <w:top w:val="none" w:sz="0" w:space="0" w:color="auto"/>
            <w:left w:val="none" w:sz="0" w:space="0" w:color="auto"/>
            <w:bottom w:val="none" w:sz="0" w:space="0" w:color="auto"/>
            <w:right w:val="none" w:sz="0" w:space="0" w:color="auto"/>
          </w:divBdr>
        </w:div>
        <w:div w:id="566916162">
          <w:marLeft w:val="480"/>
          <w:marRight w:val="0"/>
          <w:marTop w:val="0"/>
          <w:marBottom w:val="0"/>
          <w:divBdr>
            <w:top w:val="none" w:sz="0" w:space="0" w:color="auto"/>
            <w:left w:val="none" w:sz="0" w:space="0" w:color="auto"/>
            <w:bottom w:val="none" w:sz="0" w:space="0" w:color="auto"/>
            <w:right w:val="none" w:sz="0" w:space="0" w:color="auto"/>
          </w:divBdr>
        </w:div>
        <w:div w:id="976764818">
          <w:marLeft w:val="480"/>
          <w:marRight w:val="0"/>
          <w:marTop w:val="0"/>
          <w:marBottom w:val="0"/>
          <w:divBdr>
            <w:top w:val="none" w:sz="0" w:space="0" w:color="auto"/>
            <w:left w:val="none" w:sz="0" w:space="0" w:color="auto"/>
            <w:bottom w:val="none" w:sz="0" w:space="0" w:color="auto"/>
            <w:right w:val="none" w:sz="0" w:space="0" w:color="auto"/>
          </w:divBdr>
        </w:div>
        <w:div w:id="1628462058">
          <w:marLeft w:val="480"/>
          <w:marRight w:val="0"/>
          <w:marTop w:val="0"/>
          <w:marBottom w:val="0"/>
          <w:divBdr>
            <w:top w:val="none" w:sz="0" w:space="0" w:color="auto"/>
            <w:left w:val="none" w:sz="0" w:space="0" w:color="auto"/>
            <w:bottom w:val="none" w:sz="0" w:space="0" w:color="auto"/>
            <w:right w:val="none" w:sz="0" w:space="0" w:color="auto"/>
          </w:divBdr>
        </w:div>
        <w:div w:id="1317874524">
          <w:marLeft w:val="480"/>
          <w:marRight w:val="0"/>
          <w:marTop w:val="0"/>
          <w:marBottom w:val="0"/>
          <w:divBdr>
            <w:top w:val="none" w:sz="0" w:space="0" w:color="auto"/>
            <w:left w:val="none" w:sz="0" w:space="0" w:color="auto"/>
            <w:bottom w:val="none" w:sz="0" w:space="0" w:color="auto"/>
            <w:right w:val="none" w:sz="0" w:space="0" w:color="auto"/>
          </w:divBdr>
        </w:div>
        <w:div w:id="1814829069">
          <w:marLeft w:val="480"/>
          <w:marRight w:val="0"/>
          <w:marTop w:val="0"/>
          <w:marBottom w:val="0"/>
          <w:divBdr>
            <w:top w:val="none" w:sz="0" w:space="0" w:color="auto"/>
            <w:left w:val="none" w:sz="0" w:space="0" w:color="auto"/>
            <w:bottom w:val="none" w:sz="0" w:space="0" w:color="auto"/>
            <w:right w:val="none" w:sz="0" w:space="0" w:color="auto"/>
          </w:divBdr>
        </w:div>
        <w:div w:id="980497891">
          <w:marLeft w:val="480"/>
          <w:marRight w:val="0"/>
          <w:marTop w:val="0"/>
          <w:marBottom w:val="0"/>
          <w:divBdr>
            <w:top w:val="none" w:sz="0" w:space="0" w:color="auto"/>
            <w:left w:val="none" w:sz="0" w:space="0" w:color="auto"/>
            <w:bottom w:val="none" w:sz="0" w:space="0" w:color="auto"/>
            <w:right w:val="none" w:sz="0" w:space="0" w:color="auto"/>
          </w:divBdr>
        </w:div>
        <w:div w:id="1339456098">
          <w:marLeft w:val="480"/>
          <w:marRight w:val="0"/>
          <w:marTop w:val="0"/>
          <w:marBottom w:val="0"/>
          <w:divBdr>
            <w:top w:val="none" w:sz="0" w:space="0" w:color="auto"/>
            <w:left w:val="none" w:sz="0" w:space="0" w:color="auto"/>
            <w:bottom w:val="none" w:sz="0" w:space="0" w:color="auto"/>
            <w:right w:val="none" w:sz="0" w:space="0" w:color="auto"/>
          </w:divBdr>
        </w:div>
        <w:div w:id="587887181">
          <w:marLeft w:val="480"/>
          <w:marRight w:val="0"/>
          <w:marTop w:val="0"/>
          <w:marBottom w:val="0"/>
          <w:divBdr>
            <w:top w:val="none" w:sz="0" w:space="0" w:color="auto"/>
            <w:left w:val="none" w:sz="0" w:space="0" w:color="auto"/>
            <w:bottom w:val="none" w:sz="0" w:space="0" w:color="auto"/>
            <w:right w:val="none" w:sz="0" w:space="0" w:color="auto"/>
          </w:divBdr>
        </w:div>
        <w:div w:id="666053127">
          <w:marLeft w:val="480"/>
          <w:marRight w:val="0"/>
          <w:marTop w:val="0"/>
          <w:marBottom w:val="0"/>
          <w:divBdr>
            <w:top w:val="none" w:sz="0" w:space="0" w:color="auto"/>
            <w:left w:val="none" w:sz="0" w:space="0" w:color="auto"/>
            <w:bottom w:val="none" w:sz="0" w:space="0" w:color="auto"/>
            <w:right w:val="none" w:sz="0" w:space="0" w:color="auto"/>
          </w:divBdr>
        </w:div>
        <w:div w:id="1361932614">
          <w:marLeft w:val="480"/>
          <w:marRight w:val="0"/>
          <w:marTop w:val="0"/>
          <w:marBottom w:val="0"/>
          <w:divBdr>
            <w:top w:val="none" w:sz="0" w:space="0" w:color="auto"/>
            <w:left w:val="none" w:sz="0" w:space="0" w:color="auto"/>
            <w:bottom w:val="none" w:sz="0" w:space="0" w:color="auto"/>
            <w:right w:val="none" w:sz="0" w:space="0" w:color="auto"/>
          </w:divBdr>
        </w:div>
        <w:div w:id="632440146">
          <w:marLeft w:val="480"/>
          <w:marRight w:val="0"/>
          <w:marTop w:val="0"/>
          <w:marBottom w:val="0"/>
          <w:divBdr>
            <w:top w:val="none" w:sz="0" w:space="0" w:color="auto"/>
            <w:left w:val="none" w:sz="0" w:space="0" w:color="auto"/>
            <w:bottom w:val="none" w:sz="0" w:space="0" w:color="auto"/>
            <w:right w:val="none" w:sz="0" w:space="0" w:color="auto"/>
          </w:divBdr>
        </w:div>
        <w:div w:id="1971133980">
          <w:marLeft w:val="480"/>
          <w:marRight w:val="0"/>
          <w:marTop w:val="0"/>
          <w:marBottom w:val="0"/>
          <w:divBdr>
            <w:top w:val="none" w:sz="0" w:space="0" w:color="auto"/>
            <w:left w:val="none" w:sz="0" w:space="0" w:color="auto"/>
            <w:bottom w:val="none" w:sz="0" w:space="0" w:color="auto"/>
            <w:right w:val="none" w:sz="0" w:space="0" w:color="auto"/>
          </w:divBdr>
        </w:div>
        <w:div w:id="472529551">
          <w:marLeft w:val="480"/>
          <w:marRight w:val="0"/>
          <w:marTop w:val="0"/>
          <w:marBottom w:val="0"/>
          <w:divBdr>
            <w:top w:val="none" w:sz="0" w:space="0" w:color="auto"/>
            <w:left w:val="none" w:sz="0" w:space="0" w:color="auto"/>
            <w:bottom w:val="none" w:sz="0" w:space="0" w:color="auto"/>
            <w:right w:val="none" w:sz="0" w:space="0" w:color="auto"/>
          </w:divBdr>
        </w:div>
        <w:div w:id="197086547">
          <w:marLeft w:val="480"/>
          <w:marRight w:val="0"/>
          <w:marTop w:val="0"/>
          <w:marBottom w:val="0"/>
          <w:divBdr>
            <w:top w:val="none" w:sz="0" w:space="0" w:color="auto"/>
            <w:left w:val="none" w:sz="0" w:space="0" w:color="auto"/>
            <w:bottom w:val="none" w:sz="0" w:space="0" w:color="auto"/>
            <w:right w:val="none" w:sz="0" w:space="0" w:color="auto"/>
          </w:divBdr>
        </w:div>
        <w:div w:id="2044092812">
          <w:marLeft w:val="480"/>
          <w:marRight w:val="0"/>
          <w:marTop w:val="0"/>
          <w:marBottom w:val="0"/>
          <w:divBdr>
            <w:top w:val="none" w:sz="0" w:space="0" w:color="auto"/>
            <w:left w:val="none" w:sz="0" w:space="0" w:color="auto"/>
            <w:bottom w:val="none" w:sz="0" w:space="0" w:color="auto"/>
            <w:right w:val="none" w:sz="0" w:space="0" w:color="auto"/>
          </w:divBdr>
        </w:div>
        <w:div w:id="1575048775">
          <w:marLeft w:val="480"/>
          <w:marRight w:val="0"/>
          <w:marTop w:val="0"/>
          <w:marBottom w:val="0"/>
          <w:divBdr>
            <w:top w:val="none" w:sz="0" w:space="0" w:color="auto"/>
            <w:left w:val="none" w:sz="0" w:space="0" w:color="auto"/>
            <w:bottom w:val="none" w:sz="0" w:space="0" w:color="auto"/>
            <w:right w:val="none" w:sz="0" w:space="0" w:color="auto"/>
          </w:divBdr>
        </w:div>
        <w:div w:id="2021469200">
          <w:marLeft w:val="480"/>
          <w:marRight w:val="0"/>
          <w:marTop w:val="0"/>
          <w:marBottom w:val="0"/>
          <w:divBdr>
            <w:top w:val="none" w:sz="0" w:space="0" w:color="auto"/>
            <w:left w:val="none" w:sz="0" w:space="0" w:color="auto"/>
            <w:bottom w:val="none" w:sz="0" w:space="0" w:color="auto"/>
            <w:right w:val="none" w:sz="0" w:space="0" w:color="auto"/>
          </w:divBdr>
        </w:div>
        <w:div w:id="1822038999">
          <w:marLeft w:val="480"/>
          <w:marRight w:val="0"/>
          <w:marTop w:val="0"/>
          <w:marBottom w:val="0"/>
          <w:divBdr>
            <w:top w:val="none" w:sz="0" w:space="0" w:color="auto"/>
            <w:left w:val="none" w:sz="0" w:space="0" w:color="auto"/>
            <w:bottom w:val="none" w:sz="0" w:space="0" w:color="auto"/>
            <w:right w:val="none" w:sz="0" w:space="0" w:color="auto"/>
          </w:divBdr>
        </w:div>
        <w:div w:id="401758889">
          <w:marLeft w:val="480"/>
          <w:marRight w:val="0"/>
          <w:marTop w:val="0"/>
          <w:marBottom w:val="0"/>
          <w:divBdr>
            <w:top w:val="none" w:sz="0" w:space="0" w:color="auto"/>
            <w:left w:val="none" w:sz="0" w:space="0" w:color="auto"/>
            <w:bottom w:val="none" w:sz="0" w:space="0" w:color="auto"/>
            <w:right w:val="none" w:sz="0" w:space="0" w:color="auto"/>
          </w:divBdr>
        </w:div>
        <w:div w:id="797644000">
          <w:marLeft w:val="480"/>
          <w:marRight w:val="0"/>
          <w:marTop w:val="0"/>
          <w:marBottom w:val="0"/>
          <w:divBdr>
            <w:top w:val="none" w:sz="0" w:space="0" w:color="auto"/>
            <w:left w:val="none" w:sz="0" w:space="0" w:color="auto"/>
            <w:bottom w:val="none" w:sz="0" w:space="0" w:color="auto"/>
            <w:right w:val="none" w:sz="0" w:space="0" w:color="auto"/>
          </w:divBdr>
        </w:div>
        <w:div w:id="1928877474">
          <w:marLeft w:val="480"/>
          <w:marRight w:val="0"/>
          <w:marTop w:val="0"/>
          <w:marBottom w:val="0"/>
          <w:divBdr>
            <w:top w:val="none" w:sz="0" w:space="0" w:color="auto"/>
            <w:left w:val="none" w:sz="0" w:space="0" w:color="auto"/>
            <w:bottom w:val="none" w:sz="0" w:space="0" w:color="auto"/>
            <w:right w:val="none" w:sz="0" w:space="0" w:color="auto"/>
          </w:divBdr>
        </w:div>
        <w:div w:id="1288589764">
          <w:marLeft w:val="480"/>
          <w:marRight w:val="0"/>
          <w:marTop w:val="0"/>
          <w:marBottom w:val="0"/>
          <w:divBdr>
            <w:top w:val="none" w:sz="0" w:space="0" w:color="auto"/>
            <w:left w:val="none" w:sz="0" w:space="0" w:color="auto"/>
            <w:bottom w:val="none" w:sz="0" w:space="0" w:color="auto"/>
            <w:right w:val="none" w:sz="0" w:space="0" w:color="auto"/>
          </w:divBdr>
        </w:div>
        <w:div w:id="1745638067">
          <w:marLeft w:val="480"/>
          <w:marRight w:val="0"/>
          <w:marTop w:val="0"/>
          <w:marBottom w:val="0"/>
          <w:divBdr>
            <w:top w:val="none" w:sz="0" w:space="0" w:color="auto"/>
            <w:left w:val="none" w:sz="0" w:space="0" w:color="auto"/>
            <w:bottom w:val="none" w:sz="0" w:space="0" w:color="auto"/>
            <w:right w:val="none" w:sz="0" w:space="0" w:color="auto"/>
          </w:divBdr>
        </w:div>
        <w:div w:id="875239393">
          <w:marLeft w:val="480"/>
          <w:marRight w:val="0"/>
          <w:marTop w:val="0"/>
          <w:marBottom w:val="0"/>
          <w:divBdr>
            <w:top w:val="none" w:sz="0" w:space="0" w:color="auto"/>
            <w:left w:val="none" w:sz="0" w:space="0" w:color="auto"/>
            <w:bottom w:val="none" w:sz="0" w:space="0" w:color="auto"/>
            <w:right w:val="none" w:sz="0" w:space="0" w:color="auto"/>
          </w:divBdr>
        </w:div>
        <w:div w:id="491608755">
          <w:marLeft w:val="480"/>
          <w:marRight w:val="0"/>
          <w:marTop w:val="0"/>
          <w:marBottom w:val="0"/>
          <w:divBdr>
            <w:top w:val="none" w:sz="0" w:space="0" w:color="auto"/>
            <w:left w:val="none" w:sz="0" w:space="0" w:color="auto"/>
            <w:bottom w:val="none" w:sz="0" w:space="0" w:color="auto"/>
            <w:right w:val="none" w:sz="0" w:space="0" w:color="auto"/>
          </w:divBdr>
        </w:div>
        <w:div w:id="395982470">
          <w:marLeft w:val="480"/>
          <w:marRight w:val="0"/>
          <w:marTop w:val="0"/>
          <w:marBottom w:val="0"/>
          <w:divBdr>
            <w:top w:val="none" w:sz="0" w:space="0" w:color="auto"/>
            <w:left w:val="none" w:sz="0" w:space="0" w:color="auto"/>
            <w:bottom w:val="none" w:sz="0" w:space="0" w:color="auto"/>
            <w:right w:val="none" w:sz="0" w:space="0" w:color="auto"/>
          </w:divBdr>
        </w:div>
        <w:div w:id="994798493">
          <w:marLeft w:val="480"/>
          <w:marRight w:val="0"/>
          <w:marTop w:val="0"/>
          <w:marBottom w:val="0"/>
          <w:divBdr>
            <w:top w:val="none" w:sz="0" w:space="0" w:color="auto"/>
            <w:left w:val="none" w:sz="0" w:space="0" w:color="auto"/>
            <w:bottom w:val="none" w:sz="0" w:space="0" w:color="auto"/>
            <w:right w:val="none" w:sz="0" w:space="0" w:color="auto"/>
          </w:divBdr>
        </w:div>
        <w:div w:id="2118593683">
          <w:marLeft w:val="480"/>
          <w:marRight w:val="0"/>
          <w:marTop w:val="0"/>
          <w:marBottom w:val="0"/>
          <w:divBdr>
            <w:top w:val="none" w:sz="0" w:space="0" w:color="auto"/>
            <w:left w:val="none" w:sz="0" w:space="0" w:color="auto"/>
            <w:bottom w:val="none" w:sz="0" w:space="0" w:color="auto"/>
            <w:right w:val="none" w:sz="0" w:space="0" w:color="auto"/>
          </w:divBdr>
        </w:div>
        <w:div w:id="392698000">
          <w:marLeft w:val="480"/>
          <w:marRight w:val="0"/>
          <w:marTop w:val="0"/>
          <w:marBottom w:val="0"/>
          <w:divBdr>
            <w:top w:val="none" w:sz="0" w:space="0" w:color="auto"/>
            <w:left w:val="none" w:sz="0" w:space="0" w:color="auto"/>
            <w:bottom w:val="none" w:sz="0" w:space="0" w:color="auto"/>
            <w:right w:val="none" w:sz="0" w:space="0" w:color="auto"/>
          </w:divBdr>
        </w:div>
        <w:div w:id="1563953322">
          <w:marLeft w:val="480"/>
          <w:marRight w:val="0"/>
          <w:marTop w:val="0"/>
          <w:marBottom w:val="0"/>
          <w:divBdr>
            <w:top w:val="none" w:sz="0" w:space="0" w:color="auto"/>
            <w:left w:val="none" w:sz="0" w:space="0" w:color="auto"/>
            <w:bottom w:val="none" w:sz="0" w:space="0" w:color="auto"/>
            <w:right w:val="none" w:sz="0" w:space="0" w:color="auto"/>
          </w:divBdr>
        </w:div>
        <w:div w:id="2017417558">
          <w:marLeft w:val="480"/>
          <w:marRight w:val="0"/>
          <w:marTop w:val="0"/>
          <w:marBottom w:val="0"/>
          <w:divBdr>
            <w:top w:val="none" w:sz="0" w:space="0" w:color="auto"/>
            <w:left w:val="none" w:sz="0" w:space="0" w:color="auto"/>
            <w:bottom w:val="none" w:sz="0" w:space="0" w:color="auto"/>
            <w:right w:val="none" w:sz="0" w:space="0" w:color="auto"/>
          </w:divBdr>
        </w:div>
        <w:div w:id="1830439000">
          <w:marLeft w:val="480"/>
          <w:marRight w:val="0"/>
          <w:marTop w:val="0"/>
          <w:marBottom w:val="0"/>
          <w:divBdr>
            <w:top w:val="none" w:sz="0" w:space="0" w:color="auto"/>
            <w:left w:val="none" w:sz="0" w:space="0" w:color="auto"/>
            <w:bottom w:val="none" w:sz="0" w:space="0" w:color="auto"/>
            <w:right w:val="none" w:sz="0" w:space="0" w:color="auto"/>
          </w:divBdr>
        </w:div>
        <w:div w:id="1835760484">
          <w:marLeft w:val="480"/>
          <w:marRight w:val="0"/>
          <w:marTop w:val="0"/>
          <w:marBottom w:val="0"/>
          <w:divBdr>
            <w:top w:val="none" w:sz="0" w:space="0" w:color="auto"/>
            <w:left w:val="none" w:sz="0" w:space="0" w:color="auto"/>
            <w:bottom w:val="none" w:sz="0" w:space="0" w:color="auto"/>
            <w:right w:val="none" w:sz="0" w:space="0" w:color="auto"/>
          </w:divBdr>
        </w:div>
        <w:div w:id="1425029966">
          <w:marLeft w:val="480"/>
          <w:marRight w:val="0"/>
          <w:marTop w:val="0"/>
          <w:marBottom w:val="0"/>
          <w:divBdr>
            <w:top w:val="none" w:sz="0" w:space="0" w:color="auto"/>
            <w:left w:val="none" w:sz="0" w:space="0" w:color="auto"/>
            <w:bottom w:val="none" w:sz="0" w:space="0" w:color="auto"/>
            <w:right w:val="none" w:sz="0" w:space="0" w:color="auto"/>
          </w:divBdr>
        </w:div>
        <w:div w:id="1083140660">
          <w:marLeft w:val="480"/>
          <w:marRight w:val="0"/>
          <w:marTop w:val="0"/>
          <w:marBottom w:val="0"/>
          <w:divBdr>
            <w:top w:val="none" w:sz="0" w:space="0" w:color="auto"/>
            <w:left w:val="none" w:sz="0" w:space="0" w:color="auto"/>
            <w:bottom w:val="none" w:sz="0" w:space="0" w:color="auto"/>
            <w:right w:val="none" w:sz="0" w:space="0" w:color="auto"/>
          </w:divBdr>
        </w:div>
        <w:div w:id="1854107720">
          <w:marLeft w:val="480"/>
          <w:marRight w:val="0"/>
          <w:marTop w:val="0"/>
          <w:marBottom w:val="0"/>
          <w:divBdr>
            <w:top w:val="none" w:sz="0" w:space="0" w:color="auto"/>
            <w:left w:val="none" w:sz="0" w:space="0" w:color="auto"/>
            <w:bottom w:val="none" w:sz="0" w:space="0" w:color="auto"/>
            <w:right w:val="none" w:sz="0" w:space="0" w:color="auto"/>
          </w:divBdr>
        </w:div>
        <w:div w:id="735779455">
          <w:marLeft w:val="480"/>
          <w:marRight w:val="0"/>
          <w:marTop w:val="0"/>
          <w:marBottom w:val="0"/>
          <w:divBdr>
            <w:top w:val="none" w:sz="0" w:space="0" w:color="auto"/>
            <w:left w:val="none" w:sz="0" w:space="0" w:color="auto"/>
            <w:bottom w:val="none" w:sz="0" w:space="0" w:color="auto"/>
            <w:right w:val="none" w:sz="0" w:space="0" w:color="auto"/>
          </w:divBdr>
        </w:div>
        <w:div w:id="434326735">
          <w:marLeft w:val="480"/>
          <w:marRight w:val="0"/>
          <w:marTop w:val="0"/>
          <w:marBottom w:val="0"/>
          <w:divBdr>
            <w:top w:val="none" w:sz="0" w:space="0" w:color="auto"/>
            <w:left w:val="none" w:sz="0" w:space="0" w:color="auto"/>
            <w:bottom w:val="none" w:sz="0" w:space="0" w:color="auto"/>
            <w:right w:val="none" w:sz="0" w:space="0" w:color="auto"/>
          </w:divBdr>
        </w:div>
        <w:div w:id="864441614">
          <w:marLeft w:val="480"/>
          <w:marRight w:val="0"/>
          <w:marTop w:val="0"/>
          <w:marBottom w:val="0"/>
          <w:divBdr>
            <w:top w:val="none" w:sz="0" w:space="0" w:color="auto"/>
            <w:left w:val="none" w:sz="0" w:space="0" w:color="auto"/>
            <w:bottom w:val="none" w:sz="0" w:space="0" w:color="auto"/>
            <w:right w:val="none" w:sz="0" w:space="0" w:color="auto"/>
          </w:divBdr>
        </w:div>
        <w:div w:id="674528127">
          <w:marLeft w:val="480"/>
          <w:marRight w:val="0"/>
          <w:marTop w:val="0"/>
          <w:marBottom w:val="0"/>
          <w:divBdr>
            <w:top w:val="none" w:sz="0" w:space="0" w:color="auto"/>
            <w:left w:val="none" w:sz="0" w:space="0" w:color="auto"/>
            <w:bottom w:val="none" w:sz="0" w:space="0" w:color="auto"/>
            <w:right w:val="none" w:sz="0" w:space="0" w:color="auto"/>
          </w:divBdr>
        </w:div>
        <w:div w:id="1729457566">
          <w:marLeft w:val="480"/>
          <w:marRight w:val="0"/>
          <w:marTop w:val="0"/>
          <w:marBottom w:val="0"/>
          <w:divBdr>
            <w:top w:val="none" w:sz="0" w:space="0" w:color="auto"/>
            <w:left w:val="none" w:sz="0" w:space="0" w:color="auto"/>
            <w:bottom w:val="none" w:sz="0" w:space="0" w:color="auto"/>
            <w:right w:val="none" w:sz="0" w:space="0" w:color="auto"/>
          </w:divBdr>
        </w:div>
      </w:divsChild>
    </w:div>
    <w:div w:id="1745954607">
      <w:bodyDiv w:val="1"/>
      <w:marLeft w:val="0"/>
      <w:marRight w:val="0"/>
      <w:marTop w:val="0"/>
      <w:marBottom w:val="0"/>
      <w:divBdr>
        <w:top w:val="none" w:sz="0" w:space="0" w:color="auto"/>
        <w:left w:val="none" w:sz="0" w:space="0" w:color="auto"/>
        <w:bottom w:val="none" w:sz="0" w:space="0" w:color="auto"/>
        <w:right w:val="none" w:sz="0" w:space="0" w:color="auto"/>
      </w:divBdr>
    </w:div>
    <w:div w:id="1748845412">
      <w:bodyDiv w:val="1"/>
      <w:marLeft w:val="0"/>
      <w:marRight w:val="0"/>
      <w:marTop w:val="0"/>
      <w:marBottom w:val="0"/>
      <w:divBdr>
        <w:top w:val="none" w:sz="0" w:space="0" w:color="auto"/>
        <w:left w:val="none" w:sz="0" w:space="0" w:color="auto"/>
        <w:bottom w:val="none" w:sz="0" w:space="0" w:color="auto"/>
        <w:right w:val="none" w:sz="0" w:space="0" w:color="auto"/>
      </w:divBdr>
    </w:div>
    <w:div w:id="1750224448">
      <w:bodyDiv w:val="1"/>
      <w:marLeft w:val="0"/>
      <w:marRight w:val="0"/>
      <w:marTop w:val="0"/>
      <w:marBottom w:val="0"/>
      <w:divBdr>
        <w:top w:val="none" w:sz="0" w:space="0" w:color="auto"/>
        <w:left w:val="none" w:sz="0" w:space="0" w:color="auto"/>
        <w:bottom w:val="none" w:sz="0" w:space="0" w:color="auto"/>
        <w:right w:val="none" w:sz="0" w:space="0" w:color="auto"/>
      </w:divBdr>
    </w:div>
    <w:div w:id="1750348772">
      <w:bodyDiv w:val="1"/>
      <w:marLeft w:val="0"/>
      <w:marRight w:val="0"/>
      <w:marTop w:val="0"/>
      <w:marBottom w:val="0"/>
      <w:divBdr>
        <w:top w:val="none" w:sz="0" w:space="0" w:color="auto"/>
        <w:left w:val="none" w:sz="0" w:space="0" w:color="auto"/>
        <w:bottom w:val="none" w:sz="0" w:space="0" w:color="auto"/>
        <w:right w:val="none" w:sz="0" w:space="0" w:color="auto"/>
      </w:divBdr>
    </w:div>
    <w:div w:id="1752922962">
      <w:bodyDiv w:val="1"/>
      <w:marLeft w:val="0"/>
      <w:marRight w:val="0"/>
      <w:marTop w:val="0"/>
      <w:marBottom w:val="0"/>
      <w:divBdr>
        <w:top w:val="none" w:sz="0" w:space="0" w:color="auto"/>
        <w:left w:val="none" w:sz="0" w:space="0" w:color="auto"/>
        <w:bottom w:val="none" w:sz="0" w:space="0" w:color="auto"/>
        <w:right w:val="none" w:sz="0" w:space="0" w:color="auto"/>
      </w:divBdr>
    </w:div>
    <w:div w:id="1756628922">
      <w:bodyDiv w:val="1"/>
      <w:marLeft w:val="0"/>
      <w:marRight w:val="0"/>
      <w:marTop w:val="0"/>
      <w:marBottom w:val="0"/>
      <w:divBdr>
        <w:top w:val="none" w:sz="0" w:space="0" w:color="auto"/>
        <w:left w:val="none" w:sz="0" w:space="0" w:color="auto"/>
        <w:bottom w:val="none" w:sz="0" w:space="0" w:color="auto"/>
        <w:right w:val="none" w:sz="0" w:space="0" w:color="auto"/>
      </w:divBdr>
    </w:div>
    <w:div w:id="1758477308">
      <w:bodyDiv w:val="1"/>
      <w:marLeft w:val="0"/>
      <w:marRight w:val="0"/>
      <w:marTop w:val="0"/>
      <w:marBottom w:val="0"/>
      <w:divBdr>
        <w:top w:val="none" w:sz="0" w:space="0" w:color="auto"/>
        <w:left w:val="none" w:sz="0" w:space="0" w:color="auto"/>
        <w:bottom w:val="none" w:sz="0" w:space="0" w:color="auto"/>
        <w:right w:val="none" w:sz="0" w:space="0" w:color="auto"/>
      </w:divBdr>
    </w:div>
    <w:div w:id="1758667553">
      <w:bodyDiv w:val="1"/>
      <w:marLeft w:val="0"/>
      <w:marRight w:val="0"/>
      <w:marTop w:val="0"/>
      <w:marBottom w:val="0"/>
      <w:divBdr>
        <w:top w:val="none" w:sz="0" w:space="0" w:color="auto"/>
        <w:left w:val="none" w:sz="0" w:space="0" w:color="auto"/>
        <w:bottom w:val="none" w:sz="0" w:space="0" w:color="auto"/>
        <w:right w:val="none" w:sz="0" w:space="0" w:color="auto"/>
      </w:divBdr>
    </w:div>
    <w:div w:id="1758675603">
      <w:bodyDiv w:val="1"/>
      <w:marLeft w:val="0"/>
      <w:marRight w:val="0"/>
      <w:marTop w:val="0"/>
      <w:marBottom w:val="0"/>
      <w:divBdr>
        <w:top w:val="none" w:sz="0" w:space="0" w:color="auto"/>
        <w:left w:val="none" w:sz="0" w:space="0" w:color="auto"/>
        <w:bottom w:val="none" w:sz="0" w:space="0" w:color="auto"/>
        <w:right w:val="none" w:sz="0" w:space="0" w:color="auto"/>
      </w:divBdr>
    </w:div>
    <w:div w:id="1758792927">
      <w:bodyDiv w:val="1"/>
      <w:marLeft w:val="0"/>
      <w:marRight w:val="0"/>
      <w:marTop w:val="0"/>
      <w:marBottom w:val="0"/>
      <w:divBdr>
        <w:top w:val="none" w:sz="0" w:space="0" w:color="auto"/>
        <w:left w:val="none" w:sz="0" w:space="0" w:color="auto"/>
        <w:bottom w:val="none" w:sz="0" w:space="0" w:color="auto"/>
        <w:right w:val="none" w:sz="0" w:space="0" w:color="auto"/>
      </w:divBdr>
    </w:div>
    <w:div w:id="1766531405">
      <w:bodyDiv w:val="1"/>
      <w:marLeft w:val="0"/>
      <w:marRight w:val="0"/>
      <w:marTop w:val="0"/>
      <w:marBottom w:val="0"/>
      <w:divBdr>
        <w:top w:val="none" w:sz="0" w:space="0" w:color="auto"/>
        <w:left w:val="none" w:sz="0" w:space="0" w:color="auto"/>
        <w:bottom w:val="none" w:sz="0" w:space="0" w:color="auto"/>
        <w:right w:val="none" w:sz="0" w:space="0" w:color="auto"/>
      </w:divBdr>
    </w:div>
    <w:div w:id="1768429146">
      <w:bodyDiv w:val="1"/>
      <w:marLeft w:val="0"/>
      <w:marRight w:val="0"/>
      <w:marTop w:val="0"/>
      <w:marBottom w:val="0"/>
      <w:divBdr>
        <w:top w:val="none" w:sz="0" w:space="0" w:color="auto"/>
        <w:left w:val="none" w:sz="0" w:space="0" w:color="auto"/>
        <w:bottom w:val="none" w:sz="0" w:space="0" w:color="auto"/>
        <w:right w:val="none" w:sz="0" w:space="0" w:color="auto"/>
      </w:divBdr>
    </w:div>
    <w:div w:id="1768962209">
      <w:bodyDiv w:val="1"/>
      <w:marLeft w:val="0"/>
      <w:marRight w:val="0"/>
      <w:marTop w:val="0"/>
      <w:marBottom w:val="0"/>
      <w:divBdr>
        <w:top w:val="none" w:sz="0" w:space="0" w:color="auto"/>
        <w:left w:val="none" w:sz="0" w:space="0" w:color="auto"/>
        <w:bottom w:val="none" w:sz="0" w:space="0" w:color="auto"/>
        <w:right w:val="none" w:sz="0" w:space="0" w:color="auto"/>
      </w:divBdr>
    </w:div>
    <w:div w:id="1770076043">
      <w:bodyDiv w:val="1"/>
      <w:marLeft w:val="0"/>
      <w:marRight w:val="0"/>
      <w:marTop w:val="0"/>
      <w:marBottom w:val="0"/>
      <w:divBdr>
        <w:top w:val="none" w:sz="0" w:space="0" w:color="auto"/>
        <w:left w:val="none" w:sz="0" w:space="0" w:color="auto"/>
        <w:bottom w:val="none" w:sz="0" w:space="0" w:color="auto"/>
        <w:right w:val="none" w:sz="0" w:space="0" w:color="auto"/>
      </w:divBdr>
    </w:div>
    <w:div w:id="1770421343">
      <w:bodyDiv w:val="1"/>
      <w:marLeft w:val="0"/>
      <w:marRight w:val="0"/>
      <w:marTop w:val="0"/>
      <w:marBottom w:val="0"/>
      <w:divBdr>
        <w:top w:val="none" w:sz="0" w:space="0" w:color="auto"/>
        <w:left w:val="none" w:sz="0" w:space="0" w:color="auto"/>
        <w:bottom w:val="none" w:sz="0" w:space="0" w:color="auto"/>
        <w:right w:val="none" w:sz="0" w:space="0" w:color="auto"/>
      </w:divBdr>
    </w:div>
    <w:div w:id="1770928511">
      <w:bodyDiv w:val="1"/>
      <w:marLeft w:val="0"/>
      <w:marRight w:val="0"/>
      <w:marTop w:val="0"/>
      <w:marBottom w:val="0"/>
      <w:divBdr>
        <w:top w:val="none" w:sz="0" w:space="0" w:color="auto"/>
        <w:left w:val="none" w:sz="0" w:space="0" w:color="auto"/>
        <w:bottom w:val="none" w:sz="0" w:space="0" w:color="auto"/>
        <w:right w:val="none" w:sz="0" w:space="0" w:color="auto"/>
      </w:divBdr>
    </w:div>
    <w:div w:id="17710051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698">
          <w:marLeft w:val="480"/>
          <w:marRight w:val="0"/>
          <w:marTop w:val="0"/>
          <w:marBottom w:val="0"/>
          <w:divBdr>
            <w:top w:val="none" w:sz="0" w:space="0" w:color="auto"/>
            <w:left w:val="none" w:sz="0" w:space="0" w:color="auto"/>
            <w:bottom w:val="none" w:sz="0" w:space="0" w:color="auto"/>
            <w:right w:val="none" w:sz="0" w:space="0" w:color="auto"/>
          </w:divBdr>
        </w:div>
        <w:div w:id="2073573987">
          <w:marLeft w:val="480"/>
          <w:marRight w:val="0"/>
          <w:marTop w:val="0"/>
          <w:marBottom w:val="0"/>
          <w:divBdr>
            <w:top w:val="none" w:sz="0" w:space="0" w:color="auto"/>
            <w:left w:val="none" w:sz="0" w:space="0" w:color="auto"/>
            <w:bottom w:val="none" w:sz="0" w:space="0" w:color="auto"/>
            <w:right w:val="none" w:sz="0" w:space="0" w:color="auto"/>
          </w:divBdr>
        </w:div>
        <w:div w:id="306859550">
          <w:marLeft w:val="480"/>
          <w:marRight w:val="0"/>
          <w:marTop w:val="0"/>
          <w:marBottom w:val="0"/>
          <w:divBdr>
            <w:top w:val="none" w:sz="0" w:space="0" w:color="auto"/>
            <w:left w:val="none" w:sz="0" w:space="0" w:color="auto"/>
            <w:bottom w:val="none" w:sz="0" w:space="0" w:color="auto"/>
            <w:right w:val="none" w:sz="0" w:space="0" w:color="auto"/>
          </w:divBdr>
        </w:div>
        <w:div w:id="1654941800">
          <w:marLeft w:val="480"/>
          <w:marRight w:val="0"/>
          <w:marTop w:val="0"/>
          <w:marBottom w:val="0"/>
          <w:divBdr>
            <w:top w:val="none" w:sz="0" w:space="0" w:color="auto"/>
            <w:left w:val="none" w:sz="0" w:space="0" w:color="auto"/>
            <w:bottom w:val="none" w:sz="0" w:space="0" w:color="auto"/>
            <w:right w:val="none" w:sz="0" w:space="0" w:color="auto"/>
          </w:divBdr>
        </w:div>
        <w:div w:id="1962302783">
          <w:marLeft w:val="480"/>
          <w:marRight w:val="0"/>
          <w:marTop w:val="0"/>
          <w:marBottom w:val="0"/>
          <w:divBdr>
            <w:top w:val="none" w:sz="0" w:space="0" w:color="auto"/>
            <w:left w:val="none" w:sz="0" w:space="0" w:color="auto"/>
            <w:bottom w:val="none" w:sz="0" w:space="0" w:color="auto"/>
            <w:right w:val="none" w:sz="0" w:space="0" w:color="auto"/>
          </w:divBdr>
        </w:div>
        <w:div w:id="1526364056">
          <w:marLeft w:val="480"/>
          <w:marRight w:val="0"/>
          <w:marTop w:val="0"/>
          <w:marBottom w:val="0"/>
          <w:divBdr>
            <w:top w:val="none" w:sz="0" w:space="0" w:color="auto"/>
            <w:left w:val="none" w:sz="0" w:space="0" w:color="auto"/>
            <w:bottom w:val="none" w:sz="0" w:space="0" w:color="auto"/>
            <w:right w:val="none" w:sz="0" w:space="0" w:color="auto"/>
          </w:divBdr>
        </w:div>
        <w:div w:id="746539841">
          <w:marLeft w:val="480"/>
          <w:marRight w:val="0"/>
          <w:marTop w:val="0"/>
          <w:marBottom w:val="0"/>
          <w:divBdr>
            <w:top w:val="none" w:sz="0" w:space="0" w:color="auto"/>
            <w:left w:val="none" w:sz="0" w:space="0" w:color="auto"/>
            <w:bottom w:val="none" w:sz="0" w:space="0" w:color="auto"/>
            <w:right w:val="none" w:sz="0" w:space="0" w:color="auto"/>
          </w:divBdr>
        </w:div>
        <w:div w:id="365371729">
          <w:marLeft w:val="480"/>
          <w:marRight w:val="0"/>
          <w:marTop w:val="0"/>
          <w:marBottom w:val="0"/>
          <w:divBdr>
            <w:top w:val="none" w:sz="0" w:space="0" w:color="auto"/>
            <w:left w:val="none" w:sz="0" w:space="0" w:color="auto"/>
            <w:bottom w:val="none" w:sz="0" w:space="0" w:color="auto"/>
            <w:right w:val="none" w:sz="0" w:space="0" w:color="auto"/>
          </w:divBdr>
        </w:div>
        <w:div w:id="862674280">
          <w:marLeft w:val="480"/>
          <w:marRight w:val="0"/>
          <w:marTop w:val="0"/>
          <w:marBottom w:val="0"/>
          <w:divBdr>
            <w:top w:val="none" w:sz="0" w:space="0" w:color="auto"/>
            <w:left w:val="none" w:sz="0" w:space="0" w:color="auto"/>
            <w:bottom w:val="none" w:sz="0" w:space="0" w:color="auto"/>
            <w:right w:val="none" w:sz="0" w:space="0" w:color="auto"/>
          </w:divBdr>
        </w:div>
        <w:div w:id="21906857">
          <w:marLeft w:val="480"/>
          <w:marRight w:val="0"/>
          <w:marTop w:val="0"/>
          <w:marBottom w:val="0"/>
          <w:divBdr>
            <w:top w:val="none" w:sz="0" w:space="0" w:color="auto"/>
            <w:left w:val="none" w:sz="0" w:space="0" w:color="auto"/>
            <w:bottom w:val="none" w:sz="0" w:space="0" w:color="auto"/>
            <w:right w:val="none" w:sz="0" w:space="0" w:color="auto"/>
          </w:divBdr>
        </w:div>
        <w:div w:id="210652806">
          <w:marLeft w:val="480"/>
          <w:marRight w:val="0"/>
          <w:marTop w:val="0"/>
          <w:marBottom w:val="0"/>
          <w:divBdr>
            <w:top w:val="none" w:sz="0" w:space="0" w:color="auto"/>
            <w:left w:val="none" w:sz="0" w:space="0" w:color="auto"/>
            <w:bottom w:val="none" w:sz="0" w:space="0" w:color="auto"/>
            <w:right w:val="none" w:sz="0" w:space="0" w:color="auto"/>
          </w:divBdr>
        </w:div>
        <w:div w:id="178275921">
          <w:marLeft w:val="480"/>
          <w:marRight w:val="0"/>
          <w:marTop w:val="0"/>
          <w:marBottom w:val="0"/>
          <w:divBdr>
            <w:top w:val="none" w:sz="0" w:space="0" w:color="auto"/>
            <w:left w:val="none" w:sz="0" w:space="0" w:color="auto"/>
            <w:bottom w:val="none" w:sz="0" w:space="0" w:color="auto"/>
            <w:right w:val="none" w:sz="0" w:space="0" w:color="auto"/>
          </w:divBdr>
        </w:div>
        <w:div w:id="752317961">
          <w:marLeft w:val="480"/>
          <w:marRight w:val="0"/>
          <w:marTop w:val="0"/>
          <w:marBottom w:val="0"/>
          <w:divBdr>
            <w:top w:val="none" w:sz="0" w:space="0" w:color="auto"/>
            <w:left w:val="none" w:sz="0" w:space="0" w:color="auto"/>
            <w:bottom w:val="none" w:sz="0" w:space="0" w:color="auto"/>
            <w:right w:val="none" w:sz="0" w:space="0" w:color="auto"/>
          </w:divBdr>
        </w:div>
        <w:div w:id="1925530139">
          <w:marLeft w:val="480"/>
          <w:marRight w:val="0"/>
          <w:marTop w:val="0"/>
          <w:marBottom w:val="0"/>
          <w:divBdr>
            <w:top w:val="none" w:sz="0" w:space="0" w:color="auto"/>
            <w:left w:val="none" w:sz="0" w:space="0" w:color="auto"/>
            <w:bottom w:val="none" w:sz="0" w:space="0" w:color="auto"/>
            <w:right w:val="none" w:sz="0" w:space="0" w:color="auto"/>
          </w:divBdr>
        </w:div>
        <w:div w:id="244726713">
          <w:marLeft w:val="480"/>
          <w:marRight w:val="0"/>
          <w:marTop w:val="0"/>
          <w:marBottom w:val="0"/>
          <w:divBdr>
            <w:top w:val="none" w:sz="0" w:space="0" w:color="auto"/>
            <w:left w:val="none" w:sz="0" w:space="0" w:color="auto"/>
            <w:bottom w:val="none" w:sz="0" w:space="0" w:color="auto"/>
            <w:right w:val="none" w:sz="0" w:space="0" w:color="auto"/>
          </w:divBdr>
        </w:div>
        <w:div w:id="1347825155">
          <w:marLeft w:val="480"/>
          <w:marRight w:val="0"/>
          <w:marTop w:val="0"/>
          <w:marBottom w:val="0"/>
          <w:divBdr>
            <w:top w:val="none" w:sz="0" w:space="0" w:color="auto"/>
            <w:left w:val="none" w:sz="0" w:space="0" w:color="auto"/>
            <w:bottom w:val="none" w:sz="0" w:space="0" w:color="auto"/>
            <w:right w:val="none" w:sz="0" w:space="0" w:color="auto"/>
          </w:divBdr>
        </w:div>
        <w:div w:id="855849134">
          <w:marLeft w:val="480"/>
          <w:marRight w:val="0"/>
          <w:marTop w:val="0"/>
          <w:marBottom w:val="0"/>
          <w:divBdr>
            <w:top w:val="none" w:sz="0" w:space="0" w:color="auto"/>
            <w:left w:val="none" w:sz="0" w:space="0" w:color="auto"/>
            <w:bottom w:val="none" w:sz="0" w:space="0" w:color="auto"/>
            <w:right w:val="none" w:sz="0" w:space="0" w:color="auto"/>
          </w:divBdr>
        </w:div>
        <w:div w:id="268123216">
          <w:marLeft w:val="480"/>
          <w:marRight w:val="0"/>
          <w:marTop w:val="0"/>
          <w:marBottom w:val="0"/>
          <w:divBdr>
            <w:top w:val="none" w:sz="0" w:space="0" w:color="auto"/>
            <w:left w:val="none" w:sz="0" w:space="0" w:color="auto"/>
            <w:bottom w:val="none" w:sz="0" w:space="0" w:color="auto"/>
            <w:right w:val="none" w:sz="0" w:space="0" w:color="auto"/>
          </w:divBdr>
        </w:div>
        <w:div w:id="1723407984">
          <w:marLeft w:val="480"/>
          <w:marRight w:val="0"/>
          <w:marTop w:val="0"/>
          <w:marBottom w:val="0"/>
          <w:divBdr>
            <w:top w:val="none" w:sz="0" w:space="0" w:color="auto"/>
            <w:left w:val="none" w:sz="0" w:space="0" w:color="auto"/>
            <w:bottom w:val="none" w:sz="0" w:space="0" w:color="auto"/>
            <w:right w:val="none" w:sz="0" w:space="0" w:color="auto"/>
          </w:divBdr>
        </w:div>
        <w:div w:id="1359626312">
          <w:marLeft w:val="480"/>
          <w:marRight w:val="0"/>
          <w:marTop w:val="0"/>
          <w:marBottom w:val="0"/>
          <w:divBdr>
            <w:top w:val="none" w:sz="0" w:space="0" w:color="auto"/>
            <w:left w:val="none" w:sz="0" w:space="0" w:color="auto"/>
            <w:bottom w:val="none" w:sz="0" w:space="0" w:color="auto"/>
            <w:right w:val="none" w:sz="0" w:space="0" w:color="auto"/>
          </w:divBdr>
        </w:div>
        <w:div w:id="740834083">
          <w:marLeft w:val="480"/>
          <w:marRight w:val="0"/>
          <w:marTop w:val="0"/>
          <w:marBottom w:val="0"/>
          <w:divBdr>
            <w:top w:val="none" w:sz="0" w:space="0" w:color="auto"/>
            <w:left w:val="none" w:sz="0" w:space="0" w:color="auto"/>
            <w:bottom w:val="none" w:sz="0" w:space="0" w:color="auto"/>
            <w:right w:val="none" w:sz="0" w:space="0" w:color="auto"/>
          </w:divBdr>
        </w:div>
        <w:div w:id="1302882640">
          <w:marLeft w:val="480"/>
          <w:marRight w:val="0"/>
          <w:marTop w:val="0"/>
          <w:marBottom w:val="0"/>
          <w:divBdr>
            <w:top w:val="none" w:sz="0" w:space="0" w:color="auto"/>
            <w:left w:val="none" w:sz="0" w:space="0" w:color="auto"/>
            <w:bottom w:val="none" w:sz="0" w:space="0" w:color="auto"/>
            <w:right w:val="none" w:sz="0" w:space="0" w:color="auto"/>
          </w:divBdr>
        </w:div>
        <w:div w:id="1254822621">
          <w:marLeft w:val="480"/>
          <w:marRight w:val="0"/>
          <w:marTop w:val="0"/>
          <w:marBottom w:val="0"/>
          <w:divBdr>
            <w:top w:val="none" w:sz="0" w:space="0" w:color="auto"/>
            <w:left w:val="none" w:sz="0" w:space="0" w:color="auto"/>
            <w:bottom w:val="none" w:sz="0" w:space="0" w:color="auto"/>
            <w:right w:val="none" w:sz="0" w:space="0" w:color="auto"/>
          </w:divBdr>
        </w:div>
        <w:div w:id="830219591">
          <w:marLeft w:val="480"/>
          <w:marRight w:val="0"/>
          <w:marTop w:val="0"/>
          <w:marBottom w:val="0"/>
          <w:divBdr>
            <w:top w:val="none" w:sz="0" w:space="0" w:color="auto"/>
            <w:left w:val="none" w:sz="0" w:space="0" w:color="auto"/>
            <w:bottom w:val="none" w:sz="0" w:space="0" w:color="auto"/>
            <w:right w:val="none" w:sz="0" w:space="0" w:color="auto"/>
          </w:divBdr>
        </w:div>
        <w:div w:id="547684813">
          <w:marLeft w:val="480"/>
          <w:marRight w:val="0"/>
          <w:marTop w:val="0"/>
          <w:marBottom w:val="0"/>
          <w:divBdr>
            <w:top w:val="none" w:sz="0" w:space="0" w:color="auto"/>
            <w:left w:val="none" w:sz="0" w:space="0" w:color="auto"/>
            <w:bottom w:val="none" w:sz="0" w:space="0" w:color="auto"/>
            <w:right w:val="none" w:sz="0" w:space="0" w:color="auto"/>
          </w:divBdr>
        </w:div>
        <w:div w:id="578758304">
          <w:marLeft w:val="480"/>
          <w:marRight w:val="0"/>
          <w:marTop w:val="0"/>
          <w:marBottom w:val="0"/>
          <w:divBdr>
            <w:top w:val="none" w:sz="0" w:space="0" w:color="auto"/>
            <w:left w:val="none" w:sz="0" w:space="0" w:color="auto"/>
            <w:bottom w:val="none" w:sz="0" w:space="0" w:color="auto"/>
            <w:right w:val="none" w:sz="0" w:space="0" w:color="auto"/>
          </w:divBdr>
        </w:div>
        <w:div w:id="1855487213">
          <w:marLeft w:val="480"/>
          <w:marRight w:val="0"/>
          <w:marTop w:val="0"/>
          <w:marBottom w:val="0"/>
          <w:divBdr>
            <w:top w:val="none" w:sz="0" w:space="0" w:color="auto"/>
            <w:left w:val="none" w:sz="0" w:space="0" w:color="auto"/>
            <w:bottom w:val="none" w:sz="0" w:space="0" w:color="auto"/>
            <w:right w:val="none" w:sz="0" w:space="0" w:color="auto"/>
          </w:divBdr>
        </w:div>
        <w:div w:id="1209368216">
          <w:marLeft w:val="480"/>
          <w:marRight w:val="0"/>
          <w:marTop w:val="0"/>
          <w:marBottom w:val="0"/>
          <w:divBdr>
            <w:top w:val="none" w:sz="0" w:space="0" w:color="auto"/>
            <w:left w:val="none" w:sz="0" w:space="0" w:color="auto"/>
            <w:bottom w:val="none" w:sz="0" w:space="0" w:color="auto"/>
            <w:right w:val="none" w:sz="0" w:space="0" w:color="auto"/>
          </w:divBdr>
        </w:div>
        <w:div w:id="1113129632">
          <w:marLeft w:val="480"/>
          <w:marRight w:val="0"/>
          <w:marTop w:val="0"/>
          <w:marBottom w:val="0"/>
          <w:divBdr>
            <w:top w:val="none" w:sz="0" w:space="0" w:color="auto"/>
            <w:left w:val="none" w:sz="0" w:space="0" w:color="auto"/>
            <w:bottom w:val="none" w:sz="0" w:space="0" w:color="auto"/>
            <w:right w:val="none" w:sz="0" w:space="0" w:color="auto"/>
          </w:divBdr>
        </w:div>
        <w:div w:id="973103744">
          <w:marLeft w:val="480"/>
          <w:marRight w:val="0"/>
          <w:marTop w:val="0"/>
          <w:marBottom w:val="0"/>
          <w:divBdr>
            <w:top w:val="none" w:sz="0" w:space="0" w:color="auto"/>
            <w:left w:val="none" w:sz="0" w:space="0" w:color="auto"/>
            <w:bottom w:val="none" w:sz="0" w:space="0" w:color="auto"/>
            <w:right w:val="none" w:sz="0" w:space="0" w:color="auto"/>
          </w:divBdr>
        </w:div>
        <w:div w:id="1640379263">
          <w:marLeft w:val="480"/>
          <w:marRight w:val="0"/>
          <w:marTop w:val="0"/>
          <w:marBottom w:val="0"/>
          <w:divBdr>
            <w:top w:val="none" w:sz="0" w:space="0" w:color="auto"/>
            <w:left w:val="none" w:sz="0" w:space="0" w:color="auto"/>
            <w:bottom w:val="none" w:sz="0" w:space="0" w:color="auto"/>
            <w:right w:val="none" w:sz="0" w:space="0" w:color="auto"/>
          </w:divBdr>
        </w:div>
        <w:div w:id="902719802">
          <w:marLeft w:val="480"/>
          <w:marRight w:val="0"/>
          <w:marTop w:val="0"/>
          <w:marBottom w:val="0"/>
          <w:divBdr>
            <w:top w:val="none" w:sz="0" w:space="0" w:color="auto"/>
            <w:left w:val="none" w:sz="0" w:space="0" w:color="auto"/>
            <w:bottom w:val="none" w:sz="0" w:space="0" w:color="auto"/>
            <w:right w:val="none" w:sz="0" w:space="0" w:color="auto"/>
          </w:divBdr>
        </w:div>
        <w:div w:id="180170861">
          <w:marLeft w:val="480"/>
          <w:marRight w:val="0"/>
          <w:marTop w:val="0"/>
          <w:marBottom w:val="0"/>
          <w:divBdr>
            <w:top w:val="none" w:sz="0" w:space="0" w:color="auto"/>
            <w:left w:val="none" w:sz="0" w:space="0" w:color="auto"/>
            <w:bottom w:val="none" w:sz="0" w:space="0" w:color="auto"/>
            <w:right w:val="none" w:sz="0" w:space="0" w:color="auto"/>
          </w:divBdr>
        </w:div>
        <w:div w:id="1662461847">
          <w:marLeft w:val="480"/>
          <w:marRight w:val="0"/>
          <w:marTop w:val="0"/>
          <w:marBottom w:val="0"/>
          <w:divBdr>
            <w:top w:val="none" w:sz="0" w:space="0" w:color="auto"/>
            <w:left w:val="none" w:sz="0" w:space="0" w:color="auto"/>
            <w:bottom w:val="none" w:sz="0" w:space="0" w:color="auto"/>
            <w:right w:val="none" w:sz="0" w:space="0" w:color="auto"/>
          </w:divBdr>
        </w:div>
        <w:div w:id="1747603585">
          <w:marLeft w:val="480"/>
          <w:marRight w:val="0"/>
          <w:marTop w:val="0"/>
          <w:marBottom w:val="0"/>
          <w:divBdr>
            <w:top w:val="none" w:sz="0" w:space="0" w:color="auto"/>
            <w:left w:val="none" w:sz="0" w:space="0" w:color="auto"/>
            <w:bottom w:val="none" w:sz="0" w:space="0" w:color="auto"/>
            <w:right w:val="none" w:sz="0" w:space="0" w:color="auto"/>
          </w:divBdr>
        </w:div>
        <w:div w:id="2019773118">
          <w:marLeft w:val="480"/>
          <w:marRight w:val="0"/>
          <w:marTop w:val="0"/>
          <w:marBottom w:val="0"/>
          <w:divBdr>
            <w:top w:val="none" w:sz="0" w:space="0" w:color="auto"/>
            <w:left w:val="none" w:sz="0" w:space="0" w:color="auto"/>
            <w:bottom w:val="none" w:sz="0" w:space="0" w:color="auto"/>
            <w:right w:val="none" w:sz="0" w:space="0" w:color="auto"/>
          </w:divBdr>
        </w:div>
        <w:div w:id="1915772764">
          <w:marLeft w:val="480"/>
          <w:marRight w:val="0"/>
          <w:marTop w:val="0"/>
          <w:marBottom w:val="0"/>
          <w:divBdr>
            <w:top w:val="none" w:sz="0" w:space="0" w:color="auto"/>
            <w:left w:val="none" w:sz="0" w:space="0" w:color="auto"/>
            <w:bottom w:val="none" w:sz="0" w:space="0" w:color="auto"/>
            <w:right w:val="none" w:sz="0" w:space="0" w:color="auto"/>
          </w:divBdr>
        </w:div>
        <w:div w:id="1825655768">
          <w:marLeft w:val="480"/>
          <w:marRight w:val="0"/>
          <w:marTop w:val="0"/>
          <w:marBottom w:val="0"/>
          <w:divBdr>
            <w:top w:val="none" w:sz="0" w:space="0" w:color="auto"/>
            <w:left w:val="none" w:sz="0" w:space="0" w:color="auto"/>
            <w:bottom w:val="none" w:sz="0" w:space="0" w:color="auto"/>
            <w:right w:val="none" w:sz="0" w:space="0" w:color="auto"/>
          </w:divBdr>
        </w:div>
        <w:div w:id="1194417723">
          <w:marLeft w:val="480"/>
          <w:marRight w:val="0"/>
          <w:marTop w:val="0"/>
          <w:marBottom w:val="0"/>
          <w:divBdr>
            <w:top w:val="none" w:sz="0" w:space="0" w:color="auto"/>
            <w:left w:val="none" w:sz="0" w:space="0" w:color="auto"/>
            <w:bottom w:val="none" w:sz="0" w:space="0" w:color="auto"/>
            <w:right w:val="none" w:sz="0" w:space="0" w:color="auto"/>
          </w:divBdr>
        </w:div>
        <w:div w:id="615215680">
          <w:marLeft w:val="480"/>
          <w:marRight w:val="0"/>
          <w:marTop w:val="0"/>
          <w:marBottom w:val="0"/>
          <w:divBdr>
            <w:top w:val="none" w:sz="0" w:space="0" w:color="auto"/>
            <w:left w:val="none" w:sz="0" w:space="0" w:color="auto"/>
            <w:bottom w:val="none" w:sz="0" w:space="0" w:color="auto"/>
            <w:right w:val="none" w:sz="0" w:space="0" w:color="auto"/>
          </w:divBdr>
        </w:div>
        <w:div w:id="735590694">
          <w:marLeft w:val="480"/>
          <w:marRight w:val="0"/>
          <w:marTop w:val="0"/>
          <w:marBottom w:val="0"/>
          <w:divBdr>
            <w:top w:val="none" w:sz="0" w:space="0" w:color="auto"/>
            <w:left w:val="none" w:sz="0" w:space="0" w:color="auto"/>
            <w:bottom w:val="none" w:sz="0" w:space="0" w:color="auto"/>
            <w:right w:val="none" w:sz="0" w:space="0" w:color="auto"/>
          </w:divBdr>
        </w:div>
        <w:div w:id="2120488976">
          <w:marLeft w:val="480"/>
          <w:marRight w:val="0"/>
          <w:marTop w:val="0"/>
          <w:marBottom w:val="0"/>
          <w:divBdr>
            <w:top w:val="none" w:sz="0" w:space="0" w:color="auto"/>
            <w:left w:val="none" w:sz="0" w:space="0" w:color="auto"/>
            <w:bottom w:val="none" w:sz="0" w:space="0" w:color="auto"/>
            <w:right w:val="none" w:sz="0" w:space="0" w:color="auto"/>
          </w:divBdr>
        </w:div>
        <w:div w:id="667944165">
          <w:marLeft w:val="480"/>
          <w:marRight w:val="0"/>
          <w:marTop w:val="0"/>
          <w:marBottom w:val="0"/>
          <w:divBdr>
            <w:top w:val="none" w:sz="0" w:space="0" w:color="auto"/>
            <w:left w:val="none" w:sz="0" w:space="0" w:color="auto"/>
            <w:bottom w:val="none" w:sz="0" w:space="0" w:color="auto"/>
            <w:right w:val="none" w:sz="0" w:space="0" w:color="auto"/>
          </w:divBdr>
        </w:div>
        <w:div w:id="1592080887">
          <w:marLeft w:val="480"/>
          <w:marRight w:val="0"/>
          <w:marTop w:val="0"/>
          <w:marBottom w:val="0"/>
          <w:divBdr>
            <w:top w:val="none" w:sz="0" w:space="0" w:color="auto"/>
            <w:left w:val="none" w:sz="0" w:space="0" w:color="auto"/>
            <w:bottom w:val="none" w:sz="0" w:space="0" w:color="auto"/>
            <w:right w:val="none" w:sz="0" w:space="0" w:color="auto"/>
          </w:divBdr>
        </w:div>
        <w:div w:id="1594820374">
          <w:marLeft w:val="480"/>
          <w:marRight w:val="0"/>
          <w:marTop w:val="0"/>
          <w:marBottom w:val="0"/>
          <w:divBdr>
            <w:top w:val="none" w:sz="0" w:space="0" w:color="auto"/>
            <w:left w:val="none" w:sz="0" w:space="0" w:color="auto"/>
            <w:bottom w:val="none" w:sz="0" w:space="0" w:color="auto"/>
            <w:right w:val="none" w:sz="0" w:space="0" w:color="auto"/>
          </w:divBdr>
        </w:div>
        <w:div w:id="1619482092">
          <w:marLeft w:val="480"/>
          <w:marRight w:val="0"/>
          <w:marTop w:val="0"/>
          <w:marBottom w:val="0"/>
          <w:divBdr>
            <w:top w:val="none" w:sz="0" w:space="0" w:color="auto"/>
            <w:left w:val="none" w:sz="0" w:space="0" w:color="auto"/>
            <w:bottom w:val="none" w:sz="0" w:space="0" w:color="auto"/>
            <w:right w:val="none" w:sz="0" w:space="0" w:color="auto"/>
          </w:divBdr>
        </w:div>
        <w:div w:id="1534537555">
          <w:marLeft w:val="480"/>
          <w:marRight w:val="0"/>
          <w:marTop w:val="0"/>
          <w:marBottom w:val="0"/>
          <w:divBdr>
            <w:top w:val="none" w:sz="0" w:space="0" w:color="auto"/>
            <w:left w:val="none" w:sz="0" w:space="0" w:color="auto"/>
            <w:bottom w:val="none" w:sz="0" w:space="0" w:color="auto"/>
            <w:right w:val="none" w:sz="0" w:space="0" w:color="auto"/>
          </w:divBdr>
        </w:div>
        <w:div w:id="200016656">
          <w:marLeft w:val="480"/>
          <w:marRight w:val="0"/>
          <w:marTop w:val="0"/>
          <w:marBottom w:val="0"/>
          <w:divBdr>
            <w:top w:val="none" w:sz="0" w:space="0" w:color="auto"/>
            <w:left w:val="none" w:sz="0" w:space="0" w:color="auto"/>
            <w:bottom w:val="none" w:sz="0" w:space="0" w:color="auto"/>
            <w:right w:val="none" w:sz="0" w:space="0" w:color="auto"/>
          </w:divBdr>
        </w:div>
        <w:div w:id="248199053">
          <w:marLeft w:val="480"/>
          <w:marRight w:val="0"/>
          <w:marTop w:val="0"/>
          <w:marBottom w:val="0"/>
          <w:divBdr>
            <w:top w:val="none" w:sz="0" w:space="0" w:color="auto"/>
            <w:left w:val="none" w:sz="0" w:space="0" w:color="auto"/>
            <w:bottom w:val="none" w:sz="0" w:space="0" w:color="auto"/>
            <w:right w:val="none" w:sz="0" w:space="0" w:color="auto"/>
          </w:divBdr>
        </w:div>
        <w:div w:id="876043912">
          <w:marLeft w:val="480"/>
          <w:marRight w:val="0"/>
          <w:marTop w:val="0"/>
          <w:marBottom w:val="0"/>
          <w:divBdr>
            <w:top w:val="none" w:sz="0" w:space="0" w:color="auto"/>
            <w:left w:val="none" w:sz="0" w:space="0" w:color="auto"/>
            <w:bottom w:val="none" w:sz="0" w:space="0" w:color="auto"/>
            <w:right w:val="none" w:sz="0" w:space="0" w:color="auto"/>
          </w:divBdr>
        </w:div>
        <w:div w:id="1018888676">
          <w:marLeft w:val="480"/>
          <w:marRight w:val="0"/>
          <w:marTop w:val="0"/>
          <w:marBottom w:val="0"/>
          <w:divBdr>
            <w:top w:val="none" w:sz="0" w:space="0" w:color="auto"/>
            <w:left w:val="none" w:sz="0" w:space="0" w:color="auto"/>
            <w:bottom w:val="none" w:sz="0" w:space="0" w:color="auto"/>
            <w:right w:val="none" w:sz="0" w:space="0" w:color="auto"/>
          </w:divBdr>
        </w:div>
        <w:div w:id="265163034">
          <w:marLeft w:val="480"/>
          <w:marRight w:val="0"/>
          <w:marTop w:val="0"/>
          <w:marBottom w:val="0"/>
          <w:divBdr>
            <w:top w:val="none" w:sz="0" w:space="0" w:color="auto"/>
            <w:left w:val="none" w:sz="0" w:space="0" w:color="auto"/>
            <w:bottom w:val="none" w:sz="0" w:space="0" w:color="auto"/>
            <w:right w:val="none" w:sz="0" w:space="0" w:color="auto"/>
          </w:divBdr>
        </w:div>
        <w:div w:id="533999890">
          <w:marLeft w:val="480"/>
          <w:marRight w:val="0"/>
          <w:marTop w:val="0"/>
          <w:marBottom w:val="0"/>
          <w:divBdr>
            <w:top w:val="none" w:sz="0" w:space="0" w:color="auto"/>
            <w:left w:val="none" w:sz="0" w:space="0" w:color="auto"/>
            <w:bottom w:val="none" w:sz="0" w:space="0" w:color="auto"/>
            <w:right w:val="none" w:sz="0" w:space="0" w:color="auto"/>
          </w:divBdr>
        </w:div>
        <w:div w:id="600769176">
          <w:marLeft w:val="480"/>
          <w:marRight w:val="0"/>
          <w:marTop w:val="0"/>
          <w:marBottom w:val="0"/>
          <w:divBdr>
            <w:top w:val="none" w:sz="0" w:space="0" w:color="auto"/>
            <w:left w:val="none" w:sz="0" w:space="0" w:color="auto"/>
            <w:bottom w:val="none" w:sz="0" w:space="0" w:color="auto"/>
            <w:right w:val="none" w:sz="0" w:space="0" w:color="auto"/>
          </w:divBdr>
        </w:div>
        <w:div w:id="2019303751">
          <w:marLeft w:val="480"/>
          <w:marRight w:val="0"/>
          <w:marTop w:val="0"/>
          <w:marBottom w:val="0"/>
          <w:divBdr>
            <w:top w:val="none" w:sz="0" w:space="0" w:color="auto"/>
            <w:left w:val="none" w:sz="0" w:space="0" w:color="auto"/>
            <w:bottom w:val="none" w:sz="0" w:space="0" w:color="auto"/>
            <w:right w:val="none" w:sz="0" w:space="0" w:color="auto"/>
          </w:divBdr>
        </w:div>
        <w:div w:id="702756529">
          <w:marLeft w:val="480"/>
          <w:marRight w:val="0"/>
          <w:marTop w:val="0"/>
          <w:marBottom w:val="0"/>
          <w:divBdr>
            <w:top w:val="none" w:sz="0" w:space="0" w:color="auto"/>
            <w:left w:val="none" w:sz="0" w:space="0" w:color="auto"/>
            <w:bottom w:val="none" w:sz="0" w:space="0" w:color="auto"/>
            <w:right w:val="none" w:sz="0" w:space="0" w:color="auto"/>
          </w:divBdr>
        </w:div>
        <w:div w:id="744911009">
          <w:marLeft w:val="480"/>
          <w:marRight w:val="0"/>
          <w:marTop w:val="0"/>
          <w:marBottom w:val="0"/>
          <w:divBdr>
            <w:top w:val="none" w:sz="0" w:space="0" w:color="auto"/>
            <w:left w:val="none" w:sz="0" w:space="0" w:color="auto"/>
            <w:bottom w:val="none" w:sz="0" w:space="0" w:color="auto"/>
            <w:right w:val="none" w:sz="0" w:space="0" w:color="auto"/>
          </w:divBdr>
        </w:div>
        <w:div w:id="1739010370">
          <w:marLeft w:val="480"/>
          <w:marRight w:val="0"/>
          <w:marTop w:val="0"/>
          <w:marBottom w:val="0"/>
          <w:divBdr>
            <w:top w:val="none" w:sz="0" w:space="0" w:color="auto"/>
            <w:left w:val="none" w:sz="0" w:space="0" w:color="auto"/>
            <w:bottom w:val="none" w:sz="0" w:space="0" w:color="auto"/>
            <w:right w:val="none" w:sz="0" w:space="0" w:color="auto"/>
          </w:divBdr>
        </w:div>
        <w:div w:id="1008141404">
          <w:marLeft w:val="480"/>
          <w:marRight w:val="0"/>
          <w:marTop w:val="0"/>
          <w:marBottom w:val="0"/>
          <w:divBdr>
            <w:top w:val="none" w:sz="0" w:space="0" w:color="auto"/>
            <w:left w:val="none" w:sz="0" w:space="0" w:color="auto"/>
            <w:bottom w:val="none" w:sz="0" w:space="0" w:color="auto"/>
            <w:right w:val="none" w:sz="0" w:space="0" w:color="auto"/>
          </w:divBdr>
        </w:div>
        <w:div w:id="915625784">
          <w:marLeft w:val="480"/>
          <w:marRight w:val="0"/>
          <w:marTop w:val="0"/>
          <w:marBottom w:val="0"/>
          <w:divBdr>
            <w:top w:val="none" w:sz="0" w:space="0" w:color="auto"/>
            <w:left w:val="none" w:sz="0" w:space="0" w:color="auto"/>
            <w:bottom w:val="none" w:sz="0" w:space="0" w:color="auto"/>
            <w:right w:val="none" w:sz="0" w:space="0" w:color="auto"/>
          </w:divBdr>
        </w:div>
        <w:div w:id="379061265">
          <w:marLeft w:val="480"/>
          <w:marRight w:val="0"/>
          <w:marTop w:val="0"/>
          <w:marBottom w:val="0"/>
          <w:divBdr>
            <w:top w:val="none" w:sz="0" w:space="0" w:color="auto"/>
            <w:left w:val="none" w:sz="0" w:space="0" w:color="auto"/>
            <w:bottom w:val="none" w:sz="0" w:space="0" w:color="auto"/>
            <w:right w:val="none" w:sz="0" w:space="0" w:color="auto"/>
          </w:divBdr>
        </w:div>
        <w:div w:id="2134907976">
          <w:marLeft w:val="480"/>
          <w:marRight w:val="0"/>
          <w:marTop w:val="0"/>
          <w:marBottom w:val="0"/>
          <w:divBdr>
            <w:top w:val="none" w:sz="0" w:space="0" w:color="auto"/>
            <w:left w:val="none" w:sz="0" w:space="0" w:color="auto"/>
            <w:bottom w:val="none" w:sz="0" w:space="0" w:color="auto"/>
            <w:right w:val="none" w:sz="0" w:space="0" w:color="auto"/>
          </w:divBdr>
        </w:div>
        <w:div w:id="45960262">
          <w:marLeft w:val="480"/>
          <w:marRight w:val="0"/>
          <w:marTop w:val="0"/>
          <w:marBottom w:val="0"/>
          <w:divBdr>
            <w:top w:val="none" w:sz="0" w:space="0" w:color="auto"/>
            <w:left w:val="none" w:sz="0" w:space="0" w:color="auto"/>
            <w:bottom w:val="none" w:sz="0" w:space="0" w:color="auto"/>
            <w:right w:val="none" w:sz="0" w:space="0" w:color="auto"/>
          </w:divBdr>
        </w:div>
        <w:div w:id="1076435132">
          <w:marLeft w:val="480"/>
          <w:marRight w:val="0"/>
          <w:marTop w:val="0"/>
          <w:marBottom w:val="0"/>
          <w:divBdr>
            <w:top w:val="none" w:sz="0" w:space="0" w:color="auto"/>
            <w:left w:val="none" w:sz="0" w:space="0" w:color="auto"/>
            <w:bottom w:val="none" w:sz="0" w:space="0" w:color="auto"/>
            <w:right w:val="none" w:sz="0" w:space="0" w:color="auto"/>
          </w:divBdr>
        </w:div>
        <w:div w:id="2047296474">
          <w:marLeft w:val="480"/>
          <w:marRight w:val="0"/>
          <w:marTop w:val="0"/>
          <w:marBottom w:val="0"/>
          <w:divBdr>
            <w:top w:val="none" w:sz="0" w:space="0" w:color="auto"/>
            <w:left w:val="none" w:sz="0" w:space="0" w:color="auto"/>
            <w:bottom w:val="none" w:sz="0" w:space="0" w:color="auto"/>
            <w:right w:val="none" w:sz="0" w:space="0" w:color="auto"/>
          </w:divBdr>
        </w:div>
        <w:div w:id="460149696">
          <w:marLeft w:val="480"/>
          <w:marRight w:val="0"/>
          <w:marTop w:val="0"/>
          <w:marBottom w:val="0"/>
          <w:divBdr>
            <w:top w:val="none" w:sz="0" w:space="0" w:color="auto"/>
            <w:left w:val="none" w:sz="0" w:space="0" w:color="auto"/>
            <w:bottom w:val="none" w:sz="0" w:space="0" w:color="auto"/>
            <w:right w:val="none" w:sz="0" w:space="0" w:color="auto"/>
          </w:divBdr>
        </w:div>
        <w:div w:id="466974361">
          <w:marLeft w:val="480"/>
          <w:marRight w:val="0"/>
          <w:marTop w:val="0"/>
          <w:marBottom w:val="0"/>
          <w:divBdr>
            <w:top w:val="none" w:sz="0" w:space="0" w:color="auto"/>
            <w:left w:val="none" w:sz="0" w:space="0" w:color="auto"/>
            <w:bottom w:val="none" w:sz="0" w:space="0" w:color="auto"/>
            <w:right w:val="none" w:sz="0" w:space="0" w:color="auto"/>
          </w:divBdr>
        </w:div>
        <w:div w:id="2022121035">
          <w:marLeft w:val="480"/>
          <w:marRight w:val="0"/>
          <w:marTop w:val="0"/>
          <w:marBottom w:val="0"/>
          <w:divBdr>
            <w:top w:val="none" w:sz="0" w:space="0" w:color="auto"/>
            <w:left w:val="none" w:sz="0" w:space="0" w:color="auto"/>
            <w:bottom w:val="none" w:sz="0" w:space="0" w:color="auto"/>
            <w:right w:val="none" w:sz="0" w:space="0" w:color="auto"/>
          </w:divBdr>
        </w:div>
        <w:div w:id="826434743">
          <w:marLeft w:val="480"/>
          <w:marRight w:val="0"/>
          <w:marTop w:val="0"/>
          <w:marBottom w:val="0"/>
          <w:divBdr>
            <w:top w:val="none" w:sz="0" w:space="0" w:color="auto"/>
            <w:left w:val="none" w:sz="0" w:space="0" w:color="auto"/>
            <w:bottom w:val="none" w:sz="0" w:space="0" w:color="auto"/>
            <w:right w:val="none" w:sz="0" w:space="0" w:color="auto"/>
          </w:divBdr>
        </w:div>
        <w:div w:id="1454862895">
          <w:marLeft w:val="480"/>
          <w:marRight w:val="0"/>
          <w:marTop w:val="0"/>
          <w:marBottom w:val="0"/>
          <w:divBdr>
            <w:top w:val="none" w:sz="0" w:space="0" w:color="auto"/>
            <w:left w:val="none" w:sz="0" w:space="0" w:color="auto"/>
            <w:bottom w:val="none" w:sz="0" w:space="0" w:color="auto"/>
            <w:right w:val="none" w:sz="0" w:space="0" w:color="auto"/>
          </w:divBdr>
        </w:div>
        <w:div w:id="596183612">
          <w:marLeft w:val="480"/>
          <w:marRight w:val="0"/>
          <w:marTop w:val="0"/>
          <w:marBottom w:val="0"/>
          <w:divBdr>
            <w:top w:val="none" w:sz="0" w:space="0" w:color="auto"/>
            <w:left w:val="none" w:sz="0" w:space="0" w:color="auto"/>
            <w:bottom w:val="none" w:sz="0" w:space="0" w:color="auto"/>
            <w:right w:val="none" w:sz="0" w:space="0" w:color="auto"/>
          </w:divBdr>
        </w:div>
        <w:div w:id="642539984">
          <w:marLeft w:val="480"/>
          <w:marRight w:val="0"/>
          <w:marTop w:val="0"/>
          <w:marBottom w:val="0"/>
          <w:divBdr>
            <w:top w:val="none" w:sz="0" w:space="0" w:color="auto"/>
            <w:left w:val="none" w:sz="0" w:space="0" w:color="auto"/>
            <w:bottom w:val="none" w:sz="0" w:space="0" w:color="auto"/>
            <w:right w:val="none" w:sz="0" w:space="0" w:color="auto"/>
          </w:divBdr>
        </w:div>
        <w:div w:id="541674131">
          <w:marLeft w:val="480"/>
          <w:marRight w:val="0"/>
          <w:marTop w:val="0"/>
          <w:marBottom w:val="0"/>
          <w:divBdr>
            <w:top w:val="none" w:sz="0" w:space="0" w:color="auto"/>
            <w:left w:val="none" w:sz="0" w:space="0" w:color="auto"/>
            <w:bottom w:val="none" w:sz="0" w:space="0" w:color="auto"/>
            <w:right w:val="none" w:sz="0" w:space="0" w:color="auto"/>
          </w:divBdr>
        </w:div>
        <w:div w:id="2085295218">
          <w:marLeft w:val="480"/>
          <w:marRight w:val="0"/>
          <w:marTop w:val="0"/>
          <w:marBottom w:val="0"/>
          <w:divBdr>
            <w:top w:val="none" w:sz="0" w:space="0" w:color="auto"/>
            <w:left w:val="none" w:sz="0" w:space="0" w:color="auto"/>
            <w:bottom w:val="none" w:sz="0" w:space="0" w:color="auto"/>
            <w:right w:val="none" w:sz="0" w:space="0" w:color="auto"/>
          </w:divBdr>
        </w:div>
        <w:div w:id="1423598550">
          <w:marLeft w:val="480"/>
          <w:marRight w:val="0"/>
          <w:marTop w:val="0"/>
          <w:marBottom w:val="0"/>
          <w:divBdr>
            <w:top w:val="none" w:sz="0" w:space="0" w:color="auto"/>
            <w:left w:val="none" w:sz="0" w:space="0" w:color="auto"/>
            <w:bottom w:val="none" w:sz="0" w:space="0" w:color="auto"/>
            <w:right w:val="none" w:sz="0" w:space="0" w:color="auto"/>
          </w:divBdr>
        </w:div>
        <w:div w:id="1045563774">
          <w:marLeft w:val="480"/>
          <w:marRight w:val="0"/>
          <w:marTop w:val="0"/>
          <w:marBottom w:val="0"/>
          <w:divBdr>
            <w:top w:val="none" w:sz="0" w:space="0" w:color="auto"/>
            <w:left w:val="none" w:sz="0" w:space="0" w:color="auto"/>
            <w:bottom w:val="none" w:sz="0" w:space="0" w:color="auto"/>
            <w:right w:val="none" w:sz="0" w:space="0" w:color="auto"/>
          </w:divBdr>
        </w:div>
        <w:div w:id="782306564">
          <w:marLeft w:val="480"/>
          <w:marRight w:val="0"/>
          <w:marTop w:val="0"/>
          <w:marBottom w:val="0"/>
          <w:divBdr>
            <w:top w:val="none" w:sz="0" w:space="0" w:color="auto"/>
            <w:left w:val="none" w:sz="0" w:space="0" w:color="auto"/>
            <w:bottom w:val="none" w:sz="0" w:space="0" w:color="auto"/>
            <w:right w:val="none" w:sz="0" w:space="0" w:color="auto"/>
          </w:divBdr>
        </w:div>
        <w:div w:id="1301498956">
          <w:marLeft w:val="480"/>
          <w:marRight w:val="0"/>
          <w:marTop w:val="0"/>
          <w:marBottom w:val="0"/>
          <w:divBdr>
            <w:top w:val="none" w:sz="0" w:space="0" w:color="auto"/>
            <w:left w:val="none" w:sz="0" w:space="0" w:color="auto"/>
            <w:bottom w:val="none" w:sz="0" w:space="0" w:color="auto"/>
            <w:right w:val="none" w:sz="0" w:space="0" w:color="auto"/>
          </w:divBdr>
        </w:div>
        <w:div w:id="254871731">
          <w:marLeft w:val="480"/>
          <w:marRight w:val="0"/>
          <w:marTop w:val="0"/>
          <w:marBottom w:val="0"/>
          <w:divBdr>
            <w:top w:val="none" w:sz="0" w:space="0" w:color="auto"/>
            <w:left w:val="none" w:sz="0" w:space="0" w:color="auto"/>
            <w:bottom w:val="none" w:sz="0" w:space="0" w:color="auto"/>
            <w:right w:val="none" w:sz="0" w:space="0" w:color="auto"/>
          </w:divBdr>
        </w:div>
        <w:div w:id="1004817006">
          <w:marLeft w:val="480"/>
          <w:marRight w:val="0"/>
          <w:marTop w:val="0"/>
          <w:marBottom w:val="0"/>
          <w:divBdr>
            <w:top w:val="none" w:sz="0" w:space="0" w:color="auto"/>
            <w:left w:val="none" w:sz="0" w:space="0" w:color="auto"/>
            <w:bottom w:val="none" w:sz="0" w:space="0" w:color="auto"/>
            <w:right w:val="none" w:sz="0" w:space="0" w:color="auto"/>
          </w:divBdr>
        </w:div>
        <w:div w:id="21706543">
          <w:marLeft w:val="480"/>
          <w:marRight w:val="0"/>
          <w:marTop w:val="0"/>
          <w:marBottom w:val="0"/>
          <w:divBdr>
            <w:top w:val="none" w:sz="0" w:space="0" w:color="auto"/>
            <w:left w:val="none" w:sz="0" w:space="0" w:color="auto"/>
            <w:bottom w:val="none" w:sz="0" w:space="0" w:color="auto"/>
            <w:right w:val="none" w:sz="0" w:space="0" w:color="auto"/>
          </w:divBdr>
        </w:div>
        <w:div w:id="342049935">
          <w:marLeft w:val="480"/>
          <w:marRight w:val="0"/>
          <w:marTop w:val="0"/>
          <w:marBottom w:val="0"/>
          <w:divBdr>
            <w:top w:val="none" w:sz="0" w:space="0" w:color="auto"/>
            <w:left w:val="none" w:sz="0" w:space="0" w:color="auto"/>
            <w:bottom w:val="none" w:sz="0" w:space="0" w:color="auto"/>
            <w:right w:val="none" w:sz="0" w:space="0" w:color="auto"/>
          </w:divBdr>
        </w:div>
        <w:div w:id="1299526910">
          <w:marLeft w:val="480"/>
          <w:marRight w:val="0"/>
          <w:marTop w:val="0"/>
          <w:marBottom w:val="0"/>
          <w:divBdr>
            <w:top w:val="none" w:sz="0" w:space="0" w:color="auto"/>
            <w:left w:val="none" w:sz="0" w:space="0" w:color="auto"/>
            <w:bottom w:val="none" w:sz="0" w:space="0" w:color="auto"/>
            <w:right w:val="none" w:sz="0" w:space="0" w:color="auto"/>
          </w:divBdr>
        </w:div>
        <w:div w:id="270019120">
          <w:marLeft w:val="480"/>
          <w:marRight w:val="0"/>
          <w:marTop w:val="0"/>
          <w:marBottom w:val="0"/>
          <w:divBdr>
            <w:top w:val="none" w:sz="0" w:space="0" w:color="auto"/>
            <w:left w:val="none" w:sz="0" w:space="0" w:color="auto"/>
            <w:bottom w:val="none" w:sz="0" w:space="0" w:color="auto"/>
            <w:right w:val="none" w:sz="0" w:space="0" w:color="auto"/>
          </w:divBdr>
        </w:div>
        <w:div w:id="74673503">
          <w:marLeft w:val="480"/>
          <w:marRight w:val="0"/>
          <w:marTop w:val="0"/>
          <w:marBottom w:val="0"/>
          <w:divBdr>
            <w:top w:val="none" w:sz="0" w:space="0" w:color="auto"/>
            <w:left w:val="none" w:sz="0" w:space="0" w:color="auto"/>
            <w:bottom w:val="none" w:sz="0" w:space="0" w:color="auto"/>
            <w:right w:val="none" w:sz="0" w:space="0" w:color="auto"/>
          </w:divBdr>
        </w:div>
        <w:div w:id="57439722">
          <w:marLeft w:val="480"/>
          <w:marRight w:val="0"/>
          <w:marTop w:val="0"/>
          <w:marBottom w:val="0"/>
          <w:divBdr>
            <w:top w:val="none" w:sz="0" w:space="0" w:color="auto"/>
            <w:left w:val="none" w:sz="0" w:space="0" w:color="auto"/>
            <w:bottom w:val="none" w:sz="0" w:space="0" w:color="auto"/>
            <w:right w:val="none" w:sz="0" w:space="0" w:color="auto"/>
          </w:divBdr>
        </w:div>
        <w:div w:id="726538450">
          <w:marLeft w:val="480"/>
          <w:marRight w:val="0"/>
          <w:marTop w:val="0"/>
          <w:marBottom w:val="0"/>
          <w:divBdr>
            <w:top w:val="none" w:sz="0" w:space="0" w:color="auto"/>
            <w:left w:val="none" w:sz="0" w:space="0" w:color="auto"/>
            <w:bottom w:val="none" w:sz="0" w:space="0" w:color="auto"/>
            <w:right w:val="none" w:sz="0" w:space="0" w:color="auto"/>
          </w:divBdr>
        </w:div>
        <w:div w:id="1020207214">
          <w:marLeft w:val="480"/>
          <w:marRight w:val="0"/>
          <w:marTop w:val="0"/>
          <w:marBottom w:val="0"/>
          <w:divBdr>
            <w:top w:val="none" w:sz="0" w:space="0" w:color="auto"/>
            <w:left w:val="none" w:sz="0" w:space="0" w:color="auto"/>
            <w:bottom w:val="none" w:sz="0" w:space="0" w:color="auto"/>
            <w:right w:val="none" w:sz="0" w:space="0" w:color="auto"/>
          </w:divBdr>
        </w:div>
        <w:div w:id="660893999">
          <w:marLeft w:val="480"/>
          <w:marRight w:val="0"/>
          <w:marTop w:val="0"/>
          <w:marBottom w:val="0"/>
          <w:divBdr>
            <w:top w:val="none" w:sz="0" w:space="0" w:color="auto"/>
            <w:left w:val="none" w:sz="0" w:space="0" w:color="auto"/>
            <w:bottom w:val="none" w:sz="0" w:space="0" w:color="auto"/>
            <w:right w:val="none" w:sz="0" w:space="0" w:color="auto"/>
          </w:divBdr>
        </w:div>
        <w:div w:id="946083262">
          <w:marLeft w:val="480"/>
          <w:marRight w:val="0"/>
          <w:marTop w:val="0"/>
          <w:marBottom w:val="0"/>
          <w:divBdr>
            <w:top w:val="none" w:sz="0" w:space="0" w:color="auto"/>
            <w:left w:val="none" w:sz="0" w:space="0" w:color="auto"/>
            <w:bottom w:val="none" w:sz="0" w:space="0" w:color="auto"/>
            <w:right w:val="none" w:sz="0" w:space="0" w:color="auto"/>
          </w:divBdr>
        </w:div>
        <w:div w:id="485513483">
          <w:marLeft w:val="480"/>
          <w:marRight w:val="0"/>
          <w:marTop w:val="0"/>
          <w:marBottom w:val="0"/>
          <w:divBdr>
            <w:top w:val="none" w:sz="0" w:space="0" w:color="auto"/>
            <w:left w:val="none" w:sz="0" w:space="0" w:color="auto"/>
            <w:bottom w:val="none" w:sz="0" w:space="0" w:color="auto"/>
            <w:right w:val="none" w:sz="0" w:space="0" w:color="auto"/>
          </w:divBdr>
        </w:div>
        <w:div w:id="342170357">
          <w:marLeft w:val="480"/>
          <w:marRight w:val="0"/>
          <w:marTop w:val="0"/>
          <w:marBottom w:val="0"/>
          <w:divBdr>
            <w:top w:val="none" w:sz="0" w:space="0" w:color="auto"/>
            <w:left w:val="none" w:sz="0" w:space="0" w:color="auto"/>
            <w:bottom w:val="none" w:sz="0" w:space="0" w:color="auto"/>
            <w:right w:val="none" w:sz="0" w:space="0" w:color="auto"/>
          </w:divBdr>
        </w:div>
        <w:div w:id="1109200928">
          <w:marLeft w:val="480"/>
          <w:marRight w:val="0"/>
          <w:marTop w:val="0"/>
          <w:marBottom w:val="0"/>
          <w:divBdr>
            <w:top w:val="none" w:sz="0" w:space="0" w:color="auto"/>
            <w:left w:val="none" w:sz="0" w:space="0" w:color="auto"/>
            <w:bottom w:val="none" w:sz="0" w:space="0" w:color="auto"/>
            <w:right w:val="none" w:sz="0" w:space="0" w:color="auto"/>
          </w:divBdr>
        </w:div>
        <w:div w:id="919632861">
          <w:marLeft w:val="480"/>
          <w:marRight w:val="0"/>
          <w:marTop w:val="0"/>
          <w:marBottom w:val="0"/>
          <w:divBdr>
            <w:top w:val="none" w:sz="0" w:space="0" w:color="auto"/>
            <w:left w:val="none" w:sz="0" w:space="0" w:color="auto"/>
            <w:bottom w:val="none" w:sz="0" w:space="0" w:color="auto"/>
            <w:right w:val="none" w:sz="0" w:space="0" w:color="auto"/>
          </w:divBdr>
        </w:div>
      </w:divsChild>
    </w:div>
    <w:div w:id="1771581202">
      <w:bodyDiv w:val="1"/>
      <w:marLeft w:val="0"/>
      <w:marRight w:val="0"/>
      <w:marTop w:val="0"/>
      <w:marBottom w:val="0"/>
      <w:divBdr>
        <w:top w:val="none" w:sz="0" w:space="0" w:color="auto"/>
        <w:left w:val="none" w:sz="0" w:space="0" w:color="auto"/>
        <w:bottom w:val="none" w:sz="0" w:space="0" w:color="auto"/>
        <w:right w:val="none" w:sz="0" w:space="0" w:color="auto"/>
      </w:divBdr>
    </w:div>
    <w:div w:id="1771777466">
      <w:bodyDiv w:val="1"/>
      <w:marLeft w:val="0"/>
      <w:marRight w:val="0"/>
      <w:marTop w:val="0"/>
      <w:marBottom w:val="0"/>
      <w:divBdr>
        <w:top w:val="none" w:sz="0" w:space="0" w:color="auto"/>
        <w:left w:val="none" w:sz="0" w:space="0" w:color="auto"/>
        <w:bottom w:val="none" w:sz="0" w:space="0" w:color="auto"/>
        <w:right w:val="none" w:sz="0" w:space="0" w:color="auto"/>
      </w:divBdr>
    </w:div>
    <w:div w:id="1772578987">
      <w:bodyDiv w:val="1"/>
      <w:marLeft w:val="0"/>
      <w:marRight w:val="0"/>
      <w:marTop w:val="0"/>
      <w:marBottom w:val="0"/>
      <w:divBdr>
        <w:top w:val="none" w:sz="0" w:space="0" w:color="auto"/>
        <w:left w:val="none" w:sz="0" w:space="0" w:color="auto"/>
        <w:bottom w:val="none" w:sz="0" w:space="0" w:color="auto"/>
        <w:right w:val="none" w:sz="0" w:space="0" w:color="auto"/>
      </w:divBdr>
      <w:divsChild>
        <w:div w:id="1397170650">
          <w:marLeft w:val="480"/>
          <w:marRight w:val="0"/>
          <w:marTop w:val="0"/>
          <w:marBottom w:val="0"/>
          <w:divBdr>
            <w:top w:val="none" w:sz="0" w:space="0" w:color="auto"/>
            <w:left w:val="none" w:sz="0" w:space="0" w:color="auto"/>
            <w:bottom w:val="none" w:sz="0" w:space="0" w:color="auto"/>
            <w:right w:val="none" w:sz="0" w:space="0" w:color="auto"/>
          </w:divBdr>
        </w:div>
        <w:div w:id="1291671548">
          <w:marLeft w:val="480"/>
          <w:marRight w:val="0"/>
          <w:marTop w:val="0"/>
          <w:marBottom w:val="0"/>
          <w:divBdr>
            <w:top w:val="none" w:sz="0" w:space="0" w:color="auto"/>
            <w:left w:val="none" w:sz="0" w:space="0" w:color="auto"/>
            <w:bottom w:val="none" w:sz="0" w:space="0" w:color="auto"/>
            <w:right w:val="none" w:sz="0" w:space="0" w:color="auto"/>
          </w:divBdr>
        </w:div>
        <w:div w:id="2123649705">
          <w:marLeft w:val="480"/>
          <w:marRight w:val="0"/>
          <w:marTop w:val="0"/>
          <w:marBottom w:val="0"/>
          <w:divBdr>
            <w:top w:val="none" w:sz="0" w:space="0" w:color="auto"/>
            <w:left w:val="none" w:sz="0" w:space="0" w:color="auto"/>
            <w:bottom w:val="none" w:sz="0" w:space="0" w:color="auto"/>
            <w:right w:val="none" w:sz="0" w:space="0" w:color="auto"/>
          </w:divBdr>
        </w:div>
        <w:div w:id="1134493762">
          <w:marLeft w:val="480"/>
          <w:marRight w:val="0"/>
          <w:marTop w:val="0"/>
          <w:marBottom w:val="0"/>
          <w:divBdr>
            <w:top w:val="none" w:sz="0" w:space="0" w:color="auto"/>
            <w:left w:val="none" w:sz="0" w:space="0" w:color="auto"/>
            <w:bottom w:val="none" w:sz="0" w:space="0" w:color="auto"/>
            <w:right w:val="none" w:sz="0" w:space="0" w:color="auto"/>
          </w:divBdr>
        </w:div>
        <w:div w:id="2073691719">
          <w:marLeft w:val="480"/>
          <w:marRight w:val="0"/>
          <w:marTop w:val="0"/>
          <w:marBottom w:val="0"/>
          <w:divBdr>
            <w:top w:val="none" w:sz="0" w:space="0" w:color="auto"/>
            <w:left w:val="none" w:sz="0" w:space="0" w:color="auto"/>
            <w:bottom w:val="none" w:sz="0" w:space="0" w:color="auto"/>
            <w:right w:val="none" w:sz="0" w:space="0" w:color="auto"/>
          </w:divBdr>
        </w:div>
        <w:div w:id="1342465576">
          <w:marLeft w:val="480"/>
          <w:marRight w:val="0"/>
          <w:marTop w:val="0"/>
          <w:marBottom w:val="0"/>
          <w:divBdr>
            <w:top w:val="none" w:sz="0" w:space="0" w:color="auto"/>
            <w:left w:val="none" w:sz="0" w:space="0" w:color="auto"/>
            <w:bottom w:val="none" w:sz="0" w:space="0" w:color="auto"/>
            <w:right w:val="none" w:sz="0" w:space="0" w:color="auto"/>
          </w:divBdr>
        </w:div>
        <w:div w:id="949967570">
          <w:marLeft w:val="480"/>
          <w:marRight w:val="0"/>
          <w:marTop w:val="0"/>
          <w:marBottom w:val="0"/>
          <w:divBdr>
            <w:top w:val="none" w:sz="0" w:space="0" w:color="auto"/>
            <w:left w:val="none" w:sz="0" w:space="0" w:color="auto"/>
            <w:bottom w:val="none" w:sz="0" w:space="0" w:color="auto"/>
            <w:right w:val="none" w:sz="0" w:space="0" w:color="auto"/>
          </w:divBdr>
        </w:div>
        <w:div w:id="1273434290">
          <w:marLeft w:val="480"/>
          <w:marRight w:val="0"/>
          <w:marTop w:val="0"/>
          <w:marBottom w:val="0"/>
          <w:divBdr>
            <w:top w:val="none" w:sz="0" w:space="0" w:color="auto"/>
            <w:left w:val="none" w:sz="0" w:space="0" w:color="auto"/>
            <w:bottom w:val="none" w:sz="0" w:space="0" w:color="auto"/>
            <w:right w:val="none" w:sz="0" w:space="0" w:color="auto"/>
          </w:divBdr>
        </w:div>
        <w:div w:id="287324523">
          <w:marLeft w:val="480"/>
          <w:marRight w:val="0"/>
          <w:marTop w:val="0"/>
          <w:marBottom w:val="0"/>
          <w:divBdr>
            <w:top w:val="none" w:sz="0" w:space="0" w:color="auto"/>
            <w:left w:val="none" w:sz="0" w:space="0" w:color="auto"/>
            <w:bottom w:val="none" w:sz="0" w:space="0" w:color="auto"/>
            <w:right w:val="none" w:sz="0" w:space="0" w:color="auto"/>
          </w:divBdr>
        </w:div>
        <w:div w:id="1761372095">
          <w:marLeft w:val="480"/>
          <w:marRight w:val="0"/>
          <w:marTop w:val="0"/>
          <w:marBottom w:val="0"/>
          <w:divBdr>
            <w:top w:val="none" w:sz="0" w:space="0" w:color="auto"/>
            <w:left w:val="none" w:sz="0" w:space="0" w:color="auto"/>
            <w:bottom w:val="none" w:sz="0" w:space="0" w:color="auto"/>
            <w:right w:val="none" w:sz="0" w:space="0" w:color="auto"/>
          </w:divBdr>
        </w:div>
        <w:div w:id="556669610">
          <w:marLeft w:val="480"/>
          <w:marRight w:val="0"/>
          <w:marTop w:val="0"/>
          <w:marBottom w:val="0"/>
          <w:divBdr>
            <w:top w:val="none" w:sz="0" w:space="0" w:color="auto"/>
            <w:left w:val="none" w:sz="0" w:space="0" w:color="auto"/>
            <w:bottom w:val="none" w:sz="0" w:space="0" w:color="auto"/>
            <w:right w:val="none" w:sz="0" w:space="0" w:color="auto"/>
          </w:divBdr>
        </w:div>
        <w:div w:id="19280738">
          <w:marLeft w:val="480"/>
          <w:marRight w:val="0"/>
          <w:marTop w:val="0"/>
          <w:marBottom w:val="0"/>
          <w:divBdr>
            <w:top w:val="none" w:sz="0" w:space="0" w:color="auto"/>
            <w:left w:val="none" w:sz="0" w:space="0" w:color="auto"/>
            <w:bottom w:val="none" w:sz="0" w:space="0" w:color="auto"/>
            <w:right w:val="none" w:sz="0" w:space="0" w:color="auto"/>
          </w:divBdr>
        </w:div>
        <w:div w:id="1467314029">
          <w:marLeft w:val="480"/>
          <w:marRight w:val="0"/>
          <w:marTop w:val="0"/>
          <w:marBottom w:val="0"/>
          <w:divBdr>
            <w:top w:val="none" w:sz="0" w:space="0" w:color="auto"/>
            <w:left w:val="none" w:sz="0" w:space="0" w:color="auto"/>
            <w:bottom w:val="none" w:sz="0" w:space="0" w:color="auto"/>
            <w:right w:val="none" w:sz="0" w:space="0" w:color="auto"/>
          </w:divBdr>
        </w:div>
        <w:div w:id="1379470148">
          <w:marLeft w:val="480"/>
          <w:marRight w:val="0"/>
          <w:marTop w:val="0"/>
          <w:marBottom w:val="0"/>
          <w:divBdr>
            <w:top w:val="none" w:sz="0" w:space="0" w:color="auto"/>
            <w:left w:val="none" w:sz="0" w:space="0" w:color="auto"/>
            <w:bottom w:val="none" w:sz="0" w:space="0" w:color="auto"/>
            <w:right w:val="none" w:sz="0" w:space="0" w:color="auto"/>
          </w:divBdr>
        </w:div>
        <w:div w:id="1133333494">
          <w:marLeft w:val="480"/>
          <w:marRight w:val="0"/>
          <w:marTop w:val="0"/>
          <w:marBottom w:val="0"/>
          <w:divBdr>
            <w:top w:val="none" w:sz="0" w:space="0" w:color="auto"/>
            <w:left w:val="none" w:sz="0" w:space="0" w:color="auto"/>
            <w:bottom w:val="none" w:sz="0" w:space="0" w:color="auto"/>
            <w:right w:val="none" w:sz="0" w:space="0" w:color="auto"/>
          </w:divBdr>
        </w:div>
        <w:div w:id="1201820378">
          <w:marLeft w:val="480"/>
          <w:marRight w:val="0"/>
          <w:marTop w:val="0"/>
          <w:marBottom w:val="0"/>
          <w:divBdr>
            <w:top w:val="none" w:sz="0" w:space="0" w:color="auto"/>
            <w:left w:val="none" w:sz="0" w:space="0" w:color="auto"/>
            <w:bottom w:val="none" w:sz="0" w:space="0" w:color="auto"/>
            <w:right w:val="none" w:sz="0" w:space="0" w:color="auto"/>
          </w:divBdr>
        </w:div>
        <w:div w:id="62725356">
          <w:marLeft w:val="480"/>
          <w:marRight w:val="0"/>
          <w:marTop w:val="0"/>
          <w:marBottom w:val="0"/>
          <w:divBdr>
            <w:top w:val="none" w:sz="0" w:space="0" w:color="auto"/>
            <w:left w:val="none" w:sz="0" w:space="0" w:color="auto"/>
            <w:bottom w:val="none" w:sz="0" w:space="0" w:color="auto"/>
            <w:right w:val="none" w:sz="0" w:space="0" w:color="auto"/>
          </w:divBdr>
        </w:div>
        <w:div w:id="157425179">
          <w:marLeft w:val="480"/>
          <w:marRight w:val="0"/>
          <w:marTop w:val="0"/>
          <w:marBottom w:val="0"/>
          <w:divBdr>
            <w:top w:val="none" w:sz="0" w:space="0" w:color="auto"/>
            <w:left w:val="none" w:sz="0" w:space="0" w:color="auto"/>
            <w:bottom w:val="none" w:sz="0" w:space="0" w:color="auto"/>
            <w:right w:val="none" w:sz="0" w:space="0" w:color="auto"/>
          </w:divBdr>
        </w:div>
        <w:div w:id="19287697">
          <w:marLeft w:val="480"/>
          <w:marRight w:val="0"/>
          <w:marTop w:val="0"/>
          <w:marBottom w:val="0"/>
          <w:divBdr>
            <w:top w:val="none" w:sz="0" w:space="0" w:color="auto"/>
            <w:left w:val="none" w:sz="0" w:space="0" w:color="auto"/>
            <w:bottom w:val="none" w:sz="0" w:space="0" w:color="auto"/>
            <w:right w:val="none" w:sz="0" w:space="0" w:color="auto"/>
          </w:divBdr>
        </w:div>
        <w:div w:id="810907632">
          <w:marLeft w:val="480"/>
          <w:marRight w:val="0"/>
          <w:marTop w:val="0"/>
          <w:marBottom w:val="0"/>
          <w:divBdr>
            <w:top w:val="none" w:sz="0" w:space="0" w:color="auto"/>
            <w:left w:val="none" w:sz="0" w:space="0" w:color="auto"/>
            <w:bottom w:val="none" w:sz="0" w:space="0" w:color="auto"/>
            <w:right w:val="none" w:sz="0" w:space="0" w:color="auto"/>
          </w:divBdr>
        </w:div>
        <w:div w:id="1890602474">
          <w:marLeft w:val="480"/>
          <w:marRight w:val="0"/>
          <w:marTop w:val="0"/>
          <w:marBottom w:val="0"/>
          <w:divBdr>
            <w:top w:val="none" w:sz="0" w:space="0" w:color="auto"/>
            <w:left w:val="none" w:sz="0" w:space="0" w:color="auto"/>
            <w:bottom w:val="none" w:sz="0" w:space="0" w:color="auto"/>
            <w:right w:val="none" w:sz="0" w:space="0" w:color="auto"/>
          </w:divBdr>
        </w:div>
        <w:div w:id="708148873">
          <w:marLeft w:val="480"/>
          <w:marRight w:val="0"/>
          <w:marTop w:val="0"/>
          <w:marBottom w:val="0"/>
          <w:divBdr>
            <w:top w:val="none" w:sz="0" w:space="0" w:color="auto"/>
            <w:left w:val="none" w:sz="0" w:space="0" w:color="auto"/>
            <w:bottom w:val="none" w:sz="0" w:space="0" w:color="auto"/>
            <w:right w:val="none" w:sz="0" w:space="0" w:color="auto"/>
          </w:divBdr>
        </w:div>
        <w:div w:id="1810710697">
          <w:marLeft w:val="480"/>
          <w:marRight w:val="0"/>
          <w:marTop w:val="0"/>
          <w:marBottom w:val="0"/>
          <w:divBdr>
            <w:top w:val="none" w:sz="0" w:space="0" w:color="auto"/>
            <w:left w:val="none" w:sz="0" w:space="0" w:color="auto"/>
            <w:bottom w:val="none" w:sz="0" w:space="0" w:color="auto"/>
            <w:right w:val="none" w:sz="0" w:space="0" w:color="auto"/>
          </w:divBdr>
        </w:div>
        <w:div w:id="589042095">
          <w:marLeft w:val="480"/>
          <w:marRight w:val="0"/>
          <w:marTop w:val="0"/>
          <w:marBottom w:val="0"/>
          <w:divBdr>
            <w:top w:val="none" w:sz="0" w:space="0" w:color="auto"/>
            <w:left w:val="none" w:sz="0" w:space="0" w:color="auto"/>
            <w:bottom w:val="none" w:sz="0" w:space="0" w:color="auto"/>
            <w:right w:val="none" w:sz="0" w:space="0" w:color="auto"/>
          </w:divBdr>
        </w:div>
        <w:div w:id="88817184">
          <w:marLeft w:val="480"/>
          <w:marRight w:val="0"/>
          <w:marTop w:val="0"/>
          <w:marBottom w:val="0"/>
          <w:divBdr>
            <w:top w:val="none" w:sz="0" w:space="0" w:color="auto"/>
            <w:left w:val="none" w:sz="0" w:space="0" w:color="auto"/>
            <w:bottom w:val="none" w:sz="0" w:space="0" w:color="auto"/>
            <w:right w:val="none" w:sz="0" w:space="0" w:color="auto"/>
          </w:divBdr>
        </w:div>
        <w:div w:id="1801457250">
          <w:marLeft w:val="480"/>
          <w:marRight w:val="0"/>
          <w:marTop w:val="0"/>
          <w:marBottom w:val="0"/>
          <w:divBdr>
            <w:top w:val="none" w:sz="0" w:space="0" w:color="auto"/>
            <w:left w:val="none" w:sz="0" w:space="0" w:color="auto"/>
            <w:bottom w:val="none" w:sz="0" w:space="0" w:color="auto"/>
            <w:right w:val="none" w:sz="0" w:space="0" w:color="auto"/>
          </w:divBdr>
        </w:div>
        <w:div w:id="1553423221">
          <w:marLeft w:val="480"/>
          <w:marRight w:val="0"/>
          <w:marTop w:val="0"/>
          <w:marBottom w:val="0"/>
          <w:divBdr>
            <w:top w:val="none" w:sz="0" w:space="0" w:color="auto"/>
            <w:left w:val="none" w:sz="0" w:space="0" w:color="auto"/>
            <w:bottom w:val="none" w:sz="0" w:space="0" w:color="auto"/>
            <w:right w:val="none" w:sz="0" w:space="0" w:color="auto"/>
          </w:divBdr>
        </w:div>
        <w:div w:id="737869929">
          <w:marLeft w:val="480"/>
          <w:marRight w:val="0"/>
          <w:marTop w:val="0"/>
          <w:marBottom w:val="0"/>
          <w:divBdr>
            <w:top w:val="none" w:sz="0" w:space="0" w:color="auto"/>
            <w:left w:val="none" w:sz="0" w:space="0" w:color="auto"/>
            <w:bottom w:val="none" w:sz="0" w:space="0" w:color="auto"/>
            <w:right w:val="none" w:sz="0" w:space="0" w:color="auto"/>
          </w:divBdr>
        </w:div>
        <w:div w:id="1373071099">
          <w:marLeft w:val="480"/>
          <w:marRight w:val="0"/>
          <w:marTop w:val="0"/>
          <w:marBottom w:val="0"/>
          <w:divBdr>
            <w:top w:val="none" w:sz="0" w:space="0" w:color="auto"/>
            <w:left w:val="none" w:sz="0" w:space="0" w:color="auto"/>
            <w:bottom w:val="none" w:sz="0" w:space="0" w:color="auto"/>
            <w:right w:val="none" w:sz="0" w:space="0" w:color="auto"/>
          </w:divBdr>
        </w:div>
        <w:div w:id="1310672664">
          <w:marLeft w:val="480"/>
          <w:marRight w:val="0"/>
          <w:marTop w:val="0"/>
          <w:marBottom w:val="0"/>
          <w:divBdr>
            <w:top w:val="none" w:sz="0" w:space="0" w:color="auto"/>
            <w:left w:val="none" w:sz="0" w:space="0" w:color="auto"/>
            <w:bottom w:val="none" w:sz="0" w:space="0" w:color="auto"/>
            <w:right w:val="none" w:sz="0" w:space="0" w:color="auto"/>
          </w:divBdr>
        </w:div>
        <w:div w:id="226192587">
          <w:marLeft w:val="480"/>
          <w:marRight w:val="0"/>
          <w:marTop w:val="0"/>
          <w:marBottom w:val="0"/>
          <w:divBdr>
            <w:top w:val="none" w:sz="0" w:space="0" w:color="auto"/>
            <w:left w:val="none" w:sz="0" w:space="0" w:color="auto"/>
            <w:bottom w:val="none" w:sz="0" w:space="0" w:color="auto"/>
            <w:right w:val="none" w:sz="0" w:space="0" w:color="auto"/>
          </w:divBdr>
        </w:div>
        <w:div w:id="1199314767">
          <w:marLeft w:val="480"/>
          <w:marRight w:val="0"/>
          <w:marTop w:val="0"/>
          <w:marBottom w:val="0"/>
          <w:divBdr>
            <w:top w:val="none" w:sz="0" w:space="0" w:color="auto"/>
            <w:left w:val="none" w:sz="0" w:space="0" w:color="auto"/>
            <w:bottom w:val="none" w:sz="0" w:space="0" w:color="auto"/>
            <w:right w:val="none" w:sz="0" w:space="0" w:color="auto"/>
          </w:divBdr>
        </w:div>
        <w:div w:id="901216487">
          <w:marLeft w:val="480"/>
          <w:marRight w:val="0"/>
          <w:marTop w:val="0"/>
          <w:marBottom w:val="0"/>
          <w:divBdr>
            <w:top w:val="none" w:sz="0" w:space="0" w:color="auto"/>
            <w:left w:val="none" w:sz="0" w:space="0" w:color="auto"/>
            <w:bottom w:val="none" w:sz="0" w:space="0" w:color="auto"/>
            <w:right w:val="none" w:sz="0" w:space="0" w:color="auto"/>
          </w:divBdr>
        </w:div>
        <w:div w:id="1362243715">
          <w:marLeft w:val="480"/>
          <w:marRight w:val="0"/>
          <w:marTop w:val="0"/>
          <w:marBottom w:val="0"/>
          <w:divBdr>
            <w:top w:val="none" w:sz="0" w:space="0" w:color="auto"/>
            <w:left w:val="none" w:sz="0" w:space="0" w:color="auto"/>
            <w:bottom w:val="none" w:sz="0" w:space="0" w:color="auto"/>
            <w:right w:val="none" w:sz="0" w:space="0" w:color="auto"/>
          </w:divBdr>
        </w:div>
        <w:div w:id="573708745">
          <w:marLeft w:val="480"/>
          <w:marRight w:val="0"/>
          <w:marTop w:val="0"/>
          <w:marBottom w:val="0"/>
          <w:divBdr>
            <w:top w:val="none" w:sz="0" w:space="0" w:color="auto"/>
            <w:left w:val="none" w:sz="0" w:space="0" w:color="auto"/>
            <w:bottom w:val="none" w:sz="0" w:space="0" w:color="auto"/>
            <w:right w:val="none" w:sz="0" w:space="0" w:color="auto"/>
          </w:divBdr>
        </w:div>
        <w:div w:id="1206871332">
          <w:marLeft w:val="480"/>
          <w:marRight w:val="0"/>
          <w:marTop w:val="0"/>
          <w:marBottom w:val="0"/>
          <w:divBdr>
            <w:top w:val="none" w:sz="0" w:space="0" w:color="auto"/>
            <w:left w:val="none" w:sz="0" w:space="0" w:color="auto"/>
            <w:bottom w:val="none" w:sz="0" w:space="0" w:color="auto"/>
            <w:right w:val="none" w:sz="0" w:space="0" w:color="auto"/>
          </w:divBdr>
        </w:div>
        <w:div w:id="1017119737">
          <w:marLeft w:val="480"/>
          <w:marRight w:val="0"/>
          <w:marTop w:val="0"/>
          <w:marBottom w:val="0"/>
          <w:divBdr>
            <w:top w:val="none" w:sz="0" w:space="0" w:color="auto"/>
            <w:left w:val="none" w:sz="0" w:space="0" w:color="auto"/>
            <w:bottom w:val="none" w:sz="0" w:space="0" w:color="auto"/>
            <w:right w:val="none" w:sz="0" w:space="0" w:color="auto"/>
          </w:divBdr>
        </w:div>
        <w:div w:id="1911576205">
          <w:marLeft w:val="480"/>
          <w:marRight w:val="0"/>
          <w:marTop w:val="0"/>
          <w:marBottom w:val="0"/>
          <w:divBdr>
            <w:top w:val="none" w:sz="0" w:space="0" w:color="auto"/>
            <w:left w:val="none" w:sz="0" w:space="0" w:color="auto"/>
            <w:bottom w:val="none" w:sz="0" w:space="0" w:color="auto"/>
            <w:right w:val="none" w:sz="0" w:space="0" w:color="auto"/>
          </w:divBdr>
        </w:div>
        <w:div w:id="336034159">
          <w:marLeft w:val="480"/>
          <w:marRight w:val="0"/>
          <w:marTop w:val="0"/>
          <w:marBottom w:val="0"/>
          <w:divBdr>
            <w:top w:val="none" w:sz="0" w:space="0" w:color="auto"/>
            <w:left w:val="none" w:sz="0" w:space="0" w:color="auto"/>
            <w:bottom w:val="none" w:sz="0" w:space="0" w:color="auto"/>
            <w:right w:val="none" w:sz="0" w:space="0" w:color="auto"/>
          </w:divBdr>
        </w:div>
        <w:div w:id="847133491">
          <w:marLeft w:val="480"/>
          <w:marRight w:val="0"/>
          <w:marTop w:val="0"/>
          <w:marBottom w:val="0"/>
          <w:divBdr>
            <w:top w:val="none" w:sz="0" w:space="0" w:color="auto"/>
            <w:left w:val="none" w:sz="0" w:space="0" w:color="auto"/>
            <w:bottom w:val="none" w:sz="0" w:space="0" w:color="auto"/>
            <w:right w:val="none" w:sz="0" w:space="0" w:color="auto"/>
          </w:divBdr>
        </w:div>
        <w:div w:id="888615944">
          <w:marLeft w:val="480"/>
          <w:marRight w:val="0"/>
          <w:marTop w:val="0"/>
          <w:marBottom w:val="0"/>
          <w:divBdr>
            <w:top w:val="none" w:sz="0" w:space="0" w:color="auto"/>
            <w:left w:val="none" w:sz="0" w:space="0" w:color="auto"/>
            <w:bottom w:val="none" w:sz="0" w:space="0" w:color="auto"/>
            <w:right w:val="none" w:sz="0" w:space="0" w:color="auto"/>
          </w:divBdr>
        </w:div>
        <w:div w:id="689918429">
          <w:marLeft w:val="480"/>
          <w:marRight w:val="0"/>
          <w:marTop w:val="0"/>
          <w:marBottom w:val="0"/>
          <w:divBdr>
            <w:top w:val="none" w:sz="0" w:space="0" w:color="auto"/>
            <w:left w:val="none" w:sz="0" w:space="0" w:color="auto"/>
            <w:bottom w:val="none" w:sz="0" w:space="0" w:color="auto"/>
            <w:right w:val="none" w:sz="0" w:space="0" w:color="auto"/>
          </w:divBdr>
        </w:div>
        <w:div w:id="601229851">
          <w:marLeft w:val="480"/>
          <w:marRight w:val="0"/>
          <w:marTop w:val="0"/>
          <w:marBottom w:val="0"/>
          <w:divBdr>
            <w:top w:val="none" w:sz="0" w:space="0" w:color="auto"/>
            <w:left w:val="none" w:sz="0" w:space="0" w:color="auto"/>
            <w:bottom w:val="none" w:sz="0" w:space="0" w:color="auto"/>
            <w:right w:val="none" w:sz="0" w:space="0" w:color="auto"/>
          </w:divBdr>
        </w:div>
        <w:div w:id="836965916">
          <w:marLeft w:val="480"/>
          <w:marRight w:val="0"/>
          <w:marTop w:val="0"/>
          <w:marBottom w:val="0"/>
          <w:divBdr>
            <w:top w:val="none" w:sz="0" w:space="0" w:color="auto"/>
            <w:left w:val="none" w:sz="0" w:space="0" w:color="auto"/>
            <w:bottom w:val="none" w:sz="0" w:space="0" w:color="auto"/>
            <w:right w:val="none" w:sz="0" w:space="0" w:color="auto"/>
          </w:divBdr>
        </w:div>
        <w:div w:id="1226603231">
          <w:marLeft w:val="480"/>
          <w:marRight w:val="0"/>
          <w:marTop w:val="0"/>
          <w:marBottom w:val="0"/>
          <w:divBdr>
            <w:top w:val="none" w:sz="0" w:space="0" w:color="auto"/>
            <w:left w:val="none" w:sz="0" w:space="0" w:color="auto"/>
            <w:bottom w:val="none" w:sz="0" w:space="0" w:color="auto"/>
            <w:right w:val="none" w:sz="0" w:space="0" w:color="auto"/>
          </w:divBdr>
        </w:div>
        <w:div w:id="2071035565">
          <w:marLeft w:val="480"/>
          <w:marRight w:val="0"/>
          <w:marTop w:val="0"/>
          <w:marBottom w:val="0"/>
          <w:divBdr>
            <w:top w:val="none" w:sz="0" w:space="0" w:color="auto"/>
            <w:left w:val="none" w:sz="0" w:space="0" w:color="auto"/>
            <w:bottom w:val="none" w:sz="0" w:space="0" w:color="auto"/>
            <w:right w:val="none" w:sz="0" w:space="0" w:color="auto"/>
          </w:divBdr>
        </w:div>
        <w:div w:id="1479765782">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1336105523">
          <w:marLeft w:val="480"/>
          <w:marRight w:val="0"/>
          <w:marTop w:val="0"/>
          <w:marBottom w:val="0"/>
          <w:divBdr>
            <w:top w:val="none" w:sz="0" w:space="0" w:color="auto"/>
            <w:left w:val="none" w:sz="0" w:space="0" w:color="auto"/>
            <w:bottom w:val="none" w:sz="0" w:space="0" w:color="auto"/>
            <w:right w:val="none" w:sz="0" w:space="0" w:color="auto"/>
          </w:divBdr>
        </w:div>
        <w:div w:id="2138789422">
          <w:marLeft w:val="480"/>
          <w:marRight w:val="0"/>
          <w:marTop w:val="0"/>
          <w:marBottom w:val="0"/>
          <w:divBdr>
            <w:top w:val="none" w:sz="0" w:space="0" w:color="auto"/>
            <w:left w:val="none" w:sz="0" w:space="0" w:color="auto"/>
            <w:bottom w:val="none" w:sz="0" w:space="0" w:color="auto"/>
            <w:right w:val="none" w:sz="0" w:space="0" w:color="auto"/>
          </w:divBdr>
        </w:div>
        <w:div w:id="911237571">
          <w:marLeft w:val="480"/>
          <w:marRight w:val="0"/>
          <w:marTop w:val="0"/>
          <w:marBottom w:val="0"/>
          <w:divBdr>
            <w:top w:val="none" w:sz="0" w:space="0" w:color="auto"/>
            <w:left w:val="none" w:sz="0" w:space="0" w:color="auto"/>
            <w:bottom w:val="none" w:sz="0" w:space="0" w:color="auto"/>
            <w:right w:val="none" w:sz="0" w:space="0" w:color="auto"/>
          </w:divBdr>
        </w:div>
        <w:div w:id="683744825">
          <w:marLeft w:val="480"/>
          <w:marRight w:val="0"/>
          <w:marTop w:val="0"/>
          <w:marBottom w:val="0"/>
          <w:divBdr>
            <w:top w:val="none" w:sz="0" w:space="0" w:color="auto"/>
            <w:left w:val="none" w:sz="0" w:space="0" w:color="auto"/>
            <w:bottom w:val="none" w:sz="0" w:space="0" w:color="auto"/>
            <w:right w:val="none" w:sz="0" w:space="0" w:color="auto"/>
          </w:divBdr>
        </w:div>
        <w:div w:id="248735788">
          <w:marLeft w:val="480"/>
          <w:marRight w:val="0"/>
          <w:marTop w:val="0"/>
          <w:marBottom w:val="0"/>
          <w:divBdr>
            <w:top w:val="none" w:sz="0" w:space="0" w:color="auto"/>
            <w:left w:val="none" w:sz="0" w:space="0" w:color="auto"/>
            <w:bottom w:val="none" w:sz="0" w:space="0" w:color="auto"/>
            <w:right w:val="none" w:sz="0" w:space="0" w:color="auto"/>
          </w:divBdr>
        </w:div>
        <w:div w:id="306473769">
          <w:marLeft w:val="480"/>
          <w:marRight w:val="0"/>
          <w:marTop w:val="0"/>
          <w:marBottom w:val="0"/>
          <w:divBdr>
            <w:top w:val="none" w:sz="0" w:space="0" w:color="auto"/>
            <w:left w:val="none" w:sz="0" w:space="0" w:color="auto"/>
            <w:bottom w:val="none" w:sz="0" w:space="0" w:color="auto"/>
            <w:right w:val="none" w:sz="0" w:space="0" w:color="auto"/>
          </w:divBdr>
        </w:div>
        <w:div w:id="458454250">
          <w:marLeft w:val="480"/>
          <w:marRight w:val="0"/>
          <w:marTop w:val="0"/>
          <w:marBottom w:val="0"/>
          <w:divBdr>
            <w:top w:val="none" w:sz="0" w:space="0" w:color="auto"/>
            <w:left w:val="none" w:sz="0" w:space="0" w:color="auto"/>
            <w:bottom w:val="none" w:sz="0" w:space="0" w:color="auto"/>
            <w:right w:val="none" w:sz="0" w:space="0" w:color="auto"/>
          </w:divBdr>
        </w:div>
        <w:div w:id="1928078220">
          <w:marLeft w:val="480"/>
          <w:marRight w:val="0"/>
          <w:marTop w:val="0"/>
          <w:marBottom w:val="0"/>
          <w:divBdr>
            <w:top w:val="none" w:sz="0" w:space="0" w:color="auto"/>
            <w:left w:val="none" w:sz="0" w:space="0" w:color="auto"/>
            <w:bottom w:val="none" w:sz="0" w:space="0" w:color="auto"/>
            <w:right w:val="none" w:sz="0" w:space="0" w:color="auto"/>
          </w:divBdr>
        </w:div>
        <w:div w:id="1172259663">
          <w:marLeft w:val="480"/>
          <w:marRight w:val="0"/>
          <w:marTop w:val="0"/>
          <w:marBottom w:val="0"/>
          <w:divBdr>
            <w:top w:val="none" w:sz="0" w:space="0" w:color="auto"/>
            <w:left w:val="none" w:sz="0" w:space="0" w:color="auto"/>
            <w:bottom w:val="none" w:sz="0" w:space="0" w:color="auto"/>
            <w:right w:val="none" w:sz="0" w:space="0" w:color="auto"/>
          </w:divBdr>
        </w:div>
        <w:div w:id="1134103199">
          <w:marLeft w:val="480"/>
          <w:marRight w:val="0"/>
          <w:marTop w:val="0"/>
          <w:marBottom w:val="0"/>
          <w:divBdr>
            <w:top w:val="none" w:sz="0" w:space="0" w:color="auto"/>
            <w:left w:val="none" w:sz="0" w:space="0" w:color="auto"/>
            <w:bottom w:val="none" w:sz="0" w:space="0" w:color="auto"/>
            <w:right w:val="none" w:sz="0" w:space="0" w:color="auto"/>
          </w:divBdr>
        </w:div>
        <w:div w:id="292754031">
          <w:marLeft w:val="480"/>
          <w:marRight w:val="0"/>
          <w:marTop w:val="0"/>
          <w:marBottom w:val="0"/>
          <w:divBdr>
            <w:top w:val="none" w:sz="0" w:space="0" w:color="auto"/>
            <w:left w:val="none" w:sz="0" w:space="0" w:color="auto"/>
            <w:bottom w:val="none" w:sz="0" w:space="0" w:color="auto"/>
            <w:right w:val="none" w:sz="0" w:space="0" w:color="auto"/>
          </w:divBdr>
        </w:div>
        <w:div w:id="1273706803">
          <w:marLeft w:val="480"/>
          <w:marRight w:val="0"/>
          <w:marTop w:val="0"/>
          <w:marBottom w:val="0"/>
          <w:divBdr>
            <w:top w:val="none" w:sz="0" w:space="0" w:color="auto"/>
            <w:left w:val="none" w:sz="0" w:space="0" w:color="auto"/>
            <w:bottom w:val="none" w:sz="0" w:space="0" w:color="auto"/>
            <w:right w:val="none" w:sz="0" w:space="0" w:color="auto"/>
          </w:divBdr>
        </w:div>
        <w:div w:id="1788962994">
          <w:marLeft w:val="480"/>
          <w:marRight w:val="0"/>
          <w:marTop w:val="0"/>
          <w:marBottom w:val="0"/>
          <w:divBdr>
            <w:top w:val="none" w:sz="0" w:space="0" w:color="auto"/>
            <w:left w:val="none" w:sz="0" w:space="0" w:color="auto"/>
            <w:bottom w:val="none" w:sz="0" w:space="0" w:color="auto"/>
            <w:right w:val="none" w:sz="0" w:space="0" w:color="auto"/>
          </w:divBdr>
        </w:div>
        <w:div w:id="766390580">
          <w:marLeft w:val="480"/>
          <w:marRight w:val="0"/>
          <w:marTop w:val="0"/>
          <w:marBottom w:val="0"/>
          <w:divBdr>
            <w:top w:val="none" w:sz="0" w:space="0" w:color="auto"/>
            <w:left w:val="none" w:sz="0" w:space="0" w:color="auto"/>
            <w:bottom w:val="none" w:sz="0" w:space="0" w:color="auto"/>
            <w:right w:val="none" w:sz="0" w:space="0" w:color="auto"/>
          </w:divBdr>
        </w:div>
        <w:div w:id="1090009277">
          <w:marLeft w:val="480"/>
          <w:marRight w:val="0"/>
          <w:marTop w:val="0"/>
          <w:marBottom w:val="0"/>
          <w:divBdr>
            <w:top w:val="none" w:sz="0" w:space="0" w:color="auto"/>
            <w:left w:val="none" w:sz="0" w:space="0" w:color="auto"/>
            <w:bottom w:val="none" w:sz="0" w:space="0" w:color="auto"/>
            <w:right w:val="none" w:sz="0" w:space="0" w:color="auto"/>
          </w:divBdr>
        </w:div>
        <w:div w:id="1003781757">
          <w:marLeft w:val="480"/>
          <w:marRight w:val="0"/>
          <w:marTop w:val="0"/>
          <w:marBottom w:val="0"/>
          <w:divBdr>
            <w:top w:val="none" w:sz="0" w:space="0" w:color="auto"/>
            <w:left w:val="none" w:sz="0" w:space="0" w:color="auto"/>
            <w:bottom w:val="none" w:sz="0" w:space="0" w:color="auto"/>
            <w:right w:val="none" w:sz="0" w:space="0" w:color="auto"/>
          </w:divBdr>
        </w:div>
        <w:div w:id="797574227">
          <w:marLeft w:val="480"/>
          <w:marRight w:val="0"/>
          <w:marTop w:val="0"/>
          <w:marBottom w:val="0"/>
          <w:divBdr>
            <w:top w:val="none" w:sz="0" w:space="0" w:color="auto"/>
            <w:left w:val="none" w:sz="0" w:space="0" w:color="auto"/>
            <w:bottom w:val="none" w:sz="0" w:space="0" w:color="auto"/>
            <w:right w:val="none" w:sz="0" w:space="0" w:color="auto"/>
          </w:divBdr>
        </w:div>
        <w:div w:id="1520198816">
          <w:marLeft w:val="480"/>
          <w:marRight w:val="0"/>
          <w:marTop w:val="0"/>
          <w:marBottom w:val="0"/>
          <w:divBdr>
            <w:top w:val="none" w:sz="0" w:space="0" w:color="auto"/>
            <w:left w:val="none" w:sz="0" w:space="0" w:color="auto"/>
            <w:bottom w:val="none" w:sz="0" w:space="0" w:color="auto"/>
            <w:right w:val="none" w:sz="0" w:space="0" w:color="auto"/>
          </w:divBdr>
        </w:div>
        <w:div w:id="2016686252">
          <w:marLeft w:val="480"/>
          <w:marRight w:val="0"/>
          <w:marTop w:val="0"/>
          <w:marBottom w:val="0"/>
          <w:divBdr>
            <w:top w:val="none" w:sz="0" w:space="0" w:color="auto"/>
            <w:left w:val="none" w:sz="0" w:space="0" w:color="auto"/>
            <w:bottom w:val="none" w:sz="0" w:space="0" w:color="auto"/>
            <w:right w:val="none" w:sz="0" w:space="0" w:color="auto"/>
          </w:divBdr>
        </w:div>
        <w:div w:id="1561868757">
          <w:marLeft w:val="480"/>
          <w:marRight w:val="0"/>
          <w:marTop w:val="0"/>
          <w:marBottom w:val="0"/>
          <w:divBdr>
            <w:top w:val="none" w:sz="0" w:space="0" w:color="auto"/>
            <w:left w:val="none" w:sz="0" w:space="0" w:color="auto"/>
            <w:bottom w:val="none" w:sz="0" w:space="0" w:color="auto"/>
            <w:right w:val="none" w:sz="0" w:space="0" w:color="auto"/>
          </w:divBdr>
        </w:div>
        <w:div w:id="1090658485">
          <w:marLeft w:val="480"/>
          <w:marRight w:val="0"/>
          <w:marTop w:val="0"/>
          <w:marBottom w:val="0"/>
          <w:divBdr>
            <w:top w:val="none" w:sz="0" w:space="0" w:color="auto"/>
            <w:left w:val="none" w:sz="0" w:space="0" w:color="auto"/>
            <w:bottom w:val="none" w:sz="0" w:space="0" w:color="auto"/>
            <w:right w:val="none" w:sz="0" w:space="0" w:color="auto"/>
          </w:divBdr>
        </w:div>
        <w:div w:id="1449424084">
          <w:marLeft w:val="480"/>
          <w:marRight w:val="0"/>
          <w:marTop w:val="0"/>
          <w:marBottom w:val="0"/>
          <w:divBdr>
            <w:top w:val="none" w:sz="0" w:space="0" w:color="auto"/>
            <w:left w:val="none" w:sz="0" w:space="0" w:color="auto"/>
            <w:bottom w:val="none" w:sz="0" w:space="0" w:color="auto"/>
            <w:right w:val="none" w:sz="0" w:space="0" w:color="auto"/>
          </w:divBdr>
        </w:div>
        <w:div w:id="436750844">
          <w:marLeft w:val="480"/>
          <w:marRight w:val="0"/>
          <w:marTop w:val="0"/>
          <w:marBottom w:val="0"/>
          <w:divBdr>
            <w:top w:val="none" w:sz="0" w:space="0" w:color="auto"/>
            <w:left w:val="none" w:sz="0" w:space="0" w:color="auto"/>
            <w:bottom w:val="none" w:sz="0" w:space="0" w:color="auto"/>
            <w:right w:val="none" w:sz="0" w:space="0" w:color="auto"/>
          </w:divBdr>
        </w:div>
        <w:div w:id="1439520068">
          <w:marLeft w:val="480"/>
          <w:marRight w:val="0"/>
          <w:marTop w:val="0"/>
          <w:marBottom w:val="0"/>
          <w:divBdr>
            <w:top w:val="none" w:sz="0" w:space="0" w:color="auto"/>
            <w:left w:val="none" w:sz="0" w:space="0" w:color="auto"/>
            <w:bottom w:val="none" w:sz="0" w:space="0" w:color="auto"/>
            <w:right w:val="none" w:sz="0" w:space="0" w:color="auto"/>
          </w:divBdr>
        </w:div>
        <w:div w:id="898978709">
          <w:marLeft w:val="480"/>
          <w:marRight w:val="0"/>
          <w:marTop w:val="0"/>
          <w:marBottom w:val="0"/>
          <w:divBdr>
            <w:top w:val="none" w:sz="0" w:space="0" w:color="auto"/>
            <w:left w:val="none" w:sz="0" w:space="0" w:color="auto"/>
            <w:bottom w:val="none" w:sz="0" w:space="0" w:color="auto"/>
            <w:right w:val="none" w:sz="0" w:space="0" w:color="auto"/>
          </w:divBdr>
        </w:div>
        <w:div w:id="304940008">
          <w:marLeft w:val="480"/>
          <w:marRight w:val="0"/>
          <w:marTop w:val="0"/>
          <w:marBottom w:val="0"/>
          <w:divBdr>
            <w:top w:val="none" w:sz="0" w:space="0" w:color="auto"/>
            <w:left w:val="none" w:sz="0" w:space="0" w:color="auto"/>
            <w:bottom w:val="none" w:sz="0" w:space="0" w:color="auto"/>
            <w:right w:val="none" w:sz="0" w:space="0" w:color="auto"/>
          </w:divBdr>
        </w:div>
        <w:div w:id="1773234876">
          <w:marLeft w:val="480"/>
          <w:marRight w:val="0"/>
          <w:marTop w:val="0"/>
          <w:marBottom w:val="0"/>
          <w:divBdr>
            <w:top w:val="none" w:sz="0" w:space="0" w:color="auto"/>
            <w:left w:val="none" w:sz="0" w:space="0" w:color="auto"/>
            <w:bottom w:val="none" w:sz="0" w:space="0" w:color="auto"/>
            <w:right w:val="none" w:sz="0" w:space="0" w:color="auto"/>
          </w:divBdr>
        </w:div>
        <w:div w:id="1501967187">
          <w:marLeft w:val="480"/>
          <w:marRight w:val="0"/>
          <w:marTop w:val="0"/>
          <w:marBottom w:val="0"/>
          <w:divBdr>
            <w:top w:val="none" w:sz="0" w:space="0" w:color="auto"/>
            <w:left w:val="none" w:sz="0" w:space="0" w:color="auto"/>
            <w:bottom w:val="none" w:sz="0" w:space="0" w:color="auto"/>
            <w:right w:val="none" w:sz="0" w:space="0" w:color="auto"/>
          </w:divBdr>
        </w:div>
        <w:div w:id="334309187">
          <w:marLeft w:val="480"/>
          <w:marRight w:val="0"/>
          <w:marTop w:val="0"/>
          <w:marBottom w:val="0"/>
          <w:divBdr>
            <w:top w:val="none" w:sz="0" w:space="0" w:color="auto"/>
            <w:left w:val="none" w:sz="0" w:space="0" w:color="auto"/>
            <w:bottom w:val="none" w:sz="0" w:space="0" w:color="auto"/>
            <w:right w:val="none" w:sz="0" w:space="0" w:color="auto"/>
          </w:divBdr>
        </w:div>
        <w:div w:id="1081099041">
          <w:marLeft w:val="480"/>
          <w:marRight w:val="0"/>
          <w:marTop w:val="0"/>
          <w:marBottom w:val="0"/>
          <w:divBdr>
            <w:top w:val="none" w:sz="0" w:space="0" w:color="auto"/>
            <w:left w:val="none" w:sz="0" w:space="0" w:color="auto"/>
            <w:bottom w:val="none" w:sz="0" w:space="0" w:color="auto"/>
            <w:right w:val="none" w:sz="0" w:space="0" w:color="auto"/>
          </w:divBdr>
        </w:div>
        <w:div w:id="1382629421">
          <w:marLeft w:val="480"/>
          <w:marRight w:val="0"/>
          <w:marTop w:val="0"/>
          <w:marBottom w:val="0"/>
          <w:divBdr>
            <w:top w:val="none" w:sz="0" w:space="0" w:color="auto"/>
            <w:left w:val="none" w:sz="0" w:space="0" w:color="auto"/>
            <w:bottom w:val="none" w:sz="0" w:space="0" w:color="auto"/>
            <w:right w:val="none" w:sz="0" w:space="0" w:color="auto"/>
          </w:divBdr>
        </w:div>
        <w:div w:id="272247737">
          <w:marLeft w:val="480"/>
          <w:marRight w:val="0"/>
          <w:marTop w:val="0"/>
          <w:marBottom w:val="0"/>
          <w:divBdr>
            <w:top w:val="none" w:sz="0" w:space="0" w:color="auto"/>
            <w:left w:val="none" w:sz="0" w:space="0" w:color="auto"/>
            <w:bottom w:val="none" w:sz="0" w:space="0" w:color="auto"/>
            <w:right w:val="none" w:sz="0" w:space="0" w:color="auto"/>
          </w:divBdr>
        </w:div>
        <w:div w:id="1562324746">
          <w:marLeft w:val="480"/>
          <w:marRight w:val="0"/>
          <w:marTop w:val="0"/>
          <w:marBottom w:val="0"/>
          <w:divBdr>
            <w:top w:val="none" w:sz="0" w:space="0" w:color="auto"/>
            <w:left w:val="none" w:sz="0" w:space="0" w:color="auto"/>
            <w:bottom w:val="none" w:sz="0" w:space="0" w:color="auto"/>
            <w:right w:val="none" w:sz="0" w:space="0" w:color="auto"/>
          </w:divBdr>
        </w:div>
        <w:div w:id="609362906">
          <w:marLeft w:val="480"/>
          <w:marRight w:val="0"/>
          <w:marTop w:val="0"/>
          <w:marBottom w:val="0"/>
          <w:divBdr>
            <w:top w:val="none" w:sz="0" w:space="0" w:color="auto"/>
            <w:left w:val="none" w:sz="0" w:space="0" w:color="auto"/>
            <w:bottom w:val="none" w:sz="0" w:space="0" w:color="auto"/>
            <w:right w:val="none" w:sz="0" w:space="0" w:color="auto"/>
          </w:divBdr>
        </w:div>
        <w:div w:id="123354754">
          <w:marLeft w:val="480"/>
          <w:marRight w:val="0"/>
          <w:marTop w:val="0"/>
          <w:marBottom w:val="0"/>
          <w:divBdr>
            <w:top w:val="none" w:sz="0" w:space="0" w:color="auto"/>
            <w:left w:val="none" w:sz="0" w:space="0" w:color="auto"/>
            <w:bottom w:val="none" w:sz="0" w:space="0" w:color="auto"/>
            <w:right w:val="none" w:sz="0" w:space="0" w:color="auto"/>
          </w:divBdr>
        </w:div>
        <w:div w:id="692534267">
          <w:marLeft w:val="480"/>
          <w:marRight w:val="0"/>
          <w:marTop w:val="0"/>
          <w:marBottom w:val="0"/>
          <w:divBdr>
            <w:top w:val="none" w:sz="0" w:space="0" w:color="auto"/>
            <w:left w:val="none" w:sz="0" w:space="0" w:color="auto"/>
            <w:bottom w:val="none" w:sz="0" w:space="0" w:color="auto"/>
            <w:right w:val="none" w:sz="0" w:space="0" w:color="auto"/>
          </w:divBdr>
        </w:div>
        <w:div w:id="844518880">
          <w:marLeft w:val="480"/>
          <w:marRight w:val="0"/>
          <w:marTop w:val="0"/>
          <w:marBottom w:val="0"/>
          <w:divBdr>
            <w:top w:val="none" w:sz="0" w:space="0" w:color="auto"/>
            <w:left w:val="none" w:sz="0" w:space="0" w:color="auto"/>
            <w:bottom w:val="none" w:sz="0" w:space="0" w:color="auto"/>
            <w:right w:val="none" w:sz="0" w:space="0" w:color="auto"/>
          </w:divBdr>
        </w:div>
        <w:div w:id="166292612">
          <w:marLeft w:val="480"/>
          <w:marRight w:val="0"/>
          <w:marTop w:val="0"/>
          <w:marBottom w:val="0"/>
          <w:divBdr>
            <w:top w:val="none" w:sz="0" w:space="0" w:color="auto"/>
            <w:left w:val="none" w:sz="0" w:space="0" w:color="auto"/>
            <w:bottom w:val="none" w:sz="0" w:space="0" w:color="auto"/>
            <w:right w:val="none" w:sz="0" w:space="0" w:color="auto"/>
          </w:divBdr>
        </w:div>
        <w:div w:id="431362148">
          <w:marLeft w:val="480"/>
          <w:marRight w:val="0"/>
          <w:marTop w:val="0"/>
          <w:marBottom w:val="0"/>
          <w:divBdr>
            <w:top w:val="none" w:sz="0" w:space="0" w:color="auto"/>
            <w:left w:val="none" w:sz="0" w:space="0" w:color="auto"/>
            <w:bottom w:val="none" w:sz="0" w:space="0" w:color="auto"/>
            <w:right w:val="none" w:sz="0" w:space="0" w:color="auto"/>
          </w:divBdr>
        </w:div>
        <w:div w:id="1272516259">
          <w:marLeft w:val="480"/>
          <w:marRight w:val="0"/>
          <w:marTop w:val="0"/>
          <w:marBottom w:val="0"/>
          <w:divBdr>
            <w:top w:val="none" w:sz="0" w:space="0" w:color="auto"/>
            <w:left w:val="none" w:sz="0" w:space="0" w:color="auto"/>
            <w:bottom w:val="none" w:sz="0" w:space="0" w:color="auto"/>
            <w:right w:val="none" w:sz="0" w:space="0" w:color="auto"/>
          </w:divBdr>
        </w:div>
        <w:div w:id="446235560">
          <w:marLeft w:val="480"/>
          <w:marRight w:val="0"/>
          <w:marTop w:val="0"/>
          <w:marBottom w:val="0"/>
          <w:divBdr>
            <w:top w:val="none" w:sz="0" w:space="0" w:color="auto"/>
            <w:left w:val="none" w:sz="0" w:space="0" w:color="auto"/>
            <w:bottom w:val="none" w:sz="0" w:space="0" w:color="auto"/>
            <w:right w:val="none" w:sz="0" w:space="0" w:color="auto"/>
          </w:divBdr>
        </w:div>
        <w:div w:id="1139229009">
          <w:marLeft w:val="480"/>
          <w:marRight w:val="0"/>
          <w:marTop w:val="0"/>
          <w:marBottom w:val="0"/>
          <w:divBdr>
            <w:top w:val="none" w:sz="0" w:space="0" w:color="auto"/>
            <w:left w:val="none" w:sz="0" w:space="0" w:color="auto"/>
            <w:bottom w:val="none" w:sz="0" w:space="0" w:color="auto"/>
            <w:right w:val="none" w:sz="0" w:space="0" w:color="auto"/>
          </w:divBdr>
        </w:div>
        <w:div w:id="1530220567">
          <w:marLeft w:val="480"/>
          <w:marRight w:val="0"/>
          <w:marTop w:val="0"/>
          <w:marBottom w:val="0"/>
          <w:divBdr>
            <w:top w:val="none" w:sz="0" w:space="0" w:color="auto"/>
            <w:left w:val="none" w:sz="0" w:space="0" w:color="auto"/>
            <w:bottom w:val="none" w:sz="0" w:space="0" w:color="auto"/>
            <w:right w:val="none" w:sz="0" w:space="0" w:color="auto"/>
          </w:divBdr>
        </w:div>
        <w:div w:id="626354878">
          <w:marLeft w:val="480"/>
          <w:marRight w:val="0"/>
          <w:marTop w:val="0"/>
          <w:marBottom w:val="0"/>
          <w:divBdr>
            <w:top w:val="none" w:sz="0" w:space="0" w:color="auto"/>
            <w:left w:val="none" w:sz="0" w:space="0" w:color="auto"/>
            <w:bottom w:val="none" w:sz="0" w:space="0" w:color="auto"/>
            <w:right w:val="none" w:sz="0" w:space="0" w:color="auto"/>
          </w:divBdr>
        </w:div>
        <w:div w:id="802848545">
          <w:marLeft w:val="480"/>
          <w:marRight w:val="0"/>
          <w:marTop w:val="0"/>
          <w:marBottom w:val="0"/>
          <w:divBdr>
            <w:top w:val="none" w:sz="0" w:space="0" w:color="auto"/>
            <w:left w:val="none" w:sz="0" w:space="0" w:color="auto"/>
            <w:bottom w:val="none" w:sz="0" w:space="0" w:color="auto"/>
            <w:right w:val="none" w:sz="0" w:space="0" w:color="auto"/>
          </w:divBdr>
        </w:div>
        <w:div w:id="1089347190">
          <w:marLeft w:val="480"/>
          <w:marRight w:val="0"/>
          <w:marTop w:val="0"/>
          <w:marBottom w:val="0"/>
          <w:divBdr>
            <w:top w:val="none" w:sz="0" w:space="0" w:color="auto"/>
            <w:left w:val="none" w:sz="0" w:space="0" w:color="auto"/>
            <w:bottom w:val="none" w:sz="0" w:space="0" w:color="auto"/>
            <w:right w:val="none" w:sz="0" w:space="0" w:color="auto"/>
          </w:divBdr>
        </w:div>
        <w:div w:id="425658171">
          <w:marLeft w:val="480"/>
          <w:marRight w:val="0"/>
          <w:marTop w:val="0"/>
          <w:marBottom w:val="0"/>
          <w:divBdr>
            <w:top w:val="none" w:sz="0" w:space="0" w:color="auto"/>
            <w:left w:val="none" w:sz="0" w:space="0" w:color="auto"/>
            <w:bottom w:val="none" w:sz="0" w:space="0" w:color="auto"/>
            <w:right w:val="none" w:sz="0" w:space="0" w:color="auto"/>
          </w:divBdr>
        </w:div>
      </w:divsChild>
    </w:div>
    <w:div w:id="1772623098">
      <w:bodyDiv w:val="1"/>
      <w:marLeft w:val="0"/>
      <w:marRight w:val="0"/>
      <w:marTop w:val="0"/>
      <w:marBottom w:val="0"/>
      <w:divBdr>
        <w:top w:val="none" w:sz="0" w:space="0" w:color="auto"/>
        <w:left w:val="none" w:sz="0" w:space="0" w:color="auto"/>
        <w:bottom w:val="none" w:sz="0" w:space="0" w:color="auto"/>
        <w:right w:val="none" w:sz="0" w:space="0" w:color="auto"/>
      </w:divBdr>
    </w:div>
    <w:div w:id="1773435101">
      <w:bodyDiv w:val="1"/>
      <w:marLeft w:val="0"/>
      <w:marRight w:val="0"/>
      <w:marTop w:val="0"/>
      <w:marBottom w:val="0"/>
      <w:divBdr>
        <w:top w:val="none" w:sz="0" w:space="0" w:color="auto"/>
        <w:left w:val="none" w:sz="0" w:space="0" w:color="auto"/>
        <w:bottom w:val="none" w:sz="0" w:space="0" w:color="auto"/>
        <w:right w:val="none" w:sz="0" w:space="0" w:color="auto"/>
      </w:divBdr>
    </w:div>
    <w:div w:id="1776484721">
      <w:bodyDiv w:val="1"/>
      <w:marLeft w:val="0"/>
      <w:marRight w:val="0"/>
      <w:marTop w:val="0"/>
      <w:marBottom w:val="0"/>
      <w:divBdr>
        <w:top w:val="none" w:sz="0" w:space="0" w:color="auto"/>
        <w:left w:val="none" w:sz="0" w:space="0" w:color="auto"/>
        <w:bottom w:val="none" w:sz="0" w:space="0" w:color="auto"/>
        <w:right w:val="none" w:sz="0" w:space="0" w:color="auto"/>
      </w:divBdr>
      <w:divsChild>
        <w:div w:id="67650713">
          <w:marLeft w:val="480"/>
          <w:marRight w:val="0"/>
          <w:marTop w:val="0"/>
          <w:marBottom w:val="0"/>
          <w:divBdr>
            <w:top w:val="none" w:sz="0" w:space="0" w:color="auto"/>
            <w:left w:val="none" w:sz="0" w:space="0" w:color="auto"/>
            <w:bottom w:val="none" w:sz="0" w:space="0" w:color="auto"/>
            <w:right w:val="none" w:sz="0" w:space="0" w:color="auto"/>
          </w:divBdr>
        </w:div>
        <w:div w:id="1150681702">
          <w:marLeft w:val="480"/>
          <w:marRight w:val="0"/>
          <w:marTop w:val="0"/>
          <w:marBottom w:val="0"/>
          <w:divBdr>
            <w:top w:val="none" w:sz="0" w:space="0" w:color="auto"/>
            <w:left w:val="none" w:sz="0" w:space="0" w:color="auto"/>
            <w:bottom w:val="none" w:sz="0" w:space="0" w:color="auto"/>
            <w:right w:val="none" w:sz="0" w:space="0" w:color="auto"/>
          </w:divBdr>
        </w:div>
        <w:div w:id="217741387">
          <w:marLeft w:val="480"/>
          <w:marRight w:val="0"/>
          <w:marTop w:val="0"/>
          <w:marBottom w:val="0"/>
          <w:divBdr>
            <w:top w:val="none" w:sz="0" w:space="0" w:color="auto"/>
            <w:left w:val="none" w:sz="0" w:space="0" w:color="auto"/>
            <w:bottom w:val="none" w:sz="0" w:space="0" w:color="auto"/>
            <w:right w:val="none" w:sz="0" w:space="0" w:color="auto"/>
          </w:divBdr>
        </w:div>
        <w:div w:id="1889413053">
          <w:marLeft w:val="480"/>
          <w:marRight w:val="0"/>
          <w:marTop w:val="0"/>
          <w:marBottom w:val="0"/>
          <w:divBdr>
            <w:top w:val="none" w:sz="0" w:space="0" w:color="auto"/>
            <w:left w:val="none" w:sz="0" w:space="0" w:color="auto"/>
            <w:bottom w:val="none" w:sz="0" w:space="0" w:color="auto"/>
            <w:right w:val="none" w:sz="0" w:space="0" w:color="auto"/>
          </w:divBdr>
        </w:div>
        <w:div w:id="2140147598">
          <w:marLeft w:val="480"/>
          <w:marRight w:val="0"/>
          <w:marTop w:val="0"/>
          <w:marBottom w:val="0"/>
          <w:divBdr>
            <w:top w:val="none" w:sz="0" w:space="0" w:color="auto"/>
            <w:left w:val="none" w:sz="0" w:space="0" w:color="auto"/>
            <w:bottom w:val="none" w:sz="0" w:space="0" w:color="auto"/>
            <w:right w:val="none" w:sz="0" w:space="0" w:color="auto"/>
          </w:divBdr>
        </w:div>
        <w:div w:id="1480197016">
          <w:marLeft w:val="480"/>
          <w:marRight w:val="0"/>
          <w:marTop w:val="0"/>
          <w:marBottom w:val="0"/>
          <w:divBdr>
            <w:top w:val="none" w:sz="0" w:space="0" w:color="auto"/>
            <w:left w:val="none" w:sz="0" w:space="0" w:color="auto"/>
            <w:bottom w:val="none" w:sz="0" w:space="0" w:color="auto"/>
            <w:right w:val="none" w:sz="0" w:space="0" w:color="auto"/>
          </w:divBdr>
        </w:div>
        <w:div w:id="1662736594">
          <w:marLeft w:val="480"/>
          <w:marRight w:val="0"/>
          <w:marTop w:val="0"/>
          <w:marBottom w:val="0"/>
          <w:divBdr>
            <w:top w:val="none" w:sz="0" w:space="0" w:color="auto"/>
            <w:left w:val="none" w:sz="0" w:space="0" w:color="auto"/>
            <w:bottom w:val="none" w:sz="0" w:space="0" w:color="auto"/>
            <w:right w:val="none" w:sz="0" w:space="0" w:color="auto"/>
          </w:divBdr>
        </w:div>
        <w:div w:id="195123529">
          <w:marLeft w:val="480"/>
          <w:marRight w:val="0"/>
          <w:marTop w:val="0"/>
          <w:marBottom w:val="0"/>
          <w:divBdr>
            <w:top w:val="none" w:sz="0" w:space="0" w:color="auto"/>
            <w:left w:val="none" w:sz="0" w:space="0" w:color="auto"/>
            <w:bottom w:val="none" w:sz="0" w:space="0" w:color="auto"/>
            <w:right w:val="none" w:sz="0" w:space="0" w:color="auto"/>
          </w:divBdr>
        </w:div>
        <w:div w:id="1623924023">
          <w:marLeft w:val="480"/>
          <w:marRight w:val="0"/>
          <w:marTop w:val="0"/>
          <w:marBottom w:val="0"/>
          <w:divBdr>
            <w:top w:val="none" w:sz="0" w:space="0" w:color="auto"/>
            <w:left w:val="none" w:sz="0" w:space="0" w:color="auto"/>
            <w:bottom w:val="none" w:sz="0" w:space="0" w:color="auto"/>
            <w:right w:val="none" w:sz="0" w:space="0" w:color="auto"/>
          </w:divBdr>
        </w:div>
        <w:div w:id="1665744790">
          <w:marLeft w:val="480"/>
          <w:marRight w:val="0"/>
          <w:marTop w:val="0"/>
          <w:marBottom w:val="0"/>
          <w:divBdr>
            <w:top w:val="none" w:sz="0" w:space="0" w:color="auto"/>
            <w:left w:val="none" w:sz="0" w:space="0" w:color="auto"/>
            <w:bottom w:val="none" w:sz="0" w:space="0" w:color="auto"/>
            <w:right w:val="none" w:sz="0" w:space="0" w:color="auto"/>
          </w:divBdr>
        </w:div>
        <w:div w:id="1908569067">
          <w:marLeft w:val="480"/>
          <w:marRight w:val="0"/>
          <w:marTop w:val="0"/>
          <w:marBottom w:val="0"/>
          <w:divBdr>
            <w:top w:val="none" w:sz="0" w:space="0" w:color="auto"/>
            <w:left w:val="none" w:sz="0" w:space="0" w:color="auto"/>
            <w:bottom w:val="none" w:sz="0" w:space="0" w:color="auto"/>
            <w:right w:val="none" w:sz="0" w:space="0" w:color="auto"/>
          </w:divBdr>
        </w:div>
        <w:div w:id="963584344">
          <w:marLeft w:val="480"/>
          <w:marRight w:val="0"/>
          <w:marTop w:val="0"/>
          <w:marBottom w:val="0"/>
          <w:divBdr>
            <w:top w:val="none" w:sz="0" w:space="0" w:color="auto"/>
            <w:left w:val="none" w:sz="0" w:space="0" w:color="auto"/>
            <w:bottom w:val="none" w:sz="0" w:space="0" w:color="auto"/>
            <w:right w:val="none" w:sz="0" w:space="0" w:color="auto"/>
          </w:divBdr>
        </w:div>
        <w:div w:id="866142407">
          <w:marLeft w:val="480"/>
          <w:marRight w:val="0"/>
          <w:marTop w:val="0"/>
          <w:marBottom w:val="0"/>
          <w:divBdr>
            <w:top w:val="none" w:sz="0" w:space="0" w:color="auto"/>
            <w:left w:val="none" w:sz="0" w:space="0" w:color="auto"/>
            <w:bottom w:val="none" w:sz="0" w:space="0" w:color="auto"/>
            <w:right w:val="none" w:sz="0" w:space="0" w:color="auto"/>
          </w:divBdr>
        </w:div>
        <w:div w:id="134643260">
          <w:marLeft w:val="480"/>
          <w:marRight w:val="0"/>
          <w:marTop w:val="0"/>
          <w:marBottom w:val="0"/>
          <w:divBdr>
            <w:top w:val="none" w:sz="0" w:space="0" w:color="auto"/>
            <w:left w:val="none" w:sz="0" w:space="0" w:color="auto"/>
            <w:bottom w:val="none" w:sz="0" w:space="0" w:color="auto"/>
            <w:right w:val="none" w:sz="0" w:space="0" w:color="auto"/>
          </w:divBdr>
        </w:div>
        <w:div w:id="2033260501">
          <w:marLeft w:val="480"/>
          <w:marRight w:val="0"/>
          <w:marTop w:val="0"/>
          <w:marBottom w:val="0"/>
          <w:divBdr>
            <w:top w:val="none" w:sz="0" w:space="0" w:color="auto"/>
            <w:left w:val="none" w:sz="0" w:space="0" w:color="auto"/>
            <w:bottom w:val="none" w:sz="0" w:space="0" w:color="auto"/>
            <w:right w:val="none" w:sz="0" w:space="0" w:color="auto"/>
          </w:divBdr>
        </w:div>
        <w:div w:id="1291786524">
          <w:marLeft w:val="480"/>
          <w:marRight w:val="0"/>
          <w:marTop w:val="0"/>
          <w:marBottom w:val="0"/>
          <w:divBdr>
            <w:top w:val="none" w:sz="0" w:space="0" w:color="auto"/>
            <w:left w:val="none" w:sz="0" w:space="0" w:color="auto"/>
            <w:bottom w:val="none" w:sz="0" w:space="0" w:color="auto"/>
            <w:right w:val="none" w:sz="0" w:space="0" w:color="auto"/>
          </w:divBdr>
        </w:div>
        <w:div w:id="1545404453">
          <w:marLeft w:val="480"/>
          <w:marRight w:val="0"/>
          <w:marTop w:val="0"/>
          <w:marBottom w:val="0"/>
          <w:divBdr>
            <w:top w:val="none" w:sz="0" w:space="0" w:color="auto"/>
            <w:left w:val="none" w:sz="0" w:space="0" w:color="auto"/>
            <w:bottom w:val="none" w:sz="0" w:space="0" w:color="auto"/>
            <w:right w:val="none" w:sz="0" w:space="0" w:color="auto"/>
          </w:divBdr>
        </w:div>
        <w:div w:id="552273971">
          <w:marLeft w:val="480"/>
          <w:marRight w:val="0"/>
          <w:marTop w:val="0"/>
          <w:marBottom w:val="0"/>
          <w:divBdr>
            <w:top w:val="none" w:sz="0" w:space="0" w:color="auto"/>
            <w:left w:val="none" w:sz="0" w:space="0" w:color="auto"/>
            <w:bottom w:val="none" w:sz="0" w:space="0" w:color="auto"/>
            <w:right w:val="none" w:sz="0" w:space="0" w:color="auto"/>
          </w:divBdr>
        </w:div>
        <w:div w:id="424883155">
          <w:marLeft w:val="480"/>
          <w:marRight w:val="0"/>
          <w:marTop w:val="0"/>
          <w:marBottom w:val="0"/>
          <w:divBdr>
            <w:top w:val="none" w:sz="0" w:space="0" w:color="auto"/>
            <w:left w:val="none" w:sz="0" w:space="0" w:color="auto"/>
            <w:bottom w:val="none" w:sz="0" w:space="0" w:color="auto"/>
            <w:right w:val="none" w:sz="0" w:space="0" w:color="auto"/>
          </w:divBdr>
        </w:div>
        <w:div w:id="851917670">
          <w:marLeft w:val="480"/>
          <w:marRight w:val="0"/>
          <w:marTop w:val="0"/>
          <w:marBottom w:val="0"/>
          <w:divBdr>
            <w:top w:val="none" w:sz="0" w:space="0" w:color="auto"/>
            <w:left w:val="none" w:sz="0" w:space="0" w:color="auto"/>
            <w:bottom w:val="none" w:sz="0" w:space="0" w:color="auto"/>
            <w:right w:val="none" w:sz="0" w:space="0" w:color="auto"/>
          </w:divBdr>
        </w:div>
        <w:div w:id="1178041345">
          <w:marLeft w:val="480"/>
          <w:marRight w:val="0"/>
          <w:marTop w:val="0"/>
          <w:marBottom w:val="0"/>
          <w:divBdr>
            <w:top w:val="none" w:sz="0" w:space="0" w:color="auto"/>
            <w:left w:val="none" w:sz="0" w:space="0" w:color="auto"/>
            <w:bottom w:val="none" w:sz="0" w:space="0" w:color="auto"/>
            <w:right w:val="none" w:sz="0" w:space="0" w:color="auto"/>
          </w:divBdr>
        </w:div>
        <w:div w:id="1468737947">
          <w:marLeft w:val="480"/>
          <w:marRight w:val="0"/>
          <w:marTop w:val="0"/>
          <w:marBottom w:val="0"/>
          <w:divBdr>
            <w:top w:val="none" w:sz="0" w:space="0" w:color="auto"/>
            <w:left w:val="none" w:sz="0" w:space="0" w:color="auto"/>
            <w:bottom w:val="none" w:sz="0" w:space="0" w:color="auto"/>
            <w:right w:val="none" w:sz="0" w:space="0" w:color="auto"/>
          </w:divBdr>
        </w:div>
        <w:div w:id="792409207">
          <w:marLeft w:val="480"/>
          <w:marRight w:val="0"/>
          <w:marTop w:val="0"/>
          <w:marBottom w:val="0"/>
          <w:divBdr>
            <w:top w:val="none" w:sz="0" w:space="0" w:color="auto"/>
            <w:left w:val="none" w:sz="0" w:space="0" w:color="auto"/>
            <w:bottom w:val="none" w:sz="0" w:space="0" w:color="auto"/>
            <w:right w:val="none" w:sz="0" w:space="0" w:color="auto"/>
          </w:divBdr>
        </w:div>
        <w:div w:id="1404183104">
          <w:marLeft w:val="480"/>
          <w:marRight w:val="0"/>
          <w:marTop w:val="0"/>
          <w:marBottom w:val="0"/>
          <w:divBdr>
            <w:top w:val="none" w:sz="0" w:space="0" w:color="auto"/>
            <w:left w:val="none" w:sz="0" w:space="0" w:color="auto"/>
            <w:bottom w:val="none" w:sz="0" w:space="0" w:color="auto"/>
            <w:right w:val="none" w:sz="0" w:space="0" w:color="auto"/>
          </w:divBdr>
        </w:div>
        <w:div w:id="250506324">
          <w:marLeft w:val="480"/>
          <w:marRight w:val="0"/>
          <w:marTop w:val="0"/>
          <w:marBottom w:val="0"/>
          <w:divBdr>
            <w:top w:val="none" w:sz="0" w:space="0" w:color="auto"/>
            <w:left w:val="none" w:sz="0" w:space="0" w:color="auto"/>
            <w:bottom w:val="none" w:sz="0" w:space="0" w:color="auto"/>
            <w:right w:val="none" w:sz="0" w:space="0" w:color="auto"/>
          </w:divBdr>
        </w:div>
        <w:div w:id="1765104994">
          <w:marLeft w:val="480"/>
          <w:marRight w:val="0"/>
          <w:marTop w:val="0"/>
          <w:marBottom w:val="0"/>
          <w:divBdr>
            <w:top w:val="none" w:sz="0" w:space="0" w:color="auto"/>
            <w:left w:val="none" w:sz="0" w:space="0" w:color="auto"/>
            <w:bottom w:val="none" w:sz="0" w:space="0" w:color="auto"/>
            <w:right w:val="none" w:sz="0" w:space="0" w:color="auto"/>
          </w:divBdr>
        </w:div>
        <w:div w:id="468400337">
          <w:marLeft w:val="480"/>
          <w:marRight w:val="0"/>
          <w:marTop w:val="0"/>
          <w:marBottom w:val="0"/>
          <w:divBdr>
            <w:top w:val="none" w:sz="0" w:space="0" w:color="auto"/>
            <w:left w:val="none" w:sz="0" w:space="0" w:color="auto"/>
            <w:bottom w:val="none" w:sz="0" w:space="0" w:color="auto"/>
            <w:right w:val="none" w:sz="0" w:space="0" w:color="auto"/>
          </w:divBdr>
        </w:div>
        <w:div w:id="822085070">
          <w:marLeft w:val="480"/>
          <w:marRight w:val="0"/>
          <w:marTop w:val="0"/>
          <w:marBottom w:val="0"/>
          <w:divBdr>
            <w:top w:val="none" w:sz="0" w:space="0" w:color="auto"/>
            <w:left w:val="none" w:sz="0" w:space="0" w:color="auto"/>
            <w:bottom w:val="none" w:sz="0" w:space="0" w:color="auto"/>
            <w:right w:val="none" w:sz="0" w:space="0" w:color="auto"/>
          </w:divBdr>
        </w:div>
        <w:div w:id="1185093812">
          <w:marLeft w:val="480"/>
          <w:marRight w:val="0"/>
          <w:marTop w:val="0"/>
          <w:marBottom w:val="0"/>
          <w:divBdr>
            <w:top w:val="none" w:sz="0" w:space="0" w:color="auto"/>
            <w:left w:val="none" w:sz="0" w:space="0" w:color="auto"/>
            <w:bottom w:val="none" w:sz="0" w:space="0" w:color="auto"/>
            <w:right w:val="none" w:sz="0" w:space="0" w:color="auto"/>
          </w:divBdr>
        </w:div>
        <w:div w:id="1006633721">
          <w:marLeft w:val="480"/>
          <w:marRight w:val="0"/>
          <w:marTop w:val="0"/>
          <w:marBottom w:val="0"/>
          <w:divBdr>
            <w:top w:val="none" w:sz="0" w:space="0" w:color="auto"/>
            <w:left w:val="none" w:sz="0" w:space="0" w:color="auto"/>
            <w:bottom w:val="none" w:sz="0" w:space="0" w:color="auto"/>
            <w:right w:val="none" w:sz="0" w:space="0" w:color="auto"/>
          </w:divBdr>
        </w:div>
        <w:div w:id="272712134">
          <w:marLeft w:val="480"/>
          <w:marRight w:val="0"/>
          <w:marTop w:val="0"/>
          <w:marBottom w:val="0"/>
          <w:divBdr>
            <w:top w:val="none" w:sz="0" w:space="0" w:color="auto"/>
            <w:left w:val="none" w:sz="0" w:space="0" w:color="auto"/>
            <w:bottom w:val="none" w:sz="0" w:space="0" w:color="auto"/>
            <w:right w:val="none" w:sz="0" w:space="0" w:color="auto"/>
          </w:divBdr>
        </w:div>
        <w:div w:id="1515614481">
          <w:marLeft w:val="480"/>
          <w:marRight w:val="0"/>
          <w:marTop w:val="0"/>
          <w:marBottom w:val="0"/>
          <w:divBdr>
            <w:top w:val="none" w:sz="0" w:space="0" w:color="auto"/>
            <w:left w:val="none" w:sz="0" w:space="0" w:color="auto"/>
            <w:bottom w:val="none" w:sz="0" w:space="0" w:color="auto"/>
            <w:right w:val="none" w:sz="0" w:space="0" w:color="auto"/>
          </w:divBdr>
        </w:div>
        <w:div w:id="1314484709">
          <w:marLeft w:val="480"/>
          <w:marRight w:val="0"/>
          <w:marTop w:val="0"/>
          <w:marBottom w:val="0"/>
          <w:divBdr>
            <w:top w:val="none" w:sz="0" w:space="0" w:color="auto"/>
            <w:left w:val="none" w:sz="0" w:space="0" w:color="auto"/>
            <w:bottom w:val="none" w:sz="0" w:space="0" w:color="auto"/>
            <w:right w:val="none" w:sz="0" w:space="0" w:color="auto"/>
          </w:divBdr>
        </w:div>
        <w:div w:id="28075006">
          <w:marLeft w:val="480"/>
          <w:marRight w:val="0"/>
          <w:marTop w:val="0"/>
          <w:marBottom w:val="0"/>
          <w:divBdr>
            <w:top w:val="none" w:sz="0" w:space="0" w:color="auto"/>
            <w:left w:val="none" w:sz="0" w:space="0" w:color="auto"/>
            <w:bottom w:val="none" w:sz="0" w:space="0" w:color="auto"/>
            <w:right w:val="none" w:sz="0" w:space="0" w:color="auto"/>
          </w:divBdr>
        </w:div>
        <w:div w:id="965038478">
          <w:marLeft w:val="480"/>
          <w:marRight w:val="0"/>
          <w:marTop w:val="0"/>
          <w:marBottom w:val="0"/>
          <w:divBdr>
            <w:top w:val="none" w:sz="0" w:space="0" w:color="auto"/>
            <w:left w:val="none" w:sz="0" w:space="0" w:color="auto"/>
            <w:bottom w:val="none" w:sz="0" w:space="0" w:color="auto"/>
            <w:right w:val="none" w:sz="0" w:space="0" w:color="auto"/>
          </w:divBdr>
        </w:div>
        <w:div w:id="1338774923">
          <w:marLeft w:val="480"/>
          <w:marRight w:val="0"/>
          <w:marTop w:val="0"/>
          <w:marBottom w:val="0"/>
          <w:divBdr>
            <w:top w:val="none" w:sz="0" w:space="0" w:color="auto"/>
            <w:left w:val="none" w:sz="0" w:space="0" w:color="auto"/>
            <w:bottom w:val="none" w:sz="0" w:space="0" w:color="auto"/>
            <w:right w:val="none" w:sz="0" w:space="0" w:color="auto"/>
          </w:divBdr>
        </w:div>
        <w:div w:id="2068069792">
          <w:marLeft w:val="480"/>
          <w:marRight w:val="0"/>
          <w:marTop w:val="0"/>
          <w:marBottom w:val="0"/>
          <w:divBdr>
            <w:top w:val="none" w:sz="0" w:space="0" w:color="auto"/>
            <w:left w:val="none" w:sz="0" w:space="0" w:color="auto"/>
            <w:bottom w:val="none" w:sz="0" w:space="0" w:color="auto"/>
            <w:right w:val="none" w:sz="0" w:space="0" w:color="auto"/>
          </w:divBdr>
        </w:div>
        <w:div w:id="770777374">
          <w:marLeft w:val="480"/>
          <w:marRight w:val="0"/>
          <w:marTop w:val="0"/>
          <w:marBottom w:val="0"/>
          <w:divBdr>
            <w:top w:val="none" w:sz="0" w:space="0" w:color="auto"/>
            <w:left w:val="none" w:sz="0" w:space="0" w:color="auto"/>
            <w:bottom w:val="none" w:sz="0" w:space="0" w:color="auto"/>
            <w:right w:val="none" w:sz="0" w:space="0" w:color="auto"/>
          </w:divBdr>
        </w:div>
        <w:div w:id="160629191">
          <w:marLeft w:val="480"/>
          <w:marRight w:val="0"/>
          <w:marTop w:val="0"/>
          <w:marBottom w:val="0"/>
          <w:divBdr>
            <w:top w:val="none" w:sz="0" w:space="0" w:color="auto"/>
            <w:left w:val="none" w:sz="0" w:space="0" w:color="auto"/>
            <w:bottom w:val="none" w:sz="0" w:space="0" w:color="auto"/>
            <w:right w:val="none" w:sz="0" w:space="0" w:color="auto"/>
          </w:divBdr>
        </w:div>
        <w:div w:id="916788531">
          <w:marLeft w:val="480"/>
          <w:marRight w:val="0"/>
          <w:marTop w:val="0"/>
          <w:marBottom w:val="0"/>
          <w:divBdr>
            <w:top w:val="none" w:sz="0" w:space="0" w:color="auto"/>
            <w:left w:val="none" w:sz="0" w:space="0" w:color="auto"/>
            <w:bottom w:val="none" w:sz="0" w:space="0" w:color="auto"/>
            <w:right w:val="none" w:sz="0" w:space="0" w:color="auto"/>
          </w:divBdr>
        </w:div>
        <w:div w:id="1149399690">
          <w:marLeft w:val="480"/>
          <w:marRight w:val="0"/>
          <w:marTop w:val="0"/>
          <w:marBottom w:val="0"/>
          <w:divBdr>
            <w:top w:val="none" w:sz="0" w:space="0" w:color="auto"/>
            <w:left w:val="none" w:sz="0" w:space="0" w:color="auto"/>
            <w:bottom w:val="none" w:sz="0" w:space="0" w:color="auto"/>
            <w:right w:val="none" w:sz="0" w:space="0" w:color="auto"/>
          </w:divBdr>
        </w:div>
        <w:div w:id="973754859">
          <w:marLeft w:val="480"/>
          <w:marRight w:val="0"/>
          <w:marTop w:val="0"/>
          <w:marBottom w:val="0"/>
          <w:divBdr>
            <w:top w:val="none" w:sz="0" w:space="0" w:color="auto"/>
            <w:left w:val="none" w:sz="0" w:space="0" w:color="auto"/>
            <w:bottom w:val="none" w:sz="0" w:space="0" w:color="auto"/>
            <w:right w:val="none" w:sz="0" w:space="0" w:color="auto"/>
          </w:divBdr>
        </w:div>
        <w:div w:id="1026365081">
          <w:marLeft w:val="480"/>
          <w:marRight w:val="0"/>
          <w:marTop w:val="0"/>
          <w:marBottom w:val="0"/>
          <w:divBdr>
            <w:top w:val="none" w:sz="0" w:space="0" w:color="auto"/>
            <w:left w:val="none" w:sz="0" w:space="0" w:color="auto"/>
            <w:bottom w:val="none" w:sz="0" w:space="0" w:color="auto"/>
            <w:right w:val="none" w:sz="0" w:space="0" w:color="auto"/>
          </w:divBdr>
        </w:div>
        <w:div w:id="2114785841">
          <w:marLeft w:val="480"/>
          <w:marRight w:val="0"/>
          <w:marTop w:val="0"/>
          <w:marBottom w:val="0"/>
          <w:divBdr>
            <w:top w:val="none" w:sz="0" w:space="0" w:color="auto"/>
            <w:left w:val="none" w:sz="0" w:space="0" w:color="auto"/>
            <w:bottom w:val="none" w:sz="0" w:space="0" w:color="auto"/>
            <w:right w:val="none" w:sz="0" w:space="0" w:color="auto"/>
          </w:divBdr>
        </w:div>
        <w:div w:id="1574268736">
          <w:marLeft w:val="480"/>
          <w:marRight w:val="0"/>
          <w:marTop w:val="0"/>
          <w:marBottom w:val="0"/>
          <w:divBdr>
            <w:top w:val="none" w:sz="0" w:space="0" w:color="auto"/>
            <w:left w:val="none" w:sz="0" w:space="0" w:color="auto"/>
            <w:bottom w:val="none" w:sz="0" w:space="0" w:color="auto"/>
            <w:right w:val="none" w:sz="0" w:space="0" w:color="auto"/>
          </w:divBdr>
        </w:div>
        <w:div w:id="288439406">
          <w:marLeft w:val="480"/>
          <w:marRight w:val="0"/>
          <w:marTop w:val="0"/>
          <w:marBottom w:val="0"/>
          <w:divBdr>
            <w:top w:val="none" w:sz="0" w:space="0" w:color="auto"/>
            <w:left w:val="none" w:sz="0" w:space="0" w:color="auto"/>
            <w:bottom w:val="none" w:sz="0" w:space="0" w:color="auto"/>
            <w:right w:val="none" w:sz="0" w:space="0" w:color="auto"/>
          </w:divBdr>
        </w:div>
        <w:div w:id="1756125332">
          <w:marLeft w:val="480"/>
          <w:marRight w:val="0"/>
          <w:marTop w:val="0"/>
          <w:marBottom w:val="0"/>
          <w:divBdr>
            <w:top w:val="none" w:sz="0" w:space="0" w:color="auto"/>
            <w:left w:val="none" w:sz="0" w:space="0" w:color="auto"/>
            <w:bottom w:val="none" w:sz="0" w:space="0" w:color="auto"/>
            <w:right w:val="none" w:sz="0" w:space="0" w:color="auto"/>
          </w:divBdr>
        </w:div>
        <w:div w:id="1347513189">
          <w:marLeft w:val="480"/>
          <w:marRight w:val="0"/>
          <w:marTop w:val="0"/>
          <w:marBottom w:val="0"/>
          <w:divBdr>
            <w:top w:val="none" w:sz="0" w:space="0" w:color="auto"/>
            <w:left w:val="none" w:sz="0" w:space="0" w:color="auto"/>
            <w:bottom w:val="none" w:sz="0" w:space="0" w:color="auto"/>
            <w:right w:val="none" w:sz="0" w:space="0" w:color="auto"/>
          </w:divBdr>
        </w:div>
        <w:div w:id="602804108">
          <w:marLeft w:val="480"/>
          <w:marRight w:val="0"/>
          <w:marTop w:val="0"/>
          <w:marBottom w:val="0"/>
          <w:divBdr>
            <w:top w:val="none" w:sz="0" w:space="0" w:color="auto"/>
            <w:left w:val="none" w:sz="0" w:space="0" w:color="auto"/>
            <w:bottom w:val="none" w:sz="0" w:space="0" w:color="auto"/>
            <w:right w:val="none" w:sz="0" w:space="0" w:color="auto"/>
          </w:divBdr>
        </w:div>
        <w:div w:id="1846479819">
          <w:marLeft w:val="480"/>
          <w:marRight w:val="0"/>
          <w:marTop w:val="0"/>
          <w:marBottom w:val="0"/>
          <w:divBdr>
            <w:top w:val="none" w:sz="0" w:space="0" w:color="auto"/>
            <w:left w:val="none" w:sz="0" w:space="0" w:color="auto"/>
            <w:bottom w:val="none" w:sz="0" w:space="0" w:color="auto"/>
            <w:right w:val="none" w:sz="0" w:space="0" w:color="auto"/>
          </w:divBdr>
        </w:div>
        <w:div w:id="1962807789">
          <w:marLeft w:val="480"/>
          <w:marRight w:val="0"/>
          <w:marTop w:val="0"/>
          <w:marBottom w:val="0"/>
          <w:divBdr>
            <w:top w:val="none" w:sz="0" w:space="0" w:color="auto"/>
            <w:left w:val="none" w:sz="0" w:space="0" w:color="auto"/>
            <w:bottom w:val="none" w:sz="0" w:space="0" w:color="auto"/>
            <w:right w:val="none" w:sz="0" w:space="0" w:color="auto"/>
          </w:divBdr>
        </w:div>
        <w:div w:id="1018973029">
          <w:marLeft w:val="480"/>
          <w:marRight w:val="0"/>
          <w:marTop w:val="0"/>
          <w:marBottom w:val="0"/>
          <w:divBdr>
            <w:top w:val="none" w:sz="0" w:space="0" w:color="auto"/>
            <w:left w:val="none" w:sz="0" w:space="0" w:color="auto"/>
            <w:bottom w:val="none" w:sz="0" w:space="0" w:color="auto"/>
            <w:right w:val="none" w:sz="0" w:space="0" w:color="auto"/>
          </w:divBdr>
        </w:div>
        <w:div w:id="182670717">
          <w:marLeft w:val="480"/>
          <w:marRight w:val="0"/>
          <w:marTop w:val="0"/>
          <w:marBottom w:val="0"/>
          <w:divBdr>
            <w:top w:val="none" w:sz="0" w:space="0" w:color="auto"/>
            <w:left w:val="none" w:sz="0" w:space="0" w:color="auto"/>
            <w:bottom w:val="none" w:sz="0" w:space="0" w:color="auto"/>
            <w:right w:val="none" w:sz="0" w:space="0" w:color="auto"/>
          </w:divBdr>
        </w:div>
        <w:div w:id="1017467028">
          <w:marLeft w:val="480"/>
          <w:marRight w:val="0"/>
          <w:marTop w:val="0"/>
          <w:marBottom w:val="0"/>
          <w:divBdr>
            <w:top w:val="none" w:sz="0" w:space="0" w:color="auto"/>
            <w:left w:val="none" w:sz="0" w:space="0" w:color="auto"/>
            <w:bottom w:val="none" w:sz="0" w:space="0" w:color="auto"/>
            <w:right w:val="none" w:sz="0" w:space="0" w:color="auto"/>
          </w:divBdr>
        </w:div>
        <w:div w:id="1539079659">
          <w:marLeft w:val="480"/>
          <w:marRight w:val="0"/>
          <w:marTop w:val="0"/>
          <w:marBottom w:val="0"/>
          <w:divBdr>
            <w:top w:val="none" w:sz="0" w:space="0" w:color="auto"/>
            <w:left w:val="none" w:sz="0" w:space="0" w:color="auto"/>
            <w:bottom w:val="none" w:sz="0" w:space="0" w:color="auto"/>
            <w:right w:val="none" w:sz="0" w:space="0" w:color="auto"/>
          </w:divBdr>
        </w:div>
        <w:div w:id="1166824686">
          <w:marLeft w:val="480"/>
          <w:marRight w:val="0"/>
          <w:marTop w:val="0"/>
          <w:marBottom w:val="0"/>
          <w:divBdr>
            <w:top w:val="none" w:sz="0" w:space="0" w:color="auto"/>
            <w:left w:val="none" w:sz="0" w:space="0" w:color="auto"/>
            <w:bottom w:val="none" w:sz="0" w:space="0" w:color="auto"/>
            <w:right w:val="none" w:sz="0" w:space="0" w:color="auto"/>
          </w:divBdr>
        </w:div>
        <w:div w:id="1402409284">
          <w:marLeft w:val="480"/>
          <w:marRight w:val="0"/>
          <w:marTop w:val="0"/>
          <w:marBottom w:val="0"/>
          <w:divBdr>
            <w:top w:val="none" w:sz="0" w:space="0" w:color="auto"/>
            <w:left w:val="none" w:sz="0" w:space="0" w:color="auto"/>
            <w:bottom w:val="none" w:sz="0" w:space="0" w:color="auto"/>
            <w:right w:val="none" w:sz="0" w:space="0" w:color="auto"/>
          </w:divBdr>
        </w:div>
        <w:div w:id="2080051618">
          <w:marLeft w:val="480"/>
          <w:marRight w:val="0"/>
          <w:marTop w:val="0"/>
          <w:marBottom w:val="0"/>
          <w:divBdr>
            <w:top w:val="none" w:sz="0" w:space="0" w:color="auto"/>
            <w:left w:val="none" w:sz="0" w:space="0" w:color="auto"/>
            <w:bottom w:val="none" w:sz="0" w:space="0" w:color="auto"/>
            <w:right w:val="none" w:sz="0" w:space="0" w:color="auto"/>
          </w:divBdr>
        </w:div>
        <w:div w:id="2016609510">
          <w:marLeft w:val="480"/>
          <w:marRight w:val="0"/>
          <w:marTop w:val="0"/>
          <w:marBottom w:val="0"/>
          <w:divBdr>
            <w:top w:val="none" w:sz="0" w:space="0" w:color="auto"/>
            <w:left w:val="none" w:sz="0" w:space="0" w:color="auto"/>
            <w:bottom w:val="none" w:sz="0" w:space="0" w:color="auto"/>
            <w:right w:val="none" w:sz="0" w:space="0" w:color="auto"/>
          </w:divBdr>
        </w:div>
        <w:div w:id="1652514401">
          <w:marLeft w:val="480"/>
          <w:marRight w:val="0"/>
          <w:marTop w:val="0"/>
          <w:marBottom w:val="0"/>
          <w:divBdr>
            <w:top w:val="none" w:sz="0" w:space="0" w:color="auto"/>
            <w:left w:val="none" w:sz="0" w:space="0" w:color="auto"/>
            <w:bottom w:val="none" w:sz="0" w:space="0" w:color="auto"/>
            <w:right w:val="none" w:sz="0" w:space="0" w:color="auto"/>
          </w:divBdr>
        </w:div>
        <w:div w:id="1709799526">
          <w:marLeft w:val="480"/>
          <w:marRight w:val="0"/>
          <w:marTop w:val="0"/>
          <w:marBottom w:val="0"/>
          <w:divBdr>
            <w:top w:val="none" w:sz="0" w:space="0" w:color="auto"/>
            <w:left w:val="none" w:sz="0" w:space="0" w:color="auto"/>
            <w:bottom w:val="none" w:sz="0" w:space="0" w:color="auto"/>
            <w:right w:val="none" w:sz="0" w:space="0" w:color="auto"/>
          </w:divBdr>
        </w:div>
        <w:div w:id="188181958">
          <w:marLeft w:val="480"/>
          <w:marRight w:val="0"/>
          <w:marTop w:val="0"/>
          <w:marBottom w:val="0"/>
          <w:divBdr>
            <w:top w:val="none" w:sz="0" w:space="0" w:color="auto"/>
            <w:left w:val="none" w:sz="0" w:space="0" w:color="auto"/>
            <w:bottom w:val="none" w:sz="0" w:space="0" w:color="auto"/>
            <w:right w:val="none" w:sz="0" w:space="0" w:color="auto"/>
          </w:divBdr>
        </w:div>
        <w:div w:id="1922371161">
          <w:marLeft w:val="480"/>
          <w:marRight w:val="0"/>
          <w:marTop w:val="0"/>
          <w:marBottom w:val="0"/>
          <w:divBdr>
            <w:top w:val="none" w:sz="0" w:space="0" w:color="auto"/>
            <w:left w:val="none" w:sz="0" w:space="0" w:color="auto"/>
            <w:bottom w:val="none" w:sz="0" w:space="0" w:color="auto"/>
            <w:right w:val="none" w:sz="0" w:space="0" w:color="auto"/>
          </w:divBdr>
        </w:div>
        <w:div w:id="1728607302">
          <w:marLeft w:val="480"/>
          <w:marRight w:val="0"/>
          <w:marTop w:val="0"/>
          <w:marBottom w:val="0"/>
          <w:divBdr>
            <w:top w:val="none" w:sz="0" w:space="0" w:color="auto"/>
            <w:left w:val="none" w:sz="0" w:space="0" w:color="auto"/>
            <w:bottom w:val="none" w:sz="0" w:space="0" w:color="auto"/>
            <w:right w:val="none" w:sz="0" w:space="0" w:color="auto"/>
          </w:divBdr>
        </w:div>
        <w:div w:id="1103038425">
          <w:marLeft w:val="480"/>
          <w:marRight w:val="0"/>
          <w:marTop w:val="0"/>
          <w:marBottom w:val="0"/>
          <w:divBdr>
            <w:top w:val="none" w:sz="0" w:space="0" w:color="auto"/>
            <w:left w:val="none" w:sz="0" w:space="0" w:color="auto"/>
            <w:bottom w:val="none" w:sz="0" w:space="0" w:color="auto"/>
            <w:right w:val="none" w:sz="0" w:space="0" w:color="auto"/>
          </w:divBdr>
        </w:div>
        <w:div w:id="747387224">
          <w:marLeft w:val="480"/>
          <w:marRight w:val="0"/>
          <w:marTop w:val="0"/>
          <w:marBottom w:val="0"/>
          <w:divBdr>
            <w:top w:val="none" w:sz="0" w:space="0" w:color="auto"/>
            <w:left w:val="none" w:sz="0" w:space="0" w:color="auto"/>
            <w:bottom w:val="none" w:sz="0" w:space="0" w:color="auto"/>
            <w:right w:val="none" w:sz="0" w:space="0" w:color="auto"/>
          </w:divBdr>
        </w:div>
        <w:div w:id="2108960535">
          <w:marLeft w:val="480"/>
          <w:marRight w:val="0"/>
          <w:marTop w:val="0"/>
          <w:marBottom w:val="0"/>
          <w:divBdr>
            <w:top w:val="none" w:sz="0" w:space="0" w:color="auto"/>
            <w:left w:val="none" w:sz="0" w:space="0" w:color="auto"/>
            <w:bottom w:val="none" w:sz="0" w:space="0" w:color="auto"/>
            <w:right w:val="none" w:sz="0" w:space="0" w:color="auto"/>
          </w:divBdr>
        </w:div>
        <w:div w:id="556161618">
          <w:marLeft w:val="480"/>
          <w:marRight w:val="0"/>
          <w:marTop w:val="0"/>
          <w:marBottom w:val="0"/>
          <w:divBdr>
            <w:top w:val="none" w:sz="0" w:space="0" w:color="auto"/>
            <w:left w:val="none" w:sz="0" w:space="0" w:color="auto"/>
            <w:bottom w:val="none" w:sz="0" w:space="0" w:color="auto"/>
            <w:right w:val="none" w:sz="0" w:space="0" w:color="auto"/>
          </w:divBdr>
        </w:div>
        <w:div w:id="822697387">
          <w:marLeft w:val="480"/>
          <w:marRight w:val="0"/>
          <w:marTop w:val="0"/>
          <w:marBottom w:val="0"/>
          <w:divBdr>
            <w:top w:val="none" w:sz="0" w:space="0" w:color="auto"/>
            <w:left w:val="none" w:sz="0" w:space="0" w:color="auto"/>
            <w:bottom w:val="none" w:sz="0" w:space="0" w:color="auto"/>
            <w:right w:val="none" w:sz="0" w:space="0" w:color="auto"/>
          </w:divBdr>
        </w:div>
        <w:div w:id="271326200">
          <w:marLeft w:val="480"/>
          <w:marRight w:val="0"/>
          <w:marTop w:val="0"/>
          <w:marBottom w:val="0"/>
          <w:divBdr>
            <w:top w:val="none" w:sz="0" w:space="0" w:color="auto"/>
            <w:left w:val="none" w:sz="0" w:space="0" w:color="auto"/>
            <w:bottom w:val="none" w:sz="0" w:space="0" w:color="auto"/>
            <w:right w:val="none" w:sz="0" w:space="0" w:color="auto"/>
          </w:divBdr>
        </w:div>
        <w:div w:id="5596518">
          <w:marLeft w:val="480"/>
          <w:marRight w:val="0"/>
          <w:marTop w:val="0"/>
          <w:marBottom w:val="0"/>
          <w:divBdr>
            <w:top w:val="none" w:sz="0" w:space="0" w:color="auto"/>
            <w:left w:val="none" w:sz="0" w:space="0" w:color="auto"/>
            <w:bottom w:val="none" w:sz="0" w:space="0" w:color="auto"/>
            <w:right w:val="none" w:sz="0" w:space="0" w:color="auto"/>
          </w:divBdr>
        </w:div>
        <w:div w:id="518275477">
          <w:marLeft w:val="480"/>
          <w:marRight w:val="0"/>
          <w:marTop w:val="0"/>
          <w:marBottom w:val="0"/>
          <w:divBdr>
            <w:top w:val="none" w:sz="0" w:space="0" w:color="auto"/>
            <w:left w:val="none" w:sz="0" w:space="0" w:color="auto"/>
            <w:bottom w:val="none" w:sz="0" w:space="0" w:color="auto"/>
            <w:right w:val="none" w:sz="0" w:space="0" w:color="auto"/>
          </w:divBdr>
        </w:div>
        <w:div w:id="91321461">
          <w:marLeft w:val="480"/>
          <w:marRight w:val="0"/>
          <w:marTop w:val="0"/>
          <w:marBottom w:val="0"/>
          <w:divBdr>
            <w:top w:val="none" w:sz="0" w:space="0" w:color="auto"/>
            <w:left w:val="none" w:sz="0" w:space="0" w:color="auto"/>
            <w:bottom w:val="none" w:sz="0" w:space="0" w:color="auto"/>
            <w:right w:val="none" w:sz="0" w:space="0" w:color="auto"/>
          </w:divBdr>
        </w:div>
        <w:div w:id="1402555597">
          <w:marLeft w:val="480"/>
          <w:marRight w:val="0"/>
          <w:marTop w:val="0"/>
          <w:marBottom w:val="0"/>
          <w:divBdr>
            <w:top w:val="none" w:sz="0" w:space="0" w:color="auto"/>
            <w:left w:val="none" w:sz="0" w:space="0" w:color="auto"/>
            <w:bottom w:val="none" w:sz="0" w:space="0" w:color="auto"/>
            <w:right w:val="none" w:sz="0" w:space="0" w:color="auto"/>
          </w:divBdr>
        </w:div>
        <w:div w:id="2068725867">
          <w:marLeft w:val="480"/>
          <w:marRight w:val="0"/>
          <w:marTop w:val="0"/>
          <w:marBottom w:val="0"/>
          <w:divBdr>
            <w:top w:val="none" w:sz="0" w:space="0" w:color="auto"/>
            <w:left w:val="none" w:sz="0" w:space="0" w:color="auto"/>
            <w:bottom w:val="none" w:sz="0" w:space="0" w:color="auto"/>
            <w:right w:val="none" w:sz="0" w:space="0" w:color="auto"/>
          </w:divBdr>
        </w:div>
        <w:div w:id="1827741028">
          <w:marLeft w:val="480"/>
          <w:marRight w:val="0"/>
          <w:marTop w:val="0"/>
          <w:marBottom w:val="0"/>
          <w:divBdr>
            <w:top w:val="none" w:sz="0" w:space="0" w:color="auto"/>
            <w:left w:val="none" w:sz="0" w:space="0" w:color="auto"/>
            <w:bottom w:val="none" w:sz="0" w:space="0" w:color="auto"/>
            <w:right w:val="none" w:sz="0" w:space="0" w:color="auto"/>
          </w:divBdr>
        </w:div>
        <w:div w:id="192229240">
          <w:marLeft w:val="480"/>
          <w:marRight w:val="0"/>
          <w:marTop w:val="0"/>
          <w:marBottom w:val="0"/>
          <w:divBdr>
            <w:top w:val="none" w:sz="0" w:space="0" w:color="auto"/>
            <w:left w:val="none" w:sz="0" w:space="0" w:color="auto"/>
            <w:bottom w:val="none" w:sz="0" w:space="0" w:color="auto"/>
            <w:right w:val="none" w:sz="0" w:space="0" w:color="auto"/>
          </w:divBdr>
        </w:div>
        <w:div w:id="674724457">
          <w:marLeft w:val="480"/>
          <w:marRight w:val="0"/>
          <w:marTop w:val="0"/>
          <w:marBottom w:val="0"/>
          <w:divBdr>
            <w:top w:val="none" w:sz="0" w:space="0" w:color="auto"/>
            <w:left w:val="none" w:sz="0" w:space="0" w:color="auto"/>
            <w:bottom w:val="none" w:sz="0" w:space="0" w:color="auto"/>
            <w:right w:val="none" w:sz="0" w:space="0" w:color="auto"/>
          </w:divBdr>
        </w:div>
        <w:div w:id="971251490">
          <w:marLeft w:val="480"/>
          <w:marRight w:val="0"/>
          <w:marTop w:val="0"/>
          <w:marBottom w:val="0"/>
          <w:divBdr>
            <w:top w:val="none" w:sz="0" w:space="0" w:color="auto"/>
            <w:left w:val="none" w:sz="0" w:space="0" w:color="auto"/>
            <w:bottom w:val="none" w:sz="0" w:space="0" w:color="auto"/>
            <w:right w:val="none" w:sz="0" w:space="0" w:color="auto"/>
          </w:divBdr>
        </w:div>
        <w:div w:id="2036685236">
          <w:marLeft w:val="480"/>
          <w:marRight w:val="0"/>
          <w:marTop w:val="0"/>
          <w:marBottom w:val="0"/>
          <w:divBdr>
            <w:top w:val="none" w:sz="0" w:space="0" w:color="auto"/>
            <w:left w:val="none" w:sz="0" w:space="0" w:color="auto"/>
            <w:bottom w:val="none" w:sz="0" w:space="0" w:color="auto"/>
            <w:right w:val="none" w:sz="0" w:space="0" w:color="auto"/>
          </w:divBdr>
        </w:div>
        <w:div w:id="1686976220">
          <w:marLeft w:val="480"/>
          <w:marRight w:val="0"/>
          <w:marTop w:val="0"/>
          <w:marBottom w:val="0"/>
          <w:divBdr>
            <w:top w:val="none" w:sz="0" w:space="0" w:color="auto"/>
            <w:left w:val="none" w:sz="0" w:space="0" w:color="auto"/>
            <w:bottom w:val="none" w:sz="0" w:space="0" w:color="auto"/>
            <w:right w:val="none" w:sz="0" w:space="0" w:color="auto"/>
          </w:divBdr>
        </w:div>
        <w:div w:id="546836334">
          <w:marLeft w:val="480"/>
          <w:marRight w:val="0"/>
          <w:marTop w:val="0"/>
          <w:marBottom w:val="0"/>
          <w:divBdr>
            <w:top w:val="none" w:sz="0" w:space="0" w:color="auto"/>
            <w:left w:val="none" w:sz="0" w:space="0" w:color="auto"/>
            <w:bottom w:val="none" w:sz="0" w:space="0" w:color="auto"/>
            <w:right w:val="none" w:sz="0" w:space="0" w:color="auto"/>
          </w:divBdr>
        </w:div>
        <w:div w:id="2070302028">
          <w:marLeft w:val="480"/>
          <w:marRight w:val="0"/>
          <w:marTop w:val="0"/>
          <w:marBottom w:val="0"/>
          <w:divBdr>
            <w:top w:val="none" w:sz="0" w:space="0" w:color="auto"/>
            <w:left w:val="none" w:sz="0" w:space="0" w:color="auto"/>
            <w:bottom w:val="none" w:sz="0" w:space="0" w:color="auto"/>
            <w:right w:val="none" w:sz="0" w:space="0" w:color="auto"/>
          </w:divBdr>
        </w:div>
        <w:div w:id="2131891977">
          <w:marLeft w:val="480"/>
          <w:marRight w:val="0"/>
          <w:marTop w:val="0"/>
          <w:marBottom w:val="0"/>
          <w:divBdr>
            <w:top w:val="none" w:sz="0" w:space="0" w:color="auto"/>
            <w:left w:val="none" w:sz="0" w:space="0" w:color="auto"/>
            <w:bottom w:val="none" w:sz="0" w:space="0" w:color="auto"/>
            <w:right w:val="none" w:sz="0" w:space="0" w:color="auto"/>
          </w:divBdr>
        </w:div>
        <w:div w:id="1118446686">
          <w:marLeft w:val="480"/>
          <w:marRight w:val="0"/>
          <w:marTop w:val="0"/>
          <w:marBottom w:val="0"/>
          <w:divBdr>
            <w:top w:val="none" w:sz="0" w:space="0" w:color="auto"/>
            <w:left w:val="none" w:sz="0" w:space="0" w:color="auto"/>
            <w:bottom w:val="none" w:sz="0" w:space="0" w:color="auto"/>
            <w:right w:val="none" w:sz="0" w:space="0" w:color="auto"/>
          </w:divBdr>
        </w:div>
        <w:div w:id="754058153">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2035766327">
          <w:marLeft w:val="480"/>
          <w:marRight w:val="0"/>
          <w:marTop w:val="0"/>
          <w:marBottom w:val="0"/>
          <w:divBdr>
            <w:top w:val="none" w:sz="0" w:space="0" w:color="auto"/>
            <w:left w:val="none" w:sz="0" w:space="0" w:color="auto"/>
            <w:bottom w:val="none" w:sz="0" w:space="0" w:color="auto"/>
            <w:right w:val="none" w:sz="0" w:space="0" w:color="auto"/>
          </w:divBdr>
        </w:div>
        <w:div w:id="1469132201">
          <w:marLeft w:val="480"/>
          <w:marRight w:val="0"/>
          <w:marTop w:val="0"/>
          <w:marBottom w:val="0"/>
          <w:divBdr>
            <w:top w:val="none" w:sz="0" w:space="0" w:color="auto"/>
            <w:left w:val="none" w:sz="0" w:space="0" w:color="auto"/>
            <w:bottom w:val="none" w:sz="0" w:space="0" w:color="auto"/>
            <w:right w:val="none" w:sz="0" w:space="0" w:color="auto"/>
          </w:divBdr>
        </w:div>
        <w:div w:id="901871476">
          <w:marLeft w:val="480"/>
          <w:marRight w:val="0"/>
          <w:marTop w:val="0"/>
          <w:marBottom w:val="0"/>
          <w:divBdr>
            <w:top w:val="none" w:sz="0" w:space="0" w:color="auto"/>
            <w:left w:val="none" w:sz="0" w:space="0" w:color="auto"/>
            <w:bottom w:val="none" w:sz="0" w:space="0" w:color="auto"/>
            <w:right w:val="none" w:sz="0" w:space="0" w:color="auto"/>
          </w:divBdr>
        </w:div>
        <w:div w:id="1115246341">
          <w:marLeft w:val="480"/>
          <w:marRight w:val="0"/>
          <w:marTop w:val="0"/>
          <w:marBottom w:val="0"/>
          <w:divBdr>
            <w:top w:val="none" w:sz="0" w:space="0" w:color="auto"/>
            <w:left w:val="none" w:sz="0" w:space="0" w:color="auto"/>
            <w:bottom w:val="none" w:sz="0" w:space="0" w:color="auto"/>
            <w:right w:val="none" w:sz="0" w:space="0" w:color="auto"/>
          </w:divBdr>
        </w:div>
        <w:div w:id="369841207">
          <w:marLeft w:val="480"/>
          <w:marRight w:val="0"/>
          <w:marTop w:val="0"/>
          <w:marBottom w:val="0"/>
          <w:divBdr>
            <w:top w:val="none" w:sz="0" w:space="0" w:color="auto"/>
            <w:left w:val="none" w:sz="0" w:space="0" w:color="auto"/>
            <w:bottom w:val="none" w:sz="0" w:space="0" w:color="auto"/>
            <w:right w:val="none" w:sz="0" w:space="0" w:color="auto"/>
          </w:divBdr>
        </w:div>
        <w:div w:id="1417441447">
          <w:marLeft w:val="480"/>
          <w:marRight w:val="0"/>
          <w:marTop w:val="0"/>
          <w:marBottom w:val="0"/>
          <w:divBdr>
            <w:top w:val="none" w:sz="0" w:space="0" w:color="auto"/>
            <w:left w:val="none" w:sz="0" w:space="0" w:color="auto"/>
            <w:bottom w:val="none" w:sz="0" w:space="0" w:color="auto"/>
            <w:right w:val="none" w:sz="0" w:space="0" w:color="auto"/>
          </w:divBdr>
        </w:div>
        <w:div w:id="1847940169">
          <w:marLeft w:val="480"/>
          <w:marRight w:val="0"/>
          <w:marTop w:val="0"/>
          <w:marBottom w:val="0"/>
          <w:divBdr>
            <w:top w:val="none" w:sz="0" w:space="0" w:color="auto"/>
            <w:left w:val="none" w:sz="0" w:space="0" w:color="auto"/>
            <w:bottom w:val="none" w:sz="0" w:space="0" w:color="auto"/>
            <w:right w:val="none" w:sz="0" w:space="0" w:color="auto"/>
          </w:divBdr>
        </w:div>
        <w:div w:id="364409640">
          <w:marLeft w:val="480"/>
          <w:marRight w:val="0"/>
          <w:marTop w:val="0"/>
          <w:marBottom w:val="0"/>
          <w:divBdr>
            <w:top w:val="none" w:sz="0" w:space="0" w:color="auto"/>
            <w:left w:val="none" w:sz="0" w:space="0" w:color="auto"/>
            <w:bottom w:val="none" w:sz="0" w:space="0" w:color="auto"/>
            <w:right w:val="none" w:sz="0" w:space="0" w:color="auto"/>
          </w:divBdr>
        </w:div>
        <w:div w:id="2112502671">
          <w:marLeft w:val="480"/>
          <w:marRight w:val="0"/>
          <w:marTop w:val="0"/>
          <w:marBottom w:val="0"/>
          <w:divBdr>
            <w:top w:val="none" w:sz="0" w:space="0" w:color="auto"/>
            <w:left w:val="none" w:sz="0" w:space="0" w:color="auto"/>
            <w:bottom w:val="none" w:sz="0" w:space="0" w:color="auto"/>
            <w:right w:val="none" w:sz="0" w:space="0" w:color="auto"/>
          </w:divBdr>
        </w:div>
      </w:divsChild>
    </w:div>
    <w:div w:id="1783651431">
      <w:bodyDiv w:val="1"/>
      <w:marLeft w:val="0"/>
      <w:marRight w:val="0"/>
      <w:marTop w:val="0"/>
      <w:marBottom w:val="0"/>
      <w:divBdr>
        <w:top w:val="none" w:sz="0" w:space="0" w:color="auto"/>
        <w:left w:val="none" w:sz="0" w:space="0" w:color="auto"/>
        <w:bottom w:val="none" w:sz="0" w:space="0" w:color="auto"/>
        <w:right w:val="none" w:sz="0" w:space="0" w:color="auto"/>
      </w:divBdr>
    </w:div>
    <w:div w:id="1785882582">
      <w:bodyDiv w:val="1"/>
      <w:marLeft w:val="0"/>
      <w:marRight w:val="0"/>
      <w:marTop w:val="0"/>
      <w:marBottom w:val="0"/>
      <w:divBdr>
        <w:top w:val="none" w:sz="0" w:space="0" w:color="auto"/>
        <w:left w:val="none" w:sz="0" w:space="0" w:color="auto"/>
        <w:bottom w:val="none" w:sz="0" w:space="0" w:color="auto"/>
        <w:right w:val="none" w:sz="0" w:space="0" w:color="auto"/>
      </w:divBdr>
    </w:div>
    <w:div w:id="1785884543">
      <w:bodyDiv w:val="1"/>
      <w:marLeft w:val="0"/>
      <w:marRight w:val="0"/>
      <w:marTop w:val="0"/>
      <w:marBottom w:val="0"/>
      <w:divBdr>
        <w:top w:val="none" w:sz="0" w:space="0" w:color="auto"/>
        <w:left w:val="none" w:sz="0" w:space="0" w:color="auto"/>
        <w:bottom w:val="none" w:sz="0" w:space="0" w:color="auto"/>
        <w:right w:val="none" w:sz="0" w:space="0" w:color="auto"/>
      </w:divBdr>
    </w:div>
    <w:div w:id="1789932723">
      <w:bodyDiv w:val="1"/>
      <w:marLeft w:val="0"/>
      <w:marRight w:val="0"/>
      <w:marTop w:val="0"/>
      <w:marBottom w:val="0"/>
      <w:divBdr>
        <w:top w:val="none" w:sz="0" w:space="0" w:color="auto"/>
        <w:left w:val="none" w:sz="0" w:space="0" w:color="auto"/>
        <w:bottom w:val="none" w:sz="0" w:space="0" w:color="auto"/>
        <w:right w:val="none" w:sz="0" w:space="0" w:color="auto"/>
      </w:divBdr>
    </w:div>
    <w:div w:id="1790509865">
      <w:bodyDiv w:val="1"/>
      <w:marLeft w:val="0"/>
      <w:marRight w:val="0"/>
      <w:marTop w:val="0"/>
      <w:marBottom w:val="0"/>
      <w:divBdr>
        <w:top w:val="none" w:sz="0" w:space="0" w:color="auto"/>
        <w:left w:val="none" w:sz="0" w:space="0" w:color="auto"/>
        <w:bottom w:val="none" w:sz="0" w:space="0" w:color="auto"/>
        <w:right w:val="none" w:sz="0" w:space="0" w:color="auto"/>
      </w:divBdr>
    </w:div>
    <w:div w:id="1790775356">
      <w:bodyDiv w:val="1"/>
      <w:marLeft w:val="0"/>
      <w:marRight w:val="0"/>
      <w:marTop w:val="0"/>
      <w:marBottom w:val="0"/>
      <w:divBdr>
        <w:top w:val="none" w:sz="0" w:space="0" w:color="auto"/>
        <w:left w:val="none" w:sz="0" w:space="0" w:color="auto"/>
        <w:bottom w:val="none" w:sz="0" w:space="0" w:color="auto"/>
        <w:right w:val="none" w:sz="0" w:space="0" w:color="auto"/>
      </w:divBdr>
    </w:div>
    <w:div w:id="1790971012">
      <w:bodyDiv w:val="1"/>
      <w:marLeft w:val="0"/>
      <w:marRight w:val="0"/>
      <w:marTop w:val="0"/>
      <w:marBottom w:val="0"/>
      <w:divBdr>
        <w:top w:val="none" w:sz="0" w:space="0" w:color="auto"/>
        <w:left w:val="none" w:sz="0" w:space="0" w:color="auto"/>
        <w:bottom w:val="none" w:sz="0" w:space="0" w:color="auto"/>
        <w:right w:val="none" w:sz="0" w:space="0" w:color="auto"/>
      </w:divBdr>
    </w:div>
    <w:div w:id="1791632093">
      <w:bodyDiv w:val="1"/>
      <w:marLeft w:val="0"/>
      <w:marRight w:val="0"/>
      <w:marTop w:val="0"/>
      <w:marBottom w:val="0"/>
      <w:divBdr>
        <w:top w:val="none" w:sz="0" w:space="0" w:color="auto"/>
        <w:left w:val="none" w:sz="0" w:space="0" w:color="auto"/>
        <w:bottom w:val="none" w:sz="0" w:space="0" w:color="auto"/>
        <w:right w:val="none" w:sz="0" w:space="0" w:color="auto"/>
      </w:divBdr>
    </w:div>
    <w:div w:id="1794324376">
      <w:bodyDiv w:val="1"/>
      <w:marLeft w:val="0"/>
      <w:marRight w:val="0"/>
      <w:marTop w:val="0"/>
      <w:marBottom w:val="0"/>
      <w:divBdr>
        <w:top w:val="none" w:sz="0" w:space="0" w:color="auto"/>
        <w:left w:val="none" w:sz="0" w:space="0" w:color="auto"/>
        <w:bottom w:val="none" w:sz="0" w:space="0" w:color="auto"/>
        <w:right w:val="none" w:sz="0" w:space="0" w:color="auto"/>
      </w:divBdr>
    </w:div>
    <w:div w:id="1794521698">
      <w:bodyDiv w:val="1"/>
      <w:marLeft w:val="0"/>
      <w:marRight w:val="0"/>
      <w:marTop w:val="0"/>
      <w:marBottom w:val="0"/>
      <w:divBdr>
        <w:top w:val="none" w:sz="0" w:space="0" w:color="auto"/>
        <w:left w:val="none" w:sz="0" w:space="0" w:color="auto"/>
        <w:bottom w:val="none" w:sz="0" w:space="0" w:color="auto"/>
        <w:right w:val="none" w:sz="0" w:space="0" w:color="auto"/>
      </w:divBdr>
    </w:div>
    <w:div w:id="1795172524">
      <w:bodyDiv w:val="1"/>
      <w:marLeft w:val="0"/>
      <w:marRight w:val="0"/>
      <w:marTop w:val="0"/>
      <w:marBottom w:val="0"/>
      <w:divBdr>
        <w:top w:val="none" w:sz="0" w:space="0" w:color="auto"/>
        <w:left w:val="none" w:sz="0" w:space="0" w:color="auto"/>
        <w:bottom w:val="none" w:sz="0" w:space="0" w:color="auto"/>
        <w:right w:val="none" w:sz="0" w:space="0" w:color="auto"/>
      </w:divBdr>
    </w:div>
    <w:div w:id="1796366866">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798329953">
      <w:bodyDiv w:val="1"/>
      <w:marLeft w:val="0"/>
      <w:marRight w:val="0"/>
      <w:marTop w:val="0"/>
      <w:marBottom w:val="0"/>
      <w:divBdr>
        <w:top w:val="none" w:sz="0" w:space="0" w:color="auto"/>
        <w:left w:val="none" w:sz="0" w:space="0" w:color="auto"/>
        <w:bottom w:val="none" w:sz="0" w:space="0" w:color="auto"/>
        <w:right w:val="none" w:sz="0" w:space="0" w:color="auto"/>
      </w:divBdr>
    </w:div>
    <w:div w:id="1798912485">
      <w:bodyDiv w:val="1"/>
      <w:marLeft w:val="0"/>
      <w:marRight w:val="0"/>
      <w:marTop w:val="0"/>
      <w:marBottom w:val="0"/>
      <w:divBdr>
        <w:top w:val="none" w:sz="0" w:space="0" w:color="auto"/>
        <w:left w:val="none" w:sz="0" w:space="0" w:color="auto"/>
        <w:bottom w:val="none" w:sz="0" w:space="0" w:color="auto"/>
        <w:right w:val="none" w:sz="0" w:space="0" w:color="auto"/>
      </w:divBdr>
      <w:divsChild>
        <w:div w:id="465007080">
          <w:marLeft w:val="480"/>
          <w:marRight w:val="0"/>
          <w:marTop w:val="0"/>
          <w:marBottom w:val="0"/>
          <w:divBdr>
            <w:top w:val="none" w:sz="0" w:space="0" w:color="auto"/>
            <w:left w:val="none" w:sz="0" w:space="0" w:color="auto"/>
            <w:bottom w:val="none" w:sz="0" w:space="0" w:color="auto"/>
            <w:right w:val="none" w:sz="0" w:space="0" w:color="auto"/>
          </w:divBdr>
        </w:div>
        <w:div w:id="143157018">
          <w:marLeft w:val="480"/>
          <w:marRight w:val="0"/>
          <w:marTop w:val="0"/>
          <w:marBottom w:val="0"/>
          <w:divBdr>
            <w:top w:val="none" w:sz="0" w:space="0" w:color="auto"/>
            <w:left w:val="none" w:sz="0" w:space="0" w:color="auto"/>
            <w:bottom w:val="none" w:sz="0" w:space="0" w:color="auto"/>
            <w:right w:val="none" w:sz="0" w:space="0" w:color="auto"/>
          </w:divBdr>
        </w:div>
        <w:div w:id="80227625">
          <w:marLeft w:val="480"/>
          <w:marRight w:val="0"/>
          <w:marTop w:val="0"/>
          <w:marBottom w:val="0"/>
          <w:divBdr>
            <w:top w:val="none" w:sz="0" w:space="0" w:color="auto"/>
            <w:left w:val="none" w:sz="0" w:space="0" w:color="auto"/>
            <w:bottom w:val="none" w:sz="0" w:space="0" w:color="auto"/>
            <w:right w:val="none" w:sz="0" w:space="0" w:color="auto"/>
          </w:divBdr>
        </w:div>
        <w:div w:id="537595672">
          <w:marLeft w:val="480"/>
          <w:marRight w:val="0"/>
          <w:marTop w:val="0"/>
          <w:marBottom w:val="0"/>
          <w:divBdr>
            <w:top w:val="none" w:sz="0" w:space="0" w:color="auto"/>
            <w:left w:val="none" w:sz="0" w:space="0" w:color="auto"/>
            <w:bottom w:val="none" w:sz="0" w:space="0" w:color="auto"/>
            <w:right w:val="none" w:sz="0" w:space="0" w:color="auto"/>
          </w:divBdr>
        </w:div>
        <w:div w:id="510604501">
          <w:marLeft w:val="480"/>
          <w:marRight w:val="0"/>
          <w:marTop w:val="0"/>
          <w:marBottom w:val="0"/>
          <w:divBdr>
            <w:top w:val="none" w:sz="0" w:space="0" w:color="auto"/>
            <w:left w:val="none" w:sz="0" w:space="0" w:color="auto"/>
            <w:bottom w:val="none" w:sz="0" w:space="0" w:color="auto"/>
            <w:right w:val="none" w:sz="0" w:space="0" w:color="auto"/>
          </w:divBdr>
        </w:div>
        <w:div w:id="1931305193">
          <w:marLeft w:val="480"/>
          <w:marRight w:val="0"/>
          <w:marTop w:val="0"/>
          <w:marBottom w:val="0"/>
          <w:divBdr>
            <w:top w:val="none" w:sz="0" w:space="0" w:color="auto"/>
            <w:left w:val="none" w:sz="0" w:space="0" w:color="auto"/>
            <w:bottom w:val="none" w:sz="0" w:space="0" w:color="auto"/>
            <w:right w:val="none" w:sz="0" w:space="0" w:color="auto"/>
          </w:divBdr>
        </w:div>
        <w:div w:id="1626348529">
          <w:marLeft w:val="480"/>
          <w:marRight w:val="0"/>
          <w:marTop w:val="0"/>
          <w:marBottom w:val="0"/>
          <w:divBdr>
            <w:top w:val="none" w:sz="0" w:space="0" w:color="auto"/>
            <w:left w:val="none" w:sz="0" w:space="0" w:color="auto"/>
            <w:bottom w:val="none" w:sz="0" w:space="0" w:color="auto"/>
            <w:right w:val="none" w:sz="0" w:space="0" w:color="auto"/>
          </w:divBdr>
        </w:div>
        <w:div w:id="1952475627">
          <w:marLeft w:val="480"/>
          <w:marRight w:val="0"/>
          <w:marTop w:val="0"/>
          <w:marBottom w:val="0"/>
          <w:divBdr>
            <w:top w:val="none" w:sz="0" w:space="0" w:color="auto"/>
            <w:left w:val="none" w:sz="0" w:space="0" w:color="auto"/>
            <w:bottom w:val="none" w:sz="0" w:space="0" w:color="auto"/>
            <w:right w:val="none" w:sz="0" w:space="0" w:color="auto"/>
          </w:divBdr>
        </w:div>
        <w:div w:id="1986007862">
          <w:marLeft w:val="480"/>
          <w:marRight w:val="0"/>
          <w:marTop w:val="0"/>
          <w:marBottom w:val="0"/>
          <w:divBdr>
            <w:top w:val="none" w:sz="0" w:space="0" w:color="auto"/>
            <w:left w:val="none" w:sz="0" w:space="0" w:color="auto"/>
            <w:bottom w:val="none" w:sz="0" w:space="0" w:color="auto"/>
            <w:right w:val="none" w:sz="0" w:space="0" w:color="auto"/>
          </w:divBdr>
        </w:div>
        <w:div w:id="232591208">
          <w:marLeft w:val="480"/>
          <w:marRight w:val="0"/>
          <w:marTop w:val="0"/>
          <w:marBottom w:val="0"/>
          <w:divBdr>
            <w:top w:val="none" w:sz="0" w:space="0" w:color="auto"/>
            <w:left w:val="none" w:sz="0" w:space="0" w:color="auto"/>
            <w:bottom w:val="none" w:sz="0" w:space="0" w:color="auto"/>
            <w:right w:val="none" w:sz="0" w:space="0" w:color="auto"/>
          </w:divBdr>
        </w:div>
        <w:div w:id="448545913">
          <w:marLeft w:val="480"/>
          <w:marRight w:val="0"/>
          <w:marTop w:val="0"/>
          <w:marBottom w:val="0"/>
          <w:divBdr>
            <w:top w:val="none" w:sz="0" w:space="0" w:color="auto"/>
            <w:left w:val="none" w:sz="0" w:space="0" w:color="auto"/>
            <w:bottom w:val="none" w:sz="0" w:space="0" w:color="auto"/>
            <w:right w:val="none" w:sz="0" w:space="0" w:color="auto"/>
          </w:divBdr>
        </w:div>
        <w:div w:id="2028096165">
          <w:marLeft w:val="480"/>
          <w:marRight w:val="0"/>
          <w:marTop w:val="0"/>
          <w:marBottom w:val="0"/>
          <w:divBdr>
            <w:top w:val="none" w:sz="0" w:space="0" w:color="auto"/>
            <w:left w:val="none" w:sz="0" w:space="0" w:color="auto"/>
            <w:bottom w:val="none" w:sz="0" w:space="0" w:color="auto"/>
            <w:right w:val="none" w:sz="0" w:space="0" w:color="auto"/>
          </w:divBdr>
        </w:div>
        <w:div w:id="1192649854">
          <w:marLeft w:val="480"/>
          <w:marRight w:val="0"/>
          <w:marTop w:val="0"/>
          <w:marBottom w:val="0"/>
          <w:divBdr>
            <w:top w:val="none" w:sz="0" w:space="0" w:color="auto"/>
            <w:left w:val="none" w:sz="0" w:space="0" w:color="auto"/>
            <w:bottom w:val="none" w:sz="0" w:space="0" w:color="auto"/>
            <w:right w:val="none" w:sz="0" w:space="0" w:color="auto"/>
          </w:divBdr>
        </w:div>
        <w:div w:id="1833715389">
          <w:marLeft w:val="480"/>
          <w:marRight w:val="0"/>
          <w:marTop w:val="0"/>
          <w:marBottom w:val="0"/>
          <w:divBdr>
            <w:top w:val="none" w:sz="0" w:space="0" w:color="auto"/>
            <w:left w:val="none" w:sz="0" w:space="0" w:color="auto"/>
            <w:bottom w:val="none" w:sz="0" w:space="0" w:color="auto"/>
            <w:right w:val="none" w:sz="0" w:space="0" w:color="auto"/>
          </w:divBdr>
        </w:div>
        <w:div w:id="1516068237">
          <w:marLeft w:val="480"/>
          <w:marRight w:val="0"/>
          <w:marTop w:val="0"/>
          <w:marBottom w:val="0"/>
          <w:divBdr>
            <w:top w:val="none" w:sz="0" w:space="0" w:color="auto"/>
            <w:left w:val="none" w:sz="0" w:space="0" w:color="auto"/>
            <w:bottom w:val="none" w:sz="0" w:space="0" w:color="auto"/>
            <w:right w:val="none" w:sz="0" w:space="0" w:color="auto"/>
          </w:divBdr>
        </w:div>
        <w:div w:id="480585322">
          <w:marLeft w:val="480"/>
          <w:marRight w:val="0"/>
          <w:marTop w:val="0"/>
          <w:marBottom w:val="0"/>
          <w:divBdr>
            <w:top w:val="none" w:sz="0" w:space="0" w:color="auto"/>
            <w:left w:val="none" w:sz="0" w:space="0" w:color="auto"/>
            <w:bottom w:val="none" w:sz="0" w:space="0" w:color="auto"/>
            <w:right w:val="none" w:sz="0" w:space="0" w:color="auto"/>
          </w:divBdr>
        </w:div>
        <w:div w:id="1299335873">
          <w:marLeft w:val="480"/>
          <w:marRight w:val="0"/>
          <w:marTop w:val="0"/>
          <w:marBottom w:val="0"/>
          <w:divBdr>
            <w:top w:val="none" w:sz="0" w:space="0" w:color="auto"/>
            <w:left w:val="none" w:sz="0" w:space="0" w:color="auto"/>
            <w:bottom w:val="none" w:sz="0" w:space="0" w:color="auto"/>
            <w:right w:val="none" w:sz="0" w:space="0" w:color="auto"/>
          </w:divBdr>
        </w:div>
        <w:div w:id="1738236405">
          <w:marLeft w:val="480"/>
          <w:marRight w:val="0"/>
          <w:marTop w:val="0"/>
          <w:marBottom w:val="0"/>
          <w:divBdr>
            <w:top w:val="none" w:sz="0" w:space="0" w:color="auto"/>
            <w:left w:val="none" w:sz="0" w:space="0" w:color="auto"/>
            <w:bottom w:val="none" w:sz="0" w:space="0" w:color="auto"/>
            <w:right w:val="none" w:sz="0" w:space="0" w:color="auto"/>
          </w:divBdr>
        </w:div>
        <w:div w:id="267658470">
          <w:marLeft w:val="480"/>
          <w:marRight w:val="0"/>
          <w:marTop w:val="0"/>
          <w:marBottom w:val="0"/>
          <w:divBdr>
            <w:top w:val="none" w:sz="0" w:space="0" w:color="auto"/>
            <w:left w:val="none" w:sz="0" w:space="0" w:color="auto"/>
            <w:bottom w:val="none" w:sz="0" w:space="0" w:color="auto"/>
            <w:right w:val="none" w:sz="0" w:space="0" w:color="auto"/>
          </w:divBdr>
        </w:div>
        <w:div w:id="232397779">
          <w:marLeft w:val="480"/>
          <w:marRight w:val="0"/>
          <w:marTop w:val="0"/>
          <w:marBottom w:val="0"/>
          <w:divBdr>
            <w:top w:val="none" w:sz="0" w:space="0" w:color="auto"/>
            <w:left w:val="none" w:sz="0" w:space="0" w:color="auto"/>
            <w:bottom w:val="none" w:sz="0" w:space="0" w:color="auto"/>
            <w:right w:val="none" w:sz="0" w:space="0" w:color="auto"/>
          </w:divBdr>
        </w:div>
        <w:div w:id="2106488352">
          <w:marLeft w:val="480"/>
          <w:marRight w:val="0"/>
          <w:marTop w:val="0"/>
          <w:marBottom w:val="0"/>
          <w:divBdr>
            <w:top w:val="none" w:sz="0" w:space="0" w:color="auto"/>
            <w:left w:val="none" w:sz="0" w:space="0" w:color="auto"/>
            <w:bottom w:val="none" w:sz="0" w:space="0" w:color="auto"/>
            <w:right w:val="none" w:sz="0" w:space="0" w:color="auto"/>
          </w:divBdr>
        </w:div>
        <w:div w:id="1275669845">
          <w:marLeft w:val="480"/>
          <w:marRight w:val="0"/>
          <w:marTop w:val="0"/>
          <w:marBottom w:val="0"/>
          <w:divBdr>
            <w:top w:val="none" w:sz="0" w:space="0" w:color="auto"/>
            <w:left w:val="none" w:sz="0" w:space="0" w:color="auto"/>
            <w:bottom w:val="none" w:sz="0" w:space="0" w:color="auto"/>
            <w:right w:val="none" w:sz="0" w:space="0" w:color="auto"/>
          </w:divBdr>
        </w:div>
        <w:div w:id="520169712">
          <w:marLeft w:val="480"/>
          <w:marRight w:val="0"/>
          <w:marTop w:val="0"/>
          <w:marBottom w:val="0"/>
          <w:divBdr>
            <w:top w:val="none" w:sz="0" w:space="0" w:color="auto"/>
            <w:left w:val="none" w:sz="0" w:space="0" w:color="auto"/>
            <w:bottom w:val="none" w:sz="0" w:space="0" w:color="auto"/>
            <w:right w:val="none" w:sz="0" w:space="0" w:color="auto"/>
          </w:divBdr>
        </w:div>
        <w:div w:id="238903937">
          <w:marLeft w:val="480"/>
          <w:marRight w:val="0"/>
          <w:marTop w:val="0"/>
          <w:marBottom w:val="0"/>
          <w:divBdr>
            <w:top w:val="none" w:sz="0" w:space="0" w:color="auto"/>
            <w:left w:val="none" w:sz="0" w:space="0" w:color="auto"/>
            <w:bottom w:val="none" w:sz="0" w:space="0" w:color="auto"/>
            <w:right w:val="none" w:sz="0" w:space="0" w:color="auto"/>
          </w:divBdr>
        </w:div>
        <w:div w:id="261187399">
          <w:marLeft w:val="480"/>
          <w:marRight w:val="0"/>
          <w:marTop w:val="0"/>
          <w:marBottom w:val="0"/>
          <w:divBdr>
            <w:top w:val="none" w:sz="0" w:space="0" w:color="auto"/>
            <w:left w:val="none" w:sz="0" w:space="0" w:color="auto"/>
            <w:bottom w:val="none" w:sz="0" w:space="0" w:color="auto"/>
            <w:right w:val="none" w:sz="0" w:space="0" w:color="auto"/>
          </w:divBdr>
        </w:div>
        <w:div w:id="926036247">
          <w:marLeft w:val="480"/>
          <w:marRight w:val="0"/>
          <w:marTop w:val="0"/>
          <w:marBottom w:val="0"/>
          <w:divBdr>
            <w:top w:val="none" w:sz="0" w:space="0" w:color="auto"/>
            <w:left w:val="none" w:sz="0" w:space="0" w:color="auto"/>
            <w:bottom w:val="none" w:sz="0" w:space="0" w:color="auto"/>
            <w:right w:val="none" w:sz="0" w:space="0" w:color="auto"/>
          </w:divBdr>
        </w:div>
        <w:div w:id="1669092120">
          <w:marLeft w:val="480"/>
          <w:marRight w:val="0"/>
          <w:marTop w:val="0"/>
          <w:marBottom w:val="0"/>
          <w:divBdr>
            <w:top w:val="none" w:sz="0" w:space="0" w:color="auto"/>
            <w:left w:val="none" w:sz="0" w:space="0" w:color="auto"/>
            <w:bottom w:val="none" w:sz="0" w:space="0" w:color="auto"/>
            <w:right w:val="none" w:sz="0" w:space="0" w:color="auto"/>
          </w:divBdr>
        </w:div>
        <w:div w:id="1873760100">
          <w:marLeft w:val="480"/>
          <w:marRight w:val="0"/>
          <w:marTop w:val="0"/>
          <w:marBottom w:val="0"/>
          <w:divBdr>
            <w:top w:val="none" w:sz="0" w:space="0" w:color="auto"/>
            <w:left w:val="none" w:sz="0" w:space="0" w:color="auto"/>
            <w:bottom w:val="none" w:sz="0" w:space="0" w:color="auto"/>
            <w:right w:val="none" w:sz="0" w:space="0" w:color="auto"/>
          </w:divBdr>
        </w:div>
        <w:div w:id="1067538102">
          <w:marLeft w:val="480"/>
          <w:marRight w:val="0"/>
          <w:marTop w:val="0"/>
          <w:marBottom w:val="0"/>
          <w:divBdr>
            <w:top w:val="none" w:sz="0" w:space="0" w:color="auto"/>
            <w:left w:val="none" w:sz="0" w:space="0" w:color="auto"/>
            <w:bottom w:val="none" w:sz="0" w:space="0" w:color="auto"/>
            <w:right w:val="none" w:sz="0" w:space="0" w:color="auto"/>
          </w:divBdr>
        </w:div>
        <w:div w:id="860554858">
          <w:marLeft w:val="480"/>
          <w:marRight w:val="0"/>
          <w:marTop w:val="0"/>
          <w:marBottom w:val="0"/>
          <w:divBdr>
            <w:top w:val="none" w:sz="0" w:space="0" w:color="auto"/>
            <w:left w:val="none" w:sz="0" w:space="0" w:color="auto"/>
            <w:bottom w:val="none" w:sz="0" w:space="0" w:color="auto"/>
            <w:right w:val="none" w:sz="0" w:space="0" w:color="auto"/>
          </w:divBdr>
        </w:div>
        <w:div w:id="586038432">
          <w:marLeft w:val="480"/>
          <w:marRight w:val="0"/>
          <w:marTop w:val="0"/>
          <w:marBottom w:val="0"/>
          <w:divBdr>
            <w:top w:val="none" w:sz="0" w:space="0" w:color="auto"/>
            <w:left w:val="none" w:sz="0" w:space="0" w:color="auto"/>
            <w:bottom w:val="none" w:sz="0" w:space="0" w:color="auto"/>
            <w:right w:val="none" w:sz="0" w:space="0" w:color="auto"/>
          </w:divBdr>
        </w:div>
        <w:div w:id="1647470324">
          <w:marLeft w:val="480"/>
          <w:marRight w:val="0"/>
          <w:marTop w:val="0"/>
          <w:marBottom w:val="0"/>
          <w:divBdr>
            <w:top w:val="none" w:sz="0" w:space="0" w:color="auto"/>
            <w:left w:val="none" w:sz="0" w:space="0" w:color="auto"/>
            <w:bottom w:val="none" w:sz="0" w:space="0" w:color="auto"/>
            <w:right w:val="none" w:sz="0" w:space="0" w:color="auto"/>
          </w:divBdr>
        </w:div>
        <w:div w:id="1322005083">
          <w:marLeft w:val="480"/>
          <w:marRight w:val="0"/>
          <w:marTop w:val="0"/>
          <w:marBottom w:val="0"/>
          <w:divBdr>
            <w:top w:val="none" w:sz="0" w:space="0" w:color="auto"/>
            <w:left w:val="none" w:sz="0" w:space="0" w:color="auto"/>
            <w:bottom w:val="none" w:sz="0" w:space="0" w:color="auto"/>
            <w:right w:val="none" w:sz="0" w:space="0" w:color="auto"/>
          </w:divBdr>
        </w:div>
        <w:div w:id="1384212804">
          <w:marLeft w:val="480"/>
          <w:marRight w:val="0"/>
          <w:marTop w:val="0"/>
          <w:marBottom w:val="0"/>
          <w:divBdr>
            <w:top w:val="none" w:sz="0" w:space="0" w:color="auto"/>
            <w:left w:val="none" w:sz="0" w:space="0" w:color="auto"/>
            <w:bottom w:val="none" w:sz="0" w:space="0" w:color="auto"/>
            <w:right w:val="none" w:sz="0" w:space="0" w:color="auto"/>
          </w:divBdr>
        </w:div>
        <w:div w:id="2028408467">
          <w:marLeft w:val="480"/>
          <w:marRight w:val="0"/>
          <w:marTop w:val="0"/>
          <w:marBottom w:val="0"/>
          <w:divBdr>
            <w:top w:val="none" w:sz="0" w:space="0" w:color="auto"/>
            <w:left w:val="none" w:sz="0" w:space="0" w:color="auto"/>
            <w:bottom w:val="none" w:sz="0" w:space="0" w:color="auto"/>
            <w:right w:val="none" w:sz="0" w:space="0" w:color="auto"/>
          </w:divBdr>
        </w:div>
        <w:div w:id="570654267">
          <w:marLeft w:val="480"/>
          <w:marRight w:val="0"/>
          <w:marTop w:val="0"/>
          <w:marBottom w:val="0"/>
          <w:divBdr>
            <w:top w:val="none" w:sz="0" w:space="0" w:color="auto"/>
            <w:left w:val="none" w:sz="0" w:space="0" w:color="auto"/>
            <w:bottom w:val="none" w:sz="0" w:space="0" w:color="auto"/>
            <w:right w:val="none" w:sz="0" w:space="0" w:color="auto"/>
          </w:divBdr>
        </w:div>
        <w:div w:id="1566724105">
          <w:marLeft w:val="480"/>
          <w:marRight w:val="0"/>
          <w:marTop w:val="0"/>
          <w:marBottom w:val="0"/>
          <w:divBdr>
            <w:top w:val="none" w:sz="0" w:space="0" w:color="auto"/>
            <w:left w:val="none" w:sz="0" w:space="0" w:color="auto"/>
            <w:bottom w:val="none" w:sz="0" w:space="0" w:color="auto"/>
            <w:right w:val="none" w:sz="0" w:space="0" w:color="auto"/>
          </w:divBdr>
        </w:div>
        <w:div w:id="326515292">
          <w:marLeft w:val="480"/>
          <w:marRight w:val="0"/>
          <w:marTop w:val="0"/>
          <w:marBottom w:val="0"/>
          <w:divBdr>
            <w:top w:val="none" w:sz="0" w:space="0" w:color="auto"/>
            <w:left w:val="none" w:sz="0" w:space="0" w:color="auto"/>
            <w:bottom w:val="none" w:sz="0" w:space="0" w:color="auto"/>
            <w:right w:val="none" w:sz="0" w:space="0" w:color="auto"/>
          </w:divBdr>
        </w:div>
        <w:div w:id="1733576029">
          <w:marLeft w:val="480"/>
          <w:marRight w:val="0"/>
          <w:marTop w:val="0"/>
          <w:marBottom w:val="0"/>
          <w:divBdr>
            <w:top w:val="none" w:sz="0" w:space="0" w:color="auto"/>
            <w:left w:val="none" w:sz="0" w:space="0" w:color="auto"/>
            <w:bottom w:val="none" w:sz="0" w:space="0" w:color="auto"/>
            <w:right w:val="none" w:sz="0" w:space="0" w:color="auto"/>
          </w:divBdr>
        </w:div>
        <w:div w:id="200747160">
          <w:marLeft w:val="480"/>
          <w:marRight w:val="0"/>
          <w:marTop w:val="0"/>
          <w:marBottom w:val="0"/>
          <w:divBdr>
            <w:top w:val="none" w:sz="0" w:space="0" w:color="auto"/>
            <w:left w:val="none" w:sz="0" w:space="0" w:color="auto"/>
            <w:bottom w:val="none" w:sz="0" w:space="0" w:color="auto"/>
            <w:right w:val="none" w:sz="0" w:space="0" w:color="auto"/>
          </w:divBdr>
        </w:div>
        <w:div w:id="1602881351">
          <w:marLeft w:val="480"/>
          <w:marRight w:val="0"/>
          <w:marTop w:val="0"/>
          <w:marBottom w:val="0"/>
          <w:divBdr>
            <w:top w:val="none" w:sz="0" w:space="0" w:color="auto"/>
            <w:left w:val="none" w:sz="0" w:space="0" w:color="auto"/>
            <w:bottom w:val="none" w:sz="0" w:space="0" w:color="auto"/>
            <w:right w:val="none" w:sz="0" w:space="0" w:color="auto"/>
          </w:divBdr>
        </w:div>
        <w:div w:id="1167013067">
          <w:marLeft w:val="480"/>
          <w:marRight w:val="0"/>
          <w:marTop w:val="0"/>
          <w:marBottom w:val="0"/>
          <w:divBdr>
            <w:top w:val="none" w:sz="0" w:space="0" w:color="auto"/>
            <w:left w:val="none" w:sz="0" w:space="0" w:color="auto"/>
            <w:bottom w:val="none" w:sz="0" w:space="0" w:color="auto"/>
            <w:right w:val="none" w:sz="0" w:space="0" w:color="auto"/>
          </w:divBdr>
        </w:div>
        <w:div w:id="1919974018">
          <w:marLeft w:val="480"/>
          <w:marRight w:val="0"/>
          <w:marTop w:val="0"/>
          <w:marBottom w:val="0"/>
          <w:divBdr>
            <w:top w:val="none" w:sz="0" w:space="0" w:color="auto"/>
            <w:left w:val="none" w:sz="0" w:space="0" w:color="auto"/>
            <w:bottom w:val="none" w:sz="0" w:space="0" w:color="auto"/>
            <w:right w:val="none" w:sz="0" w:space="0" w:color="auto"/>
          </w:divBdr>
        </w:div>
        <w:div w:id="37583775">
          <w:marLeft w:val="480"/>
          <w:marRight w:val="0"/>
          <w:marTop w:val="0"/>
          <w:marBottom w:val="0"/>
          <w:divBdr>
            <w:top w:val="none" w:sz="0" w:space="0" w:color="auto"/>
            <w:left w:val="none" w:sz="0" w:space="0" w:color="auto"/>
            <w:bottom w:val="none" w:sz="0" w:space="0" w:color="auto"/>
            <w:right w:val="none" w:sz="0" w:space="0" w:color="auto"/>
          </w:divBdr>
        </w:div>
        <w:div w:id="686710210">
          <w:marLeft w:val="480"/>
          <w:marRight w:val="0"/>
          <w:marTop w:val="0"/>
          <w:marBottom w:val="0"/>
          <w:divBdr>
            <w:top w:val="none" w:sz="0" w:space="0" w:color="auto"/>
            <w:left w:val="none" w:sz="0" w:space="0" w:color="auto"/>
            <w:bottom w:val="none" w:sz="0" w:space="0" w:color="auto"/>
            <w:right w:val="none" w:sz="0" w:space="0" w:color="auto"/>
          </w:divBdr>
        </w:div>
        <w:div w:id="268661582">
          <w:marLeft w:val="480"/>
          <w:marRight w:val="0"/>
          <w:marTop w:val="0"/>
          <w:marBottom w:val="0"/>
          <w:divBdr>
            <w:top w:val="none" w:sz="0" w:space="0" w:color="auto"/>
            <w:left w:val="none" w:sz="0" w:space="0" w:color="auto"/>
            <w:bottom w:val="none" w:sz="0" w:space="0" w:color="auto"/>
            <w:right w:val="none" w:sz="0" w:space="0" w:color="auto"/>
          </w:divBdr>
        </w:div>
        <w:div w:id="560869512">
          <w:marLeft w:val="480"/>
          <w:marRight w:val="0"/>
          <w:marTop w:val="0"/>
          <w:marBottom w:val="0"/>
          <w:divBdr>
            <w:top w:val="none" w:sz="0" w:space="0" w:color="auto"/>
            <w:left w:val="none" w:sz="0" w:space="0" w:color="auto"/>
            <w:bottom w:val="none" w:sz="0" w:space="0" w:color="auto"/>
            <w:right w:val="none" w:sz="0" w:space="0" w:color="auto"/>
          </w:divBdr>
        </w:div>
        <w:div w:id="1431391246">
          <w:marLeft w:val="480"/>
          <w:marRight w:val="0"/>
          <w:marTop w:val="0"/>
          <w:marBottom w:val="0"/>
          <w:divBdr>
            <w:top w:val="none" w:sz="0" w:space="0" w:color="auto"/>
            <w:left w:val="none" w:sz="0" w:space="0" w:color="auto"/>
            <w:bottom w:val="none" w:sz="0" w:space="0" w:color="auto"/>
            <w:right w:val="none" w:sz="0" w:space="0" w:color="auto"/>
          </w:divBdr>
        </w:div>
        <w:div w:id="1362782533">
          <w:marLeft w:val="480"/>
          <w:marRight w:val="0"/>
          <w:marTop w:val="0"/>
          <w:marBottom w:val="0"/>
          <w:divBdr>
            <w:top w:val="none" w:sz="0" w:space="0" w:color="auto"/>
            <w:left w:val="none" w:sz="0" w:space="0" w:color="auto"/>
            <w:bottom w:val="none" w:sz="0" w:space="0" w:color="auto"/>
            <w:right w:val="none" w:sz="0" w:space="0" w:color="auto"/>
          </w:divBdr>
        </w:div>
        <w:div w:id="560872331">
          <w:marLeft w:val="480"/>
          <w:marRight w:val="0"/>
          <w:marTop w:val="0"/>
          <w:marBottom w:val="0"/>
          <w:divBdr>
            <w:top w:val="none" w:sz="0" w:space="0" w:color="auto"/>
            <w:left w:val="none" w:sz="0" w:space="0" w:color="auto"/>
            <w:bottom w:val="none" w:sz="0" w:space="0" w:color="auto"/>
            <w:right w:val="none" w:sz="0" w:space="0" w:color="auto"/>
          </w:divBdr>
        </w:div>
        <w:div w:id="1799641465">
          <w:marLeft w:val="480"/>
          <w:marRight w:val="0"/>
          <w:marTop w:val="0"/>
          <w:marBottom w:val="0"/>
          <w:divBdr>
            <w:top w:val="none" w:sz="0" w:space="0" w:color="auto"/>
            <w:left w:val="none" w:sz="0" w:space="0" w:color="auto"/>
            <w:bottom w:val="none" w:sz="0" w:space="0" w:color="auto"/>
            <w:right w:val="none" w:sz="0" w:space="0" w:color="auto"/>
          </w:divBdr>
        </w:div>
        <w:div w:id="652951014">
          <w:marLeft w:val="480"/>
          <w:marRight w:val="0"/>
          <w:marTop w:val="0"/>
          <w:marBottom w:val="0"/>
          <w:divBdr>
            <w:top w:val="none" w:sz="0" w:space="0" w:color="auto"/>
            <w:left w:val="none" w:sz="0" w:space="0" w:color="auto"/>
            <w:bottom w:val="none" w:sz="0" w:space="0" w:color="auto"/>
            <w:right w:val="none" w:sz="0" w:space="0" w:color="auto"/>
          </w:divBdr>
        </w:div>
        <w:div w:id="699940923">
          <w:marLeft w:val="480"/>
          <w:marRight w:val="0"/>
          <w:marTop w:val="0"/>
          <w:marBottom w:val="0"/>
          <w:divBdr>
            <w:top w:val="none" w:sz="0" w:space="0" w:color="auto"/>
            <w:left w:val="none" w:sz="0" w:space="0" w:color="auto"/>
            <w:bottom w:val="none" w:sz="0" w:space="0" w:color="auto"/>
            <w:right w:val="none" w:sz="0" w:space="0" w:color="auto"/>
          </w:divBdr>
        </w:div>
        <w:div w:id="947128252">
          <w:marLeft w:val="480"/>
          <w:marRight w:val="0"/>
          <w:marTop w:val="0"/>
          <w:marBottom w:val="0"/>
          <w:divBdr>
            <w:top w:val="none" w:sz="0" w:space="0" w:color="auto"/>
            <w:left w:val="none" w:sz="0" w:space="0" w:color="auto"/>
            <w:bottom w:val="none" w:sz="0" w:space="0" w:color="auto"/>
            <w:right w:val="none" w:sz="0" w:space="0" w:color="auto"/>
          </w:divBdr>
        </w:div>
        <w:div w:id="1393121001">
          <w:marLeft w:val="480"/>
          <w:marRight w:val="0"/>
          <w:marTop w:val="0"/>
          <w:marBottom w:val="0"/>
          <w:divBdr>
            <w:top w:val="none" w:sz="0" w:space="0" w:color="auto"/>
            <w:left w:val="none" w:sz="0" w:space="0" w:color="auto"/>
            <w:bottom w:val="none" w:sz="0" w:space="0" w:color="auto"/>
            <w:right w:val="none" w:sz="0" w:space="0" w:color="auto"/>
          </w:divBdr>
        </w:div>
        <w:div w:id="1075666282">
          <w:marLeft w:val="480"/>
          <w:marRight w:val="0"/>
          <w:marTop w:val="0"/>
          <w:marBottom w:val="0"/>
          <w:divBdr>
            <w:top w:val="none" w:sz="0" w:space="0" w:color="auto"/>
            <w:left w:val="none" w:sz="0" w:space="0" w:color="auto"/>
            <w:bottom w:val="none" w:sz="0" w:space="0" w:color="auto"/>
            <w:right w:val="none" w:sz="0" w:space="0" w:color="auto"/>
          </w:divBdr>
        </w:div>
        <w:div w:id="1163620123">
          <w:marLeft w:val="480"/>
          <w:marRight w:val="0"/>
          <w:marTop w:val="0"/>
          <w:marBottom w:val="0"/>
          <w:divBdr>
            <w:top w:val="none" w:sz="0" w:space="0" w:color="auto"/>
            <w:left w:val="none" w:sz="0" w:space="0" w:color="auto"/>
            <w:bottom w:val="none" w:sz="0" w:space="0" w:color="auto"/>
            <w:right w:val="none" w:sz="0" w:space="0" w:color="auto"/>
          </w:divBdr>
        </w:div>
        <w:div w:id="2063601520">
          <w:marLeft w:val="480"/>
          <w:marRight w:val="0"/>
          <w:marTop w:val="0"/>
          <w:marBottom w:val="0"/>
          <w:divBdr>
            <w:top w:val="none" w:sz="0" w:space="0" w:color="auto"/>
            <w:left w:val="none" w:sz="0" w:space="0" w:color="auto"/>
            <w:bottom w:val="none" w:sz="0" w:space="0" w:color="auto"/>
            <w:right w:val="none" w:sz="0" w:space="0" w:color="auto"/>
          </w:divBdr>
        </w:div>
        <w:div w:id="1133909890">
          <w:marLeft w:val="480"/>
          <w:marRight w:val="0"/>
          <w:marTop w:val="0"/>
          <w:marBottom w:val="0"/>
          <w:divBdr>
            <w:top w:val="none" w:sz="0" w:space="0" w:color="auto"/>
            <w:left w:val="none" w:sz="0" w:space="0" w:color="auto"/>
            <w:bottom w:val="none" w:sz="0" w:space="0" w:color="auto"/>
            <w:right w:val="none" w:sz="0" w:space="0" w:color="auto"/>
          </w:divBdr>
        </w:div>
        <w:div w:id="1408072036">
          <w:marLeft w:val="480"/>
          <w:marRight w:val="0"/>
          <w:marTop w:val="0"/>
          <w:marBottom w:val="0"/>
          <w:divBdr>
            <w:top w:val="none" w:sz="0" w:space="0" w:color="auto"/>
            <w:left w:val="none" w:sz="0" w:space="0" w:color="auto"/>
            <w:bottom w:val="none" w:sz="0" w:space="0" w:color="auto"/>
            <w:right w:val="none" w:sz="0" w:space="0" w:color="auto"/>
          </w:divBdr>
        </w:div>
        <w:div w:id="327489799">
          <w:marLeft w:val="480"/>
          <w:marRight w:val="0"/>
          <w:marTop w:val="0"/>
          <w:marBottom w:val="0"/>
          <w:divBdr>
            <w:top w:val="none" w:sz="0" w:space="0" w:color="auto"/>
            <w:left w:val="none" w:sz="0" w:space="0" w:color="auto"/>
            <w:bottom w:val="none" w:sz="0" w:space="0" w:color="auto"/>
            <w:right w:val="none" w:sz="0" w:space="0" w:color="auto"/>
          </w:divBdr>
        </w:div>
        <w:div w:id="1122311587">
          <w:marLeft w:val="480"/>
          <w:marRight w:val="0"/>
          <w:marTop w:val="0"/>
          <w:marBottom w:val="0"/>
          <w:divBdr>
            <w:top w:val="none" w:sz="0" w:space="0" w:color="auto"/>
            <w:left w:val="none" w:sz="0" w:space="0" w:color="auto"/>
            <w:bottom w:val="none" w:sz="0" w:space="0" w:color="auto"/>
            <w:right w:val="none" w:sz="0" w:space="0" w:color="auto"/>
          </w:divBdr>
        </w:div>
        <w:div w:id="106391143">
          <w:marLeft w:val="480"/>
          <w:marRight w:val="0"/>
          <w:marTop w:val="0"/>
          <w:marBottom w:val="0"/>
          <w:divBdr>
            <w:top w:val="none" w:sz="0" w:space="0" w:color="auto"/>
            <w:left w:val="none" w:sz="0" w:space="0" w:color="auto"/>
            <w:bottom w:val="none" w:sz="0" w:space="0" w:color="auto"/>
            <w:right w:val="none" w:sz="0" w:space="0" w:color="auto"/>
          </w:divBdr>
        </w:div>
        <w:div w:id="866333957">
          <w:marLeft w:val="480"/>
          <w:marRight w:val="0"/>
          <w:marTop w:val="0"/>
          <w:marBottom w:val="0"/>
          <w:divBdr>
            <w:top w:val="none" w:sz="0" w:space="0" w:color="auto"/>
            <w:left w:val="none" w:sz="0" w:space="0" w:color="auto"/>
            <w:bottom w:val="none" w:sz="0" w:space="0" w:color="auto"/>
            <w:right w:val="none" w:sz="0" w:space="0" w:color="auto"/>
          </w:divBdr>
        </w:div>
        <w:div w:id="301424999">
          <w:marLeft w:val="480"/>
          <w:marRight w:val="0"/>
          <w:marTop w:val="0"/>
          <w:marBottom w:val="0"/>
          <w:divBdr>
            <w:top w:val="none" w:sz="0" w:space="0" w:color="auto"/>
            <w:left w:val="none" w:sz="0" w:space="0" w:color="auto"/>
            <w:bottom w:val="none" w:sz="0" w:space="0" w:color="auto"/>
            <w:right w:val="none" w:sz="0" w:space="0" w:color="auto"/>
          </w:divBdr>
        </w:div>
        <w:div w:id="1143161510">
          <w:marLeft w:val="480"/>
          <w:marRight w:val="0"/>
          <w:marTop w:val="0"/>
          <w:marBottom w:val="0"/>
          <w:divBdr>
            <w:top w:val="none" w:sz="0" w:space="0" w:color="auto"/>
            <w:left w:val="none" w:sz="0" w:space="0" w:color="auto"/>
            <w:bottom w:val="none" w:sz="0" w:space="0" w:color="auto"/>
            <w:right w:val="none" w:sz="0" w:space="0" w:color="auto"/>
          </w:divBdr>
        </w:div>
        <w:div w:id="2054189946">
          <w:marLeft w:val="480"/>
          <w:marRight w:val="0"/>
          <w:marTop w:val="0"/>
          <w:marBottom w:val="0"/>
          <w:divBdr>
            <w:top w:val="none" w:sz="0" w:space="0" w:color="auto"/>
            <w:left w:val="none" w:sz="0" w:space="0" w:color="auto"/>
            <w:bottom w:val="none" w:sz="0" w:space="0" w:color="auto"/>
            <w:right w:val="none" w:sz="0" w:space="0" w:color="auto"/>
          </w:divBdr>
        </w:div>
        <w:div w:id="1155099032">
          <w:marLeft w:val="480"/>
          <w:marRight w:val="0"/>
          <w:marTop w:val="0"/>
          <w:marBottom w:val="0"/>
          <w:divBdr>
            <w:top w:val="none" w:sz="0" w:space="0" w:color="auto"/>
            <w:left w:val="none" w:sz="0" w:space="0" w:color="auto"/>
            <w:bottom w:val="none" w:sz="0" w:space="0" w:color="auto"/>
            <w:right w:val="none" w:sz="0" w:space="0" w:color="auto"/>
          </w:divBdr>
        </w:div>
        <w:div w:id="19088009">
          <w:marLeft w:val="480"/>
          <w:marRight w:val="0"/>
          <w:marTop w:val="0"/>
          <w:marBottom w:val="0"/>
          <w:divBdr>
            <w:top w:val="none" w:sz="0" w:space="0" w:color="auto"/>
            <w:left w:val="none" w:sz="0" w:space="0" w:color="auto"/>
            <w:bottom w:val="none" w:sz="0" w:space="0" w:color="auto"/>
            <w:right w:val="none" w:sz="0" w:space="0" w:color="auto"/>
          </w:divBdr>
        </w:div>
        <w:div w:id="497036704">
          <w:marLeft w:val="480"/>
          <w:marRight w:val="0"/>
          <w:marTop w:val="0"/>
          <w:marBottom w:val="0"/>
          <w:divBdr>
            <w:top w:val="none" w:sz="0" w:space="0" w:color="auto"/>
            <w:left w:val="none" w:sz="0" w:space="0" w:color="auto"/>
            <w:bottom w:val="none" w:sz="0" w:space="0" w:color="auto"/>
            <w:right w:val="none" w:sz="0" w:space="0" w:color="auto"/>
          </w:divBdr>
        </w:div>
        <w:div w:id="2030181777">
          <w:marLeft w:val="480"/>
          <w:marRight w:val="0"/>
          <w:marTop w:val="0"/>
          <w:marBottom w:val="0"/>
          <w:divBdr>
            <w:top w:val="none" w:sz="0" w:space="0" w:color="auto"/>
            <w:left w:val="none" w:sz="0" w:space="0" w:color="auto"/>
            <w:bottom w:val="none" w:sz="0" w:space="0" w:color="auto"/>
            <w:right w:val="none" w:sz="0" w:space="0" w:color="auto"/>
          </w:divBdr>
        </w:div>
        <w:div w:id="1275820209">
          <w:marLeft w:val="480"/>
          <w:marRight w:val="0"/>
          <w:marTop w:val="0"/>
          <w:marBottom w:val="0"/>
          <w:divBdr>
            <w:top w:val="none" w:sz="0" w:space="0" w:color="auto"/>
            <w:left w:val="none" w:sz="0" w:space="0" w:color="auto"/>
            <w:bottom w:val="none" w:sz="0" w:space="0" w:color="auto"/>
            <w:right w:val="none" w:sz="0" w:space="0" w:color="auto"/>
          </w:divBdr>
        </w:div>
        <w:div w:id="1158232281">
          <w:marLeft w:val="480"/>
          <w:marRight w:val="0"/>
          <w:marTop w:val="0"/>
          <w:marBottom w:val="0"/>
          <w:divBdr>
            <w:top w:val="none" w:sz="0" w:space="0" w:color="auto"/>
            <w:left w:val="none" w:sz="0" w:space="0" w:color="auto"/>
            <w:bottom w:val="none" w:sz="0" w:space="0" w:color="auto"/>
            <w:right w:val="none" w:sz="0" w:space="0" w:color="auto"/>
          </w:divBdr>
        </w:div>
        <w:div w:id="2071033450">
          <w:marLeft w:val="480"/>
          <w:marRight w:val="0"/>
          <w:marTop w:val="0"/>
          <w:marBottom w:val="0"/>
          <w:divBdr>
            <w:top w:val="none" w:sz="0" w:space="0" w:color="auto"/>
            <w:left w:val="none" w:sz="0" w:space="0" w:color="auto"/>
            <w:bottom w:val="none" w:sz="0" w:space="0" w:color="auto"/>
            <w:right w:val="none" w:sz="0" w:space="0" w:color="auto"/>
          </w:divBdr>
        </w:div>
        <w:div w:id="2081516033">
          <w:marLeft w:val="480"/>
          <w:marRight w:val="0"/>
          <w:marTop w:val="0"/>
          <w:marBottom w:val="0"/>
          <w:divBdr>
            <w:top w:val="none" w:sz="0" w:space="0" w:color="auto"/>
            <w:left w:val="none" w:sz="0" w:space="0" w:color="auto"/>
            <w:bottom w:val="none" w:sz="0" w:space="0" w:color="auto"/>
            <w:right w:val="none" w:sz="0" w:space="0" w:color="auto"/>
          </w:divBdr>
        </w:div>
        <w:div w:id="1398473319">
          <w:marLeft w:val="480"/>
          <w:marRight w:val="0"/>
          <w:marTop w:val="0"/>
          <w:marBottom w:val="0"/>
          <w:divBdr>
            <w:top w:val="none" w:sz="0" w:space="0" w:color="auto"/>
            <w:left w:val="none" w:sz="0" w:space="0" w:color="auto"/>
            <w:bottom w:val="none" w:sz="0" w:space="0" w:color="auto"/>
            <w:right w:val="none" w:sz="0" w:space="0" w:color="auto"/>
          </w:divBdr>
        </w:div>
        <w:div w:id="832140841">
          <w:marLeft w:val="480"/>
          <w:marRight w:val="0"/>
          <w:marTop w:val="0"/>
          <w:marBottom w:val="0"/>
          <w:divBdr>
            <w:top w:val="none" w:sz="0" w:space="0" w:color="auto"/>
            <w:left w:val="none" w:sz="0" w:space="0" w:color="auto"/>
            <w:bottom w:val="none" w:sz="0" w:space="0" w:color="auto"/>
            <w:right w:val="none" w:sz="0" w:space="0" w:color="auto"/>
          </w:divBdr>
        </w:div>
        <w:div w:id="620066142">
          <w:marLeft w:val="480"/>
          <w:marRight w:val="0"/>
          <w:marTop w:val="0"/>
          <w:marBottom w:val="0"/>
          <w:divBdr>
            <w:top w:val="none" w:sz="0" w:space="0" w:color="auto"/>
            <w:left w:val="none" w:sz="0" w:space="0" w:color="auto"/>
            <w:bottom w:val="none" w:sz="0" w:space="0" w:color="auto"/>
            <w:right w:val="none" w:sz="0" w:space="0" w:color="auto"/>
          </w:divBdr>
        </w:div>
        <w:div w:id="1413548516">
          <w:marLeft w:val="480"/>
          <w:marRight w:val="0"/>
          <w:marTop w:val="0"/>
          <w:marBottom w:val="0"/>
          <w:divBdr>
            <w:top w:val="none" w:sz="0" w:space="0" w:color="auto"/>
            <w:left w:val="none" w:sz="0" w:space="0" w:color="auto"/>
            <w:bottom w:val="none" w:sz="0" w:space="0" w:color="auto"/>
            <w:right w:val="none" w:sz="0" w:space="0" w:color="auto"/>
          </w:divBdr>
        </w:div>
        <w:div w:id="167406875">
          <w:marLeft w:val="480"/>
          <w:marRight w:val="0"/>
          <w:marTop w:val="0"/>
          <w:marBottom w:val="0"/>
          <w:divBdr>
            <w:top w:val="none" w:sz="0" w:space="0" w:color="auto"/>
            <w:left w:val="none" w:sz="0" w:space="0" w:color="auto"/>
            <w:bottom w:val="none" w:sz="0" w:space="0" w:color="auto"/>
            <w:right w:val="none" w:sz="0" w:space="0" w:color="auto"/>
          </w:divBdr>
        </w:div>
        <w:div w:id="1356074042">
          <w:marLeft w:val="480"/>
          <w:marRight w:val="0"/>
          <w:marTop w:val="0"/>
          <w:marBottom w:val="0"/>
          <w:divBdr>
            <w:top w:val="none" w:sz="0" w:space="0" w:color="auto"/>
            <w:left w:val="none" w:sz="0" w:space="0" w:color="auto"/>
            <w:bottom w:val="none" w:sz="0" w:space="0" w:color="auto"/>
            <w:right w:val="none" w:sz="0" w:space="0" w:color="auto"/>
          </w:divBdr>
        </w:div>
        <w:div w:id="349572794">
          <w:marLeft w:val="480"/>
          <w:marRight w:val="0"/>
          <w:marTop w:val="0"/>
          <w:marBottom w:val="0"/>
          <w:divBdr>
            <w:top w:val="none" w:sz="0" w:space="0" w:color="auto"/>
            <w:left w:val="none" w:sz="0" w:space="0" w:color="auto"/>
            <w:bottom w:val="none" w:sz="0" w:space="0" w:color="auto"/>
            <w:right w:val="none" w:sz="0" w:space="0" w:color="auto"/>
          </w:divBdr>
        </w:div>
        <w:div w:id="1866406621">
          <w:marLeft w:val="480"/>
          <w:marRight w:val="0"/>
          <w:marTop w:val="0"/>
          <w:marBottom w:val="0"/>
          <w:divBdr>
            <w:top w:val="none" w:sz="0" w:space="0" w:color="auto"/>
            <w:left w:val="none" w:sz="0" w:space="0" w:color="auto"/>
            <w:bottom w:val="none" w:sz="0" w:space="0" w:color="auto"/>
            <w:right w:val="none" w:sz="0" w:space="0" w:color="auto"/>
          </w:divBdr>
        </w:div>
        <w:div w:id="852962895">
          <w:marLeft w:val="480"/>
          <w:marRight w:val="0"/>
          <w:marTop w:val="0"/>
          <w:marBottom w:val="0"/>
          <w:divBdr>
            <w:top w:val="none" w:sz="0" w:space="0" w:color="auto"/>
            <w:left w:val="none" w:sz="0" w:space="0" w:color="auto"/>
            <w:bottom w:val="none" w:sz="0" w:space="0" w:color="auto"/>
            <w:right w:val="none" w:sz="0" w:space="0" w:color="auto"/>
          </w:divBdr>
        </w:div>
        <w:div w:id="515341980">
          <w:marLeft w:val="480"/>
          <w:marRight w:val="0"/>
          <w:marTop w:val="0"/>
          <w:marBottom w:val="0"/>
          <w:divBdr>
            <w:top w:val="none" w:sz="0" w:space="0" w:color="auto"/>
            <w:left w:val="none" w:sz="0" w:space="0" w:color="auto"/>
            <w:bottom w:val="none" w:sz="0" w:space="0" w:color="auto"/>
            <w:right w:val="none" w:sz="0" w:space="0" w:color="auto"/>
          </w:divBdr>
        </w:div>
        <w:div w:id="1631326233">
          <w:marLeft w:val="480"/>
          <w:marRight w:val="0"/>
          <w:marTop w:val="0"/>
          <w:marBottom w:val="0"/>
          <w:divBdr>
            <w:top w:val="none" w:sz="0" w:space="0" w:color="auto"/>
            <w:left w:val="none" w:sz="0" w:space="0" w:color="auto"/>
            <w:bottom w:val="none" w:sz="0" w:space="0" w:color="auto"/>
            <w:right w:val="none" w:sz="0" w:space="0" w:color="auto"/>
          </w:divBdr>
        </w:div>
        <w:div w:id="634914769">
          <w:marLeft w:val="480"/>
          <w:marRight w:val="0"/>
          <w:marTop w:val="0"/>
          <w:marBottom w:val="0"/>
          <w:divBdr>
            <w:top w:val="none" w:sz="0" w:space="0" w:color="auto"/>
            <w:left w:val="none" w:sz="0" w:space="0" w:color="auto"/>
            <w:bottom w:val="none" w:sz="0" w:space="0" w:color="auto"/>
            <w:right w:val="none" w:sz="0" w:space="0" w:color="auto"/>
          </w:divBdr>
        </w:div>
        <w:div w:id="1409615316">
          <w:marLeft w:val="480"/>
          <w:marRight w:val="0"/>
          <w:marTop w:val="0"/>
          <w:marBottom w:val="0"/>
          <w:divBdr>
            <w:top w:val="none" w:sz="0" w:space="0" w:color="auto"/>
            <w:left w:val="none" w:sz="0" w:space="0" w:color="auto"/>
            <w:bottom w:val="none" w:sz="0" w:space="0" w:color="auto"/>
            <w:right w:val="none" w:sz="0" w:space="0" w:color="auto"/>
          </w:divBdr>
        </w:div>
        <w:div w:id="837233728">
          <w:marLeft w:val="480"/>
          <w:marRight w:val="0"/>
          <w:marTop w:val="0"/>
          <w:marBottom w:val="0"/>
          <w:divBdr>
            <w:top w:val="none" w:sz="0" w:space="0" w:color="auto"/>
            <w:left w:val="none" w:sz="0" w:space="0" w:color="auto"/>
            <w:bottom w:val="none" w:sz="0" w:space="0" w:color="auto"/>
            <w:right w:val="none" w:sz="0" w:space="0" w:color="auto"/>
          </w:divBdr>
        </w:div>
        <w:div w:id="553199279">
          <w:marLeft w:val="480"/>
          <w:marRight w:val="0"/>
          <w:marTop w:val="0"/>
          <w:marBottom w:val="0"/>
          <w:divBdr>
            <w:top w:val="none" w:sz="0" w:space="0" w:color="auto"/>
            <w:left w:val="none" w:sz="0" w:space="0" w:color="auto"/>
            <w:bottom w:val="none" w:sz="0" w:space="0" w:color="auto"/>
            <w:right w:val="none" w:sz="0" w:space="0" w:color="auto"/>
          </w:divBdr>
        </w:div>
        <w:div w:id="169805661">
          <w:marLeft w:val="480"/>
          <w:marRight w:val="0"/>
          <w:marTop w:val="0"/>
          <w:marBottom w:val="0"/>
          <w:divBdr>
            <w:top w:val="none" w:sz="0" w:space="0" w:color="auto"/>
            <w:left w:val="none" w:sz="0" w:space="0" w:color="auto"/>
            <w:bottom w:val="none" w:sz="0" w:space="0" w:color="auto"/>
            <w:right w:val="none" w:sz="0" w:space="0" w:color="auto"/>
          </w:divBdr>
        </w:div>
        <w:div w:id="198710571">
          <w:marLeft w:val="480"/>
          <w:marRight w:val="0"/>
          <w:marTop w:val="0"/>
          <w:marBottom w:val="0"/>
          <w:divBdr>
            <w:top w:val="none" w:sz="0" w:space="0" w:color="auto"/>
            <w:left w:val="none" w:sz="0" w:space="0" w:color="auto"/>
            <w:bottom w:val="none" w:sz="0" w:space="0" w:color="auto"/>
            <w:right w:val="none" w:sz="0" w:space="0" w:color="auto"/>
          </w:divBdr>
        </w:div>
        <w:div w:id="634261991">
          <w:marLeft w:val="480"/>
          <w:marRight w:val="0"/>
          <w:marTop w:val="0"/>
          <w:marBottom w:val="0"/>
          <w:divBdr>
            <w:top w:val="none" w:sz="0" w:space="0" w:color="auto"/>
            <w:left w:val="none" w:sz="0" w:space="0" w:color="auto"/>
            <w:bottom w:val="none" w:sz="0" w:space="0" w:color="auto"/>
            <w:right w:val="none" w:sz="0" w:space="0" w:color="auto"/>
          </w:divBdr>
        </w:div>
      </w:divsChild>
    </w:div>
    <w:div w:id="1801727251">
      <w:bodyDiv w:val="1"/>
      <w:marLeft w:val="0"/>
      <w:marRight w:val="0"/>
      <w:marTop w:val="0"/>
      <w:marBottom w:val="0"/>
      <w:divBdr>
        <w:top w:val="none" w:sz="0" w:space="0" w:color="auto"/>
        <w:left w:val="none" w:sz="0" w:space="0" w:color="auto"/>
        <w:bottom w:val="none" w:sz="0" w:space="0" w:color="auto"/>
        <w:right w:val="none" w:sz="0" w:space="0" w:color="auto"/>
      </w:divBdr>
    </w:div>
    <w:div w:id="1803965602">
      <w:bodyDiv w:val="1"/>
      <w:marLeft w:val="0"/>
      <w:marRight w:val="0"/>
      <w:marTop w:val="0"/>
      <w:marBottom w:val="0"/>
      <w:divBdr>
        <w:top w:val="none" w:sz="0" w:space="0" w:color="auto"/>
        <w:left w:val="none" w:sz="0" w:space="0" w:color="auto"/>
        <w:bottom w:val="none" w:sz="0" w:space="0" w:color="auto"/>
        <w:right w:val="none" w:sz="0" w:space="0" w:color="auto"/>
      </w:divBdr>
    </w:div>
    <w:div w:id="1804032385">
      <w:bodyDiv w:val="1"/>
      <w:marLeft w:val="0"/>
      <w:marRight w:val="0"/>
      <w:marTop w:val="0"/>
      <w:marBottom w:val="0"/>
      <w:divBdr>
        <w:top w:val="none" w:sz="0" w:space="0" w:color="auto"/>
        <w:left w:val="none" w:sz="0" w:space="0" w:color="auto"/>
        <w:bottom w:val="none" w:sz="0" w:space="0" w:color="auto"/>
        <w:right w:val="none" w:sz="0" w:space="0" w:color="auto"/>
      </w:divBdr>
    </w:div>
    <w:div w:id="1804300574">
      <w:bodyDiv w:val="1"/>
      <w:marLeft w:val="0"/>
      <w:marRight w:val="0"/>
      <w:marTop w:val="0"/>
      <w:marBottom w:val="0"/>
      <w:divBdr>
        <w:top w:val="none" w:sz="0" w:space="0" w:color="auto"/>
        <w:left w:val="none" w:sz="0" w:space="0" w:color="auto"/>
        <w:bottom w:val="none" w:sz="0" w:space="0" w:color="auto"/>
        <w:right w:val="none" w:sz="0" w:space="0" w:color="auto"/>
      </w:divBdr>
    </w:div>
    <w:div w:id="1805921888">
      <w:bodyDiv w:val="1"/>
      <w:marLeft w:val="0"/>
      <w:marRight w:val="0"/>
      <w:marTop w:val="0"/>
      <w:marBottom w:val="0"/>
      <w:divBdr>
        <w:top w:val="none" w:sz="0" w:space="0" w:color="auto"/>
        <w:left w:val="none" w:sz="0" w:space="0" w:color="auto"/>
        <w:bottom w:val="none" w:sz="0" w:space="0" w:color="auto"/>
        <w:right w:val="none" w:sz="0" w:space="0" w:color="auto"/>
      </w:divBdr>
    </w:div>
    <w:div w:id="1806123507">
      <w:bodyDiv w:val="1"/>
      <w:marLeft w:val="0"/>
      <w:marRight w:val="0"/>
      <w:marTop w:val="0"/>
      <w:marBottom w:val="0"/>
      <w:divBdr>
        <w:top w:val="none" w:sz="0" w:space="0" w:color="auto"/>
        <w:left w:val="none" w:sz="0" w:space="0" w:color="auto"/>
        <w:bottom w:val="none" w:sz="0" w:space="0" w:color="auto"/>
        <w:right w:val="none" w:sz="0" w:space="0" w:color="auto"/>
      </w:divBdr>
    </w:div>
    <w:div w:id="1807042969">
      <w:bodyDiv w:val="1"/>
      <w:marLeft w:val="0"/>
      <w:marRight w:val="0"/>
      <w:marTop w:val="0"/>
      <w:marBottom w:val="0"/>
      <w:divBdr>
        <w:top w:val="none" w:sz="0" w:space="0" w:color="auto"/>
        <w:left w:val="none" w:sz="0" w:space="0" w:color="auto"/>
        <w:bottom w:val="none" w:sz="0" w:space="0" w:color="auto"/>
        <w:right w:val="none" w:sz="0" w:space="0" w:color="auto"/>
      </w:divBdr>
    </w:div>
    <w:div w:id="1807383545">
      <w:bodyDiv w:val="1"/>
      <w:marLeft w:val="0"/>
      <w:marRight w:val="0"/>
      <w:marTop w:val="0"/>
      <w:marBottom w:val="0"/>
      <w:divBdr>
        <w:top w:val="none" w:sz="0" w:space="0" w:color="auto"/>
        <w:left w:val="none" w:sz="0" w:space="0" w:color="auto"/>
        <w:bottom w:val="none" w:sz="0" w:space="0" w:color="auto"/>
        <w:right w:val="none" w:sz="0" w:space="0" w:color="auto"/>
      </w:divBdr>
    </w:div>
    <w:div w:id="1808860761">
      <w:bodyDiv w:val="1"/>
      <w:marLeft w:val="0"/>
      <w:marRight w:val="0"/>
      <w:marTop w:val="0"/>
      <w:marBottom w:val="0"/>
      <w:divBdr>
        <w:top w:val="none" w:sz="0" w:space="0" w:color="auto"/>
        <w:left w:val="none" w:sz="0" w:space="0" w:color="auto"/>
        <w:bottom w:val="none" w:sz="0" w:space="0" w:color="auto"/>
        <w:right w:val="none" w:sz="0" w:space="0" w:color="auto"/>
      </w:divBdr>
    </w:div>
    <w:div w:id="1812479393">
      <w:bodyDiv w:val="1"/>
      <w:marLeft w:val="0"/>
      <w:marRight w:val="0"/>
      <w:marTop w:val="0"/>
      <w:marBottom w:val="0"/>
      <w:divBdr>
        <w:top w:val="none" w:sz="0" w:space="0" w:color="auto"/>
        <w:left w:val="none" w:sz="0" w:space="0" w:color="auto"/>
        <w:bottom w:val="none" w:sz="0" w:space="0" w:color="auto"/>
        <w:right w:val="none" w:sz="0" w:space="0" w:color="auto"/>
      </w:divBdr>
    </w:div>
    <w:div w:id="1812599287">
      <w:bodyDiv w:val="1"/>
      <w:marLeft w:val="0"/>
      <w:marRight w:val="0"/>
      <w:marTop w:val="0"/>
      <w:marBottom w:val="0"/>
      <w:divBdr>
        <w:top w:val="none" w:sz="0" w:space="0" w:color="auto"/>
        <w:left w:val="none" w:sz="0" w:space="0" w:color="auto"/>
        <w:bottom w:val="none" w:sz="0" w:space="0" w:color="auto"/>
        <w:right w:val="none" w:sz="0" w:space="0" w:color="auto"/>
      </w:divBdr>
    </w:div>
    <w:div w:id="1816097845">
      <w:bodyDiv w:val="1"/>
      <w:marLeft w:val="0"/>
      <w:marRight w:val="0"/>
      <w:marTop w:val="0"/>
      <w:marBottom w:val="0"/>
      <w:divBdr>
        <w:top w:val="none" w:sz="0" w:space="0" w:color="auto"/>
        <w:left w:val="none" w:sz="0" w:space="0" w:color="auto"/>
        <w:bottom w:val="none" w:sz="0" w:space="0" w:color="auto"/>
        <w:right w:val="none" w:sz="0" w:space="0" w:color="auto"/>
      </w:divBdr>
    </w:div>
    <w:div w:id="1816986586">
      <w:bodyDiv w:val="1"/>
      <w:marLeft w:val="0"/>
      <w:marRight w:val="0"/>
      <w:marTop w:val="0"/>
      <w:marBottom w:val="0"/>
      <w:divBdr>
        <w:top w:val="none" w:sz="0" w:space="0" w:color="auto"/>
        <w:left w:val="none" w:sz="0" w:space="0" w:color="auto"/>
        <w:bottom w:val="none" w:sz="0" w:space="0" w:color="auto"/>
        <w:right w:val="none" w:sz="0" w:space="0" w:color="auto"/>
      </w:divBdr>
    </w:div>
    <w:div w:id="1817801023">
      <w:bodyDiv w:val="1"/>
      <w:marLeft w:val="0"/>
      <w:marRight w:val="0"/>
      <w:marTop w:val="0"/>
      <w:marBottom w:val="0"/>
      <w:divBdr>
        <w:top w:val="none" w:sz="0" w:space="0" w:color="auto"/>
        <w:left w:val="none" w:sz="0" w:space="0" w:color="auto"/>
        <w:bottom w:val="none" w:sz="0" w:space="0" w:color="auto"/>
        <w:right w:val="none" w:sz="0" w:space="0" w:color="auto"/>
      </w:divBdr>
    </w:div>
    <w:div w:id="1820078687">
      <w:bodyDiv w:val="1"/>
      <w:marLeft w:val="0"/>
      <w:marRight w:val="0"/>
      <w:marTop w:val="0"/>
      <w:marBottom w:val="0"/>
      <w:divBdr>
        <w:top w:val="none" w:sz="0" w:space="0" w:color="auto"/>
        <w:left w:val="none" w:sz="0" w:space="0" w:color="auto"/>
        <w:bottom w:val="none" w:sz="0" w:space="0" w:color="auto"/>
        <w:right w:val="none" w:sz="0" w:space="0" w:color="auto"/>
      </w:divBdr>
    </w:div>
    <w:div w:id="1820338417">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20883079">
      <w:bodyDiv w:val="1"/>
      <w:marLeft w:val="0"/>
      <w:marRight w:val="0"/>
      <w:marTop w:val="0"/>
      <w:marBottom w:val="0"/>
      <w:divBdr>
        <w:top w:val="none" w:sz="0" w:space="0" w:color="auto"/>
        <w:left w:val="none" w:sz="0" w:space="0" w:color="auto"/>
        <w:bottom w:val="none" w:sz="0" w:space="0" w:color="auto"/>
        <w:right w:val="none" w:sz="0" w:space="0" w:color="auto"/>
      </w:divBdr>
      <w:divsChild>
        <w:div w:id="1034423997">
          <w:marLeft w:val="480"/>
          <w:marRight w:val="0"/>
          <w:marTop w:val="0"/>
          <w:marBottom w:val="0"/>
          <w:divBdr>
            <w:top w:val="none" w:sz="0" w:space="0" w:color="auto"/>
            <w:left w:val="none" w:sz="0" w:space="0" w:color="auto"/>
            <w:bottom w:val="none" w:sz="0" w:space="0" w:color="auto"/>
            <w:right w:val="none" w:sz="0" w:space="0" w:color="auto"/>
          </w:divBdr>
        </w:div>
        <w:div w:id="2135979707">
          <w:marLeft w:val="480"/>
          <w:marRight w:val="0"/>
          <w:marTop w:val="0"/>
          <w:marBottom w:val="0"/>
          <w:divBdr>
            <w:top w:val="none" w:sz="0" w:space="0" w:color="auto"/>
            <w:left w:val="none" w:sz="0" w:space="0" w:color="auto"/>
            <w:bottom w:val="none" w:sz="0" w:space="0" w:color="auto"/>
            <w:right w:val="none" w:sz="0" w:space="0" w:color="auto"/>
          </w:divBdr>
        </w:div>
        <w:div w:id="321665350">
          <w:marLeft w:val="480"/>
          <w:marRight w:val="0"/>
          <w:marTop w:val="0"/>
          <w:marBottom w:val="0"/>
          <w:divBdr>
            <w:top w:val="none" w:sz="0" w:space="0" w:color="auto"/>
            <w:left w:val="none" w:sz="0" w:space="0" w:color="auto"/>
            <w:bottom w:val="none" w:sz="0" w:space="0" w:color="auto"/>
            <w:right w:val="none" w:sz="0" w:space="0" w:color="auto"/>
          </w:divBdr>
        </w:div>
        <w:div w:id="1308822678">
          <w:marLeft w:val="480"/>
          <w:marRight w:val="0"/>
          <w:marTop w:val="0"/>
          <w:marBottom w:val="0"/>
          <w:divBdr>
            <w:top w:val="none" w:sz="0" w:space="0" w:color="auto"/>
            <w:left w:val="none" w:sz="0" w:space="0" w:color="auto"/>
            <w:bottom w:val="none" w:sz="0" w:space="0" w:color="auto"/>
            <w:right w:val="none" w:sz="0" w:space="0" w:color="auto"/>
          </w:divBdr>
        </w:div>
        <w:div w:id="1861628530">
          <w:marLeft w:val="480"/>
          <w:marRight w:val="0"/>
          <w:marTop w:val="0"/>
          <w:marBottom w:val="0"/>
          <w:divBdr>
            <w:top w:val="none" w:sz="0" w:space="0" w:color="auto"/>
            <w:left w:val="none" w:sz="0" w:space="0" w:color="auto"/>
            <w:bottom w:val="none" w:sz="0" w:space="0" w:color="auto"/>
            <w:right w:val="none" w:sz="0" w:space="0" w:color="auto"/>
          </w:divBdr>
        </w:div>
        <w:div w:id="1556428015">
          <w:marLeft w:val="480"/>
          <w:marRight w:val="0"/>
          <w:marTop w:val="0"/>
          <w:marBottom w:val="0"/>
          <w:divBdr>
            <w:top w:val="none" w:sz="0" w:space="0" w:color="auto"/>
            <w:left w:val="none" w:sz="0" w:space="0" w:color="auto"/>
            <w:bottom w:val="none" w:sz="0" w:space="0" w:color="auto"/>
            <w:right w:val="none" w:sz="0" w:space="0" w:color="auto"/>
          </w:divBdr>
        </w:div>
        <w:div w:id="1154565853">
          <w:marLeft w:val="480"/>
          <w:marRight w:val="0"/>
          <w:marTop w:val="0"/>
          <w:marBottom w:val="0"/>
          <w:divBdr>
            <w:top w:val="none" w:sz="0" w:space="0" w:color="auto"/>
            <w:left w:val="none" w:sz="0" w:space="0" w:color="auto"/>
            <w:bottom w:val="none" w:sz="0" w:space="0" w:color="auto"/>
            <w:right w:val="none" w:sz="0" w:space="0" w:color="auto"/>
          </w:divBdr>
        </w:div>
        <w:div w:id="789318694">
          <w:marLeft w:val="480"/>
          <w:marRight w:val="0"/>
          <w:marTop w:val="0"/>
          <w:marBottom w:val="0"/>
          <w:divBdr>
            <w:top w:val="none" w:sz="0" w:space="0" w:color="auto"/>
            <w:left w:val="none" w:sz="0" w:space="0" w:color="auto"/>
            <w:bottom w:val="none" w:sz="0" w:space="0" w:color="auto"/>
            <w:right w:val="none" w:sz="0" w:space="0" w:color="auto"/>
          </w:divBdr>
        </w:div>
        <w:div w:id="331563587">
          <w:marLeft w:val="480"/>
          <w:marRight w:val="0"/>
          <w:marTop w:val="0"/>
          <w:marBottom w:val="0"/>
          <w:divBdr>
            <w:top w:val="none" w:sz="0" w:space="0" w:color="auto"/>
            <w:left w:val="none" w:sz="0" w:space="0" w:color="auto"/>
            <w:bottom w:val="none" w:sz="0" w:space="0" w:color="auto"/>
            <w:right w:val="none" w:sz="0" w:space="0" w:color="auto"/>
          </w:divBdr>
        </w:div>
        <w:div w:id="627006551">
          <w:marLeft w:val="480"/>
          <w:marRight w:val="0"/>
          <w:marTop w:val="0"/>
          <w:marBottom w:val="0"/>
          <w:divBdr>
            <w:top w:val="none" w:sz="0" w:space="0" w:color="auto"/>
            <w:left w:val="none" w:sz="0" w:space="0" w:color="auto"/>
            <w:bottom w:val="none" w:sz="0" w:space="0" w:color="auto"/>
            <w:right w:val="none" w:sz="0" w:space="0" w:color="auto"/>
          </w:divBdr>
        </w:div>
        <w:div w:id="584611881">
          <w:marLeft w:val="480"/>
          <w:marRight w:val="0"/>
          <w:marTop w:val="0"/>
          <w:marBottom w:val="0"/>
          <w:divBdr>
            <w:top w:val="none" w:sz="0" w:space="0" w:color="auto"/>
            <w:left w:val="none" w:sz="0" w:space="0" w:color="auto"/>
            <w:bottom w:val="none" w:sz="0" w:space="0" w:color="auto"/>
            <w:right w:val="none" w:sz="0" w:space="0" w:color="auto"/>
          </w:divBdr>
        </w:div>
        <w:div w:id="1945335840">
          <w:marLeft w:val="480"/>
          <w:marRight w:val="0"/>
          <w:marTop w:val="0"/>
          <w:marBottom w:val="0"/>
          <w:divBdr>
            <w:top w:val="none" w:sz="0" w:space="0" w:color="auto"/>
            <w:left w:val="none" w:sz="0" w:space="0" w:color="auto"/>
            <w:bottom w:val="none" w:sz="0" w:space="0" w:color="auto"/>
            <w:right w:val="none" w:sz="0" w:space="0" w:color="auto"/>
          </w:divBdr>
        </w:div>
        <w:div w:id="449012295">
          <w:marLeft w:val="480"/>
          <w:marRight w:val="0"/>
          <w:marTop w:val="0"/>
          <w:marBottom w:val="0"/>
          <w:divBdr>
            <w:top w:val="none" w:sz="0" w:space="0" w:color="auto"/>
            <w:left w:val="none" w:sz="0" w:space="0" w:color="auto"/>
            <w:bottom w:val="none" w:sz="0" w:space="0" w:color="auto"/>
            <w:right w:val="none" w:sz="0" w:space="0" w:color="auto"/>
          </w:divBdr>
        </w:div>
        <w:div w:id="1606117099">
          <w:marLeft w:val="480"/>
          <w:marRight w:val="0"/>
          <w:marTop w:val="0"/>
          <w:marBottom w:val="0"/>
          <w:divBdr>
            <w:top w:val="none" w:sz="0" w:space="0" w:color="auto"/>
            <w:left w:val="none" w:sz="0" w:space="0" w:color="auto"/>
            <w:bottom w:val="none" w:sz="0" w:space="0" w:color="auto"/>
            <w:right w:val="none" w:sz="0" w:space="0" w:color="auto"/>
          </w:divBdr>
        </w:div>
        <w:div w:id="1969435841">
          <w:marLeft w:val="480"/>
          <w:marRight w:val="0"/>
          <w:marTop w:val="0"/>
          <w:marBottom w:val="0"/>
          <w:divBdr>
            <w:top w:val="none" w:sz="0" w:space="0" w:color="auto"/>
            <w:left w:val="none" w:sz="0" w:space="0" w:color="auto"/>
            <w:bottom w:val="none" w:sz="0" w:space="0" w:color="auto"/>
            <w:right w:val="none" w:sz="0" w:space="0" w:color="auto"/>
          </w:divBdr>
        </w:div>
        <w:div w:id="1681003870">
          <w:marLeft w:val="480"/>
          <w:marRight w:val="0"/>
          <w:marTop w:val="0"/>
          <w:marBottom w:val="0"/>
          <w:divBdr>
            <w:top w:val="none" w:sz="0" w:space="0" w:color="auto"/>
            <w:left w:val="none" w:sz="0" w:space="0" w:color="auto"/>
            <w:bottom w:val="none" w:sz="0" w:space="0" w:color="auto"/>
            <w:right w:val="none" w:sz="0" w:space="0" w:color="auto"/>
          </w:divBdr>
        </w:div>
        <w:div w:id="884802525">
          <w:marLeft w:val="480"/>
          <w:marRight w:val="0"/>
          <w:marTop w:val="0"/>
          <w:marBottom w:val="0"/>
          <w:divBdr>
            <w:top w:val="none" w:sz="0" w:space="0" w:color="auto"/>
            <w:left w:val="none" w:sz="0" w:space="0" w:color="auto"/>
            <w:bottom w:val="none" w:sz="0" w:space="0" w:color="auto"/>
            <w:right w:val="none" w:sz="0" w:space="0" w:color="auto"/>
          </w:divBdr>
        </w:div>
        <w:div w:id="1227498778">
          <w:marLeft w:val="480"/>
          <w:marRight w:val="0"/>
          <w:marTop w:val="0"/>
          <w:marBottom w:val="0"/>
          <w:divBdr>
            <w:top w:val="none" w:sz="0" w:space="0" w:color="auto"/>
            <w:left w:val="none" w:sz="0" w:space="0" w:color="auto"/>
            <w:bottom w:val="none" w:sz="0" w:space="0" w:color="auto"/>
            <w:right w:val="none" w:sz="0" w:space="0" w:color="auto"/>
          </w:divBdr>
        </w:div>
        <w:div w:id="1704672489">
          <w:marLeft w:val="480"/>
          <w:marRight w:val="0"/>
          <w:marTop w:val="0"/>
          <w:marBottom w:val="0"/>
          <w:divBdr>
            <w:top w:val="none" w:sz="0" w:space="0" w:color="auto"/>
            <w:left w:val="none" w:sz="0" w:space="0" w:color="auto"/>
            <w:bottom w:val="none" w:sz="0" w:space="0" w:color="auto"/>
            <w:right w:val="none" w:sz="0" w:space="0" w:color="auto"/>
          </w:divBdr>
        </w:div>
        <w:div w:id="1105688935">
          <w:marLeft w:val="480"/>
          <w:marRight w:val="0"/>
          <w:marTop w:val="0"/>
          <w:marBottom w:val="0"/>
          <w:divBdr>
            <w:top w:val="none" w:sz="0" w:space="0" w:color="auto"/>
            <w:left w:val="none" w:sz="0" w:space="0" w:color="auto"/>
            <w:bottom w:val="none" w:sz="0" w:space="0" w:color="auto"/>
            <w:right w:val="none" w:sz="0" w:space="0" w:color="auto"/>
          </w:divBdr>
        </w:div>
        <w:div w:id="292096766">
          <w:marLeft w:val="480"/>
          <w:marRight w:val="0"/>
          <w:marTop w:val="0"/>
          <w:marBottom w:val="0"/>
          <w:divBdr>
            <w:top w:val="none" w:sz="0" w:space="0" w:color="auto"/>
            <w:left w:val="none" w:sz="0" w:space="0" w:color="auto"/>
            <w:bottom w:val="none" w:sz="0" w:space="0" w:color="auto"/>
            <w:right w:val="none" w:sz="0" w:space="0" w:color="auto"/>
          </w:divBdr>
        </w:div>
        <w:div w:id="1175536524">
          <w:marLeft w:val="480"/>
          <w:marRight w:val="0"/>
          <w:marTop w:val="0"/>
          <w:marBottom w:val="0"/>
          <w:divBdr>
            <w:top w:val="none" w:sz="0" w:space="0" w:color="auto"/>
            <w:left w:val="none" w:sz="0" w:space="0" w:color="auto"/>
            <w:bottom w:val="none" w:sz="0" w:space="0" w:color="auto"/>
            <w:right w:val="none" w:sz="0" w:space="0" w:color="auto"/>
          </w:divBdr>
        </w:div>
        <w:div w:id="1539657113">
          <w:marLeft w:val="480"/>
          <w:marRight w:val="0"/>
          <w:marTop w:val="0"/>
          <w:marBottom w:val="0"/>
          <w:divBdr>
            <w:top w:val="none" w:sz="0" w:space="0" w:color="auto"/>
            <w:left w:val="none" w:sz="0" w:space="0" w:color="auto"/>
            <w:bottom w:val="none" w:sz="0" w:space="0" w:color="auto"/>
            <w:right w:val="none" w:sz="0" w:space="0" w:color="auto"/>
          </w:divBdr>
        </w:div>
        <w:div w:id="2050228759">
          <w:marLeft w:val="480"/>
          <w:marRight w:val="0"/>
          <w:marTop w:val="0"/>
          <w:marBottom w:val="0"/>
          <w:divBdr>
            <w:top w:val="none" w:sz="0" w:space="0" w:color="auto"/>
            <w:left w:val="none" w:sz="0" w:space="0" w:color="auto"/>
            <w:bottom w:val="none" w:sz="0" w:space="0" w:color="auto"/>
            <w:right w:val="none" w:sz="0" w:space="0" w:color="auto"/>
          </w:divBdr>
        </w:div>
        <w:div w:id="1033845926">
          <w:marLeft w:val="480"/>
          <w:marRight w:val="0"/>
          <w:marTop w:val="0"/>
          <w:marBottom w:val="0"/>
          <w:divBdr>
            <w:top w:val="none" w:sz="0" w:space="0" w:color="auto"/>
            <w:left w:val="none" w:sz="0" w:space="0" w:color="auto"/>
            <w:bottom w:val="none" w:sz="0" w:space="0" w:color="auto"/>
            <w:right w:val="none" w:sz="0" w:space="0" w:color="auto"/>
          </w:divBdr>
        </w:div>
        <w:div w:id="1083794751">
          <w:marLeft w:val="480"/>
          <w:marRight w:val="0"/>
          <w:marTop w:val="0"/>
          <w:marBottom w:val="0"/>
          <w:divBdr>
            <w:top w:val="none" w:sz="0" w:space="0" w:color="auto"/>
            <w:left w:val="none" w:sz="0" w:space="0" w:color="auto"/>
            <w:bottom w:val="none" w:sz="0" w:space="0" w:color="auto"/>
            <w:right w:val="none" w:sz="0" w:space="0" w:color="auto"/>
          </w:divBdr>
        </w:div>
        <w:div w:id="972440501">
          <w:marLeft w:val="480"/>
          <w:marRight w:val="0"/>
          <w:marTop w:val="0"/>
          <w:marBottom w:val="0"/>
          <w:divBdr>
            <w:top w:val="none" w:sz="0" w:space="0" w:color="auto"/>
            <w:left w:val="none" w:sz="0" w:space="0" w:color="auto"/>
            <w:bottom w:val="none" w:sz="0" w:space="0" w:color="auto"/>
            <w:right w:val="none" w:sz="0" w:space="0" w:color="auto"/>
          </w:divBdr>
        </w:div>
        <w:div w:id="423258803">
          <w:marLeft w:val="480"/>
          <w:marRight w:val="0"/>
          <w:marTop w:val="0"/>
          <w:marBottom w:val="0"/>
          <w:divBdr>
            <w:top w:val="none" w:sz="0" w:space="0" w:color="auto"/>
            <w:left w:val="none" w:sz="0" w:space="0" w:color="auto"/>
            <w:bottom w:val="none" w:sz="0" w:space="0" w:color="auto"/>
            <w:right w:val="none" w:sz="0" w:space="0" w:color="auto"/>
          </w:divBdr>
        </w:div>
        <w:div w:id="1826192682">
          <w:marLeft w:val="480"/>
          <w:marRight w:val="0"/>
          <w:marTop w:val="0"/>
          <w:marBottom w:val="0"/>
          <w:divBdr>
            <w:top w:val="none" w:sz="0" w:space="0" w:color="auto"/>
            <w:left w:val="none" w:sz="0" w:space="0" w:color="auto"/>
            <w:bottom w:val="none" w:sz="0" w:space="0" w:color="auto"/>
            <w:right w:val="none" w:sz="0" w:space="0" w:color="auto"/>
          </w:divBdr>
        </w:div>
        <w:div w:id="1580601541">
          <w:marLeft w:val="480"/>
          <w:marRight w:val="0"/>
          <w:marTop w:val="0"/>
          <w:marBottom w:val="0"/>
          <w:divBdr>
            <w:top w:val="none" w:sz="0" w:space="0" w:color="auto"/>
            <w:left w:val="none" w:sz="0" w:space="0" w:color="auto"/>
            <w:bottom w:val="none" w:sz="0" w:space="0" w:color="auto"/>
            <w:right w:val="none" w:sz="0" w:space="0" w:color="auto"/>
          </w:divBdr>
        </w:div>
        <w:div w:id="1835947728">
          <w:marLeft w:val="480"/>
          <w:marRight w:val="0"/>
          <w:marTop w:val="0"/>
          <w:marBottom w:val="0"/>
          <w:divBdr>
            <w:top w:val="none" w:sz="0" w:space="0" w:color="auto"/>
            <w:left w:val="none" w:sz="0" w:space="0" w:color="auto"/>
            <w:bottom w:val="none" w:sz="0" w:space="0" w:color="auto"/>
            <w:right w:val="none" w:sz="0" w:space="0" w:color="auto"/>
          </w:divBdr>
        </w:div>
        <w:div w:id="15886151">
          <w:marLeft w:val="480"/>
          <w:marRight w:val="0"/>
          <w:marTop w:val="0"/>
          <w:marBottom w:val="0"/>
          <w:divBdr>
            <w:top w:val="none" w:sz="0" w:space="0" w:color="auto"/>
            <w:left w:val="none" w:sz="0" w:space="0" w:color="auto"/>
            <w:bottom w:val="none" w:sz="0" w:space="0" w:color="auto"/>
            <w:right w:val="none" w:sz="0" w:space="0" w:color="auto"/>
          </w:divBdr>
        </w:div>
        <w:div w:id="829716806">
          <w:marLeft w:val="480"/>
          <w:marRight w:val="0"/>
          <w:marTop w:val="0"/>
          <w:marBottom w:val="0"/>
          <w:divBdr>
            <w:top w:val="none" w:sz="0" w:space="0" w:color="auto"/>
            <w:left w:val="none" w:sz="0" w:space="0" w:color="auto"/>
            <w:bottom w:val="none" w:sz="0" w:space="0" w:color="auto"/>
            <w:right w:val="none" w:sz="0" w:space="0" w:color="auto"/>
          </w:divBdr>
        </w:div>
        <w:div w:id="419496808">
          <w:marLeft w:val="480"/>
          <w:marRight w:val="0"/>
          <w:marTop w:val="0"/>
          <w:marBottom w:val="0"/>
          <w:divBdr>
            <w:top w:val="none" w:sz="0" w:space="0" w:color="auto"/>
            <w:left w:val="none" w:sz="0" w:space="0" w:color="auto"/>
            <w:bottom w:val="none" w:sz="0" w:space="0" w:color="auto"/>
            <w:right w:val="none" w:sz="0" w:space="0" w:color="auto"/>
          </w:divBdr>
        </w:div>
        <w:div w:id="579674334">
          <w:marLeft w:val="480"/>
          <w:marRight w:val="0"/>
          <w:marTop w:val="0"/>
          <w:marBottom w:val="0"/>
          <w:divBdr>
            <w:top w:val="none" w:sz="0" w:space="0" w:color="auto"/>
            <w:left w:val="none" w:sz="0" w:space="0" w:color="auto"/>
            <w:bottom w:val="none" w:sz="0" w:space="0" w:color="auto"/>
            <w:right w:val="none" w:sz="0" w:space="0" w:color="auto"/>
          </w:divBdr>
        </w:div>
        <w:div w:id="1923947048">
          <w:marLeft w:val="480"/>
          <w:marRight w:val="0"/>
          <w:marTop w:val="0"/>
          <w:marBottom w:val="0"/>
          <w:divBdr>
            <w:top w:val="none" w:sz="0" w:space="0" w:color="auto"/>
            <w:left w:val="none" w:sz="0" w:space="0" w:color="auto"/>
            <w:bottom w:val="none" w:sz="0" w:space="0" w:color="auto"/>
            <w:right w:val="none" w:sz="0" w:space="0" w:color="auto"/>
          </w:divBdr>
        </w:div>
        <w:div w:id="2113281918">
          <w:marLeft w:val="480"/>
          <w:marRight w:val="0"/>
          <w:marTop w:val="0"/>
          <w:marBottom w:val="0"/>
          <w:divBdr>
            <w:top w:val="none" w:sz="0" w:space="0" w:color="auto"/>
            <w:left w:val="none" w:sz="0" w:space="0" w:color="auto"/>
            <w:bottom w:val="none" w:sz="0" w:space="0" w:color="auto"/>
            <w:right w:val="none" w:sz="0" w:space="0" w:color="auto"/>
          </w:divBdr>
        </w:div>
        <w:div w:id="662659828">
          <w:marLeft w:val="480"/>
          <w:marRight w:val="0"/>
          <w:marTop w:val="0"/>
          <w:marBottom w:val="0"/>
          <w:divBdr>
            <w:top w:val="none" w:sz="0" w:space="0" w:color="auto"/>
            <w:left w:val="none" w:sz="0" w:space="0" w:color="auto"/>
            <w:bottom w:val="none" w:sz="0" w:space="0" w:color="auto"/>
            <w:right w:val="none" w:sz="0" w:space="0" w:color="auto"/>
          </w:divBdr>
        </w:div>
        <w:div w:id="1605112248">
          <w:marLeft w:val="480"/>
          <w:marRight w:val="0"/>
          <w:marTop w:val="0"/>
          <w:marBottom w:val="0"/>
          <w:divBdr>
            <w:top w:val="none" w:sz="0" w:space="0" w:color="auto"/>
            <w:left w:val="none" w:sz="0" w:space="0" w:color="auto"/>
            <w:bottom w:val="none" w:sz="0" w:space="0" w:color="auto"/>
            <w:right w:val="none" w:sz="0" w:space="0" w:color="auto"/>
          </w:divBdr>
        </w:div>
        <w:div w:id="1032731248">
          <w:marLeft w:val="480"/>
          <w:marRight w:val="0"/>
          <w:marTop w:val="0"/>
          <w:marBottom w:val="0"/>
          <w:divBdr>
            <w:top w:val="none" w:sz="0" w:space="0" w:color="auto"/>
            <w:left w:val="none" w:sz="0" w:space="0" w:color="auto"/>
            <w:bottom w:val="none" w:sz="0" w:space="0" w:color="auto"/>
            <w:right w:val="none" w:sz="0" w:space="0" w:color="auto"/>
          </w:divBdr>
        </w:div>
        <w:div w:id="1626541205">
          <w:marLeft w:val="480"/>
          <w:marRight w:val="0"/>
          <w:marTop w:val="0"/>
          <w:marBottom w:val="0"/>
          <w:divBdr>
            <w:top w:val="none" w:sz="0" w:space="0" w:color="auto"/>
            <w:left w:val="none" w:sz="0" w:space="0" w:color="auto"/>
            <w:bottom w:val="none" w:sz="0" w:space="0" w:color="auto"/>
            <w:right w:val="none" w:sz="0" w:space="0" w:color="auto"/>
          </w:divBdr>
        </w:div>
        <w:div w:id="839077606">
          <w:marLeft w:val="480"/>
          <w:marRight w:val="0"/>
          <w:marTop w:val="0"/>
          <w:marBottom w:val="0"/>
          <w:divBdr>
            <w:top w:val="none" w:sz="0" w:space="0" w:color="auto"/>
            <w:left w:val="none" w:sz="0" w:space="0" w:color="auto"/>
            <w:bottom w:val="none" w:sz="0" w:space="0" w:color="auto"/>
            <w:right w:val="none" w:sz="0" w:space="0" w:color="auto"/>
          </w:divBdr>
        </w:div>
        <w:div w:id="1546916127">
          <w:marLeft w:val="480"/>
          <w:marRight w:val="0"/>
          <w:marTop w:val="0"/>
          <w:marBottom w:val="0"/>
          <w:divBdr>
            <w:top w:val="none" w:sz="0" w:space="0" w:color="auto"/>
            <w:left w:val="none" w:sz="0" w:space="0" w:color="auto"/>
            <w:bottom w:val="none" w:sz="0" w:space="0" w:color="auto"/>
            <w:right w:val="none" w:sz="0" w:space="0" w:color="auto"/>
          </w:divBdr>
        </w:div>
        <w:div w:id="1869636254">
          <w:marLeft w:val="480"/>
          <w:marRight w:val="0"/>
          <w:marTop w:val="0"/>
          <w:marBottom w:val="0"/>
          <w:divBdr>
            <w:top w:val="none" w:sz="0" w:space="0" w:color="auto"/>
            <w:left w:val="none" w:sz="0" w:space="0" w:color="auto"/>
            <w:bottom w:val="none" w:sz="0" w:space="0" w:color="auto"/>
            <w:right w:val="none" w:sz="0" w:space="0" w:color="auto"/>
          </w:divBdr>
        </w:div>
        <w:div w:id="2100330373">
          <w:marLeft w:val="480"/>
          <w:marRight w:val="0"/>
          <w:marTop w:val="0"/>
          <w:marBottom w:val="0"/>
          <w:divBdr>
            <w:top w:val="none" w:sz="0" w:space="0" w:color="auto"/>
            <w:left w:val="none" w:sz="0" w:space="0" w:color="auto"/>
            <w:bottom w:val="none" w:sz="0" w:space="0" w:color="auto"/>
            <w:right w:val="none" w:sz="0" w:space="0" w:color="auto"/>
          </w:divBdr>
        </w:div>
        <w:div w:id="965817397">
          <w:marLeft w:val="480"/>
          <w:marRight w:val="0"/>
          <w:marTop w:val="0"/>
          <w:marBottom w:val="0"/>
          <w:divBdr>
            <w:top w:val="none" w:sz="0" w:space="0" w:color="auto"/>
            <w:left w:val="none" w:sz="0" w:space="0" w:color="auto"/>
            <w:bottom w:val="none" w:sz="0" w:space="0" w:color="auto"/>
            <w:right w:val="none" w:sz="0" w:space="0" w:color="auto"/>
          </w:divBdr>
        </w:div>
        <w:div w:id="1632324783">
          <w:marLeft w:val="480"/>
          <w:marRight w:val="0"/>
          <w:marTop w:val="0"/>
          <w:marBottom w:val="0"/>
          <w:divBdr>
            <w:top w:val="none" w:sz="0" w:space="0" w:color="auto"/>
            <w:left w:val="none" w:sz="0" w:space="0" w:color="auto"/>
            <w:bottom w:val="none" w:sz="0" w:space="0" w:color="auto"/>
            <w:right w:val="none" w:sz="0" w:space="0" w:color="auto"/>
          </w:divBdr>
        </w:div>
        <w:div w:id="2047754657">
          <w:marLeft w:val="480"/>
          <w:marRight w:val="0"/>
          <w:marTop w:val="0"/>
          <w:marBottom w:val="0"/>
          <w:divBdr>
            <w:top w:val="none" w:sz="0" w:space="0" w:color="auto"/>
            <w:left w:val="none" w:sz="0" w:space="0" w:color="auto"/>
            <w:bottom w:val="none" w:sz="0" w:space="0" w:color="auto"/>
            <w:right w:val="none" w:sz="0" w:space="0" w:color="auto"/>
          </w:divBdr>
        </w:div>
        <w:div w:id="1651787638">
          <w:marLeft w:val="480"/>
          <w:marRight w:val="0"/>
          <w:marTop w:val="0"/>
          <w:marBottom w:val="0"/>
          <w:divBdr>
            <w:top w:val="none" w:sz="0" w:space="0" w:color="auto"/>
            <w:left w:val="none" w:sz="0" w:space="0" w:color="auto"/>
            <w:bottom w:val="none" w:sz="0" w:space="0" w:color="auto"/>
            <w:right w:val="none" w:sz="0" w:space="0" w:color="auto"/>
          </w:divBdr>
        </w:div>
        <w:div w:id="585847337">
          <w:marLeft w:val="480"/>
          <w:marRight w:val="0"/>
          <w:marTop w:val="0"/>
          <w:marBottom w:val="0"/>
          <w:divBdr>
            <w:top w:val="none" w:sz="0" w:space="0" w:color="auto"/>
            <w:left w:val="none" w:sz="0" w:space="0" w:color="auto"/>
            <w:bottom w:val="none" w:sz="0" w:space="0" w:color="auto"/>
            <w:right w:val="none" w:sz="0" w:space="0" w:color="auto"/>
          </w:divBdr>
        </w:div>
        <w:div w:id="294139184">
          <w:marLeft w:val="480"/>
          <w:marRight w:val="0"/>
          <w:marTop w:val="0"/>
          <w:marBottom w:val="0"/>
          <w:divBdr>
            <w:top w:val="none" w:sz="0" w:space="0" w:color="auto"/>
            <w:left w:val="none" w:sz="0" w:space="0" w:color="auto"/>
            <w:bottom w:val="none" w:sz="0" w:space="0" w:color="auto"/>
            <w:right w:val="none" w:sz="0" w:space="0" w:color="auto"/>
          </w:divBdr>
        </w:div>
        <w:div w:id="356393571">
          <w:marLeft w:val="480"/>
          <w:marRight w:val="0"/>
          <w:marTop w:val="0"/>
          <w:marBottom w:val="0"/>
          <w:divBdr>
            <w:top w:val="none" w:sz="0" w:space="0" w:color="auto"/>
            <w:left w:val="none" w:sz="0" w:space="0" w:color="auto"/>
            <w:bottom w:val="none" w:sz="0" w:space="0" w:color="auto"/>
            <w:right w:val="none" w:sz="0" w:space="0" w:color="auto"/>
          </w:divBdr>
        </w:div>
        <w:div w:id="1265530845">
          <w:marLeft w:val="480"/>
          <w:marRight w:val="0"/>
          <w:marTop w:val="0"/>
          <w:marBottom w:val="0"/>
          <w:divBdr>
            <w:top w:val="none" w:sz="0" w:space="0" w:color="auto"/>
            <w:left w:val="none" w:sz="0" w:space="0" w:color="auto"/>
            <w:bottom w:val="none" w:sz="0" w:space="0" w:color="auto"/>
            <w:right w:val="none" w:sz="0" w:space="0" w:color="auto"/>
          </w:divBdr>
        </w:div>
        <w:div w:id="212540828">
          <w:marLeft w:val="480"/>
          <w:marRight w:val="0"/>
          <w:marTop w:val="0"/>
          <w:marBottom w:val="0"/>
          <w:divBdr>
            <w:top w:val="none" w:sz="0" w:space="0" w:color="auto"/>
            <w:left w:val="none" w:sz="0" w:space="0" w:color="auto"/>
            <w:bottom w:val="none" w:sz="0" w:space="0" w:color="auto"/>
            <w:right w:val="none" w:sz="0" w:space="0" w:color="auto"/>
          </w:divBdr>
        </w:div>
        <w:div w:id="1807578331">
          <w:marLeft w:val="480"/>
          <w:marRight w:val="0"/>
          <w:marTop w:val="0"/>
          <w:marBottom w:val="0"/>
          <w:divBdr>
            <w:top w:val="none" w:sz="0" w:space="0" w:color="auto"/>
            <w:left w:val="none" w:sz="0" w:space="0" w:color="auto"/>
            <w:bottom w:val="none" w:sz="0" w:space="0" w:color="auto"/>
            <w:right w:val="none" w:sz="0" w:space="0" w:color="auto"/>
          </w:divBdr>
        </w:div>
        <w:div w:id="695469647">
          <w:marLeft w:val="480"/>
          <w:marRight w:val="0"/>
          <w:marTop w:val="0"/>
          <w:marBottom w:val="0"/>
          <w:divBdr>
            <w:top w:val="none" w:sz="0" w:space="0" w:color="auto"/>
            <w:left w:val="none" w:sz="0" w:space="0" w:color="auto"/>
            <w:bottom w:val="none" w:sz="0" w:space="0" w:color="auto"/>
            <w:right w:val="none" w:sz="0" w:space="0" w:color="auto"/>
          </w:divBdr>
        </w:div>
        <w:div w:id="312635819">
          <w:marLeft w:val="480"/>
          <w:marRight w:val="0"/>
          <w:marTop w:val="0"/>
          <w:marBottom w:val="0"/>
          <w:divBdr>
            <w:top w:val="none" w:sz="0" w:space="0" w:color="auto"/>
            <w:left w:val="none" w:sz="0" w:space="0" w:color="auto"/>
            <w:bottom w:val="none" w:sz="0" w:space="0" w:color="auto"/>
            <w:right w:val="none" w:sz="0" w:space="0" w:color="auto"/>
          </w:divBdr>
        </w:div>
        <w:div w:id="1449356919">
          <w:marLeft w:val="480"/>
          <w:marRight w:val="0"/>
          <w:marTop w:val="0"/>
          <w:marBottom w:val="0"/>
          <w:divBdr>
            <w:top w:val="none" w:sz="0" w:space="0" w:color="auto"/>
            <w:left w:val="none" w:sz="0" w:space="0" w:color="auto"/>
            <w:bottom w:val="none" w:sz="0" w:space="0" w:color="auto"/>
            <w:right w:val="none" w:sz="0" w:space="0" w:color="auto"/>
          </w:divBdr>
        </w:div>
        <w:div w:id="42297790">
          <w:marLeft w:val="480"/>
          <w:marRight w:val="0"/>
          <w:marTop w:val="0"/>
          <w:marBottom w:val="0"/>
          <w:divBdr>
            <w:top w:val="none" w:sz="0" w:space="0" w:color="auto"/>
            <w:left w:val="none" w:sz="0" w:space="0" w:color="auto"/>
            <w:bottom w:val="none" w:sz="0" w:space="0" w:color="auto"/>
            <w:right w:val="none" w:sz="0" w:space="0" w:color="auto"/>
          </w:divBdr>
        </w:div>
        <w:div w:id="1145245773">
          <w:marLeft w:val="480"/>
          <w:marRight w:val="0"/>
          <w:marTop w:val="0"/>
          <w:marBottom w:val="0"/>
          <w:divBdr>
            <w:top w:val="none" w:sz="0" w:space="0" w:color="auto"/>
            <w:left w:val="none" w:sz="0" w:space="0" w:color="auto"/>
            <w:bottom w:val="none" w:sz="0" w:space="0" w:color="auto"/>
            <w:right w:val="none" w:sz="0" w:space="0" w:color="auto"/>
          </w:divBdr>
        </w:div>
        <w:div w:id="2031947385">
          <w:marLeft w:val="480"/>
          <w:marRight w:val="0"/>
          <w:marTop w:val="0"/>
          <w:marBottom w:val="0"/>
          <w:divBdr>
            <w:top w:val="none" w:sz="0" w:space="0" w:color="auto"/>
            <w:left w:val="none" w:sz="0" w:space="0" w:color="auto"/>
            <w:bottom w:val="none" w:sz="0" w:space="0" w:color="auto"/>
            <w:right w:val="none" w:sz="0" w:space="0" w:color="auto"/>
          </w:divBdr>
        </w:div>
        <w:div w:id="1258250388">
          <w:marLeft w:val="480"/>
          <w:marRight w:val="0"/>
          <w:marTop w:val="0"/>
          <w:marBottom w:val="0"/>
          <w:divBdr>
            <w:top w:val="none" w:sz="0" w:space="0" w:color="auto"/>
            <w:left w:val="none" w:sz="0" w:space="0" w:color="auto"/>
            <w:bottom w:val="none" w:sz="0" w:space="0" w:color="auto"/>
            <w:right w:val="none" w:sz="0" w:space="0" w:color="auto"/>
          </w:divBdr>
        </w:div>
        <w:div w:id="755319710">
          <w:marLeft w:val="480"/>
          <w:marRight w:val="0"/>
          <w:marTop w:val="0"/>
          <w:marBottom w:val="0"/>
          <w:divBdr>
            <w:top w:val="none" w:sz="0" w:space="0" w:color="auto"/>
            <w:left w:val="none" w:sz="0" w:space="0" w:color="auto"/>
            <w:bottom w:val="none" w:sz="0" w:space="0" w:color="auto"/>
            <w:right w:val="none" w:sz="0" w:space="0" w:color="auto"/>
          </w:divBdr>
        </w:div>
        <w:div w:id="516887014">
          <w:marLeft w:val="480"/>
          <w:marRight w:val="0"/>
          <w:marTop w:val="0"/>
          <w:marBottom w:val="0"/>
          <w:divBdr>
            <w:top w:val="none" w:sz="0" w:space="0" w:color="auto"/>
            <w:left w:val="none" w:sz="0" w:space="0" w:color="auto"/>
            <w:bottom w:val="none" w:sz="0" w:space="0" w:color="auto"/>
            <w:right w:val="none" w:sz="0" w:space="0" w:color="auto"/>
          </w:divBdr>
        </w:div>
        <w:div w:id="521435996">
          <w:marLeft w:val="480"/>
          <w:marRight w:val="0"/>
          <w:marTop w:val="0"/>
          <w:marBottom w:val="0"/>
          <w:divBdr>
            <w:top w:val="none" w:sz="0" w:space="0" w:color="auto"/>
            <w:left w:val="none" w:sz="0" w:space="0" w:color="auto"/>
            <w:bottom w:val="none" w:sz="0" w:space="0" w:color="auto"/>
            <w:right w:val="none" w:sz="0" w:space="0" w:color="auto"/>
          </w:divBdr>
        </w:div>
        <w:div w:id="567497221">
          <w:marLeft w:val="480"/>
          <w:marRight w:val="0"/>
          <w:marTop w:val="0"/>
          <w:marBottom w:val="0"/>
          <w:divBdr>
            <w:top w:val="none" w:sz="0" w:space="0" w:color="auto"/>
            <w:left w:val="none" w:sz="0" w:space="0" w:color="auto"/>
            <w:bottom w:val="none" w:sz="0" w:space="0" w:color="auto"/>
            <w:right w:val="none" w:sz="0" w:space="0" w:color="auto"/>
          </w:divBdr>
        </w:div>
        <w:div w:id="990058802">
          <w:marLeft w:val="480"/>
          <w:marRight w:val="0"/>
          <w:marTop w:val="0"/>
          <w:marBottom w:val="0"/>
          <w:divBdr>
            <w:top w:val="none" w:sz="0" w:space="0" w:color="auto"/>
            <w:left w:val="none" w:sz="0" w:space="0" w:color="auto"/>
            <w:bottom w:val="none" w:sz="0" w:space="0" w:color="auto"/>
            <w:right w:val="none" w:sz="0" w:space="0" w:color="auto"/>
          </w:divBdr>
        </w:div>
        <w:div w:id="330180312">
          <w:marLeft w:val="480"/>
          <w:marRight w:val="0"/>
          <w:marTop w:val="0"/>
          <w:marBottom w:val="0"/>
          <w:divBdr>
            <w:top w:val="none" w:sz="0" w:space="0" w:color="auto"/>
            <w:left w:val="none" w:sz="0" w:space="0" w:color="auto"/>
            <w:bottom w:val="none" w:sz="0" w:space="0" w:color="auto"/>
            <w:right w:val="none" w:sz="0" w:space="0" w:color="auto"/>
          </w:divBdr>
        </w:div>
        <w:div w:id="1124613210">
          <w:marLeft w:val="480"/>
          <w:marRight w:val="0"/>
          <w:marTop w:val="0"/>
          <w:marBottom w:val="0"/>
          <w:divBdr>
            <w:top w:val="none" w:sz="0" w:space="0" w:color="auto"/>
            <w:left w:val="none" w:sz="0" w:space="0" w:color="auto"/>
            <w:bottom w:val="none" w:sz="0" w:space="0" w:color="auto"/>
            <w:right w:val="none" w:sz="0" w:space="0" w:color="auto"/>
          </w:divBdr>
        </w:div>
        <w:div w:id="1579438448">
          <w:marLeft w:val="480"/>
          <w:marRight w:val="0"/>
          <w:marTop w:val="0"/>
          <w:marBottom w:val="0"/>
          <w:divBdr>
            <w:top w:val="none" w:sz="0" w:space="0" w:color="auto"/>
            <w:left w:val="none" w:sz="0" w:space="0" w:color="auto"/>
            <w:bottom w:val="none" w:sz="0" w:space="0" w:color="auto"/>
            <w:right w:val="none" w:sz="0" w:space="0" w:color="auto"/>
          </w:divBdr>
        </w:div>
        <w:div w:id="1575042753">
          <w:marLeft w:val="480"/>
          <w:marRight w:val="0"/>
          <w:marTop w:val="0"/>
          <w:marBottom w:val="0"/>
          <w:divBdr>
            <w:top w:val="none" w:sz="0" w:space="0" w:color="auto"/>
            <w:left w:val="none" w:sz="0" w:space="0" w:color="auto"/>
            <w:bottom w:val="none" w:sz="0" w:space="0" w:color="auto"/>
            <w:right w:val="none" w:sz="0" w:space="0" w:color="auto"/>
          </w:divBdr>
        </w:div>
        <w:div w:id="488903451">
          <w:marLeft w:val="480"/>
          <w:marRight w:val="0"/>
          <w:marTop w:val="0"/>
          <w:marBottom w:val="0"/>
          <w:divBdr>
            <w:top w:val="none" w:sz="0" w:space="0" w:color="auto"/>
            <w:left w:val="none" w:sz="0" w:space="0" w:color="auto"/>
            <w:bottom w:val="none" w:sz="0" w:space="0" w:color="auto"/>
            <w:right w:val="none" w:sz="0" w:space="0" w:color="auto"/>
          </w:divBdr>
        </w:div>
        <w:div w:id="1876845419">
          <w:marLeft w:val="480"/>
          <w:marRight w:val="0"/>
          <w:marTop w:val="0"/>
          <w:marBottom w:val="0"/>
          <w:divBdr>
            <w:top w:val="none" w:sz="0" w:space="0" w:color="auto"/>
            <w:left w:val="none" w:sz="0" w:space="0" w:color="auto"/>
            <w:bottom w:val="none" w:sz="0" w:space="0" w:color="auto"/>
            <w:right w:val="none" w:sz="0" w:space="0" w:color="auto"/>
          </w:divBdr>
        </w:div>
        <w:div w:id="926575760">
          <w:marLeft w:val="480"/>
          <w:marRight w:val="0"/>
          <w:marTop w:val="0"/>
          <w:marBottom w:val="0"/>
          <w:divBdr>
            <w:top w:val="none" w:sz="0" w:space="0" w:color="auto"/>
            <w:left w:val="none" w:sz="0" w:space="0" w:color="auto"/>
            <w:bottom w:val="none" w:sz="0" w:space="0" w:color="auto"/>
            <w:right w:val="none" w:sz="0" w:space="0" w:color="auto"/>
          </w:divBdr>
        </w:div>
        <w:div w:id="1876037987">
          <w:marLeft w:val="480"/>
          <w:marRight w:val="0"/>
          <w:marTop w:val="0"/>
          <w:marBottom w:val="0"/>
          <w:divBdr>
            <w:top w:val="none" w:sz="0" w:space="0" w:color="auto"/>
            <w:left w:val="none" w:sz="0" w:space="0" w:color="auto"/>
            <w:bottom w:val="none" w:sz="0" w:space="0" w:color="auto"/>
            <w:right w:val="none" w:sz="0" w:space="0" w:color="auto"/>
          </w:divBdr>
        </w:div>
        <w:div w:id="385029396">
          <w:marLeft w:val="480"/>
          <w:marRight w:val="0"/>
          <w:marTop w:val="0"/>
          <w:marBottom w:val="0"/>
          <w:divBdr>
            <w:top w:val="none" w:sz="0" w:space="0" w:color="auto"/>
            <w:left w:val="none" w:sz="0" w:space="0" w:color="auto"/>
            <w:bottom w:val="none" w:sz="0" w:space="0" w:color="auto"/>
            <w:right w:val="none" w:sz="0" w:space="0" w:color="auto"/>
          </w:divBdr>
        </w:div>
        <w:div w:id="763376462">
          <w:marLeft w:val="480"/>
          <w:marRight w:val="0"/>
          <w:marTop w:val="0"/>
          <w:marBottom w:val="0"/>
          <w:divBdr>
            <w:top w:val="none" w:sz="0" w:space="0" w:color="auto"/>
            <w:left w:val="none" w:sz="0" w:space="0" w:color="auto"/>
            <w:bottom w:val="none" w:sz="0" w:space="0" w:color="auto"/>
            <w:right w:val="none" w:sz="0" w:space="0" w:color="auto"/>
          </w:divBdr>
        </w:div>
        <w:div w:id="1352948803">
          <w:marLeft w:val="480"/>
          <w:marRight w:val="0"/>
          <w:marTop w:val="0"/>
          <w:marBottom w:val="0"/>
          <w:divBdr>
            <w:top w:val="none" w:sz="0" w:space="0" w:color="auto"/>
            <w:left w:val="none" w:sz="0" w:space="0" w:color="auto"/>
            <w:bottom w:val="none" w:sz="0" w:space="0" w:color="auto"/>
            <w:right w:val="none" w:sz="0" w:space="0" w:color="auto"/>
          </w:divBdr>
        </w:div>
        <w:div w:id="162816121">
          <w:marLeft w:val="480"/>
          <w:marRight w:val="0"/>
          <w:marTop w:val="0"/>
          <w:marBottom w:val="0"/>
          <w:divBdr>
            <w:top w:val="none" w:sz="0" w:space="0" w:color="auto"/>
            <w:left w:val="none" w:sz="0" w:space="0" w:color="auto"/>
            <w:bottom w:val="none" w:sz="0" w:space="0" w:color="auto"/>
            <w:right w:val="none" w:sz="0" w:space="0" w:color="auto"/>
          </w:divBdr>
        </w:div>
        <w:div w:id="361397914">
          <w:marLeft w:val="480"/>
          <w:marRight w:val="0"/>
          <w:marTop w:val="0"/>
          <w:marBottom w:val="0"/>
          <w:divBdr>
            <w:top w:val="none" w:sz="0" w:space="0" w:color="auto"/>
            <w:left w:val="none" w:sz="0" w:space="0" w:color="auto"/>
            <w:bottom w:val="none" w:sz="0" w:space="0" w:color="auto"/>
            <w:right w:val="none" w:sz="0" w:space="0" w:color="auto"/>
          </w:divBdr>
        </w:div>
        <w:div w:id="6714691">
          <w:marLeft w:val="480"/>
          <w:marRight w:val="0"/>
          <w:marTop w:val="0"/>
          <w:marBottom w:val="0"/>
          <w:divBdr>
            <w:top w:val="none" w:sz="0" w:space="0" w:color="auto"/>
            <w:left w:val="none" w:sz="0" w:space="0" w:color="auto"/>
            <w:bottom w:val="none" w:sz="0" w:space="0" w:color="auto"/>
            <w:right w:val="none" w:sz="0" w:space="0" w:color="auto"/>
          </w:divBdr>
        </w:div>
        <w:div w:id="1230267736">
          <w:marLeft w:val="480"/>
          <w:marRight w:val="0"/>
          <w:marTop w:val="0"/>
          <w:marBottom w:val="0"/>
          <w:divBdr>
            <w:top w:val="none" w:sz="0" w:space="0" w:color="auto"/>
            <w:left w:val="none" w:sz="0" w:space="0" w:color="auto"/>
            <w:bottom w:val="none" w:sz="0" w:space="0" w:color="auto"/>
            <w:right w:val="none" w:sz="0" w:space="0" w:color="auto"/>
          </w:divBdr>
        </w:div>
        <w:div w:id="343433995">
          <w:marLeft w:val="480"/>
          <w:marRight w:val="0"/>
          <w:marTop w:val="0"/>
          <w:marBottom w:val="0"/>
          <w:divBdr>
            <w:top w:val="none" w:sz="0" w:space="0" w:color="auto"/>
            <w:left w:val="none" w:sz="0" w:space="0" w:color="auto"/>
            <w:bottom w:val="none" w:sz="0" w:space="0" w:color="auto"/>
            <w:right w:val="none" w:sz="0" w:space="0" w:color="auto"/>
          </w:divBdr>
        </w:div>
        <w:div w:id="1168910003">
          <w:marLeft w:val="480"/>
          <w:marRight w:val="0"/>
          <w:marTop w:val="0"/>
          <w:marBottom w:val="0"/>
          <w:divBdr>
            <w:top w:val="none" w:sz="0" w:space="0" w:color="auto"/>
            <w:left w:val="none" w:sz="0" w:space="0" w:color="auto"/>
            <w:bottom w:val="none" w:sz="0" w:space="0" w:color="auto"/>
            <w:right w:val="none" w:sz="0" w:space="0" w:color="auto"/>
          </w:divBdr>
        </w:div>
        <w:div w:id="923803206">
          <w:marLeft w:val="480"/>
          <w:marRight w:val="0"/>
          <w:marTop w:val="0"/>
          <w:marBottom w:val="0"/>
          <w:divBdr>
            <w:top w:val="none" w:sz="0" w:space="0" w:color="auto"/>
            <w:left w:val="none" w:sz="0" w:space="0" w:color="auto"/>
            <w:bottom w:val="none" w:sz="0" w:space="0" w:color="auto"/>
            <w:right w:val="none" w:sz="0" w:space="0" w:color="auto"/>
          </w:divBdr>
        </w:div>
        <w:div w:id="2036805960">
          <w:marLeft w:val="480"/>
          <w:marRight w:val="0"/>
          <w:marTop w:val="0"/>
          <w:marBottom w:val="0"/>
          <w:divBdr>
            <w:top w:val="none" w:sz="0" w:space="0" w:color="auto"/>
            <w:left w:val="none" w:sz="0" w:space="0" w:color="auto"/>
            <w:bottom w:val="none" w:sz="0" w:space="0" w:color="auto"/>
            <w:right w:val="none" w:sz="0" w:space="0" w:color="auto"/>
          </w:divBdr>
        </w:div>
        <w:div w:id="546724973">
          <w:marLeft w:val="480"/>
          <w:marRight w:val="0"/>
          <w:marTop w:val="0"/>
          <w:marBottom w:val="0"/>
          <w:divBdr>
            <w:top w:val="none" w:sz="0" w:space="0" w:color="auto"/>
            <w:left w:val="none" w:sz="0" w:space="0" w:color="auto"/>
            <w:bottom w:val="none" w:sz="0" w:space="0" w:color="auto"/>
            <w:right w:val="none" w:sz="0" w:space="0" w:color="auto"/>
          </w:divBdr>
        </w:div>
        <w:div w:id="1443914836">
          <w:marLeft w:val="480"/>
          <w:marRight w:val="0"/>
          <w:marTop w:val="0"/>
          <w:marBottom w:val="0"/>
          <w:divBdr>
            <w:top w:val="none" w:sz="0" w:space="0" w:color="auto"/>
            <w:left w:val="none" w:sz="0" w:space="0" w:color="auto"/>
            <w:bottom w:val="none" w:sz="0" w:space="0" w:color="auto"/>
            <w:right w:val="none" w:sz="0" w:space="0" w:color="auto"/>
          </w:divBdr>
        </w:div>
        <w:div w:id="547302289">
          <w:marLeft w:val="480"/>
          <w:marRight w:val="0"/>
          <w:marTop w:val="0"/>
          <w:marBottom w:val="0"/>
          <w:divBdr>
            <w:top w:val="none" w:sz="0" w:space="0" w:color="auto"/>
            <w:left w:val="none" w:sz="0" w:space="0" w:color="auto"/>
            <w:bottom w:val="none" w:sz="0" w:space="0" w:color="auto"/>
            <w:right w:val="none" w:sz="0" w:space="0" w:color="auto"/>
          </w:divBdr>
        </w:div>
        <w:div w:id="1685207779">
          <w:marLeft w:val="480"/>
          <w:marRight w:val="0"/>
          <w:marTop w:val="0"/>
          <w:marBottom w:val="0"/>
          <w:divBdr>
            <w:top w:val="none" w:sz="0" w:space="0" w:color="auto"/>
            <w:left w:val="none" w:sz="0" w:space="0" w:color="auto"/>
            <w:bottom w:val="none" w:sz="0" w:space="0" w:color="auto"/>
            <w:right w:val="none" w:sz="0" w:space="0" w:color="auto"/>
          </w:divBdr>
        </w:div>
        <w:div w:id="1064184753">
          <w:marLeft w:val="480"/>
          <w:marRight w:val="0"/>
          <w:marTop w:val="0"/>
          <w:marBottom w:val="0"/>
          <w:divBdr>
            <w:top w:val="none" w:sz="0" w:space="0" w:color="auto"/>
            <w:left w:val="none" w:sz="0" w:space="0" w:color="auto"/>
            <w:bottom w:val="none" w:sz="0" w:space="0" w:color="auto"/>
            <w:right w:val="none" w:sz="0" w:space="0" w:color="auto"/>
          </w:divBdr>
        </w:div>
        <w:div w:id="682172534">
          <w:marLeft w:val="480"/>
          <w:marRight w:val="0"/>
          <w:marTop w:val="0"/>
          <w:marBottom w:val="0"/>
          <w:divBdr>
            <w:top w:val="none" w:sz="0" w:space="0" w:color="auto"/>
            <w:left w:val="none" w:sz="0" w:space="0" w:color="auto"/>
            <w:bottom w:val="none" w:sz="0" w:space="0" w:color="auto"/>
            <w:right w:val="none" w:sz="0" w:space="0" w:color="auto"/>
          </w:divBdr>
        </w:div>
        <w:div w:id="1541547869">
          <w:marLeft w:val="480"/>
          <w:marRight w:val="0"/>
          <w:marTop w:val="0"/>
          <w:marBottom w:val="0"/>
          <w:divBdr>
            <w:top w:val="none" w:sz="0" w:space="0" w:color="auto"/>
            <w:left w:val="none" w:sz="0" w:space="0" w:color="auto"/>
            <w:bottom w:val="none" w:sz="0" w:space="0" w:color="auto"/>
            <w:right w:val="none" w:sz="0" w:space="0" w:color="auto"/>
          </w:divBdr>
        </w:div>
        <w:div w:id="1038236666">
          <w:marLeft w:val="480"/>
          <w:marRight w:val="0"/>
          <w:marTop w:val="0"/>
          <w:marBottom w:val="0"/>
          <w:divBdr>
            <w:top w:val="none" w:sz="0" w:space="0" w:color="auto"/>
            <w:left w:val="none" w:sz="0" w:space="0" w:color="auto"/>
            <w:bottom w:val="none" w:sz="0" w:space="0" w:color="auto"/>
            <w:right w:val="none" w:sz="0" w:space="0" w:color="auto"/>
          </w:divBdr>
        </w:div>
        <w:div w:id="111559467">
          <w:marLeft w:val="480"/>
          <w:marRight w:val="0"/>
          <w:marTop w:val="0"/>
          <w:marBottom w:val="0"/>
          <w:divBdr>
            <w:top w:val="none" w:sz="0" w:space="0" w:color="auto"/>
            <w:left w:val="none" w:sz="0" w:space="0" w:color="auto"/>
            <w:bottom w:val="none" w:sz="0" w:space="0" w:color="auto"/>
            <w:right w:val="none" w:sz="0" w:space="0" w:color="auto"/>
          </w:divBdr>
        </w:div>
        <w:div w:id="1481966725">
          <w:marLeft w:val="480"/>
          <w:marRight w:val="0"/>
          <w:marTop w:val="0"/>
          <w:marBottom w:val="0"/>
          <w:divBdr>
            <w:top w:val="none" w:sz="0" w:space="0" w:color="auto"/>
            <w:left w:val="none" w:sz="0" w:space="0" w:color="auto"/>
            <w:bottom w:val="none" w:sz="0" w:space="0" w:color="auto"/>
            <w:right w:val="none" w:sz="0" w:space="0" w:color="auto"/>
          </w:divBdr>
        </w:div>
      </w:divsChild>
    </w:div>
    <w:div w:id="1820883815">
      <w:bodyDiv w:val="1"/>
      <w:marLeft w:val="0"/>
      <w:marRight w:val="0"/>
      <w:marTop w:val="0"/>
      <w:marBottom w:val="0"/>
      <w:divBdr>
        <w:top w:val="none" w:sz="0" w:space="0" w:color="auto"/>
        <w:left w:val="none" w:sz="0" w:space="0" w:color="auto"/>
        <w:bottom w:val="none" w:sz="0" w:space="0" w:color="auto"/>
        <w:right w:val="none" w:sz="0" w:space="0" w:color="auto"/>
      </w:divBdr>
    </w:div>
    <w:div w:id="1822967053">
      <w:bodyDiv w:val="1"/>
      <w:marLeft w:val="0"/>
      <w:marRight w:val="0"/>
      <w:marTop w:val="0"/>
      <w:marBottom w:val="0"/>
      <w:divBdr>
        <w:top w:val="none" w:sz="0" w:space="0" w:color="auto"/>
        <w:left w:val="none" w:sz="0" w:space="0" w:color="auto"/>
        <w:bottom w:val="none" w:sz="0" w:space="0" w:color="auto"/>
        <w:right w:val="none" w:sz="0" w:space="0" w:color="auto"/>
      </w:divBdr>
    </w:div>
    <w:div w:id="1824466864">
      <w:bodyDiv w:val="1"/>
      <w:marLeft w:val="0"/>
      <w:marRight w:val="0"/>
      <w:marTop w:val="0"/>
      <w:marBottom w:val="0"/>
      <w:divBdr>
        <w:top w:val="none" w:sz="0" w:space="0" w:color="auto"/>
        <w:left w:val="none" w:sz="0" w:space="0" w:color="auto"/>
        <w:bottom w:val="none" w:sz="0" w:space="0" w:color="auto"/>
        <w:right w:val="none" w:sz="0" w:space="0" w:color="auto"/>
      </w:divBdr>
    </w:div>
    <w:div w:id="1830710869">
      <w:bodyDiv w:val="1"/>
      <w:marLeft w:val="0"/>
      <w:marRight w:val="0"/>
      <w:marTop w:val="0"/>
      <w:marBottom w:val="0"/>
      <w:divBdr>
        <w:top w:val="none" w:sz="0" w:space="0" w:color="auto"/>
        <w:left w:val="none" w:sz="0" w:space="0" w:color="auto"/>
        <w:bottom w:val="none" w:sz="0" w:space="0" w:color="auto"/>
        <w:right w:val="none" w:sz="0" w:space="0" w:color="auto"/>
      </w:divBdr>
    </w:div>
    <w:div w:id="1830900131">
      <w:bodyDiv w:val="1"/>
      <w:marLeft w:val="0"/>
      <w:marRight w:val="0"/>
      <w:marTop w:val="0"/>
      <w:marBottom w:val="0"/>
      <w:divBdr>
        <w:top w:val="none" w:sz="0" w:space="0" w:color="auto"/>
        <w:left w:val="none" w:sz="0" w:space="0" w:color="auto"/>
        <w:bottom w:val="none" w:sz="0" w:space="0" w:color="auto"/>
        <w:right w:val="none" w:sz="0" w:space="0" w:color="auto"/>
      </w:divBdr>
    </w:div>
    <w:div w:id="1831939322">
      <w:bodyDiv w:val="1"/>
      <w:marLeft w:val="0"/>
      <w:marRight w:val="0"/>
      <w:marTop w:val="0"/>
      <w:marBottom w:val="0"/>
      <w:divBdr>
        <w:top w:val="none" w:sz="0" w:space="0" w:color="auto"/>
        <w:left w:val="none" w:sz="0" w:space="0" w:color="auto"/>
        <w:bottom w:val="none" w:sz="0" w:space="0" w:color="auto"/>
        <w:right w:val="none" w:sz="0" w:space="0" w:color="auto"/>
      </w:divBdr>
    </w:div>
    <w:div w:id="1832677876">
      <w:bodyDiv w:val="1"/>
      <w:marLeft w:val="0"/>
      <w:marRight w:val="0"/>
      <w:marTop w:val="0"/>
      <w:marBottom w:val="0"/>
      <w:divBdr>
        <w:top w:val="none" w:sz="0" w:space="0" w:color="auto"/>
        <w:left w:val="none" w:sz="0" w:space="0" w:color="auto"/>
        <w:bottom w:val="none" w:sz="0" w:space="0" w:color="auto"/>
        <w:right w:val="none" w:sz="0" w:space="0" w:color="auto"/>
      </w:divBdr>
    </w:div>
    <w:div w:id="1833905483">
      <w:bodyDiv w:val="1"/>
      <w:marLeft w:val="0"/>
      <w:marRight w:val="0"/>
      <w:marTop w:val="0"/>
      <w:marBottom w:val="0"/>
      <w:divBdr>
        <w:top w:val="none" w:sz="0" w:space="0" w:color="auto"/>
        <w:left w:val="none" w:sz="0" w:space="0" w:color="auto"/>
        <w:bottom w:val="none" w:sz="0" w:space="0" w:color="auto"/>
        <w:right w:val="none" w:sz="0" w:space="0" w:color="auto"/>
      </w:divBdr>
    </w:div>
    <w:div w:id="1836258742">
      <w:bodyDiv w:val="1"/>
      <w:marLeft w:val="0"/>
      <w:marRight w:val="0"/>
      <w:marTop w:val="0"/>
      <w:marBottom w:val="0"/>
      <w:divBdr>
        <w:top w:val="none" w:sz="0" w:space="0" w:color="auto"/>
        <w:left w:val="none" w:sz="0" w:space="0" w:color="auto"/>
        <w:bottom w:val="none" w:sz="0" w:space="0" w:color="auto"/>
        <w:right w:val="none" w:sz="0" w:space="0" w:color="auto"/>
      </w:divBdr>
    </w:div>
    <w:div w:id="1836332997">
      <w:bodyDiv w:val="1"/>
      <w:marLeft w:val="0"/>
      <w:marRight w:val="0"/>
      <w:marTop w:val="0"/>
      <w:marBottom w:val="0"/>
      <w:divBdr>
        <w:top w:val="none" w:sz="0" w:space="0" w:color="auto"/>
        <w:left w:val="none" w:sz="0" w:space="0" w:color="auto"/>
        <w:bottom w:val="none" w:sz="0" w:space="0" w:color="auto"/>
        <w:right w:val="none" w:sz="0" w:space="0" w:color="auto"/>
      </w:divBdr>
    </w:div>
    <w:div w:id="1836535639">
      <w:bodyDiv w:val="1"/>
      <w:marLeft w:val="0"/>
      <w:marRight w:val="0"/>
      <w:marTop w:val="0"/>
      <w:marBottom w:val="0"/>
      <w:divBdr>
        <w:top w:val="none" w:sz="0" w:space="0" w:color="auto"/>
        <w:left w:val="none" w:sz="0" w:space="0" w:color="auto"/>
        <w:bottom w:val="none" w:sz="0" w:space="0" w:color="auto"/>
        <w:right w:val="none" w:sz="0" w:space="0" w:color="auto"/>
      </w:divBdr>
    </w:div>
    <w:div w:id="1838574276">
      <w:bodyDiv w:val="1"/>
      <w:marLeft w:val="0"/>
      <w:marRight w:val="0"/>
      <w:marTop w:val="0"/>
      <w:marBottom w:val="0"/>
      <w:divBdr>
        <w:top w:val="none" w:sz="0" w:space="0" w:color="auto"/>
        <w:left w:val="none" w:sz="0" w:space="0" w:color="auto"/>
        <w:bottom w:val="none" w:sz="0" w:space="0" w:color="auto"/>
        <w:right w:val="none" w:sz="0" w:space="0" w:color="auto"/>
      </w:divBdr>
    </w:div>
    <w:div w:id="1839038012">
      <w:bodyDiv w:val="1"/>
      <w:marLeft w:val="0"/>
      <w:marRight w:val="0"/>
      <w:marTop w:val="0"/>
      <w:marBottom w:val="0"/>
      <w:divBdr>
        <w:top w:val="none" w:sz="0" w:space="0" w:color="auto"/>
        <w:left w:val="none" w:sz="0" w:space="0" w:color="auto"/>
        <w:bottom w:val="none" w:sz="0" w:space="0" w:color="auto"/>
        <w:right w:val="none" w:sz="0" w:space="0" w:color="auto"/>
      </w:divBdr>
    </w:div>
    <w:div w:id="1839729250">
      <w:bodyDiv w:val="1"/>
      <w:marLeft w:val="0"/>
      <w:marRight w:val="0"/>
      <w:marTop w:val="0"/>
      <w:marBottom w:val="0"/>
      <w:divBdr>
        <w:top w:val="none" w:sz="0" w:space="0" w:color="auto"/>
        <w:left w:val="none" w:sz="0" w:space="0" w:color="auto"/>
        <w:bottom w:val="none" w:sz="0" w:space="0" w:color="auto"/>
        <w:right w:val="none" w:sz="0" w:space="0" w:color="auto"/>
      </w:divBdr>
    </w:div>
    <w:div w:id="1840536664">
      <w:bodyDiv w:val="1"/>
      <w:marLeft w:val="0"/>
      <w:marRight w:val="0"/>
      <w:marTop w:val="0"/>
      <w:marBottom w:val="0"/>
      <w:divBdr>
        <w:top w:val="none" w:sz="0" w:space="0" w:color="auto"/>
        <w:left w:val="none" w:sz="0" w:space="0" w:color="auto"/>
        <w:bottom w:val="none" w:sz="0" w:space="0" w:color="auto"/>
        <w:right w:val="none" w:sz="0" w:space="0" w:color="auto"/>
      </w:divBdr>
    </w:div>
    <w:div w:id="1843469980">
      <w:bodyDiv w:val="1"/>
      <w:marLeft w:val="0"/>
      <w:marRight w:val="0"/>
      <w:marTop w:val="0"/>
      <w:marBottom w:val="0"/>
      <w:divBdr>
        <w:top w:val="none" w:sz="0" w:space="0" w:color="auto"/>
        <w:left w:val="none" w:sz="0" w:space="0" w:color="auto"/>
        <w:bottom w:val="none" w:sz="0" w:space="0" w:color="auto"/>
        <w:right w:val="none" w:sz="0" w:space="0" w:color="auto"/>
      </w:divBdr>
    </w:div>
    <w:div w:id="1846549175">
      <w:bodyDiv w:val="1"/>
      <w:marLeft w:val="0"/>
      <w:marRight w:val="0"/>
      <w:marTop w:val="0"/>
      <w:marBottom w:val="0"/>
      <w:divBdr>
        <w:top w:val="none" w:sz="0" w:space="0" w:color="auto"/>
        <w:left w:val="none" w:sz="0" w:space="0" w:color="auto"/>
        <w:bottom w:val="none" w:sz="0" w:space="0" w:color="auto"/>
        <w:right w:val="none" w:sz="0" w:space="0" w:color="auto"/>
      </w:divBdr>
    </w:div>
    <w:div w:id="1847164389">
      <w:bodyDiv w:val="1"/>
      <w:marLeft w:val="0"/>
      <w:marRight w:val="0"/>
      <w:marTop w:val="0"/>
      <w:marBottom w:val="0"/>
      <w:divBdr>
        <w:top w:val="none" w:sz="0" w:space="0" w:color="auto"/>
        <w:left w:val="none" w:sz="0" w:space="0" w:color="auto"/>
        <w:bottom w:val="none" w:sz="0" w:space="0" w:color="auto"/>
        <w:right w:val="none" w:sz="0" w:space="0" w:color="auto"/>
      </w:divBdr>
    </w:div>
    <w:div w:id="1847209601">
      <w:bodyDiv w:val="1"/>
      <w:marLeft w:val="0"/>
      <w:marRight w:val="0"/>
      <w:marTop w:val="0"/>
      <w:marBottom w:val="0"/>
      <w:divBdr>
        <w:top w:val="none" w:sz="0" w:space="0" w:color="auto"/>
        <w:left w:val="none" w:sz="0" w:space="0" w:color="auto"/>
        <w:bottom w:val="none" w:sz="0" w:space="0" w:color="auto"/>
        <w:right w:val="none" w:sz="0" w:space="0" w:color="auto"/>
      </w:divBdr>
    </w:div>
    <w:div w:id="1848640873">
      <w:bodyDiv w:val="1"/>
      <w:marLeft w:val="0"/>
      <w:marRight w:val="0"/>
      <w:marTop w:val="0"/>
      <w:marBottom w:val="0"/>
      <w:divBdr>
        <w:top w:val="none" w:sz="0" w:space="0" w:color="auto"/>
        <w:left w:val="none" w:sz="0" w:space="0" w:color="auto"/>
        <w:bottom w:val="none" w:sz="0" w:space="0" w:color="auto"/>
        <w:right w:val="none" w:sz="0" w:space="0" w:color="auto"/>
      </w:divBdr>
    </w:div>
    <w:div w:id="1848903781">
      <w:bodyDiv w:val="1"/>
      <w:marLeft w:val="0"/>
      <w:marRight w:val="0"/>
      <w:marTop w:val="0"/>
      <w:marBottom w:val="0"/>
      <w:divBdr>
        <w:top w:val="none" w:sz="0" w:space="0" w:color="auto"/>
        <w:left w:val="none" w:sz="0" w:space="0" w:color="auto"/>
        <w:bottom w:val="none" w:sz="0" w:space="0" w:color="auto"/>
        <w:right w:val="none" w:sz="0" w:space="0" w:color="auto"/>
      </w:divBdr>
    </w:div>
    <w:div w:id="1849060993">
      <w:bodyDiv w:val="1"/>
      <w:marLeft w:val="0"/>
      <w:marRight w:val="0"/>
      <w:marTop w:val="0"/>
      <w:marBottom w:val="0"/>
      <w:divBdr>
        <w:top w:val="none" w:sz="0" w:space="0" w:color="auto"/>
        <w:left w:val="none" w:sz="0" w:space="0" w:color="auto"/>
        <w:bottom w:val="none" w:sz="0" w:space="0" w:color="auto"/>
        <w:right w:val="none" w:sz="0" w:space="0" w:color="auto"/>
      </w:divBdr>
    </w:div>
    <w:div w:id="1851214925">
      <w:bodyDiv w:val="1"/>
      <w:marLeft w:val="0"/>
      <w:marRight w:val="0"/>
      <w:marTop w:val="0"/>
      <w:marBottom w:val="0"/>
      <w:divBdr>
        <w:top w:val="none" w:sz="0" w:space="0" w:color="auto"/>
        <w:left w:val="none" w:sz="0" w:space="0" w:color="auto"/>
        <w:bottom w:val="none" w:sz="0" w:space="0" w:color="auto"/>
        <w:right w:val="none" w:sz="0" w:space="0" w:color="auto"/>
      </w:divBdr>
    </w:div>
    <w:div w:id="1855915922">
      <w:bodyDiv w:val="1"/>
      <w:marLeft w:val="0"/>
      <w:marRight w:val="0"/>
      <w:marTop w:val="0"/>
      <w:marBottom w:val="0"/>
      <w:divBdr>
        <w:top w:val="none" w:sz="0" w:space="0" w:color="auto"/>
        <w:left w:val="none" w:sz="0" w:space="0" w:color="auto"/>
        <w:bottom w:val="none" w:sz="0" w:space="0" w:color="auto"/>
        <w:right w:val="none" w:sz="0" w:space="0" w:color="auto"/>
      </w:divBdr>
    </w:div>
    <w:div w:id="1862207218">
      <w:bodyDiv w:val="1"/>
      <w:marLeft w:val="0"/>
      <w:marRight w:val="0"/>
      <w:marTop w:val="0"/>
      <w:marBottom w:val="0"/>
      <w:divBdr>
        <w:top w:val="none" w:sz="0" w:space="0" w:color="auto"/>
        <w:left w:val="none" w:sz="0" w:space="0" w:color="auto"/>
        <w:bottom w:val="none" w:sz="0" w:space="0" w:color="auto"/>
        <w:right w:val="none" w:sz="0" w:space="0" w:color="auto"/>
      </w:divBdr>
    </w:div>
    <w:div w:id="1863469539">
      <w:bodyDiv w:val="1"/>
      <w:marLeft w:val="0"/>
      <w:marRight w:val="0"/>
      <w:marTop w:val="0"/>
      <w:marBottom w:val="0"/>
      <w:divBdr>
        <w:top w:val="none" w:sz="0" w:space="0" w:color="auto"/>
        <w:left w:val="none" w:sz="0" w:space="0" w:color="auto"/>
        <w:bottom w:val="none" w:sz="0" w:space="0" w:color="auto"/>
        <w:right w:val="none" w:sz="0" w:space="0" w:color="auto"/>
      </w:divBdr>
    </w:div>
    <w:div w:id="1864709728">
      <w:bodyDiv w:val="1"/>
      <w:marLeft w:val="0"/>
      <w:marRight w:val="0"/>
      <w:marTop w:val="0"/>
      <w:marBottom w:val="0"/>
      <w:divBdr>
        <w:top w:val="none" w:sz="0" w:space="0" w:color="auto"/>
        <w:left w:val="none" w:sz="0" w:space="0" w:color="auto"/>
        <w:bottom w:val="none" w:sz="0" w:space="0" w:color="auto"/>
        <w:right w:val="none" w:sz="0" w:space="0" w:color="auto"/>
      </w:divBdr>
    </w:div>
    <w:div w:id="1864974438">
      <w:bodyDiv w:val="1"/>
      <w:marLeft w:val="0"/>
      <w:marRight w:val="0"/>
      <w:marTop w:val="0"/>
      <w:marBottom w:val="0"/>
      <w:divBdr>
        <w:top w:val="none" w:sz="0" w:space="0" w:color="auto"/>
        <w:left w:val="none" w:sz="0" w:space="0" w:color="auto"/>
        <w:bottom w:val="none" w:sz="0" w:space="0" w:color="auto"/>
        <w:right w:val="none" w:sz="0" w:space="0" w:color="auto"/>
      </w:divBdr>
    </w:div>
    <w:div w:id="1865166655">
      <w:bodyDiv w:val="1"/>
      <w:marLeft w:val="0"/>
      <w:marRight w:val="0"/>
      <w:marTop w:val="0"/>
      <w:marBottom w:val="0"/>
      <w:divBdr>
        <w:top w:val="none" w:sz="0" w:space="0" w:color="auto"/>
        <w:left w:val="none" w:sz="0" w:space="0" w:color="auto"/>
        <w:bottom w:val="none" w:sz="0" w:space="0" w:color="auto"/>
        <w:right w:val="none" w:sz="0" w:space="0" w:color="auto"/>
      </w:divBdr>
    </w:div>
    <w:div w:id="1865510920">
      <w:bodyDiv w:val="1"/>
      <w:marLeft w:val="0"/>
      <w:marRight w:val="0"/>
      <w:marTop w:val="0"/>
      <w:marBottom w:val="0"/>
      <w:divBdr>
        <w:top w:val="none" w:sz="0" w:space="0" w:color="auto"/>
        <w:left w:val="none" w:sz="0" w:space="0" w:color="auto"/>
        <w:bottom w:val="none" w:sz="0" w:space="0" w:color="auto"/>
        <w:right w:val="none" w:sz="0" w:space="0" w:color="auto"/>
      </w:divBdr>
    </w:div>
    <w:div w:id="1866089356">
      <w:bodyDiv w:val="1"/>
      <w:marLeft w:val="0"/>
      <w:marRight w:val="0"/>
      <w:marTop w:val="0"/>
      <w:marBottom w:val="0"/>
      <w:divBdr>
        <w:top w:val="none" w:sz="0" w:space="0" w:color="auto"/>
        <w:left w:val="none" w:sz="0" w:space="0" w:color="auto"/>
        <w:bottom w:val="none" w:sz="0" w:space="0" w:color="auto"/>
        <w:right w:val="none" w:sz="0" w:space="0" w:color="auto"/>
      </w:divBdr>
      <w:divsChild>
        <w:div w:id="481777297">
          <w:marLeft w:val="480"/>
          <w:marRight w:val="0"/>
          <w:marTop w:val="0"/>
          <w:marBottom w:val="0"/>
          <w:divBdr>
            <w:top w:val="none" w:sz="0" w:space="0" w:color="auto"/>
            <w:left w:val="none" w:sz="0" w:space="0" w:color="auto"/>
            <w:bottom w:val="none" w:sz="0" w:space="0" w:color="auto"/>
            <w:right w:val="none" w:sz="0" w:space="0" w:color="auto"/>
          </w:divBdr>
        </w:div>
        <w:div w:id="226577665">
          <w:marLeft w:val="480"/>
          <w:marRight w:val="0"/>
          <w:marTop w:val="0"/>
          <w:marBottom w:val="0"/>
          <w:divBdr>
            <w:top w:val="none" w:sz="0" w:space="0" w:color="auto"/>
            <w:left w:val="none" w:sz="0" w:space="0" w:color="auto"/>
            <w:bottom w:val="none" w:sz="0" w:space="0" w:color="auto"/>
            <w:right w:val="none" w:sz="0" w:space="0" w:color="auto"/>
          </w:divBdr>
        </w:div>
        <w:div w:id="738482277">
          <w:marLeft w:val="480"/>
          <w:marRight w:val="0"/>
          <w:marTop w:val="0"/>
          <w:marBottom w:val="0"/>
          <w:divBdr>
            <w:top w:val="none" w:sz="0" w:space="0" w:color="auto"/>
            <w:left w:val="none" w:sz="0" w:space="0" w:color="auto"/>
            <w:bottom w:val="none" w:sz="0" w:space="0" w:color="auto"/>
            <w:right w:val="none" w:sz="0" w:space="0" w:color="auto"/>
          </w:divBdr>
        </w:div>
        <w:div w:id="716205256">
          <w:marLeft w:val="480"/>
          <w:marRight w:val="0"/>
          <w:marTop w:val="0"/>
          <w:marBottom w:val="0"/>
          <w:divBdr>
            <w:top w:val="none" w:sz="0" w:space="0" w:color="auto"/>
            <w:left w:val="none" w:sz="0" w:space="0" w:color="auto"/>
            <w:bottom w:val="none" w:sz="0" w:space="0" w:color="auto"/>
            <w:right w:val="none" w:sz="0" w:space="0" w:color="auto"/>
          </w:divBdr>
        </w:div>
        <w:div w:id="1758288898">
          <w:marLeft w:val="480"/>
          <w:marRight w:val="0"/>
          <w:marTop w:val="0"/>
          <w:marBottom w:val="0"/>
          <w:divBdr>
            <w:top w:val="none" w:sz="0" w:space="0" w:color="auto"/>
            <w:left w:val="none" w:sz="0" w:space="0" w:color="auto"/>
            <w:bottom w:val="none" w:sz="0" w:space="0" w:color="auto"/>
            <w:right w:val="none" w:sz="0" w:space="0" w:color="auto"/>
          </w:divBdr>
        </w:div>
        <w:div w:id="1593927182">
          <w:marLeft w:val="480"/>
          <w:marRight w:val="0"/>
          <w:marTop w:val="0"/>
          <w:marBottom w:val="0"/>
          <w:divBdr>
            <w:top w:val="none" w:sz="0" w:space="0" w:color="auto"/>
            <w:left w:val="none" w:sz="0" w:space="0" w:color="auto"/>
            <w:bottom w:val="none" w:sz="0" w:space="0" w:color="auto"/>
            <w:right w:val="none" w:sz="0" w:space="0" w:color="auto"/>
          </w:divBdr>
        </w:div>
        <w:div w:id="1568881098">
          <w:marLeft w:val="480"/>
          <w:marRight w:val="0"/>
          <w:marTop w:val="0"/>
          <w:marBottom w:val="0"/>
          <w:divBdr>
            <w:top w:val="none" w:sz="0" w:space="0" w:color="auto"/>
            <w:left w:val="none" w:sz="0" w:space="0" w:color="auto"/>
            <w:bottom w:val="none" w:sz="0" w:space="0" w:color="auto"/>
            <w:right w:val="none" w:sz="0" w:space="0" w:color="auto"/>
          </w:divBdr>
        </w:div>
        <w:div w:id="595407267">
          <w:marLeft w:val="480"/>
          <w:marRight w:val="0"/>
          <w:marTop w:val="0"/>
          <w:marBottom w:val="0"/>
          <w:divBdr>
            <w:top w:val="none" w:sz="0" w:space="0" w:color="auto"/>
            <w:left w:val="none" w:sz="0" w:space="0" w:color="auto"/>
            <w:bottom w:val="none" w:sz="0" w:space="0" w:color="auto"/>
            <w:right w:val="none" w:sz="0" w:space="0" w:color="auto"/>
          </w:divBdr>
        </w:div>
        <w:div w:id="1095321598">
          <w:marLeft w:val="480"/>
          <w:marRight w:val="0"/>
          <w:marTop w:val="0"/>
          <w:marBottom w:val="0"/>
          <w:divBdr>
            <w:top w:val="none" w:sz="0" w:space="0" w:color="auto"/>
            <w:left w:val="none" w:sz="0" w:space="0" w:color="auto"/>
            <w:bottom w:val="none" w:sz="0" w:space="0" w:color="auto"/>
            <w:right w:val="none" w:sz="0" w:space="0" w:color="auto"/>
          </w:divBdr>
        </w:div>
        <w:div w:id="2010980342">
          <w:marLeft w:val="480"/>
          <w:marRight w:val="0"/>
          <w:marTop w:val="0"/>
          <w:marBottom w:val="0"/>
          <w:divBdr>
            <w:top w:val="none" w:sz="0" w:space="0" w:color="auto"/>
            <w:left w:val="none" w:sz="0" w:space="0" w:color="auto"/>
            <w:bottom w:val="none" w:sz="0" w:space="0" w:color="auto"/>
            <w:right w:val="none" w:sz="0" w:space="0" w:color="auto"/>
          </w:divBdr>
        </w:div>
        <w:div w:id="825046543">
          <w:marLeft w:val="480"/>
          <w:marRight w:val="0"/>
          <w:marTop w:val="0"/>
          <w:marBottom w:val="0"/>
          <w:divBdr>
            <w:top w:val="none" w:sz="0" w:space="0" w:color="auto"/>
            <w:left w:val="none" w:sz="0" w:space="0" w:color="auto"/>
            <w:bottom w:val="none" w:sz="0" w:space="0" w:color="auto"/>
            <w:right w:val="none" w:sz="0" w:space="0" w:color="auto"/>
          </w:divBdr>
        </w:div>
        <w:div w:id="14499081">
          <w:marLeft w:val="480"/>
          <w:marRight w:val="0"/>
          <w:marTop w:val="0"/>
          <w:marBottom w:val="0"/>
          <w:divBdr>
            <w:top w:val="none" w:sz="0" w:space="0" w:color="auto"/>
            <w:left w:val="none" w:sz="0" w:space="0" w:color="auto"/>
            <w:bottom w:val="none" w:sz="0" w:space="0" w:color="auto"/>
            <w:right w:val="none" w:sz="0" w:space="0" w:color="auto"/>
          </w:divBdr>
        </w:div>
        <w:div w:id="228350025">
          <w:marLeft w:val="480"/>
          <w:marRight w:val="0"/>
          <w:marTop w:val="0"/>
          <w:marBottom w:val="0"/>
          <w:divBdr>
            <w:top w:val="none" w:sz="0" w:space="0" w:color="auto"/>
            <w:left w:val="none" w:sz="0" w:space="0" w:color="auto"/>
            <w:bottom w:val="none" w:sz="0" w:space="0" w:color="auto"/>
            <w:right w:val="none" w:sz="0" w:space="0" w:color="auto"/>
          </w:divBdr>
        </w:div>
        <w:div w:id="227765445">
          <w:marLeft w:val="480"/>
          <w:marRight w:val="0"/>
          <w:marTop w:val="0"/>
          <w:marBottom w:val="0"/>
          <w:divBdr>
            <w:top w:val="none" w:sz="0" w:space="0" w:color="auto"/>
            <w:left w:val="none" w:sz="0" w:space="0" w:color="auto"/>
            <w:bottom w:val="none" w:sz="0" w:space="0" w:color="auto"/>
            <w:right w:val="none" w:sz="0" w:space="0" w:color="auto"/>
          </w:divBdr>
        </w:div>
        <w:div w:id="1511868329">
          <w:marLeft w:val="480"/>
          <w:marRight w:val="0"/>
          <w:marTop w:val="0"/>
          <w:marBottom w:val="0"/>
          <w:divBdr>
            <w:top w:val="none" w:sz="0" w:space="0" w:color="auto"/>
            <w:left w:val="none" w:sz="0" w:space="0" w:color="auto"/>
            <w:bottom w:val="none" w:sz="0" w:space="0" w:color="auto"/>
            <w:right w:val="none" w:sz="0" w:space="0" w:color="auto"/>
          </w:divBdr>
        </w:div>
        <w:div w:id="686055700">
          <w:marLeft w:val="480"/>
          <w:marRight w:val="0"/>
          <w:marTop w:val="0"/>
          <w:marBottom w:val="0"/>
          <w:divBdr>
            <w:top w:val="none" w:sz="0" w:space="0" w:color="auto"/>
            <w:left w:val="none" w:sz="0" w:space="0" w:color="auto"/>
            <w:bottom w:val="none" w:sz="0" w:space="0" w:color="auto"/>
            <w:right w:val="none" w:sz="0" w:space="0" w:color="auto"/>
          </w:divBdr>
        </w:div>
        <w:div w:id="1556426046">
          <w:marLeft w:val="480"/>
          <w:marRight w:val="0"/>
          <w:marTop w:val="0"/>
          <w:marBottom w:val="0"/>
          <w:divBdr>
            <w:top w:val="none" w:sz="0" w:space="0" w:color="auto"/>
            <w:left w:val="none" w:sz="0" w:space="0" w:color="auto"/>
            <w:bottom w:val="none" w:sz="0" w:space="0" w:color="auto"/>
            <w:right w:val="none" w:sz="0" w:space="0" w:color="auto"/>
          </w:divBdr>
        </w:div>
        <w:div w:id="1069494894">
          <w:marLeft w:val="480"/>
          <w:marRight w:val="0"/>
          <w:marTop w:val="0"/>
          <w:marBottom w:val="0"/>
          <w:divBdr>
            <w:top w:val="none" w:sz="0" w:space="0" w:color="auto"/>
            <w:left w:val="none" w:sz="0" w:space="0" w:color="auto"/>
            <w:bottom w:val="none" w:sz="0" w:space="0" w:color="auto"/>
            <w:right w:val="none" w:sz="0" w:space="0" w:color="auto"/>
          </w:divBdr>
        </w:div>
        <w:div w:id="1087313132">
          <w:marLeft w:val="480"/>
          <w:marRight w:val="0"/>
          <w:marTop w:val="0"/>
          <w:marBottom w:val="0"/>
          <w:divBdr>
            <w:top w:val="none" w:sz="0" w:space="0" w:color="auto"/>
            <w:left w:val="none" w:sz="0" w:space="0" w:color="auto"/>
            <w:bottom w:val="none" w:sz="0" w:space="0" w:color="auto"/>
            <w:right w:val="none" w:sz="0" w:space="0" w:color="auto"/>
          </w:divBdr>
        </w:div>
        <w:div w:id="936056221">
          <w:marLeft w:val="480"/>
          <w:marRight w:val="0"/>
          <w:marTop w:val="0"/>
          <w:marBottom w:val="0"/>
          <w:divBdr>
            <w:top w:val="none" w:sz="0" w:space="0" w:color="auto"/>
            <w:left w:val="none" w:sz="0" w:space="0" w:color="auto"/>
            <w:bottom w:val="none" w:sz="0" w:space="0" w:color="auto"/>
            <w:right w:val="none" w:sz="0" w:space="0" w:color="auto"/>
          </w:divBdr>
        </w:div>
        <w:div w:id="1233811535">
          <w:marLeft w:val="480"/>
          <w:marRight w:val="0"/>
          <w:marTop w:val="0"/>
          <w:marBottom w:val="0"/>
          <w:divBdr>
            <w:top w:val="none" w:sz="0" w:space="0" w:color="auto"/>
            <w:left w:val="none" w:sz="0" w:space="0" w:color="auto"/>
            <w:bottom w:val="none" w:sz="0" w:space="0" w:color="auto"/>
            <w:right w:val="none" w:sz="0" w:space="0" w:color="auto"/>
          </w:divBdr>
        </w:div>
        <w:div w:id="645162389">
          <w:marLeft w:val="480"/>
          <w:marRight w:val="0"/>
          <w:marTop w:val="0"/>
          <w:marBottom w:val="0"/>
          <w:divBdr>
            <w:top w:val="none" w:sz="0" w:space="0" w:color="auto"/>
            <w:left w:val="none" w:sz="0" w:space="0" w:color="auto"/>
            <w:bottom w:val="none" w:sz="0" w:space="0" w:color="auto"/>
            <w:right w:val="none" w:sz="0" w:space="0" w:color="auto"/>
          </w:divBdr>
        </w:div>
        <w:div w:id="499662615">
          <w:marLeft w:val="480"/>
          <w:marRight w:val="0"/>
          <w:marTop w:val="0"/>
          <w:marBottom w:val="0"/>
          <w:divBdr>
            <w:top w:val="none" w:sz="0" w:space="0" w:color="auto"/>
            <w:left w:val="none" w:sz="0" w:space="0" w:color="auto"/>
            <w:bottom w:val="none" w:sz="0" w:space="0" w:color="auto"/>
            <w:right w:val="none" w:sz="0" w:space="0" w:color="auto"/>
          </w:divBdr>
        </w:div>
        <w:div w:id="29304245">
          <w:marLeft w:val="480"/>
          <w:marRight w:val="0"/>
          <w:marTop w:val="0"/>
          <w:marBottom w:val="0"/>
          <w:divBdr>
            <w:top w:val="none" w:sz="0" w:space="0" w:color="auto"/>
            <w:left w:val="none" w:sz="0" w:space="0" w:color="auto"/>
            <w:bottom w:val="none" w:sz="0" w:space="0" w:color="auto"/>
            <w:right w:val="none" w:sz="0" w:space="0" w:color="auto"/>
          </w:divBdr>
        </w:div>
        <w:div w:id="511379642">
          <w:marLeft w:val="480"/>
          <w:marRight w:val="0"/>
          <w:marTop w:val="0"/>
          <w:marBottom w:val="0"/>
          <w:divBdr>
            <w:top w:val="none" w:sz="0" w:space="0" w:color="auto"/>
            <w:left w:val="none" w:sz="0" w:space="0" w:color="auto"/>
            <w:bottom w:val="none" w:sz="0" w:space="0" w:color="auto"/>
            <w:right w:val="none" w:sz="0" w:space="0" w:color="auto"/>
          </w:divBdr>
        </w:div>
        <w:div w:id="1058210765">
          <w:marLeft w:val="480"/>
          <w:marRight w:val="0"/>
          <w:marTop w:val="0"/>
          <w:marBottom w:val="0"/>
          <w:divBdr>
            <w:top w:val="none" w:sz="0" w:space="0" w:color="auto"/>
            <w:left w:val="none" w:sz="0" w:space="0" w:color="auto"/>
            <w:bottom w:val="none" w:sz="0" w:space="0" w:color="auto"/>
            <w:right w:val="none" w:sz="0" w:space="0" w:color="auto"/>
          </w:divBdr>
        </w:div>
        <w:div w:id="1241721736">
          <w:marLeft w:val="480"/>
          <w:marRight w:val="0"/>
          <w:marTop w:val="0"/>
          <w:marBottom w:val="0"/>
          <w:divBdr>
            <w:top w:val="none" w:sz="0" w:space="0" w:color="auto"/>
            <w:left w:val="none" w:sz="0" w:space="0" w:color="auto"/>
            <w:bottom w:val="none" w:sz="0" w:space="0" w:color="auto"/>
            <w:right w:val="none" w:sz="0" w:space="0" w:color="auto"/>
          </w:divBdr>
        </w:div>
        <w:div w:id="557088168">
          <w:marLeft w:val="480"/>
          <w:marRight w:val="0"/>
          <w:marTop w:val="0"/>
          <w:marBottom w:val="0"/>
          <w:divBdr>
            <w:top w:val="none" w:sz="0" w:space="0" w:color="auto"/>
            <w:left w:val="none" w:sz="0" w:space="0" w:color="auto"/>
            <w:bottom w:val="none" w:sz="0" w:space="0" w:color="auto"/>
            <w:right w:val="none" w:sz="0" w:space="0" w:color="auto"/>
          </w:divBdr>
        </w:div>
        <w:div w:id="1448812969">
          <w:marLeft w:val="480"/>
          <w:marRight w:val="0"/>
          <w:marTop w:val="0"/>
          <w:marBottom w:val="0"/>
          <w:divBdr>
            <w:top w:val="none" w:sz="0" w:space="0" w:color="auto"/>
            <w:left w:val="none" w:sz="0" w:space="0" w:color="auto"/>
            <w:bottom w:val="none" w:sz="0" w:space="0" w:color="auto"/>
            <w:right w:val="none" w:sz="0" w:space="0" w:color="auto"/>
          </w:divBdr>
        </w:div>
        <w:div w:id="1626539426">
          <w:marLeft w:val="480"/>
          <w:marRight w:val="0"/>
          <w:marTop w:val="0"/>
          <w:marBottom w:val="0"/>
          <w:divBdr>
            <w:top w:val="none" w:sz="0" w:space="0" w:color="auto"/>
            <w:left w:val="none" w:sz="0" w:space="0" w:color="auto"/>
            <w:bottom w:val="none" w:sz="0" w:space="0" w:color="auto"/>
            <w:right w:val="none" w:sz="0" w:space="0" w:color="auto"/>
          </w:divBdr>
        </w:div>
        <w:div w:id="393160313">
          <w:marLeft w:val="480"/>
          <w:marRight w:val="0"/>
          <w:marTop w:val="0"/>
          <w:marBottom w:val="0"/>
          <w:divBdr>
            <w:top w:val="none" w:sz="0" w:space="0" w:color="auto"/>
            <w:left w:val="none" w:sz="0" w:space="0" w:color="auto"/>
            <w:bottom w:val="none" w:sz="0" w:space="0" w:color="auto"/>
            <w:right w:val="none" w:sz="0" w:space="0" w:color="auto"/>
          </w:divBdr>
        </w:div>
        <w:div w:id="1883394928">
          <w:marLeft w:val="480"/>
          <w:marRight w:val="0"/>
          <w:marTop w:val="0"/>
          <w:marBottom w:val="0"/>
          <w:divBdr>
            <w:top w:val="none" w:sz="0" w:space="0" w:color="auto"/>
            <w:left w:val="none" w:sz="0" w:space="0" w:color="auto"/>
            <w:bottom w:val="none" w:sz="0" w:space="0" w:color="auto"/>
            <w:right w:val="none" w:sz="0" w:space="0" w:color="auto"/>
          </w:divBdr>
        </w:div>
        <w:div w:id="479810457">
          <w:marLeft w:val="480"/>
          <w:marRight w:val="0"/>
          <w:marTop w:val="0"/>
          <w:marBottom w:val="0"/>
          <w:divBdr>
            <w:top w:val="none" w:sz="0" w:space="0" w:color="auto"/>
            <w:left w:val="none" w:sz="0" w:space="0" w:color="auto"/>
            <w:bottom w:val="none" w:sz="0" w:space="0" w:color="auto"/>
            <w:right w:val="none" w:sz="0" w:space="0" w:color="auto"/>
          </w:divBdr>
        </w:div>
        <w:div w:id="1101027106">
          <w:marLeft w:val="480"/>
          <w:marRight w:val="0"/>
          <w:marTop w:val="0"/>
          <w:marBottom w:val="0"/>
          <w:divBdr>
            <w:top w:val="none" w:sz="0" w:space="0" w:color="auto"/>
            <w:left w:val="none" w:sz="0" w:space="0" w:color="auto"/>
            <w:bottom w:val="none" w:sz="0" w:space="0" w:color="auto"/>
            <w:right w:val="none" w:sz="0" w:space="0" w:color="auto"/>
          </w:divBdr>
        </w:div>
        <w:div w:id="1486317860">
          <w:marLeft w:val="480"/>
          <w:marRight w:val="0"/>
          <w:marTop w:val="0"/>
          <w:marBottom w:val="0"/>
          <w:divBdr>
            <w:top w:val="none" w:sz="0" w:space="0" w:color="auto"/>
            <w:left w:val="none" w:sz="0" w:space="0" w:color="auto"/>
            <w:bottom w:val="none" w:sz="0" w:space="0" w:color="auto"/>
            <w:right w:val="none" w:sz="0" w:space="0" w:color="auto"/>
          </w:divBdr>
        </w:div>
        <w:div w:id="508372260">
          <w:marLeft w:val="480"/>
          <w:marRight w:val="0"/>
          <w:marTop w:val="0"/>
          <w:marBottom w:val="0"/>
          <w:divBdr>
            <w:top w:val="none" w:sz="0" w:space="0" w:color="auto"/>
            <w:left w:val="none" w:sz="0" w:space="0" w:color="auto"/>
            <w:bottom w:val="none" w:sz="0" w:space="0" w:color="auto"/>
            <w:right w:val="none" w:sz="0" w:space="0" w:color="auto"/>
          </w:divBdr>
        </w:div>
        <w:div w:id="2044403359">
          <w:marLeft w:val="480"/>
          <w:marRight w:val="0"/>
          <w:marTop w:val="0"/>
          <w:marBottom w:val="0"/>
          <w:divBdr>
            <w:top w:val="none" w:sz="0" w:space="0" w:color="auto"/>
            <w:left w:val="none" w:sz="0" w:space="0" w:color="auto"/>
            <w:bottom w:val="none" w:sz="0" w:space="0" w:color="auto"/>
            <w:right w:val="none" w:sz="0" w:space="0" w:color="auto"/>
          </w:divBdr>
        </w:div>
        <w:div w:id="1097485326">
          <w:marLeft w:val="480"/>
          <w:marRight w:val="0"/>
          <w:marTop w:val="0"/>
          <w:marBottom w:val="0"/>
          <w:divBdr>
            <w:top w:val="none" w:sz="0" w:space="0" w:color="auto"/>
            <w:left w:val="none" w:sz="0" w:space="0" w:color="auto"/>
            <w:bottom w:val="none" w:sz="0" w:space="0" w:color="auto"/>
            <w:right w:val="none" w:sz="0" w:space="0" w:color="auto"/>
          </w:divBdr>
        </w:div>
        <w:div w:id="1137719471">
          <w:marLeft w:val="480"/>
          <w:marRight w:val="0"/>
          <w:marTop w:val="0"/>
          <w:marBottom w:val="0"/>
          <w:divBdr>
            <w:top w:val="none" w:sz="0" w:space="0" w:color="auto"/>
            <w:left w:val="none" w:sz="0" w:space="0" w:color="auto"/>
            <w:bottom w:val="none" w:sz="0" w:space="0" w:color="auto"/>
            <w:right w:val="none" w:sz="0" w:space="0" w:color="auto"/>
          </w:divBdr>
        </w:div>
        <w:div w:id="529993543">
          <w:marLeft w:val="480"/>
          <w:marRight w:val="0"/>
          <w:marTop w:val="0"/>
          <w:marBottom w:val="0"/>
          <w:divBdr>
            <w:top w:val="none" w:sz="0" w:space="0" w:color="auto"/>
            <w:left w:val="none" w:sz="0" w:space="0" w:color="auto"/>
            <w:bottom w:val="none" w:sz="0" w:space="0" w:color="auto"/>
            <w:right w:val="none" w:sz="0" w:space="0" w:color="auto"/>
          </w:divBdr>
        </w:div>
        <w:div w:id="850801546">
          <w:marLeft w:val="480"/>
          <w:marRight w:val="0"/>
          <w:marTop w:val="0"/>
          <w:marBottom w:val="0"/>
          <w:divBdr>
            <w:top w:val="none" w:sz="0" w:space="0" w:color="auto"/>
            <w:left w:val="none" w:sz="0" w:space="0" w:color="auto"/>
            <w:bottom w:val="none" w:sz="0" w:space="0" w:color="auto"/>
            <w:right w:val="none" w:sz="0" w:space="0" w:color="auto"/>
          </w:divBdr>
        </w:div>
        <w:div w:id="1265117939">
          <w:marLeft w:val="480"/>
          <w:marRight w:val="0"/>
          <w:marTop w:val="0"/>
          <w:marBottom w:val="0"/>
          <w:divBdr>
            <w:top w:val="none" w:sz="0" w:space="0" w:color="auto"/>
            <w:left w:val="none" w:sz="0" w:space="0" w:color="auto"/>
            <w:bottom w:val="none" w:sz="0" w:space="0" w:color="auto"/>
            <w:right w:val="none" w:sz="0" w:space="0" w:color="auto"/>
          </w:divBdr>
        </w:div>
        <w:div w:id="1097141322">
          <w:marLeft w:val="480"/>
          <w:marRight w:val="0"/>
          <w:marTop w:val="0"/>
          <w:marBottom w:val="0"/>
          <w:divBdr>
            <w:top w:val="none" w:sz="0" w:space="0" w:color="auto"/>
            <w:left w:val="none" w:sz="0" w:space="0" w:color="auto"/>
            <w:bottom w:val="none" w:sz="0" w:space="0" w:color="auto"/>
            <w:right w:val="none" w:sz="0" w:space="0" w:color="auto"/>
          </w:divBdr>
        </w:div>
        <w:div w:id="182671499">
          <w:marLeft w:val="480"/>
          <w:marRight w:val="0"/>
          <w:marTop w:val="0"/>
          <w:marBottom w:val="0"/>
          <w:divBdr>
            <w:top w:val="none" w:sz="0" w:space="0" w:color="auto"/>
            <w:left w:val="none" w:sz="0" w:space="0" w:color="auto"/>
            <w:bottom w:val="none" w:sz="0" w:space="0" w:color="auto"/>
            <w:right w:val="none" w:sz="0" w:space="0" w:color="auto"/>
          </w:divBdr>
        </w:div>
        <w:div w:id="1964458899">
          <w:marLeft w:val="480"/>
          <w:marRight w:val="0"/>
          <w:marTop w:val="0"/>
          <w:marBottom w:val="0"/>
          <w:divBdr>
            <w:top w:val="none" w:sz="0" w:space="0" w:color="auto"/>
            <w:left w:val="none" w:sz="0" w:space="0" w:color="auto"/>
            <w:bottom w:val="none" w:sz="0" w:space="0" w:color="auto"/>
            <w:right w:val="none" w:sz="0" w:space="0" w:color="auto"/>
          </w:divBdr>
        </w:div>
        <w:div w:id="176576847">
          <w:marLeft w:val="480"/>
          <w:marRight w:val="0"/>
          <w:marTop w:val="0"/>
          <w:marBottom w:val="0"/>
          <w:divBdr>
            <w:top w:val="none" w:sz="0" w:space="0" w:color="auto"/>
            <w:left w:val="none" w:sz="0" w:space="0" w:color="auto"/>
            <w:bottom w:val="none" w:sz="0" w:space="0" w:color="auto"/>
            <w:right w:val="none" w:sz="0" w:space="0" w:color="auto"/>
          </w:divBdr>
        </w:div>
        <w:div w:id="1619608061">
          <w:marLeft w:val="480"/>
          <w:marRight w:val="0"/>
          <w:marTop w:val="0"/>
          <w:marBottom w:val="0"/>
          <w:divBdr>
            <w:top w:val="none" w:sz="0" w:space="0" w:color="auto"/>
            <w:left w:val="none" w:sz="0" w:space="0" w:color="auto"/>
            <w:bottom w:val="none" w:sz="0" w:space="0" w:color="auto"/>
            <w:right w:val="none" w:sz="0" w:space="0" w:color="auto"/>
          </w:divBdr>
        </w:div>
        <w:div w:id="715080977">
          <w:marLeft w:val="480"/>
          <w:marRight w:val="0"/>
          <w:marTop w:val="0"/>
          <w:marBottom w:val="0"/>
          <w:divBdr>
            <w:top w:val="none" w:sz="0" w:space="0" w:color="auto"/>
            <w:left w:val="none" w:sz="0" w:space="0" w:color="auto"/>
            <w:bottom w:val="none" w:sz="0" w:space="0" w:color="auto"/>
            <w:right w:val="none" w:sz="0" w:space="0" w:color="auto"/>
          </w:divBdr>
        </w:div>
        <w:div w:id="730930155">
          <w:marLeft w:val="480"/>
          <w:marRight w:val="0"/>
          <w:marTop w:val="0"/>
          <w:marBottom w:val="0"/>
          <w:divBdr>
            <w:top w:val="none" w:sz="0" w:space="0" w:color="auto"/>
            <w:left w:val="none" w:sz="0" w:space="0" w:color="auto"/>
            <w:bottom w:val="none" w:sz="0" w:space="0" w:color="auto"/>
            <w:right w:val="none" w:sz="0" w:space="0" w:color="auto"/>
          </w:divBdr>
        </w:div>
        <w:div w:id="593168359">
          <w:marLeft w:val="480"/>
          <w:marRight w:val="0"/>
          <w:marTop w:val="0"/>
          <w:marBottom w:val="0"/>
          <w:divBdr>
            <w:top w:val="none" w:sz="0" w:space="0" w:color="auto"/>
            <w:left w:val="none" w:sz="0" w:space="0" w:color="auto"/>
            <w:bottom w:val="none" w:sz="0" w:space="0" w:color="auto"/>
            <w:right w:val="none" w:sz="0" w:space="0" w:color="auto"/>
          </w:divBdr>
        </w:div>
        <w:div w:id="754010158">
          <w:marLeft w:val="480"/>
          <w:marRight w:val="0"/>
          <w:marTop w:val="0"/>
          <w:marBottom w:val="0"/>
          <w:divBdr>
            <w:top w:val="none" w:sz="0" w:space="0" w:color="auto"/>
            <w:left w:val="none" w:sz="0" w:space="0" w:color="auto"/>
            <w:bottom w:val="none" w:sz="0" w:space="0" w:color="auto"/>
            <w:right w:val="none" w:sz="0" w:space="0" w:color="auto"/>
          </w:divBdr>
        </w:div>
        <w:div w:id="811484208">
          <w:marLeft w:val="480"/>
          <w:marRight w:val="0"/>
          <w:marTop w:val="0"/>
          <w:marBottom w:val="0"/>
          <w:divBdr>
            <w:top w:val="none" w:sz="0" w:space="0" w:color="auto"/>
            <w:left w:val="none" w:sz="0" w:space="0" w:color="auto"/>
            <w:bottom w:val="none" w:sz="0" w:space="0" w:color="auto"/>
            <w:right w:val="none" w:sz="0" w:space="0" w:color="auto"/>
          </w:divBdr>
        </w:div>
        <w:div w:id="118230366">
          <w:marLeft w:val="480"/>
          <w:marRight w:val="0"/>
          <w:marTop w:val="0"/>
          <w:marBottom w:val="0"/>
          <w:divBdr>
            <w:top w:val="none" w:sz="0" w:space="0" w:color="auto"/>
            <w:left w:val="none" w:sz="0" w:space="0" w:color="auto"/>
            <w:bottom w:val="none" w:sz="0" w:space="0" w:color="auto"/>
            <w:right w:val="none" w:sz="0" w:space="0" w:color="auto"/>
          </w:divBdr>
        </w:div>
        <w:div w:id="1591155682">
          <w:marLeft w:val="480"/>
          <w:marRight w:val="0"/>
          <w:marTop w:val="0"/>
          <w:marBottom w:val="0"/>
          <w:divBdr>
            <w:top w:val="none" w:sz="0" w:space="0" w:color="auto"/>
            <w:left w:val="none" w:sz="0" w:space="0" w:color="auto"/>
            <w:bottom w:val="none" w:sz="0" w:space="0" w:color="auto"/>
            <w:right w:val="none" w:sz="0" w:space="0" w:color="auto"/>
          </w:divBdr>
        </w:div>
        <w:div w:id="724597879">
          <w:marLeft w:val="480"/>
          <w:marRight w:val="0"/>
          <w:marTop w:val="0"/>
          <w:marBottom w:val="0"/>
          <w:divBdr>
            <w:top w:val="none" w:sz="0" w:space="0" w:color="auto"/>
            <w:left w:val="none" w:sz="0" w:space="0" w:color="auto"/>
            <w:bottom w:val="none" w:sz="0" w:space="0" w:color="auto"/>
            <w:right w:val="none" w:sz="0" w:space="0" w:color="auto"/>
          </w:divBdr>
        </w:div>
        <w:div w:id="487400380">
          <w:marLeft w:val="480"/>
          <w:marRight w:val="0"/>
          <w:marTop w:val="0"/>
          <w:marBottom w:val="0"/>
          <w:divBdr>
            <w:top w:val="none" w:sz="0" w:space="0" w:color="auto"/>
            <w:left w:val="none" w:sz="0" w:space="0" w:color="auto"/>
            <w:bottom w:val="none" w:sz="0" w:space="0" w:color="auto"/>
            <w:right w:val="none" w:sz="0" w:space="0" w:color="auto"/>
          </w:divBdr>
        </w:div>
        <w:div w:id="72241734">
          <w:marLeft w:val="480"/>
          <w:marRight w:val="0"/>
          <w:marTop w:val="0"/>
          <w:marBottom w:val="0"/>
          <w:divBdr>
            <w:top w:val="none" w:sz="0" w:space="0" w:color="auto"/>
            <w:left w:val="none" w:sz="0" w:space="0" w:color="auto"/>
            <w:bottom w:val="none" w:sz="0" w:space="0" w:color="auto"/>
            <w:right w:val="none" w:sz="0" w:space="0" w:color="auto"/>
          </w:divBdr>
        </w:div>
        <w:div w:id="1809980256">
          <w:marLeft w:val="480"/>
          <w:marRight w:val="0"/>
          <w:marTop w:val="0"/>
          <w:marBottom w:val="0"/>
          <w:divBdr>
            <w:top w:val="none" w:sz="0" w:space="0" w:color="auto"/>
            <w:left w:val="none" w:sz="0" w:space="0" w:color="auto"/>
            <w:bottom w:val="none" w:sz="0" w:space="0" w:color="auto"/>
            <w:right w:val="none" w:sz="0" w:space="0" w:color="auto"/>
          </w:divBdr>
        </w:div>
        <w:div w:id="964122752">
          <w:marLeft w:val="480"/>
          <w:marRight w:val="0"/>
          <w:marTop w:val="0"/>
          <w:marBottom w:val="0"/>
          <w:divBdr>
            <w:top w:val="none" w:sz="0" w:space="0" w:color="auto"/>
            <w:left w:val="none" w:sz="0" w:space="0" w:color="auto"/>
            <w:bottom w:val="none" w:sz="0" w:space="0" w:color="auto"/>
            <w:right w:val="none" w:sz="0" w:space="0" w:color="auto"/>
          </w:divBdr>
        </w:div>
        <w:div w:id="1239510857">
          <w:marLeft w:val="480"/>
          <w:marRight w:val="0"/>
          <w:marTop w:val="0"/>
          <w:marBottom w:val="0"/>
          <w:divBdr>
            <w:top w:val="none" w:sz="0" w:space="0" w:color="auto"/>
            <w:left w:val="none" w:sz="0" w:space="0" w:color="auto"/>
            <w:bottom w:val="none" w:sz="0" w:space="0" w:color="auto"/>
            <w:right w:val="none" w:sz="0" w:space="0" w:color="auto"/>
          </w:divBdr>
        </w:div>
        <w:div w:id="1897889497">
          <w:marLeft w:val="480"/>
          <w:marRight w:val="0"/>
          <w:marTop w:val="0"/>
          <w:marBottom w:val="0"/>
          <w:divBdr>
            <w:top w:val="none" w:sz="0" w:space="0" w:color="auto"/>
            <w:left w:val="none" w:sz="0" w:space="0" w:color="auto"/>
            <w:bottom w:val="none" w:sz="0" w:space="0" w:color="auto"/>
            <w:right w:val="none" w:sz="0" w:space="0" w:color="auto"/>
          </w:divBdr>
        </w:div>
        <w:div w:id="1794708815">
          <w:marLeft w:val="480"/>
          <w:marRight w:val="0"/>
          <w:marTop w:val="0"/>
          <w:marBottom w:val="0"/>
          <w:divBdr>
            <w:top w:val="none" w:sz="0" w:space="0" w:color="auto"/>
            <w:left w:val="none" w:sz="0" w:space="0" w:color="auto"/>
            <w:bottom w:val="none" w:sz="0" w:space="0" w:color="auto"/>
            <w:right w:val="none" w:sz="0" w:space="0" w:color="auto"/>
          </w:divBdr>
        </w:div>
        <w:div w:id="2044091886">
          <w:marLeft w:val="480"/>
          <w:marRight w:val="0"/>
          <w:marTop w:val="0"/>
          <w:marBottom w:val="0"/>
          <w:divBdr>
            <w:top w:val="none" w:sz="0" w:space="0" w:color="auto"/>
            <w:left w:val="none" w:sz="0" w:space="0" w:color="auto"/>
            <w:bottom w:val="none" w:sz="0" w:space="0" w:color="auto"/>
            <w:right w:val="none" w:sz="0" w:space="0" w:color="auto"/>
          </w:divBdr>
        </w:div>
        <w:div w:id="118227162">
          <w:marLeft w:val="480"/>
          <w:marRight w:val="0"/>
          <w:marTop w:val="0"/>
          <w:marBottom w:val="0"/>
          <w:divBdr>
            <w:top w:val="none" w:sz="0" w:space="0" w:color="auto"/>
            <w:left w:val="none" w:sz="0" w:space="0" w:color="auto"/>
            <w:bottom w:val="none" w:sz="0" w:space="0" w:color="auto"/>
            <w:right w:val="none" w:sz="0" w:space="0" w:color="auto"/>
          </w:divBdr>
        </w:div>
        <w:div w:id="753933441">
          <w:marLeft w:val="480"/>
          <w:marRight w:val="0"/>
          <w:marTop w:val="0"/>
          <w:marBottom w:val="0"/>
          <w:divBdr>
            <w:top w:val="none" w:sz="0" w:space="0" w:color="auto"/>
            <w:left w:val="none" w:sz="0" w:space="0" w:color="auto"/>
            <w:bottom w:val="none" w:sz="0" w:space="0" w:color="auto"/>
            <w:right w:val="none" w:sz="0" w:space="0" w:color="auto"/>
          </w:divBdr>
        </w:div>
        <w:div w:id="110979394">
          <w:marLeft w:val="480"/>
          <w:marRight w:val="0"/>
          <w:marTop w:val="0"/>
          <w:marBottom w:val="0"/>
          <w:divBdr>
            <w:top w:val="none" w:sz="0" w:space="0" w:color="auto"/>
            <w:left w:val="none" w:sz="0" w:space="0" w:color="auto"/>
            <w:bottom w:val="none" w:sz="0" w:space="0" w:color="auto"/>
            <w:right w:val="none" w:sz="0" w:space="0" w:color="auto"/>
          </w:divBdr>
        </w:div>
        <w:div w:id="697900299">
          <w:marLeft w:val="480"/>
          <w:marRight w:val="0"/>
          <w:marTop w:val="0"/>
          <w:marBottom w:val="0"/>
          <w:divBdr>
            <w:top w:val="none" w:sz="0" w:space="0" w:color="auto"/>
            <w:left w:val="none" w:sz="0" w:space="0" w:color="auto"/>
            <w:bottom w:val="none" w:sz="0" w:space="0" w:color="auto"/>
            <w:right w:val="none" w:sz="0" w:space="0" w:color="auto"/>
          </w:divBdr>
        </w:div>
        <w:div w:id="774524825">
          <w:marLeft w:val="480"/>
          <w:marRight w:val="0"/>
          <w:marTop w:val="0"/>
          <w:marBottom w:val="0"/>
          <w:divBdr>
            <w:top w:val="none" w:sz="0" w:space="0" w:color="auto"/>
            <w:left w:val="none" w:sz="0" w:space="0" w:color="auto"/>
            <w:bottom w:val="none" w:sz="0" w:space="0" w:color="auto"/>
            <w:right w:val="none" w:sz="0" w:space="0" w:color="auto"/>
          </w:divBdr>
        </w:div>
        <w:div w:id="1296373326">
          <w:marLeft w:val="480"/>
          <w:marRight w:val="0"/>
          <w:marTop w:val="0"/>
          <w:marBottom w:val="0"/>
          <w:divBdr>
            <w:top w:val="none" w:sz="0" w:space="0" w:color="auto"/>
            <w:left w:val="none" w:sz="0" w:space="0" w:color="auto"/>
            <w:bottom w:val="none" w:sz="0" w:space="0" w:color="auto"/>
            <w:right w:val="none" w:sz="0" w:space="0" w:color="auto"/>
          </w:divBdr>
        </w:div>
        <w:div w:id="942228580">
          <w:marLeft w:val="480"/>
          <w:marRight w:val="0"/>
          <w:marTop w:val="0"/>
          <w:marBottom w:val="0"/>
          <w:divBdr>
            <w:top w:val="none" w:sz="0" w:space="0" w:color="auto"/>
            <w:left w:val="none" w:sz="0" w:space="0" w:color="auto"/>
            <w:bottom w:val="none" w:sz="0" w:space="0" w:color="auto"/>
            <w:right w:val="none" w:sz="0" w:space="0" w:color="auto"/>
          </w:divBdr>
        </w:div>
        <w:div w:id="1105418963">
          <w:marLeft w:val="480"/>
          <w:marRight w:val="0"/>
          <w:marTop w:val="0"/>
          <w:marBottom w:val="0"/>
          <w:divBdr>
            <w:top w:val="none" w:sz="0" w:space="0" w:color="auto"/>
            <w:left w:val="none" w:sz="0" w:space="0" w:color="auto"/>
            <w:bottom w:val="none" w:sz="0" w:space="0" w:color="auto"/>
            <w:right w:val="none" w:sz="0" w:space="0" w:color="auto"/>
          </w:divBdr>
        </w:div>
        <w:div w:id="89277131">
          <w:marLeft w:val="480"/>
          <w:marRight w:val="0"/>
          <w:marTop w:val="0"/>
          <w:marBottom w:val="0"/>
          <w:divBdr>
            <w:top w:val="none" w:sz="0" w:space="0" w:color="auto"/>
            <w:left w:val="none" w:sz="0" w:space="0" w:color="auto"/>
            <w:bottom w:val="none" w:sz="0" w:space="0" w:color="auto"/>
            <w:right w:val="none" w:sz="0" w:space="0" w:color="auto"/>
          </w:divBdr>
        </w:div>
        <w:div w:id="2130397145">
          <w:marLeft w:val="480"/>
          <w:marRight w:val="0"/>
          <w:marTop w:val="0"/>
          <w:marBottom w:val="0"/>
          <w:divBdr>
            <w:top w:val="none" w:sz="0" w:space="0" w:color="auto"/>
            <w:left w:val="none" w:sz="0" w:space="0" w:color="auto"/>
            <w:bottom w:val="none" w:sz="0" w:space="0" w:color="auto"/>
            <w:right w:val="none" w:sz="0" w:space="0" w:color="auto"/>
          </w:divBdr>
        </w:div>
        <w:div w:id="1560705381">
          <w:marLeft w:val="480"/>
          <w:marRight w:val="0"/>
          <w:marTop w:val="0"/>
          <w:marBottom w:val="0"/>
          <w:divBdr>
            <w:top w:val="none" w:sz="0" w:space="0" w:color="auto"/>
            <w:left w:val="none" w:sz="0" w:space="0" w:color="auto"/>
            <w:bottom w:val="none" w:sz="0" w:space="0" w:color="auto"/>
            <w:right w:val="none" w:sz="0" w:space="0" w:color="auto"/>
          </w:divBdr>
        </w:div>
        <w:div w:id="1380468786">
          <w:marLeft w:val="480"/>
          <w:marRight w:val="0"/>
          <w:marTop w:val="0"/>
          <w:marBottom w:val="0"/>
          <w:divBdr>
            <w:top w:val="none" w:sz="0" w:space="0" w:color="auto"/>
            <w:left w:val="none" w:sz="0" w:space="0" w:color="auto"/>
            <w:bottom w:val="none" w:sz="0" w:space="0" w:color="auto"/>
            <w:right w:val="none" w:sz="0" w:space="0" w:color="auto"/>
          </w:divBdr>
        </w:div>
        <w:div w:id="1128012102">
          <w:marLeft w:val="480"/>
          <w:marRight w:val="0"/>
          <w:marTop w:val="0"/>
          <w:marBottom w:val="0"/>
          <w:divBdr>
            <w:top w:val="none" w:sz="0" w:space="0" w:color="auto"/>
            <w:left w:val="none" w:sz="0" w:space="0" w:color="auto"/>
            <w:bottom w:val="none" w:sz="0" w:space="0" w:color="auto"/>
            <w:right w:val="none" w:sz="0" w:space="0" w:color="auto"/>
          </w:divBdr>
        </w:div>
        <w:div w:id="624383413">
          <w:marLeft w:val="480"/>
          <w:marRight w:val="0"/>
          <w:marTop w:val="0"/>
          <w:marBottom w:val="0"/>
          <w:divBdr>
            <w:top w:val="none" w:sz="0" w:space="0" w:color="auto"/>
            <w:left w:val="none" w:sz="0" w:space="0" w:color="auto"/>
            <w:bottom w:val="none" w:sz="0" w:space="0" w:color="auto"/>
            <w:right w:val="none" w:sz="0" w:space="0" w:color="auto"/>
          </w:divBdr>
        </w:div>
        <w:div w:id="735862200">
          <w:marLeft w:val="480"/>
          <w:marRight w:val="0"/>
          <w:marTop w:val="0"/>
          <w:marBottom w:val="0"/>
          <w:divBdr>
            <w:top w:val="none" w:sz="0" w:space="0" w:color="auto"/>
            <w:left w:val="none" w:sz="0" w:space="0" w:color="auto"/>
            <w:bottom w:val="none" w:sz="0" w:space="0" w:color="auto"/>
            <w:right w:val="none" w:sz="0" w:space="0" w:color="auto"/>
          </w:divBdr>
        </w:div>
        <w:div w:id="284123902">
          <w:marLeft w:val="480"/>
          <w:marRight w:val="0"/>
          <w:marTop w:val="0"/>
          <w:marBottom w:val="0"/>
          <w:divBdr>
            <w:top w:val="none" w:sz="0" w:space="0" w:color="auto"/>
            <w:left w:val="none" w:sz="0" w:space="0" w:color="auto"/>
            <w:bottom w:val="none" w:sz="0" w:space="0" w:color="auto"/>
            <w:right w:val="none" w:sz="0" w:space="0" w:color="auto"/>
          </w:divBdr>
        </w:div>
        <w:div w:id="1158618046">
          <w:marLeft w:val="480"/>
          <w:marRight w:val="0"/>
          <w:marTop w:val="0"/>
          <w:marBottom w:val="0"/>
          <w:divBdr>
            <w:top w:val="none" w:sz="0" w:space="0" w:color="auto"/>
            <w:left w:val="none" w:sz="0" w:space="0" w:color="auto"/>
            <w:bottom w:val="none" w:sz="0" w:space="0" w:color="auto"/>
            <w:right w:val="none" w:sz="0" w:space="0" w:color="auto"/>
          </w:divBdr>
        </w:div>
        <w:div w:id="1781223899">
          <w:marLeft w:val="480"/>
          <w:marRight w:val="0"/>
          <w:marTop w:val="0"/>
          <w:marBottom w:val="0"/>
          <w:divBdr>
            <w:top w:val="none" w:sz="0" w:space="0" w:color="auto"/>
            <w:left w:val="none" w:sz="0" w:space="0" w:color="auto"/>
            <w:bottom w:val="none" w:sz="0" w:space="0" w:color="auto"/>
            <w:right w:val="none" w:sz="0" w:space="0" w:color="auto"/>
          </w:divBdr>
        </w:div>
        <w:div w:id="1701391410">
          <w:marLeft w:val="480"/>
          <w:marRight w:val="0"/>
          <w:marTop w:val="0"/>
          <w:marBottom w:val="0"/>
          <w:divBdr>
            <w:top w:val="none" w:sz="0" w:space="0" w:color="auto"/>
            <w:left w:val="none" w:sz="0" w:space="0" w:color="auto"/>
            <w:bottom w:val="none" w:sz="0" w:space="0" w:color="auto"/>
            <w:right w:val="none" w:sz="0" w:space="0" w:color="auto"/>
          </w:divBdr>
        </w:div>
        <w:div w:id="121923761">
          <w:marLeft w:val="480"/>
          <w:marRight w:val="0"/>
          <w:marTop w:val="0"/>
          <w:marBottom w:val="0"/>
          <w:divBdr>
            <w:top w:val="none" w:sz="0" w:space="0" w:color="auto"/>
            <w:left w:val="none" w:sz="0" w:space="0" w:color="auto"/>
            <w:bottom w:val="none" w:sz="0" w:space="0" w:color="auto"/>
            <w:right w:val="none" w:sz="0" w:space="0" w:color="auto"/>
          </w:divBdr>
        </w:div>
        <w:div w:id="1741756341">
          <w:marLeft w:val="480"/>
          <w:marRight w:val="0"/>
          <w:marTop w:val="0"/>
          <w:marBottom w:val="0"/>
          <w:divBdr>
            <w:top w:val="none" w:sz="0" w:space="0" w:color="auto"/>
            <w:left w:val="none" w:sz="0" w:space="0" w:color="auto"/>
            <w:bottom w:val="none" w:sz="0" w:space="0" w:color="auto"/>
            <w:right w:val="none" w:sz="0" w:space="0" w:color="auto"/>
          </w:divBdr>
        </w:div>
        <w:div w:id="3363240">
          <w:marLeft w:val="480"/>
          <w:marRight w:val="0"/>
          <w:marTop w:val="0"/>
          <w:marBottom w:val="0"/>
          <w:divBdr>
            <w:top w:val="none" w:sz="0" w:space="0" w:color="auto"/>
            <w:left w:val="none" w:sz="0" w:space="0" w:color="auto"/>
            <w:bottom w:val="none" w:sz="0" w:space="0" w:color="auto"/>
            <w:right w:val="none" w:sz="0" w:space="0" w:color="auto"/>
          </w:divBdr>
        </w:div>
        <w:div w:id="1150905575">
          <w:marLeft w:val="480"/>
          <w:marRight w:val="0"/>
          <w:marTop w:val="0"/>
          <w:marBottom w:val="0"/>
          <w:divBdr>
            <w:top w:val="none" w:sz="0" w:space="0" w:color="auto"/>
            <w:left w:val="none" w:sz="0" w:space="0" w:color="auto"/>
            <w:bottom w:val="none" w:sz="0" w:space="0" w:color="auto"/>
            <w:right w:val="none" w:sz="0" w:space="0" w:color="auto"/>
          </w:divBdr>
        </w:div>
        <w:div w:id="277639020">
          <w:marLeft w:val="480"/>
          <w:marRight w:val="0"/>
          <w:marTop w:val="0"/>
          <w:marBottom w:val="0"/>
          <w:divBdr>
            <w:top w:val="none" w:sz="0" w:space="0" w:color="auto"/>
            <w:left w:val="none" w:sz="0" w:space="0" w:color="auto"/>
            <w:bottom w:val="none" w:sz="0" w:space="0" w:color="auto"/>
            <w:right w:val="none" w:sz="0" w:space="0" w:color="auto"/>
          </w:divBdr>
        </w:div>
        <w:div w:id="673802135">
          <w:marLeft w:val="480"/>
          <w:marRight w:val="0"/>
          <w:marTop w:val="0"/>
          <w:marBottom w:val="0"/>
          <w:divBdr>
            <w:top w:val="none" w:sz="0" w:space="0" w:color="auto"/>
            <w:left w:val="none" w:sz="0" w:space="0" w:color="auto"/>
            <w:bottom w:val="none" w:sz="0" w:space="0" w:color="auto"/>
            <w:right w:val="none" w:sz="0" w:space="0" w:color="auto"/>
          </w:divBdr>
        </w:div>
        <w:div w:id="745228602">
          <w:marLeft w:val="480"/>
          <w:marRight w:val="0"/>
          <w:marTop w:val="0"/>
          <w:marBottom w:val="0"/>
          <w:divBdr>
            <w:top w:val="none" w:sz="0" w:space="0" w:color="auto"/>
            <w:left w:val="none" w:sz="0" w:space="0" w:color="auto"/>
            <w:bottom w:val="none" w:sz="0" w:space="0" w:color="auto"/>
            <w:right w:val="none" w:sz="0" w:space="0" w:color="auto"/>
          </w:divBdr>
        </w:div>
        <w:div w:id="1361079827">
          <w:marLeft w:val="480"/>
          <w:marRight w:val="0"/>
          <w:marTop w:val="0"/>
          <w:marBottom w:val="0"/>
          <w:divBdr>
            <w:top w:val="none" w:sz="0" w:space="0" w:color="auto"/>
            <w:left w:val="none" w:sz="0" w:space="0" w:color="auto"/>
            <w:bottom w:val="none" w:sz="0" w:space="0" w:color="auto"/>
            <w:right w:val="none" w:sz="0" w:space="0" w:color="auto"/>
          </w:divBdr>
        </w:div>
        <w:div w:id="1825244247">
          <w:marLeft w:val="480"/>
          <w:marRight w:val="0"/>
          <w:marTop w:val="0"/>
          <w:marBottom w:val="0"/>
          <w:divBdr>
            <w:top w:val="none" w:sz="0" w:space="0" w:color="auto"/>
            <w:left w:val="none" w:sz="0" w:space="0" w:color="auto"/>
            <w:bottom w:val="none" w:sz="0" w:space="0" w:color="auto"/>
            <w:right w:val="none" w:sz="0" w:space="0" w:color="auto"/>
          </w:divBdr>
        </w:div>
        <w:div w:id="407852542">
          <w:marLeft w:val="480"/>
          <w:marRight w:val="0"/>
          <w:marTop w:val="0"/>
          <w:marBottom w:val="0"/>
          <w:divBdr>
            <w:top w:val="none" w:sz="0" w:space="0" w:color="auto"/>
            <w:left w:val="none" w:sz="0" w:space="0" w:color="auto"/>
            <w:bottom w:val="none" w:sz="0" w:space="0" w:color="auto"/>
            <w:right w:val="none" w:sz="0" w:space="0" w:color="auto"/>
          </w:divBdr>
        </w:div>
        <w:div w:id="36858138">
          <w:marLeft w:val="480"/>
          <w:marRight w:val="0"/>
          <w:marTop w:val="0"/>
          <w:marBottom w:val="0"/>
          <w:divBdr>
            <w:top w:val="none" w:sz="0" w:space="0" w:color="auto"/>
            <w:left w:val="none" w:sz="0" w:space="0" w:color="auto"/>
            <w:bottom w:val="none" w:sz="0" w:space="0" w:color="auto"/>
            <w:right w:val="none" w:sz="0" w:space="0" w:color="auto"/>
          </w:divBdr>
        </w:div>
        <w:div w:id="876163824">
          <w:marLeft w:val="480"/>
          <w:marRight w:val="0"/>
          <w:marTop w:val="0"/>
          <w:marBottom w:val="0"/>
          <w:divBdr>
            <w:top w:val="none" w:sz="0" w:space="0" w:color="auto"/>
            <w:left w:val="none" w:sz="0" w:space="0" w:color="auto"/>
            <w:bottom w:val="none" w:sz="0" w:space="0" w:color="auto"/>
            <w:right w:val="none" w:sz="0" w:space="0" w:color="auto"/>
          </w:divBdr>
        </w:div>
        <w:div w:id="912618994">
          <w:marLeft w:val="480"/>
          <w:marRight w:val="0"/>
          <w:marTop w:val="0"/>
          <w:marBottom w:val="0"/>
          <w:divBdr>
            <w:top w:val="none" w:sz="0" w:space="0" w:color="auto"/>
            <w:left w:val="none" w:sz="0" w:space="0" w:color="auto"/>
            <w:bottom w:val="none" w:sz="0" w:space="0" w:color="auto"/>
            <w:right w:val="none" w:sz="0" w:space="0" w:color="auto"/>
          </w:divBdr>
        </w:div>
      </w:divsChild>
    </w:div>
    <w:div w:id="1868525224">
      <w:bodyDiv w:val="1"/>
      <w:marLeft w:val="0"/>
      <w:marRight w:val="0"/>
      <w:marTop w:val="0"/>
      <w:marBottom w:val="0"/>
      <w:divBdr>
        <w:top w:val="none" w:sz="0" w:space="0" w:color="auto"/>
        <w:left w:val="none" w:sz="0" w:space="0" w:color="auto"/>
        <w:bottom w:val="none" w:sz="0" w:space="0" w:color="auto"/>
        <w:right w:val="none" w:sz="0" w:space="0" w:color="auto"/>
      </w:divBdr>
    </w:div>
    <w:div w:id="1870684906">
      <w:bodyDiv w:val="1"/>
      <w:marLeft w:val="0"/>
      <w:marRight w:val="0"/>
      <w:marTop w:val="0"/>
      <w:marBottom w:val="0"/>
      <w:divBdr>
        <w:top w:val="none" w:sz="0" w:space="0" w:color="auto"/>
        <w:left w:val="none" w:sz="0" w:space="0" w:color="auto"/>
        <w:bottom w:val="none" w:sz="0" w:space="0" w:color="auto"/>
        <w:right w:val="none" w:sz="0" w:space="0" w:color="auto"/>
      </w:divBdr>
    </w:div>
    <w:div w:id="1871065210">
      <w:bodyDiv w:val="1"/>
      <w:marLeft w:val="0"/>
      <w:marRight w:val="0"/>
      <w:marTop w:val="0"/>
      <w:marBottom w:val="0"/>
      <w:divBdr>
        <w:top w:val="none" w:sz="0" w:space="0" w:color="auto"/>
        <w:left w:val="none" w:sz="0" w:space="0" w:color="auto"/>
        <w:bottom w:val="none" w:sz="0" w:space="0" w:color="auto"/>
        <w:right w:val="none" w:sz="0" w:space="0" w:color="auto"/>
      </w:divBdr>
    </w:div>
    <w:div w:id="1871146176">
      <w:bodyDiv w:val="1"/>
      <w:marLeft w:val="0"/>
      <w:marRight w:val="0"/>
      <w:marTop w:val="0"/>
      <w:marBottom w:val="0"/>
      <w:divBdr>
        <w:top w:val="none" w:sz="0" w:space="0" w:color="auto"/>
        <w:left w:val="none" w:sz="0" w:space="0" w:color="auto"/>
        <w:bottom w:val="none" w:sz="0" w:space="0" w:color="auto"/>
        <w:right w:val="none" w:sz="0" w:space="0" w:color="auto"/>
      </w:divBdr>
      <w:divsChild>
        <w:div w:id="1166819830">
          <w:marLeft w:val="480"/>
          <w:marRight w:val="0"/>
          <w:marTop w:val="0"/>
          <w:marBottom w:val="0"/>
          <w:divBdr>
            <w:top w:val="none" w:sz="0" w:space="0" w:color="auto"/>
            <w:left w:val="none" w:sz="0" w:space="0" w:color="auto"/>
            <w:bottom w:val="none" w:sz="0" w:space="0" w:color="auto"/>
            <w:right w:val="none" w:sz="0" w:space="0" w:color="auto"/>
          </w:divBdr>
        </w:div>
        <w:div w:id="58136254">
          <w:marLeft w:val="480"/>
          <w:marRight w:val="0"/>
          <w:marTop w:val="0"/>
          <w:marBottom w:val="0"/>
          <w:divBdr>
            <w:top w:val="none" w:sz="0" w:space="0" w:color="auto"/>
            <w:left w:val="none" w:sz="0" w:space="0" w:color="auto"/>
            <w:bottom w:val="none" w:sz="0" w:space="0" w:color="auto"/>
            <w:right w:val="none" w:sz="0" w:space="0" w:color="auto"/>
          </w:divBdr>
        </w:div>
        <w:div w:id="120928354">
          <w:marLeft w:val="480"/>
          <w:marRight w:val="0"/>
          <w:marTop w:val="0"/>
          <w:marBottom w:val="0"/>
          <w:divBdr>
            <w:top w:val="none" w:sz="0" w:space="0" w:color="auto"/>
            <w:left w:val="none" w:sz="0" w:space="0" w:color="auto"/>
            <w:bottom w:val="none" w:sz="0" w:space="0" w:color="auto"/>
            <w:right w:val="none" w:sz="0" w:space="0" w:color="auto"/>
          </w:divBdr>
        </w:div>
        <w:div w:id="400325675">
          <w:marLeft w:val="480"/>
          <w:marRight w:val="0"/>
          <w:marTop w:val="0"/>
          <w:marBottom w:val="0"/>
          <w:divBdr>
            <w:top w:val="none" w:sz="0" w:space="0" w:color="auto"/>
            <w:left w:val="none" w:sz="0" w:space="0" w:color="auto"/>
            <w:bottom w:val="none" w:sz="0" w:space="0" w:color="auto"/>
            <w:right w:val="none" w:sz="0" w:space="0" w:color="auto"/>
          </w:divBdr>
        </w:div>
        <w:div w:id="751245067">
          <w:marLeft w:val="480"/>
          <w:marRight w:val="0"/>
          <w:marTop w:val="0"/>
          <w:marBottom w:val="0"/>
          <w:divBdr>
            <w:top w:val="none" w:sz="0" w:space="0" w:color="auto"/>
            <w:left w:val="none" w:sz="0" w:space="0" w:color="auto"/>
            <w:bottom w:val="none" w:sz="0" w:space="0" w:color="auto"/>
            <w:right w:val="none" w:sz="0" w:space="0" w:color="auto"/>
          </w:divBdr>
        </w:div>
        <w:div w:id="2125028200">
          <w:marLeft w:val="480"/>
          <w:marRight w:val="0"/>
          <w:marTop w:val="0"/>
          <w:marBottom w:val="0"/>
          <w:divBdr>
            <w:top w:val="none" w:sz="0" w:space="0" w:color="auto"/>
            <w:left w:val="none" w:sz="0" w:space="0" w:color="auto"/>
            <w:bottom w:val="none" w:sz="0" w:space="0" w:color="auto"/>
            <w:right w:val="none" w:sz="0" w:space="0" w:color="auto"/>
          </w:divBdr>
        </w:div>
        <w:div w:id="1487673735">
          <w:marLeft w:val="480"/>
          <w:marRight w:val="0"/>
          <w:marTop w:val="0"/>
          <w:marBottom w:val="0"/>
          <w:divBdr>
            <w:top w:val="none" w:sz="0" w:space="0" w:color="auto"/>
            <w:left w:val="none" w:sz="0" w:space="0" w:color="auto"/>
            <w:bottom w:val="none" w:sz="0" w:space="0" w:color="auto"/>
            <w:right w:val="none" w:sz="0" w:space="0" w:color="auto"/>
          </w:divBdr>
        </w:div>
        <w:div w:id="1719234325">
          <w:marLeft w:val="480"/>
          <w:marRight w:val="0"/>
          <w:marTop w:val="0"/>
          <w:marBottom w:val="0"/>
          <w:divBdr>
            <w:top w:val="none" w:sz="0" w:space="0" w:color="auto"/>
            <w:left w:val="none" w:sz="0" w:space="0" w:color="auto"/>
            <w:bottom w:val="none" w:sz="0" w:space="0" w:color="auto"/>
            <w:right w:val="none" w:sz="0" w:space="0" w:color="auto"/>
          </w:divBdr>
        </w:div>
        <w:div w:id="550459012">
          <w:marLeft w:val="480"/>
          <w:marRight w:val="0"/>
          <w:marTop w:val="0"/>
          <w:marBottom w:val="0"/>
          <w:divBdr>
            <w:top w:val="none" w:sz="0" w:space="0" w:color="auto"/>
            <w:left w:val="none" w:sz="0" w:space="0" w:color="auto"/>
            <w:bottom w:val="none" w:sz="0" w:space="0" w:color="auto"/>
            <w:right w:val="none" w:sz="0" w:space="0" w:color="auto"/>
          </w:divBdr>
        </w:div>
        <w:div w:id="419330156">
          <w:marLeft w:val="480"/>
          <w:marRight w:val="0"/>
          <w:marTop w:val="0"/>
          <w:marBottom w:val="0"/>
          <w:divBdr>
            <w:top w:val="none" w:sz="0" w:space="0" w:color="auto"/>
            <w:left w:val="none" w:sz="0" w:space="0" w:color="auto"/>
            <w:bottom w:val="none" w:sz="0" w:space="0" w:color="auto"/>
            <w:right w:val="none" w:sz="0" w:space="0" w:color="auto"/>
          </w:divBdr>
        </w:div>
        <w:div w:id="1684354285">
          <w:marLeft w:val="480"/>
          <w:marRight w:val="0"/>
          <w:marTop w:val="0"/>
          <w:marBottom w:val="0"/>
          <w:divBdr>
            <w:top w:val="none" w:sz="0" w:space="0" w:color="auto"/>
            <w:left w:val="none" w:sz="0" w:space="0" w:color="auto"/>
            <w:bottom w:val="none" w:sz="0" w:space="0" w:color="auto"/>
            <w:right w:val="none" w:sz="0" w:space="0" w:color="auto"/>
          </w:divBdr>
        </w:div>
        <w:div w:id="128786705">
          <w:marLeft w:val="480"/>
          <w:marRight w:val="0"/>
          <w:marTop w:val="0"/>
          <w:marBottom w:val="0"/>
          <w:divBdr>
            <w:top w:val="none" w:sz="0" w:space="0" w:color="auto"/>
            <w:left w:val="none" w:sz="0" w:space="0" w:color="auto"/>
            <w:bottom w:val="none" w:sz="0" w:space="0" w:color="auto"/>
            <w:right w:val="none" w:sz="0" w:space="0" w:color="auto"/>
          </w:divBdr>
        </w:div>
        <w:div w:id="718360777">
          <w:marLeft w:val="480"/>
          <w:marRight w:val="0"/>
          <w:marTop w:val="0"/>
          <w:marBottom w:val="0"/>
          <w:divBdr>
            <w:top w:val="none" w:sz="0" w:space="0" w:color="auto"/>
            <w:left w:val="none" w:sz="0" w:space="0" w:color="auto"/>
            <w:bottom w:val="none" w:sz="0" w:space="0" w:color="auto"/>
            <w:right w:val="none" w:sz="0" w:space="0" w:color="auto"/>
          </w:divBdr>
        </w:div>
        <w:div w:id="1057781080">
          <w:marLeft w:val="480"/>
          <w:marRight w:val="0"/>
          <w:marTop w:val="0"/>
          <w:marBottom w:val="0"/>
          <w:divBdr>
            <w:top w:val="none" w:sz="0" w:space="0" w:color="auto"/>
            <w:left w:val="none" w:sz="0" w:space="0" w:color="auto"/>
            <w:bottom w:val="none" w:sz="0" w:space="0" w:color="auto"/>
            <w:right w:val="none" w:sz="0" w:space="0" w:color="auto"/>
          </w:divBdr>
        </w:div>
        <w:div w:id="1638953089">
          <w:marLeft w:val="480"/>
          <w:marRight w:val="0"/>
          <w:marTop w:val="0"/>
          <w:marBottom w:val="0"/>
          <w:divBdr>
            <w:top w:val="none" w:sz="0" w:space="0" w:color="auto"/>
            <w:left w:val="none" w:sz="0" w:space="0" w:color="auto"/>
            <w:bottom w:val="none" w:sz="0" w:space="0" w:color="auto"/>
            <w:right w:val="none" w:sz="0" w:space="0" w:color="auto"/>
          </w:divBdr>
        </w:div>
        <w:div w:id="1081803074">
          <w:marLeft w:val="480"/>
          <w:marRight w:val="0"/>
          <w:marTop w:val="0"/>
          <w:marBottom w:val="0"/>
          <w:divBdr>
            <w:top w:val="none" w:sz="0" w:space="0" w:color="auto"/>
            <w:left w:val="none" w:sz="0" w:space="0" w:color="auto"/>
            <w:bottom w:val="none" w:sz="0" w:space="0" w:color="auto"/>
            <w:right w:val="none" w:sz="0" w:space="0" w:color="auto"/>
          </w:divBdr>
        </w:div>
        <w:div w:id="975992929">
          <w:marLeft w:val="480"/>
          <w:marRight w:val="0"/>
          <w:marTop w:val="0"/>
          <w:marBottom w:val="0"/>
          <w:divBdr>
            <w:top w:val="none" w:sz="0" w:space="0" w:color="auto"/>
            <w:left w:val="none" w:sz="0" w:space="0" w:color="auto"/>
            <w:bottom w:val="none" w:sz="0" w:space="0" w:color="auto"/>
            <w:right w:val="none" w:sz="0" w:space="0" w:color="auto"/>
          </w:divBdr>
        </w:div>
        <w:div w:id="1416364458">
          <w:marLeft w:val="480"/>
          <w:marRight w:val="0"/>
          <w:marTop w:val="0"/>
          <w:marBottom w:val="0"/>
          <w:divBdr>
            <w:top w:val="none" w:sz="0" w:space="0" w:color="auto"/>
            <w:left w:val="none" w:sz="0" w:space="0" w:color="auto"/>
            <w:bottom w:val="none" w:sz="0" w:space="0" w:color="auto"/>
            <w:right w:val="none" w:sz="0" w:space="0" w:color="auto"/>
          </w:divBdr>
        </w:div>
        <w:div w:id="1814442776">
          <w:marLeft w:val="480"/>
          <w:marRight w:val="0"/>
          <w:marTop w:val="0"/>
          <w:marBottom w:val="0"/>
          <w:divBdr>
            <w:top w:val="none" w:sz="0" w:space="0" w:color="auto"/>
            <w:left w:val="none" w:sz="0" w:space="0" w:color="auto"/>
            <w:bottom w:val="none" w:sz="0" w:space="0" w:color="auto"/>
            <w:right w:val="none" w:sz="0" w:space="0" w:color="auto"/>
          </w:divBdr>
        </w:div>
        <w:div w:id="699404168">
          <w:marLeft w:val="480"/>
          <w:marRight w:val="0"/>
          <w:marTop w:val="0"/>
          <w:marBottom w:val="0"/>
          <w:divBdr>
            <w:top w:val="none" w:sz="0" w:space="0" w:color="auto"/>
            <w:left w:val="none" w:sz="0" w:space="0" w:color="auto"/>
            <w:bottom w:val="none" w:sz="0" w:space="0" w:color="auto"/>
            <w:right w:val="none" w:sz="0" w:space="0" w:color="auto"/>
          </w:divBdr>
        </w:div>
        <w:div w:id="1549028833">
          <w:marLeft w:val="480"/>
          <w:marRight w:val="0"/>
          <w:marTop w:val="0"/>
          <w:marBottom w:val="0"/>
          <w:divBdr>
            <w:top w:val="none" w:sz="0" w:space="0" w:color="auto"/>
            <w:left w:val="none" w:sz="0" w:space="0" w:color="auto"/>
            <w:bottom w:val="none" w:sz="0" w:space="0" w:color="auto"/>
            <w:right w:val="none" w:sz="0" w:space="0" w:color="auto"/>
          </w:divBdr>
        </w:div>
        <w:div w:id="1038774759">
          <w:marLeft w:val="480"/>
          <w:marRight w:val="0"/>
          <w:marTop w:val="0"/>
          <w:marBottom w:val="0"/>
          <w:divBdr>
            <w:top w:val="none" w:sz="0" w:space="0" w:color="auto"/>
            <w:left w:val="none" w:sz="0" w:space="0" w:color="auto"/>
            <w:bottom w:val="none" w:sz="0" w:space="0" w:color="auto"/>
            <w:right w:val="none" w:sz="0" w:space="0" w:color="auto"/>
          </w:divBdr>
        </w:div>
        <w:div w:id="1689015913">
          <w:marLeft w:val="480"/>
          <w:marRight w:val="0"/>
          <w:marTop w:val="0"/>
          <w:marBottom w:val="0"/>
          <w:divBdr>
            <w:top w:val="none" w:sz="0" w:space="0" w:color="auto"/>
            <w:left w:val="none" w:sz="0" w:space="0" w:color="auto"/>
            <w:bottom w:val="none" w:sz="0" w:space="0" w:color="auto"/>
            <w:right w:val="none" w:sz="0" w:space="0" w:color="auto"/>
          </w:divBdr>
        </w:div>
        <w:div w:id="555630884">
          <w:marLeft w:val="480"/>
          <w:marRight w:val="0"/>
          <w:marTop w:val="0"/>
          <w:marBottom w:val="0"/>
          <w:divBdr>
            <w:top w:val="none" w:sz="0" w:space="0" w:color="auto"/>
            <w:left w:val="none" w:sz="0" w:space="0" w:color="auto"/>
            <w:bottom w:val="none" w:sz="0" w:space="0" w:color="auto"/>
            <w:right w:val="none" w:sz="0" w:space="0" w:color="auto"/>
          </w:divBdr>
        </w:div>
        <w:div w:id="232546818">
          <w:marLeft w:val="480"/>
          <w:marRight w:val="0"/>
          <w:marTop w:val="0"/>
          <w:marBottom w:val="0"/>
          <w:divBdr>
            <w:top w:val="none" w:sz="0" w:space="0" w:color="auto"/>
            <w:left w:val="none" w:sz="0" w:space="0" w:color="auto"/>
            <w:bottom w:val="none" w:sz="0" w:space="0" w:color="auto"/>
            <w:right w:val="none" w:sz="0" w:space="0" w:color="auto"/>
          </w:divBdr>
        </w:div>
        <w:div w:id="2120686160">
          <w:marLeft w:val="480"/>
          <w:marRight w:val="0"/>
          <w:marTop w:val="0"/>
          <w:marBottom w:val="0"/>
          <w:divBdr>
            <w:top w:val="none" w:sz="0" w:space="0" w:color="auto"/>
            <w:left w:val="none" w:sz="0" w:space="0" w:color="auto"/>
            <w:bottom w:val="none" w:sz="0" w:space="0" w:color="auto"/>
            <w:right w:val="none" w:sz="0" w:space="0" w:color="auto"/>
          </w:divBdr>
        </w:div>
        <w:div w:id="2108304419">
          <w:marLeft w:val="480"/>
          <w:marRight w:val="0"/>
          <w:marTop w:val="0"/>
          <w:marBottom w:val="0"/>
          <w:divBdr>
            <w:top w:val="none" w:sz="0" w:space="0" w:color="auto"/>
            <w:left w:val="none" w:sz="0" w:space="0" w:color="auto"/>
            <w:bottom w:val="none" w:sz="0" w:space="0" w:color="auto"/>
            <w:right w:val="none" w:sz="0" w:space="0" w:color="auto"/>
          </w:divBdr>
        </w:div>
        <w:div w:id="1455296758">
          <w:marLeft w:val="480"/>
          <w:marRight w:val="0"/>
          <w:marTop w:val="0"/>
          <w:marBottom w:val="0"/>
          <w:divBdr>
            <w:top w:val="none" w:sz="0" w:space="0" w:color="auto"/>
            <w:left w:val="none" w:sz="0" w:space="0" w:color="auto"/>
            <w:bottom w:val="none" w:sz="0" w:space="0" w:color="auto"/>
            <w:right w:val="none" w:sz="0" w:space="0" w:color="auto"/>
          </w:divBdr>
        </w:div>
        <w:div w:id="1076366302">
          <w:marLeft w:val="480"/>
          <w:marRight w:val="0"/>
          <w:marTop w:val="0"/>
          <w:marBottom w:val="0"/>
          <w:divBdr>
            <w:top w:val="none" w:sz="0" w:space="0" w:color="auto"/>
            <w:left w:val="none" w:sz="0" w:space="0" w:color="auto"/>
            <w:bottom w:val="none" w:sz="0" w:space="0" w:color="auto"/>
            <w:right w:val="none" w:sz="0" w:space="0" w:color="auto"/>
          </w:divBdr>
        </w:div>
        <w:div w:id="1640576224">
          <w:marLeft w:val="480"/>
          <w:marRight w:val="0"/>
          <w:marTop w:val="0"/>
          <w:marBottom w:val="0"/>
          <w:divBdr>
            <w:top w:val="none" w:sz="0" w:space="0" w:color="auto"/>
            <w:left w:val="none" w:sz="0" w:space="0" w:color="auto"/>
            <w:bottom w:val="none" w:sz="0" w:space="0" w:color="auto"/>
            <w:right w:val="none" w:sz="0" w:space="0" w:color="auto"/>
          </w:divBdr>
        </w:div>
        <w:div w:id="465976696">
          <w:marLeft w:val="480"/>
          <w:marRight w:val="0"/>
          <w:marTop w:val="0"/>
          <w:marBottom w:val="0"/>
          <w:divBdr>
            <w:top w:val="none" w:sz="0" w:space="0" w:color="auto"/>
            <w:left w:val="none" w:sz="0" w:space="0" w:color="auto"/>
            <w:bottom w:val="none" w:sz="0" w:space="0" w:color="auto"/>
            <w:right w:val="none" w:sz="0" w:space="0" w:color="auto"/>
          </w:divBdr>
        </w:div>
        <w:div w:id="790975021">
          <w:marLeft w:val="480"/>
          <w:marRight w:val="0"/>
          <w:marTop w:val="0"/>
          <w:marBottom w:val="0"/>
          <w:divBdr>
            <w:top w:val="none" w:sz="0" w:space="0" w:color="auto"/>
            <w:left w:val="none" w:sz="0" w:space="0" w:color="auto"/>
            <w:bottom w:val="none" w:sz="0" w:space="0" w:color="auto"/>
            <w:right w:val="none" w:sz="0" w:space="0" w:color="auto"/>
          </w:divBdr>
        </w:div>
        <w:div w:id="984165292">
          <w:marLeft w:val="480"/>
          <w:marRight w:val="0"/>
          <w:marTop w:val="0"/>
          <w:marBottom w:val="0"/>
          <w:divBdr>
            <w:top w:val="none" w:sz="0" w:space="0" w:color="auto"/>
            <w:left w:val="none" w:sz="0" w:space="0" w:color="auto"/>
            <w:bottom w:val="none" w:sz="0" w:space="0" w:color="auto"/>
            <w:right w:val="none" w:sz="0" w:space="0" w:color="auto"/>
          </w:divBdr>
        </w:div>
        <w:div w:id="1909264864">
          <w:marLeft w:val="480"/>
          <w:marRight w:val="0"/>
          <w:marTop w:val="0"/>
          <w:marBottom w:val="0"/>
          <w:divBdr>
            <w:top w:val="none" w:sz="0" w:space="0" w:color="auto"/>
            <w:left w:val="none" w:sz="0" w:space="0" w:color="auto"/>
            <w:bottom w:val="none" w:sz="0" w:space="0" w:color="auto"/>
            <w:right w:val="none" w:sz="0" w:space="0" w:color="auto"/>
          </w:divBdr>
        </w:div>
        <w:div w:id="1401712111">
          <w:marLeft w:val="480"/>
          <w:marRight w:val="0"/>
          <w:marTop w:val="0"/>
          <w:marBottom w:val="0"/>
          <w:divBdr>
            <w:top w:val="none" w:sz="0" w:space="0" w:color="auto"/>
            <w:left w:val="none" w:sz="0" w:space="0" w:color="auto"/>
            <w:bottom w:val="none" w:sz="0" w:space="0" w:color="auto"/>
            <w:right w:val="none" w:sz="0" w:space="0" w:color="auto"/>
          </w:divBdr>
        </w:div>
        <w:div w:id="422993403">
          <w:marLeft w:val="480"/>
          <w:marRight w:val="0"/>
          <w:marTop w:val="0"/>
          <w:marBottom w:val="0"/>
          <w:divBdr>
            <w:top w:val="none" w:sz="0" w:space="0" w:color="auto"/>
            <w:left w:val="none" w:sz="0" w:space="0" w:color="auto"/>
            <w:bottom w:val="none" w:sz="0" w:space="0" w:color="auto"/>
            <w:right w:val="none" w:sz="0" w:space="0" w:color="auto"/>
          </w:divBdr>
        </w:div>
        <w:div w:id="231550852">
          <w:marLeft w:val="480"/>
          <w:marRight w:val="0"/>
          <w:marTop w:val="0"/>
          <w:marBottom w:val="0"/>
          <w:divBdr>
            <w:top w:val="none" w:sz="0" w:space="0" w:color="auto"/>
            <w:left w:val="none" w:sz="0" w:space="0" w:color="auto"/>
            <w:bottom w:val="none" w:sz="0" w:space="0" w:color="auto"/>
            <w:right w:val="none" w:sz="0" w:space="0" w:color="auto"/>
          </w:divBdr>
        </w:div>
        <w:div w:id="1906724618">
          <w:marLeft w:val="480"/>
          <w:marRight w:val="0"/>
          <w:marTop w:val="0"/>
          <w:marBottom w:val="0"/>
          <w:divBdr>
            <w:top w:val="none" w:sz="0" w:space="0" w:color="auto"/>
            <w:left w:val="none" w:sz="0" w:space="0" w:color="auto"/>
            <w:bottom w:val="none" w:sz="0" w:space="0" w:color="auto"/>
            <w:right w:val="none" w:sz="0" w:space="0" w:color="auto"/>
          </w:divBdr>
        </w:div>
        <w:div w:id="1330671056">
          <w:marLeft w:val="480"/>
          <w:marRight w:val="0"/>
          <w:marTop w:val="0"/>
          <w:marBottom w:val="0"/>
          <w:divBdr>
            <w:top w:val="none" w:sz="0" w:space="0" w:color="auto"/>
            <w:left w:val="none" w:sz="0" w:space="0" w:color="auto"/>
            <w:bottom w:val="none" w:sz="0" w:space="0" w:color="auto"/>
            <w:right w:val="none" w:sz="0" w:space="0" w:color="auto"/>
          </w:divBdr>
        </w:div>
        <w:div w:id="1643802638">
          <w:marLeft w:val="480"/>
          <w:marRight w:val="0"/>
          <w:marTop w:val="0"/>
          <w:marBottom w:val="0"/>
          <w:divBdr>
            <w:top w:val="none" w:sz="0" w:space="0" w:color="auto"/>
            <w:left w:val="none" w:sz="0" w:space="0" w:color="auto"/>
            <w:bottom w:val="none" w:sz="0" w:space="0" w:color="auto"/>
            <w:right w:val="none" w:sz="0" w:space="0" w:color="auto"/>
          </w:divBdr>
        </w:div>
        <w:div w:id="1932857563">
          <w:marLeft w:val="480"/>
          <w:marRight w:val="0"/>
          <w:marTop w:val="0"/>
          <w:marBottom w:val="0"/>
          <w:divBdr>
            <w:top w:val="none" w:sz="0" w:space="0" w:color="auto"/>
            <w:left w:val="none" w:sz="0" w:space="0" w:color="auto"/>
            <w:bottom w:val="none" w:sz="0" w:space="0" w:color="auto"/>
            <w:right w:val="none" w:sz="0" w:space="0" w:color="auto"/>
          </w:divBdr>
        </w:div>
        <w:div w:id="746079668">
          <w:marLeft w:val="480"/>
          <w:marRight w:val="0"/>
          <w:marTop w:val="0"/>
          <w:marBottom w:val="0"/>
          <w:divBdr>
            <w:top w:val="none" w:sz="0" w:space="0" w:color="auto"/>
            <w:left w:val="none" w:sz="0" w:space="0" w:color="auto"/>
            <w:bottom w:val="none" w:sz="0" w:space="0" w:color="auto"/>
            <w:right w:val="none" w:sz="0" w:space="0" w:color="auto"/>
          </w:divBdr>
        </w:div>
        <w:div w:id="710762810">
          <w:marLeft w:val="480"/>
          <w:marRight w:val="0"/>
          <w:marTop w:val="0"/>
          <w:marBottom w:val="0"/>
          <w:divBdr>
            <w:top w:val="none" w:sz="0" w:space="0" w:color="auto"/>
            <w:left w:val="none" w:sz="0" w:space="0" w:color="auto"/>
            <w:bottom w:val="none" w:sz="0" w:space="0" w:color="auto"/>
            <w:right w:val="none" w:sz="0" w:space="0" w:color="auto"/>
          </w:divBdr>
        </w:div>
        <w:div w:id="597911919">
          <w:marLeft w:val="480"/>
          <w:marRight w:val="0"/>
          <w:marTop w:val="0"/>
          <w:marBottom w:val="0"/>
          <w:divBdr>
            <w:top w:val="none" w:sz="0" w:space="0" w:color="auto"/>
            <w:left w:val="none" w:sz="0" w:space="0" w:color="auto"/>
            <w:bottom w:val="none" w:sz="0" w:space="0" w:color="auto"/>
            <w:right w:val="none" w:sz="0" w:space="0" w:color="auto"/>
          </w:divBdr>
        </w:div>
        <w:div w:id="1753043453">
          <w:marLeft w:val="480"/>
          <w:marRight w:val="0"/>
          <w:marTop w:val="0"/>
          <w:marBottom w:val="0"/>
          <w:divBdr>
            <w:top w:val="none" w:sz="0" w:space="0" w:color="auto"/>
            <w:left w:val="none" w:sz="0" w:space="0" w:color="auto"/>
            <w:bottom w:val="none" w:sz="0" w:space="0" w:color="auto"/>
            <w:right w:val="none" w:sz="0" w:space="0" w:color="auto"/>
          </w:divBdr>
        </w:div>
        <w:div w:id="2144806517">
          <w:marLeft w:val="480"/>
          <w:marRight w:val="0"/>
          <w:marTop w:val="0"/>
          <w:marBottom w:val="0"/>
          <w:divBdr>
            <w:top w:val="none" w:sz="0" w:space="0" w:color="auto"/>
            <w:left w:val="none" w:sz="0" w:space="0" w:color="auto"/>
            <w:bottom w:val="none" w:sz="0" w:space="0" w:color="auto"/>
            <w:right w:val="none" w:sz="0" w:space="0" w:color="auto"/>
          </w:divBdr>
        </w:div>
        <w:div w:id="1891186637">
          <w:marLeft w:val="480"/>
          <w:marRight w:val="0"/>
          <w:marTop w:val="0"/>
          <w:marBottom w:val="0"/>
          <w:divBdr>
            <w:top w:val="none" w:sz="0" w:space="0" w:color="auto"/>
            <w:left w:val="none" w:sz="0" w:space="0" w:color="auto"/>
            <w:bottom w:val="none" w:sz="0" w:space="0" w:color="auto"/>
            <w:right w:val="none" w:sz="0" w:space="0" w:color="auto"/>
          </w:divBdr>
        </w:div>
        <w:div w:id="1594631025">
          <w:marLeft w:val="480"/>
          <w:marRight w:val="0"/>
          <w:marTop w:val="0"/>
          <w:marBottom w:val="0"/>
          <w:divBdr>
            <w:top w:val="none" w:sz="0" w:space="0" w:color="auto"/>
            <w:left w:val="none" w:sz="0" w:space="0" w:color="auto"/>
            <w:bottom w:val="none" w:sz="0" w:space="0" w:color="auto"/>
            <w:right w:val="none" w:sz="0" w:space="0" w:color="auto"/>
          </w:divBdr>
        </w:div>
        <w:div w:id="1148084316">
          <w:marLeft w:val="480"/>
          <w:marRight w:val="0"/>
          <w:marTop w:val="0"/>
          <w:marBottom w:val="0"/>
          <w:divBdr>
            <w:top w:val="none" w:sz="0" w:space="0" w:color="auto"/>
            <w:left w:val="none" w:sz="0" w:space="0" w:color="auto"/>
            <w:bottom w:val="none" w:sz="0" w:space="0" w:color="auto"/>
            <w:right w:val="none" w:sz="0" w:space="0" w:color="auto"/>
          </w:divBdr>
        </w:div>
        <w:div w:id="1055080294">
          <w:marLeft w:val="480"/>
          <w:marRight w:val="0"/>
          <w:marTop w:val="0"/>
          <w:marBottom w:val="0"/>
          <w:divBdr>
            <w:top w:val="none" w:sz="0" w:space="0" w:color="auto"/>
            <w:left w:val="none" w:sz="0" w:space="0" w:color="auto"/>
            <w:bottom w:val="none" w:sz="0" w:space="0" w:color="auto"/>
            <w:right w:val="none" w:sz="0" w:space="0" w:color="auto"/>
          </w:divBdr>
        </w:div>
        <w:div w:id="1271204138">
          <w:marLeft w:val="480"/>
          <w:marRight w:val="0"/>
          <w:marTop w:val="0"/>
          <w:marBottom w:val="0"/>
          <w:divBdr>
            <w:top w:val="none" w:sz="0" w:space="0" w:color="auto"/>
            <w:left w:val="none" w:sz="0" w:space="0" w:color="auto"/>
            <w:bottom w:val="none" w:sz="0" w:space="0" w:color="auto"/>
            <w:right w:val="none" w:sz="0" w:space="0" w:color="auto"/>
          </w:divBdr>
        </w:div>
        <w:div w:id="182979402">
          <w:marLeft w:val="480"/>
          <w:marRight w:val="0"/>
          <w:marTop w:val="0"/>
          <w:marBottom w:val="0"/>
          <w:divBdr>
            <w:top w:val="none" w:sz="0" w:space="0" w:color="auto"/>
            <w:left w:val="none" w:sz="0" w:space="0" w:color="auto"/>
            <w:bottom w:val="none" w:sz="0" w:space="0" w:color="auto"/>
            <w:right w:val="none" w:sz="0" w:space="0" w:color="auto"/>
          </w:divBdr>
        </w:div>
        <w:div w:id="367921326">
          <w:marLeft w:val="480"/>
          <w:marRight w:val="0"/>
          <w:marTop w:val="0"/>
          <w:marBottom w:val="0"/>
          <w:divBdr>
            <w:top w:val="none" w:sz="0" w:space="0" w:color="auto"/>
            <w:left w:val="none" w:sz="0" w:space="0" w:color="auto"/>
            <w:bottom w:val="none" w:sz="0" w:space="0" w:color="auto"/>
            <w:right w:val="none" w:sz="0" w:space="0" w:color="auto"/>
          </w:divBdr>
        </w:div>
        <w:div w:id="136187678">
          <w:marLeft w:val="480"/>
          <w:marRight w:val="0"/>
          <w:marTop w:val="0"/>
          <w:marBottom w:val="0"/>
          <w:divBdr>
            <w:top w:val="none" w:sz="0" w:space="0" w:color="auto"/>
            <w:left w:val="none" w:sz="0" w:space="0" w:color="auto"/>
            <w:bottom w:val="none" w:sz="0" w:space="0" w:color="auto"/>
            <w:right w:val="none" w:sz="0" w:space="0" w:color="auto"/>
          </w:divBdr>
        </w:div>
        <w:div w:id="1946037512">
          <w:marLeft w:val="480"/>
          <w:marRight w:val="0"/>
          <w:marTop w:val="0"/>
          <w:marBottom w:val="0"/>
          <w:divBdr>
            <w:top w:val="none" w:sz="0" w:space="0" w:color="auto"/>
            <w:left w:val="none" w:sz="0" w:space="0" w:color="auto"/>
            <w:bottom w:val="none" w:sz="0" w:space="0" w:color="auto"/>
            <w:right w:val="none" w:sz="0" w:space="0" w:color="auto"/>
          </w:divBdr>
        </w:div>
        <w:div w:id="399796356">
          <w:marLeft w:val="480"/>
          <w:marRight w:val="0"/>
          <w:marTop w:val="0"/>
          <w:marBottom w:val="0"/>
          <w:divBdr>
            <w:top w:val="none" w:sz="0" w:space="0" w:color="auto"/>
            <w:left w:val="none" w:sz="0" w:space="0" w:color="auto"/>
            <w:bottom w:val="none" w:sz="0" w:space="0" w:color="auto"/>
            <w:right w:val="none" w:sz="0" w:space="0" w:color="auto"/>
          </w:divBdr>
        </w:div>
        <w:div w:id="945382283">
          <w:marLeft w:val="480"/>
          <w:marRight w:val="0"/>
          <w:marTop w:val="0"/>
          <w:marBottom w:val="0"/>
          <w:divBdr>
            <w:top w:val="none" w:sz="0" w:space="0" w:color="auto"/>
            <w:left w:val="none" w:sz="0" w:space="0" w:color="auto"/>
            <w:bottom w:val="none" w:sz="0" w:space="0" w:color="auto"/>
            <w:right w:val="none" w:sz="0" w:space="0" w:color="auto"/>
          </w:divBdr>
        </w:div>
        <w:div w:id="1840003801">
          <w:marLeft w:val="480"/>
          <w:marRight w:val="0"/>
          <w:marTop w:val="0"/>
          <w:marBottom w:val="0"/>
          <w:divBdr>
            <w:top w:val="none" w:sz="0" w:space="0" w:color="auto"/>
            <w:left w:val="none" w:sz="0" w:space="0" w:color="auto"/>
            <w:bottom w:val="none" w:sz="0" w:space="0" w:color="auto"/>
            <w:right w:val="none" w:sz="0" w:space="0" w:color="auto"/>
          </w:divBdr>
        </w:div>
        <w:div w:id="839392308">
          <w:marLeft w:val="480"/>
          <w:marRight w:val="0"/>
          <w:marTop w:val="0"/>
          <w:marBottom w:val="0"/>
          <w:divBdr>
            <w:top w:val="none" w:sz="0" w:space="0" w:color="auto"/>
            <w:left w:val="none" w:sz="0" w:space="0" w:color="auto"/>
            <w:bottom w:val="none" w:sz="0" w:space="0" w:color="auto"/>
            <w:right w:val="none" w:sz="0" w:space="0" w:color="auto"/>
          </w:divBdr>
        </w:div>
        <w:div w:id="2058627697">
          <w:marLeft w:val="480"/>
          <w:marRight w:val="0"/>
          <w:marTop w:val="0"/>
          <w:marBottom w:val="0"/>
          <w:divBdr>
            <w:top w:val="none" w:sz="0" w:space="0" w:color="auto"/>
            <w:left w:val="none" w:sz="0" w:space="0" w:color="auto"/>
            <w:bottom w:val="none" w:sz="0" w:space="0" w:color="auto"/>
            <w:right w:val="none" w:sz="0" w:space="0" w:color="auto"/>
          </w:divBdr>
        </w:div>
        <w:div w:id="1437366635">
          <w:marLeft w:val="480"/>
          <w:marRight w:val="0"/>
          <w:marTop w:val="0"/>
          <w:marBottom w:val="0"/>
          <w:divBdr>
            <w:top w:val="none" w:sz="0" w:space="0" w:color="auto"/>
            <w:left w:val="none" w:sz="0" w:space="0" w:color="auto"/>
            <w:bottom w:val="none" w:sz="0" w:space="0" w:color="auto"/>
            <w:right w:val="none" w:sz="0" w:space="0" w:color="auto"/>
          </w:divBdr>
        </w:div>
        <w:div w:id="389230815">
          <w:marLeft w:val="480"/>
          <w:marRight w:val="0"/>
          <w:marTop w:val="0"/>
          <w:marBottom w:val="0"/>
          <w:divBdr>
            <w:top w:val="none" w:sz="0" w:space="0" w:color="auto"/>
            <w:left w:val="none" w:sz="0" w:space="0" w:color="auto"/>
            <w:bottom w:val="none" w:sz="0" w:space="0" w:color="auto"/>
            <w:right w:val="none" w:sz="0" w:space="0" w:color="auto"/>
          </w:divBdr>
        </w:div>
        <w:div w:id="1996252542">
          <w:marLeft w:val="480"/>
          <w:marRight w:val="0"/>
          <w:marTop w:val="0"/>
          <w:marBottom w:val="0"/>
          <w:divBdr>
            <w:top w:val="none" w:sz="0" w:space="0" w:color="auto"/>
            <w:left w:val="none" w:sz="0" w:space="0" w:color="auto"/>
            <w:bottom w:val="none" w:sz="0" w:space="0" w:color="auto"/>
            <w:right w:val="none" w:sz="0" w:space="0" w:color="auto"/>
          </w:divBdr>
        </w:div>
        <w:div w:id="648484282">
          <w:marLeft w:val="480"/>
          <w:marRight w:val="0"/>
          <w:marTop w:val="0"/>
          <w:marBottom w:val="0"/>
          <w:divBdr>
            <w:top w:val="none" w:sz="0" w:space="0" w:color="auto"/>
            <w:left w:val="none" w:sz="0" w:space="0" w:color="auto"/>
            <w:bottom w:val="none" w:sz="0" w:space="0" w:color="auto"/>
            <w:right w:val="none" w:sz="0" w:space="0" w:color="auto"/>
          </w:divBdr>
        </w:div>
        <w:div w:id="354157850">
          <w:marLeft w:val="480"/>
          <w:marRight w:val="0"/>
          <w:marTop w:val="0"/>
          <w:marBottom w:val="0"/>
          <w:divBdr>
            <w:top w:val="none" w:sz="0" w:space="0" w:color="auto"/>
            <w:left w:val="none" w:sz="0" w:space="0" w:color="auto"/>
            <w:bottom w:val="none" w:sz="0" w:space="0" w:color="auto"/>
            <w:right w:val="none" w:sz="0" w:space="0" w:color="auto"/>
          </w:divBdr>
        </w:div>
        <w:div w:id="1089077832">
          <w:marLeft w:val="480"/>
          <w:marRight w:val="0"/>
          <w:marTop w:val="0"/>
          <w:marBottom w:val="0"/>
          <w:divBdr>
            <w:top w:val="none" w:sz="0" w:space="0" w:color="auto"/>
            <w:left w:val="none" w:sz="0" w:space="0" w:color="auto"/>
            <w:bottom w:val="none" w:sz="0" w:space="0" w:color="auto"/>
            <w:right w:val="none" w:sz="0" w:space="0" w:color="auto"/>
          </w:divBdr>
        </w:div>
        <w:div w:id="499853147">
          <w:marLeft w:val="480"/>
          <w:marRight w:val="0"/>
          <w:marTop w:val="0"/>
          <w:marBottom w:val="0"/>
          <w:divBdr>
            <w:top w:val="none" w:sz="0" w:space="0" w:color="auto"/>
            <w:left w:val="none" w:sz="0" w:space="0" w:color="auto"/>
            <w:bottom w:val="none" w:sz="0" w:space="0" w:color="auto"/>
            <w:right w:val="none" w:sz="0" w:space="0" w:color="auto"/>
          </w:divBdr>
        </w:div>
        <w:div w:id="1514563563">
          <w:marLeft w:val="480"/>
          <w:marRight w:val="0"/>
          <w:marTop w:val="0"/>
          <w:marBottom w:val="0"/>
          <w:divBdr>
            <w:top w:val="none" w:sz="0" w:space="0" w:color="auto"/>
            <w:left w:val="none" w:sz="0" w:space="0" w:color="auto"/>
            <w:bottom w:val="none" w:sz="0" w:space="0" w:color="auto"/>
            <w:right w:val="none" w:sz="0" w:space="0" w:color="auto"/>
          </w:divBdr>
        </w:div>
        <w:div w:id="1187252363">
          <w:marLeft w:val="480"/>
          <w:marRight w:val="0"/>
          <w:marTop w:val="0"/>
          <w:marBottom w:val="0"/>
          <w:divBdr>
            <w:top w:val="none" w:sz="0" w:space="0" w:color="auto"/>
            <w:left w:val="none" w:sz="0" w:space="0" w:color="auto"/>
            <w:bottom w:val="none" w:sz="0" w:space="0" w:color="auto"/>
            <w:right w:val="none" w:sz="0" w:space="0" w:color="auto"/>
          </w:divBdr>
        </w:div>
        <w:div w:id="1439371916">
          <w:marLeft w:val="480"/>
          <w:marRight w:val="0"/>
          <w:marTop w:val="0"/>
          <w:marBottom w:val="0"/>
          <w:divBdr>
            <w:top w:val="none" w:sz="0" w:space="0" w:color="auto"/>
            <w:left w:val="none" w:sz="0" w:space="0" w:color="auto"/>
            <w:bottom w:val="none" w:sz="0" w:space="0" w:color="auto"/>
            <w:right w:val="none" w:sz="0" w:space="0" w:color="auto"/>
          </w:divBdr>
        </w:div>
        <w:div w:id="397870731">
          <w:marLeft w:val="480"/>
          <w:marRight w:val="0"/>
          <w:marTop w:val="0"/>
          <w:marBottom w:val="0"/>
          <w:divBdr>
            <w:top w:val="none" w:sz="0" w:space="0" w:color="auto"/>
            <w:left w:val="none" w:sz="0" w:space="0" w:color="auto"/>
            <w:bottom w:val="none" w:sz="0" w:space="0" w:color="auto"/>
            <w:right w:val="none" w:sz="0" w:space="0" w:color="auto"/>
          </w:divBdr>
        </w:div>
        <w:div w:id="499466913">
          <w:marLeft w:val="480"/>
          <w:marRight w:val="0"/>
          <w:marTop w:val="0"/>
          <w:marBottom w:val="0"/>
          <w:divBdr>
            <w:top w:val="none" w:sz="0" w:space="0" w:color="auto"/>
            <w:left w:val="none" w:sz="0" w:space="0" w:color="auto"/>
            <w:bottom w:val="none" w:sz="0" w:space="0" w:color="auto"/>
            <w:right w:val="none" w:sz="0" w:space="0" w:color="auto"/>
          </w:divBdr>
        </w:div>
        <w:div w:id="724959936">
          <w:marLeft w:val="480"/>
          <w:marRight w:val="0"/>
          <w:marTop w:val="0"/>
          <w:marBottom w:val="0"/>
          <w:divBdr>
            <w:top w:val="none" w:sz="0" w:space="0" w:color="auto"/>
            <w:left w:val="none" w:sz="0" w:space="0" w:color="auto"/>
            <w:bottom w:val="none" w:sz="0" w:space="0" w:color="auto"/>
            <w:right w:val="none" w:sz="0" w:space="0" w:color="auto"/>
          </w:divBdr>
        </w:div>
        <w:div w:id="6443311">
          <w:marLeft w:val="480"/>
          <w:marRight w:val="0"/>
          <w:marTop w:val="0"/>
          <w:marBottom w:val="0"/>
          <w:divBdr>
            <w:top w:val="none" w:sz="0" w:space="0" w:color="auto"/>
            <w:left w:val="none" w:sz="0" w:space="0" w:color="auto"/>
            <w:bottom w:val="none" w:sz="0" w:space="0" w:color="auto"/>
            <w:right w:val="none" w:sz="0" w:space="0" w:color="auto"/>
          </w:divBdr>
        </w:div>
        <w:div w:id="546333165">
          <w:marLeft w:val="480"/>
          <w:marRight w:val="0"/>
          <w:marTop w:val="0"/>
          <w:marBottom w:val="0"/>
          <w:divBdr>
            <w:top w:val="none" w:sz="0" w:space="0" w:color="auto"/>
            <w:left w:val="none" w:sz="0" w:space="0" w:color="auto"/>
            <w:bottom w:val="none" w:sz="0" w:space="0" w:color="auto"/>
            <w:right w:val="none" w:sz="0" w:space="0" w:color="auto"/>
          </w:divBdr>
        </w:div>
        <w:div w:id="1958028526">
          <w:marLeft w:val="480"/>
          <w:marRight w:val="0"/>
          <w:marTop w:val="0"/>
          <w:marBottom w:val="0"/>
          <w:divBdr>
            <w:top w:val="none" w:sz="0" w:space="0" w:color="auto"/>
            <w:left w:val="none" w:sz="0" w:space="0" w:color="auto"/>
            <w:bottom w:val="none" w:sz="0" w:space="0" w:color="auto"/>
            <w:right w:val="none" w:sz="0" w:space="0" w:color="auto"/>
          </w:divBdr>
        </w:div>
        <w:div w:id="1501895072">
          <w:marLeft w:val="480"/>
          <w:marRight w:val="0"/>
          <w:marTop w:val="0"/>
          <w:marBottom w:val="0"/>
          <w:divBdr>
            <w:top w:val="none" w:sz="0" w:space="0" w:color="auto"/>
            <w:left w:val="none" w:sz="0" w:space="0" w:color="auto"/>
            <w:bottom w:val="none" w:sz="0" w:space="0" w:color="auto"/>
            <w:right w:val="none" w:sz="0" w:space="0" w:color="auto"/>
          </w:divBdr>
        </w:div>
        <w:div w:id="704251427">
          <w:marLeft w:val="480"/>
          <w:marRight w:val="0"/>
          <w:marTop w:val="0"/>
          <w:marBottom w:val="0"/>
          <w:divBdr>
            <w:top w:val="none" w:sz="0" w:space="0" w:color="auto"/>
            <w:left w:val="none" w:sz="0" w:space="0" w:color="auto"/>
            <w:bottom w:val="none" w:sz="0" w:space="0" w:color="auto"/>
            <w:right w:val="none" w:sz="0" w:space="0" w:color="auto"/>
          </w:divBdr>
        </w:div>
        <w:div w:id="1764035526">
          <w:marLeft w:val="480"/>
          <w:marRight w:val="0"/>
          <w:marTop w:val="0"/>
          <w:marBottom w:val="0"/>
          <w:divBdr>
            <w:top w:val="none" w:sz="0" w:space="0" w:color="auto"/>
            <w:left w:val="none" w:sz="0" w:space="0" w:color="auto"/>
            <w:bottom w:val="none" w:sz="0" w:space="0" w:color="auto"/>
            <w:right w:val="none" w:sz="0" w:space="0" w:color="auto"/>
          </w:divBdr>
        </w:div>
        <w:div w:id="1044133414">
          <w:marLeft w:val="480"/>
          <w:marRight w:val="0"/>
          <w:marTop w:val="0"/>
          <w:marBottom w:val="0"/>
          <w:divBdr>
            <w:top w:val="none" w:sz="0" w:space="0" w:color="auto"/>
            <w:left w:val="none" w:sz="0" w:space="0" w:color="auto"/>
            <w:bottom w:val="none" w:sz="0" w:space="0" w:color="auto"/>
            <w:right w:val="none" w:sz="0" w:space="0" w:color="auto"/>
          </w:divBdr>
        </w:div>
        <w:div w:id="1769039931">
          <w:marLeft w:val="480"/>
          <w:marRight w:val="0"/>
          <w:marTop w:val="0"/>
          <w:marBottom w:val="0"/>
          <w:divBdr>
            <w:top w:val="none" w:sz="0" w:space="0" w:color="auto"/>
            <w:left w:val="none" w:sz="0" w:space="0" w:color="auto"/>
            <w:bottom w:val="none" w:sz="0" w:space="0" w:color="auto"/>
            <w:right w:val="none" w:sz="0" w:space="0" w:color="auto"/>
          </w:divBdr>
        </w:div>
        <w:div w:id="1208226824">
          <w:marLeft w:val="480"/>
          <w:marRight w:val="0"/>
          <w:marTop w:val="0"/>
          <w:marBottom w:val="0"/>
          <w:divBdr>
            <w:top w:val="none" w:sz="0" w:space="0" w:color="auto"/>
            <w:left w:val="none" w:sz="0" w:space="0" w:color="auto"/>
            <w:bottom w:val="none" w:sz="0" w:space="0" w:color="auto"/>
            <w:right w:val="none" w:sz="0" w:space="0" w:color="auto"/>
          </w:divBdr>
        </w:div>
        <w:div w:id="2137792278">
          <w:marLeft w:val="480"/>
          <w:marRight w:val="0"/>
          <w:marTop w:val="0"/>
          <w:marBottom w:val="0"/>
          <w:divBdr>
            <w:top w:val="none" w:sz="0" w:space="0" w:color="auto"/>
            <w:left w:val="none" w:sz="0" w:space="0" w:color="auto"/>
            <w:bottom w:val="none" w:sz="0" w:space="0" w:color="auto"/>
            <w:right w:val="none" w:sz="0" w:space="0" w:color="auto"/>
          </w:divBdr>
        </w:div>
        <w:div w:id="846946211">
          <w:marLeft w:val="480"/>
          <w:marRight w:val="0"/>
          <w:marTop w:val="0"/>
          <w:marBottom w:val="0"/>
          <w:divBdr>
            <w:top w:val="none" w:sz="0" w:space="0" w:color="auto"/>
            <w:left w:val="none" w:sz="0" w:space="0" w:color="auto"/>
            <w:bottom w:val="none" w:sz="0" w:space="0" w:color="auto"/>
            <w:right w:val="none" w:sz="0" w:space="0" w:color="auto"/>
          </w:divBdr>
        </w:div>
        <w:div w:id="181164691">
          <w:marLeft w:val="480"/>
          <w:marRight w:val="0"/>
          <w:marTop w:val="0"/>
          <w:marBottom w:val="0"/>
          <w:divBdr>
            <w:top w:val="none" w:sz="0" w:space="0" w:color="auto"/>
            <w:left w:val="none" w:sz="0" w:space="0" w:color="auto"/>
            <w:bottom w:val="none" w:sz="0" w:space="0" w:color="auto"/>
            <w:right w:val="none" w:sz="0" w:space="0" w:color="auto"/>
          </w:divBdr>
        </w:div>
        <w:div w:id="1718507436">
          <w:marLeft w:val="480"/>
          <w:marRight w:val="0"/>
          <w:marTop w:val="0"/>
          <w:marBottom w:val="0"/>
          <w:divBdr>
            <w:top w:val="none" w:sz="0" w:space="0" w:color="auto"/>
            <w:left w:val="none" w:sz="0" w:space="0" w:color="auto"/>
            <w:bottom w:val="none" w:sz="0" w:space="0" w:color="auto"/>
            <w:right w:val="none" w:sz="0" w:space="0" w:color="auto"/>
          </w:divBdr>
        </w:div>
        <w:div w:id="136993050">
          <w:marLeft w:val="480"/>
          <w:marRight w:val="0"/>
          <w:marTop w:val="0"/>
          <w:marBottom w:val="0"/>
          <w:divBdr>
            <w:top w:val="none" w:sz="0" w:space="0" w:color="auto"/>
            <w:left w:val="none" w:sz="0" w:space="0" w:color="auto"/>
            <w:bottom w:val="none" w:sz="0" w:space="0" w:color="auto"/>
            <w:right w:val="none" w:sz="0" w:space="0" w:color="auto"/>
          </w:divBdr>
        </w:div>
        <w:div w:id="1813518310">
          <w:marLeft w:val="480"/>
          <w:marRight w:val="0"/>
          <w:marTop w:val="0"/>
          <w:marBottom w:val="0"/>
          <w:divBdr>
            <w:top w:val="none" w:sz="0" w:space="0" w:color="auto"/>
            <w:left w:val="none" w:sz="0" w:space="0" w:color="auto"/>
            <w:bottom w:val="none" w:sz="0" w:space="0" w:color="auto"/>
            <w:right w:val="none" w:sz="0" w:space="0" w:color="auto"/>
          </w:divBdr>
        </w:div>
        <w:div w:id="1468476869">
          <w:marLeft w:val="480"/>
          <w:marRight w:val="0"/>
          <w:marTop w:val="0"/>
          <w:marBottom w:val="0"/>
          <w:divBdr>
            <w:top w:val="none" w:sz="0" w:space="0" w:color="auto"/>
            <w:left w:val="none" w:sz="0" w:space="0" w:color="auto"/>
            <w:bottom w:val="none" w:sz="0" w:space="0" w:color="auto"/>
            <w:right w:val="none" w:sz="0" w:space="0" w:color="auto"/>
          </w:divBdr>
        </w:div>
        <w:div w:id="27075884">
          <w:marLeft w:val="480"/>
          <w:marRight w:val="0"/>
          <w:marTop w:val="0"/>
          <w:marBottom w:val="0"/>
          <w:divBdr>
            <w:top w:val="none" w:sz="0" w:space="0" w:color="auto"/>
            <w:left w:val="none" w:sz="0" w:space="0" w:color="auto"/>
            <w:bottom w:val="none" w:sz="0" w:space="0" w:color="auto"/>
            <w:right w:val="none" w:sz="0" w:space="0" w:color="auto"/>
          </w:divBdr>
        </w:div>
        <w:div w:id="306589502">
          <w:marLeft w:val="480"/>
          <w:marRight w:val="0"/>
          <w:marTop w:val="0"/>
          <w:marBottom w:val="0"/>
          <w:divBdr>
            <w:top w:val="none" w:sz="0" w:space="0" w:color="auto"/>
            <w:left w:val="none" w:sz="0" w:space="0" w:color="auto"/>
            <w:bottom w:val="none" w:sz="0" w:space="0" w:color="auto"/>
            <w:right w:val="none" w:sz="0" w:space="0" w:color="auto"/>
          </w:divBdr>
        </w:div>
        <w:div w:id="1819691458">
          <w:marLeft w:val="480"/>
          <w:marRight w:val="0"/>
          <w:marTop w:val="0"/>
          <w:marBottom w:val="0"/>
          <w:divBdr>
            <w:top w:val="none" w:sz="0" w:space="0" w:color="auto"/>
            <w:left w:val="none" w:sz="0" w:space="0" w:color="auto"/>
            <w:bottom w:val="none" w:sz="0" w:space="0" w:color="auto"/>
            <w:right w:val="none" w:sz="0" w:space="0" w:color="auto"/>
          </w:divBdr>
        </w:div>
        <w:div w:id="966543501">
          <w:marLeft w:val="480"/>
          <w:marRight w:val="0"/>
          <w:marTop w:val="0"/>
          <w:marBottom w:val="0"/>
          <w:divBdr>
            <w:top w:val="none" w:sz="0" w:space="0" w:color="auto"/>
            <w:left w:val="none" w:sz="0" w:space="0" w:color="auto"/>
            <w:bottom w:val="none" w:sz="0" w:space="0" w:color="auto"/>
            <w:right w:val="none" w:sz="0" w:space="0" w:color="auto"/>
          </w:divBdr>
        </w:div>
        <w:div w:id="1882590717">
          <w:marLeft w:val="480"/>
          <w:marRight w:val="0"/>
          <w:marTop w:val="0"/>
          <w:marBottom w:val="0"/>
          <w:divBdr>
            <w:top w:val="none" w:sz="0" w:space="0" w:color="auto"/>
            <w:left w:val="none" w:sz="0" w:space="0" w:color="auto"/>
            <w:bottom w:val="none" w:sz="0" w:space="0" w:color="auto"/>
            <w:right w:val="none" w:sz="0" w:space="0" w:color="auto"/>
          </w:divBdr>
        </w:div>
        <w:div w:id="892889683">
          <w:marLeft w:val="480"/>
          <w:marRight w:val="0"/>
          <w:marTop w:val="0"/>
          <w:marBottom w:val="0"/>
          <w:divBdr>
            <w:top w:val="none" w:sz="0" w:space="0" w:color="auto"/>
            <w:left w:val="none" w:sz="0" w:space="0" w:color="auto"/>
            <w:bottom w:val="none" w:sz="0" w:space="0" w:color="auto"/>
            <w:right w:val="none" w:sz="0" w:space="0" w:color="auto"/>
          </w:divBdr>
        </w:div>
        <w:div w:id="224031531">
          <w:marLeft w:val="480"/>
          <w:marRight w:val="0"/>
          <w:marTop w:val="0"/>
          <w:marBottom w:val="0"/>
          <w:divBdr>
            <w:top w:val="none" w:sz="0" w:space="0" w:color="auto"/>
            <w:left w:val="none" w:sz="0" w:space="0" w:color="auto"/>
            <w:bottom w:val="none" w:sz="0" w:space="0" w:color="auto"/>
            <w:right w:val="none" w:sz="0" w:space="0" w:color="auto"/>
          </w:divBdr>
        </w:div>
      </w:divsChild>
    </w:div>
    <w:div w:id="1872304434">
      <w:bodyDiv w:val="1"/>
      <w:marLeft w:val="0"/>
      <w:marRight w:val="0"/>
      <w:marTop w:val="0"/>
      <w:marBottom w:val="0"/>
      <w:divBdr>
        <w:top w:val="none" w:sz="0" w:space="0" w:color="auto"/>
        <w:left w:val="none" w:sz="0" w:space="0" w:color="auto"/>
        <w:bottom w:val="none" w:sz="0" w:space="0" w:color="auto"/>
        <w:right w:val="none" w:sz="0" w:space="0" w:color="auto"/>
      </w:divBdr>
    </w:div>
    <w:div w:id="1874807796">
      <w:bodyDiv w:val="1"/>
      <w:marLeft w:val="0"/>
      <w:marRight w:val="0"/>
      <w:marTop w:val="0"/>
      <w:marBottom w:val="0"/>
      <w:divBdr>
        <w:top w:val="none" w:sz="0" w:space="0" w:color="auto"/>
        <w:left w:val="none" w:sz="0" w:space="0" w:color="auto"/>
        <w:bottom w:val="none" w:sz="0" w:space="0" w:color="auto"/>
        <w:right w:val="none" w:sz="0" w:space="0" w:color="auto"/>
      </w:divBdr>
      <w:divsChild>
        <w:div w:id="560485001">
          <w:marLeft w:val="480"/>
          <w:marRight w:val="0"/>
          <w:marTop w:val="0"/>
          <w:marBottom w:val="0"/>
          <w:divBdr>
            <w:top w:val="none" w:sz="0" w:space="0" w:color="auto"/>
            <w:left w:val="none" w:sz="0" w:space="0" w:color="auto"/>
            <w:bottom w:val="none" w:sz="0" w:space="0" w:color="auto"/>
            <w:right w:val="none" w:sz="0" w:space="0" w:color="auto"/>
          </w:divBdr>
        </w:div>
        <w:div w:id="50006963">
          <w:marLeft w:val="480"/>
          <w:marRight w:val="0"/>
          <w:marTop w:val="0"/>
          <w:marBottom w:val="0"/>
          <w:divBdr>
            <w:top w:val="none" w:sz="0" w:space="0" w:color="auto"/>
            <w:left w:val="none" w:sz="0" w:space="0" w:color="auto"/>
            <w:bottom w:val="none" w:sz="0" w:space="0" w:color="auto"/>
            <w:right w:val="none" w:sz="0" w:space="0" w:color="auto"/>
          </w:divBdr>
        </w:div>
        <w:div w:id="1843349469">
          <w:marLeft w:val="480"/>
          <w:marRight w:val="0"/>
          <w:marTop w:val="0"/>
          <w:marBottom w:val="0"/>
          <w:divBdr>
            <w:top w:val="none" w:sz="0" w:space="0" w:color="auto"/>
            <w:left w:val="none" w:sz="0" w:space="0" w:color="auto"/>
            <w:bottom w:val="none" w:sz="0" w:space="0" w:color="auto"/>
            <w:right w:val="none" w:sz="0" w:space="0" w:color="auto"/>
          </w:divBdr>
        </w:div>
        <w:div w:id="307630347">
          <w:marLeft w:val="480"/>
          <w:marRight w:val="0"/>
          <w:marTop w:val="0"/>
          <w:marBottom w:val="0"/>
          <w:divBdr>
            <w:top w:val="none" w:sz="0" w:space="0" w:color="auto"/>
            <w:left w:val="none" w:sz="0" w:space="0" w:color="auto"/>
            <w:bottom w:val="none" w:sz="0" w:space="0" w:color="auto"/>
            <w:right w:val="none" w:sz="0" w:space="0" w:color="auto"/>
          </w:divBdr>
        </w:div>
        <w:div w:id="1364866710">
          <w:marLeft w:val="480"/>
          <w:marRight w:val="0"/>
          <w:marTop w:val="0"/>
          <w:marBottom w:val="0"/>
          <w:divBdr>
            <w:top w:val="none" w:sz="0" w:space="0" w:color="auto"/>
            <w:left w:val="none" w:sz="0" w:space="0" w:color="auto"/>
            <w:bottom w:val="none" w:sz="0" w:space="0" w:color="auto"/>
            <w:right w:val="none" w:sz="0" w:space="0" w:color="auto"/>
          </w:divBdr>
        </w:div>
        <w:div w:id="1046291723">
          <w:marLeft w:val="480"/>
          <w:marRight w:val="0"/>
          <w:marTop w:val="0"/>
          <w:marBottom w:val="0"/>
          <w:divBdr>
            <w:top w:val="none" w:sz="0" w:space="0" w:color="auto"/>
            <w:left w:val="none" w:sz="0" w:space="0" w:color="auto"/>
            <w:bottom w:val="none" w:sz="0" w:space="0" w:color="auto"/>
            <w:right w:val="none" w:sz="0" w:space="0" w:color="auto"/>
          </w:divBdr>
        </w:div>
        <w:div w:id="966201483">
          <w:marLeft w:val="480"/>
          <w:marRight w:val="0"/>
          <w:marTop w:val="0"/>
          <w:marBottom w:val="0"/>
          <w:divBdr>
            <w:top w:val="none" w:sz="0" w:space="0" w:color="auto"/>
            <w:left w:val="none" w:sz="0" w:space="0" w:color="auto"/>
            <w:bottom w:val="none" w:sz="0" w:space="0" w:color="auto"/>
            <w:right w:val="none" w:sz="0" w:space="0" w:color="auto"/>
          </w:divBdr>
        </w:div>
        <w:div w:id="771777018">
          <w:marLeft w:val="480"/>
          <w:marRight w:val="0"/>
          <w:marTop w:val="0"/>
          <w:marBottom w:val="0"/>
          <w:divBdr>
            <w:top w:val="none" w:sz="0" w:space="0" w:color="auto"/>
            <w:left w:val="none" w:sz="0" w:space="0" w:color="auto"/>
            <w:bottom w:val="none" w:sz="0" w:space="0" w:color="auto"/>
            <w:right w:val="none" w:sz="0" w:space="0" w:color="auto"/>
          </w:divBdr>
        </w:div>
        <w:div w:id="1337540437">
          <w:marLeft w:val="480"/>
          <w:marRight w:val="0"/>
          <w:marTop w:val="0"/>
          <w:marBottom w:val="0"/>
          <w:divBdr>
            <w:top w:val="none" w:sz="0" w:space="0" w:color="auto"/>
            <w:left w:val="none" w:sz="0" w:space="0" w:color="auto"/>
            <w:bottom w:val="none" w:sz="0" w:space="0" w:color="auto"/>
            <w:right w:val="none" w:sz="0" w:space="0" w:color="auto"/>
          </w:divBdr>
        </w:div>
        <w:div w:id="713893635">
          <w:marLeft w:val="480"/>
          <w:marRight w:val="0"/>
          <w:marTop w:val="0"/>
          <w:marBottom w:val="0"/>
          <w:divBdr>
            <w:top w:val="none" w:sz="0" w:space="0" w:color="auto"/>
            <w:left w:val="none" w:sz="0" w:space="0" w:color="auto"/>
            <w:bottom w:val="none" w:sz="0" w:space="0" w:color="auto"/>
            <w:right w:val="none" w:sz="0" w:space="0" w:color="auto"/>
          </w:divBdr>
        </w:div>
        <w:div w:id="558631735">
          <w:marLeft w:val="480"/>
          <w:marRight w:val="0"/>
          <w:marTop w:val="0"/>
          <w:marBottom w:val="0"/>
          <w:divBdr>
            <w:top w:val="none" w:sz="0" w:space="0" w:color="auto"/>
            <w:left w:val="none" w:sz="0" w:space="0" w:color="auto"/>
            <w:bottom w:val="none" w:sz="0" w:space="0" w:color="auto"/>
            <w:right w:val="none" w:sz="0" w:space="0" w:color="auto"/>
          </w:divBdr>
        </w:div>
        <w:div w:id="1244221419">
          <w:marLeft w:val="480"/>
          <w:marRight w:val="0"/>
          <w:marTop w:val="0"/>
          <w:marBottom w:val="0"/>
          <w:divBdr>
            <w:top w:val="none" w:sz="0" w:space="0" w:color="auto"/>
            <w:left w:val="none" w:sz="0" w:space="0" w:color="auto"/>
            <w:bottom w:val="none" w:sz="0" w:space="0" w:color="auto"/>
            <w:right w:val="none" w:sz="0" w:space="0" w:color="auto"/>
          </w:divBdr>
        </w:div>
        <w:div w:id="447360724">
          <w:marLeft w:val="480"/>
          <w:marRight w:val="0"/>
          <w:marTop w:val="0"/>
          <w:marBottom w:val="0"/>
          <w:divBdr>
            <w:top w:val="none" w:sz="0" w:space="0" w:color="auto"/>
            <w:left w:val="none" w:sz="0" w:space="0" w:color="auto"/>
            <w:bottom w:val="none" w:sz="0" w:space="0" w:color="auto"/>
            <w:right w:val="none" w:sz="0" w:space="0" w:color="auto"/>
          </w:divBdr>
        </w:div>
        <w:div w:id="112678499">
          <w:marLeft w:val="480"/>
          <w:marRight w:val="0"/>
          <w:marTop w:val="0"/>
          <w:marBottom w:val="0"/>
          <w:divBdr>
            <w:top w:val="none" w:sz="0" w:space="0" w:color="auto"/>
            <w:left w:val="none" w:sz="0" w:space="0" w:color="auto"/>
            <w:bottom w:val="none" w:sz="0" w:space="0" w:color="auto"/>
            <w:right w:val="none" w:sz="0" w:space="0" w:color="auto"/>
          </w:divBdr>
        </w:div>
        <w:div w:id="657655572">
          <w:marLeft w:val="480"/>
          <w:marRight w:val="0"/>
          <w:marTop w:val="0"/>
          <w:marBottom w:val="0"/>
          <w:divBdr>
            <w:top w:val="none" w:sz="0" w:space="0" w:color="auto"/>
            <w:left w:val="none" w:sz="0" w:space="0" w:color="auto"/>
            <w:bottom w:val="none" w:sz="0" w:space="0" w:color="auto"/>
            <w:right w:val="none" w:sz="0" w:space="0" w:color="auto"/>
          </w:divBdr>
        </w:div>
        <w:div w:id="173811366">
          <w:marLeft w:val="480"/>
          <w:marRight w:val="0"/>
          <w:marTop w:val="0"/>
          <w:marBottom w:val="0"/>
          <w:divBdr>
            <w:top w:val="none" w:sz="0" w:space="0" w:color="auto"/>
            <w:left w:val="none" w:sz="0" w:space="0" w:color="auto"/>
            <w:bottom w:val="none" w:sz="0" w:space="0" w:color="auto"/>
            <w:right w:val="none" w:sz="0" w:space="0" w:color="auto"/>
          </w:divBdr>
        </w:div>
        <w:div w:id="1397313540">
          <w:marLeft w:val="480"/>
          <w:marRight w:val="0"/>
          <w:marTop w:val="0"/>
          <w:marBottom w:val="0"/>
          <w:divBdr>
            <w:top w:val="none" w:sz="0" w:space="0" w:color="auto"/>
            <w:left w:val="none" w:sz="0" w:space="0" w:color="auto"/>
            <w:bottom w:val="none" w:sz="0" w:space="0" w:color="auto"/>
            <w:right w:val="none" w:sz="0" w:space="0" w:color="auto"/>
          </w:divBdr>
        </w:div>
        <w:div w:id="1508329075">
          <w:marLeft w:val="480"/>
          <w:marRight w:val="0"/>
          <w:marTop w:val="0"/>
          <w:marBottom w:val="0"/>
          <w:divBdr>
            <w:top w:val="none" w:sz="0" w:space="0" w:color="auto"/>
            <w:left w:val="none" w:sz="0" w:space="0" w:color="auto"/>
            <w:bottom w:val="none" w:sz="0" w:space="0" w:color="auto"/>
            <w:right w:val="none" w:sz="0" w:space="0" w:color="auto"/>
          </w:divBdr>
        </w:div>
        <w:div w:id="877594671">
          <w:marLeft w:val="480"/>
          <w:marRight w:val="0"/>
          <w:marTop w:val="0"/>
          <w:marBottom w:val="0"/>
          <w:divBdr>
            <w:top w:val="none" w:sz="0" w:space="0" w:color="auto"/>
            <w:left w:val="none" w:sz="0" w:space="0" w:color="auto"/>
            <w:bottom w:val="none" w:sz="0" w:space="0" w:color="auto"/>
            <w:right w:val="none" w:sz="0" w:space="0" w:color="auto"/>
          </w:divBdr>
        </w:div>
        <w:div w:id="126317237">
          <w:marLeft w:val="480"/>
          <w:marRight w:val="0"/>
          <w:marTop w:val="0"/>
          <w:marBottom w:val="0"/>
          <w:divBdr>
            <w:top w:val="none" w:sz="0" w:space="0" w:color="auto"/>
            <w:left w:val="none" w:sz="0" w:space="0" w:color="auto"/>
            <w:bottom w:val="none" w:sz="0" w:space="0" w:color="auto"/>
            <w:right w:val="none" w:sz="0" w:space="0" w:color="auto"/>
          </w:divBdr>
        </w:div>
        <w:div w:id="634527334">
          <w:marLeft w:val="480"/>
          <w:marRight w:val="0"/>
          <w:marTop w:val="0"/>
          <w:marBottom w:val="0"/>
          <w:divBdr>
            <w:top w:val="none" w:sz="0" w:space="0" w:color="auto"/>
            <w:left w:val="none" w:sz="0" w:space="0" w:color="auto"/>
            <w:bottom w:val="none" w:sz="0" w:space="0" w:color="auto"/>
            <w:right w:val="none" w:sz="0" w:space="0" w:color="auto"/>
          </w:divBdr>
        </w:div>
        <w:div w:id="877739627">
          <w:marLeft w:val="480"/>
          <w:marRight w:val="0"/>
          <w:marTop w:val="0"/>
          <w:marBottom w:val="0"/>
          <w:divBdr>
            <w:top w:val="none" w:sz="0" w:space="0" w:color="auto"/>
            <w:left w:val="none" w:sz="0" w:space="0" w:color="auto"/>
            <w:bottom w:val="none" w:sz="0" w:space="0" w:color="auto"/>
            <w:right w:val="none" w:sz="0" w:space="0" w:color="auto"/>
          </w:divBdr>
        </w:div>
        <w:div w:id="595599728">
          <w:marLeft w:val="480"/>
          <w:marRight w:val="0"/>
          <w:marTop w:val="0"/>
          <w:marBottom w:val="0"/>
          <w:divBdr>
            <w:top w:val="none" w:sz="0" w:space="0" w:color="auto"/>
            <w:left w:val="none" w:sz="0" w:space="0" w:color="auto"/>
            <w:bottom w:val="none" w:sz="0" w:space="0" w:color="auto"/>
            <w:right w:val="none" w:sz="0" w:space="0" w:color="auto"/>
          </w:divBdr>
        </w:div>
        <w:div w:id="1168986007">
          <w:marLeft w:val="480"/>
          <w:marRight w:val="0"/>
          <w:marTop w:val="0"/>
          <w:marBottom w:val="0"/>
          <w:divBdr>
            <w:top w:val="none" w:sz="0" w:space="0" w:color="auto"/>
            <w:left w:val="none" w:sz="0" w:space="0" w:color="auto"/>
            <w:bottom w:val="none" w:sz="0" w:space="0" w:color="auto"/>
            <w:right w:val="none" w:sz="0" w:space="0" w:color="auto"/>
          </w:divBdr>
        </w:div>
        <w:div w:id="2004040396">
          <w:marLeft w:val="480"/>
          <w:marRight w:val="0"/>
          <w:marTop w:val="0"/>
          <w:marBottom w:val="0"/>
          <w:divBdr>
            <w:top w:val="none" w:sz="0" w:space="0" w:color="auto"/>
            <w:left w:val="none" w:sz="0" w:space="0" w:color="auto"/>
            <w:bottom w:val="none" w:sz="0" w:space="0" w:color="auto"/>
            <w:right w:val="none" w:sz="0" w:space="0" w:color="auto"/>
          </w:divBdr>
        </w:div>
        <w:div w:id="1151562014">
          <w:marLeft w:val="480"/>
          <w:marRight w:val="0"/>
          <w:marTop w:val="0"/>
          <w:marBottom w:val="0"/>
          <w:divBdr>
            <w:top w:val="none" w:sz="0" w:space="0" w:color="auto"/>
            <w:left w:val="none" w:sz="0" w:space="0" w:color="auto"/>
            <w:bottom w:val="none" w:sz="0" w:space="0" w:color="auto"/>
            <w:right w:val="none" w:sz="0" w:space="0" w:color="auto"/>
          </w:divBdr>
        </w:div>
        <w:div w:id="743262349">
          <w:marLeft w:val="480"/>
          <w:marRight w:val="0"/>
          <w:marTop w:val="0"/>
          <w:marBottom w:val="0"/>
          <w:divBdr>
            <w:top w:val="none" w:sz="0" w:space="0" w:color="auto"/>
            <w:left w:val="none" w:sz="0" w:space="0" w:color="auto"/>
            <w:bottom w:val="none" w:sz="0" w:space="0" w:color="auto"/>
            <w:right w:val="none" w:sz="0" w:space="0" w:color="auto"/>
          </w:divBdr>
        </w:div>
        <w:div w:id="1502886525">
          <w:marLeft w:val="480"/>
          <w:marRight w:val="0"/>
          <w:marTop w:val="0"/>
          <w:marBottom w:val="0"/>
          <w:divBdr>
            <w:top w:val="none" w:sz="0" w:space="0" w:color="auto"/>
            <w:left w:val="none" w:sz="0" w:space="0" w:color="auto"/>
            <w:bottom w:val="none" w:sz="0" w:space="0" w:color="auto"/>
            <w:right w:val="none" w:sz="0" w:space="0" w:color="auto"/>
          </w:divBdr>
        </w:div>
        <w:div w:id="1574313345">
          <w:marLeft w:val="480"/>
          <w:marRight w:val="0"/>
          <w:marTop w:val="0"/>
          <w:marBottom w:val="0"/>
          <w:divBdr>
            <w:top w:val="none" w:sz="0" w:space="0" w:color="auto"/>
            <w:left w:val="none" w:sz="0" w:space="0" w:color="auto"/>
            <w:bottom w:val="none" w:sz="0" w:space="0" w:color="auto"/>
            <w:right w:val="none" w:sz="0" w:space="0" w:color="auto"/>
          </w:divBdr>
        </w:div>
        <w:div w:id="1969629760">
          <w:marLeft w:val="480"/>
          <w:marRight w:val="0"/>
          <w:marTop w:val="0"/>
          <w:marBottom w:val="0"/>
          <w:divBdr>
            <w:top w:val="none" w:sz="0" w:space="0" w:color="auto"/>
            <w:left w:val="none" w:sz="0" w:space="0" w:color="auto"/>
            <w:bottom w:val="none" w:sz="0" w:space="0" w:color="auto"/>
            <w:right w:val="none" w:sz="0" w:space="0" w:color="auto"/>
          </w:divBdr>
        </w:div>
        <w:div w:id="1965840809">
          <w:marLeft w:val="480"/>
          <w:marRight w:val="0"/>
          <w:marTop w:val="0"/>
          <w:marBottom w:val="0"/>
          <w:divBdr>
            <w:top w:val="none" w:sz="0" w:space="0" w:color="auto"/>
            <w:left w:val="none" w:sz="0" w:space="0" w:color="auto"/>
            <w:bottom w:val="none" w:sz="0" w:space="0" w:color="auto"/>
            <w:right w:val="none" w:sz="0" w:space="0" w:color="auto"/>
          </w:divBdr>
        </w:div>
        <w:div w:id="985545934">
          <w:marLeft w:val="480"/>
          <w:marRight w:val="0"/>
          <w:marTop w:val="0"/>
          <w:marBottom w:val="0"/>
          <w:divBdr>
            <w:top w:val="none" w:sz="0" w:space="0" w:color="auto"/>
            <w:left w:val="none" w:sz="0" w:space="0" w:color="auto"/>
            <w:bottom w:val="none" w:sz="0" w:space="0" w:color="auto"/>
            <w:right w:val="none" w:sz="0" w:space="0" w:color="auto"/>
          </w:divBdr>
        </w:div>
        <w:div w:id="920064432">
          <w:marLeft w:val="480"/>
          <w:marRight w:val="0"/>
          <w:marTop w:val="0"/>
          <w:marBottom w:val="0"/>
          <w:divBdr>
            <w:top w:val="none" w:sz="0" w:space="0" w:color="auto"/>
            <w:left w:val="none" w:sz="0" w:space="0" w:color="auto"/>
            <w:bottom w:val="none" w:sz="0" w:space="0" w:color="auto"/>
            <w:right w:val="none" w:sz="0" w:space="0" w:color="auto"/>
          </w:divBdr>
        </w:div>
        <w:div w:id="627930463">
          <w:marLeft w:val="480"/>
          <w:marRight w:val="0"/>
          <w:marTop w:val="0"/>
          <w:marBottom w:val="0"/>
          <w:divBdr>
            <w:top w:val="none" w:sz="0" w:space="0" w:color="auto"/>
            <w:left w:val="none" w:sz="0" w:space="0" w:color="auto"/>
            <w:bottom w:val="none" w:sz="0" w:space="0" w:color="auto"/>
            <w:right w:val="none" w:sz="0" w:space="0" w:color="auto"/>
          </w:divBdr>
        </w:div>
        <w:div w:id="1471970854">
          <w:marLeft w:val="480"/>
          <w:marRight w:val="0"/>
          <w:marTop w:val="0"/>
          <w:marBottom w:val="0"/>
          <w:divBdr>
            <w:top w:val="none" w:sz="0" w:space="0" w:color="auto"/>
            <w:left w:val="none" w:sz="0" w:space="0" w:color="auto"/>
            <w:bottom w:val="none" w:sz="0" w:space="0" w:color="auto"/>
            <w:right w:val="none" w:sz="0" w:space="0" w:color="auto"/>
          </w:divBdr>
        </w:div>
        <w:div w:id="331377371">
          <w:marLeft w:val="480"/>
          <w:marRight w:val="0"/>
          <w:marTop w:val="0"/>
          <w:marBottom w:val="0"/>
          <w:divBdr>
            <w:top w:val="none" w:sz="0" w:space="0" w:color="auto"/>
            <w:left w:val="none" w:sz="0" w:space="0" w:color="auto"/>
            <w:bottom w:val="none" w:sz="0" w:space="0" w:color="auto"/>
            <w:right w:val="none" w:sz="0" w:space="0" w:color="auto"/>
          </w:divBdr>
        </w:div>
        <w:div w:id="131558742">
          <w:marLeft w:val="480"/>
          <w:marRight w:val="0"/>
          <w:marTop w:val="0"/>
          <w:marBottom w:val="0"/>
          <w:divBdr>
            <w:top w:val="none" w:sz="0" w:space="0" w:color="auto"/>
            <w:left w:val="none" w:sz="0" w:space="0" w:color="auto"/>
            <w:bottom w:val="none" w:sz="0" w:space="0" w:color="auto"/>
            <w:right w:val="none" w:sz="0" w:space="0" w:color="auto"/>
          </w:divBdr>
        </w:div>
        <w:div w:id="617175326">
          <w:marLeft w:val="480"/>
          <w:marRight w:val="0"/>
          <w:marTop w:val="0"/>
          <w:marBottom w:val="0"/>
          <w:divBdr>
            <w:top w:val="none" w:sz="0" w:space="0" w:color="auto"/>
            <w:left w:val="none" w:sz="0" w:space="0" w:color="auto"/>
            <w:bottom w:val="none" w:sz="0" w:space="0" w:color="auto"/>
            <w:right w:val="none" w:sz="0" w:space="0" w:color="auto"/>
          </w:divBdr>
        </w:div>
        <w:div w:id="134566161">
          <w:marLeft w:val="480"/>
          <w:marRight w:val="0"/>
          <w:marTop w:val="0"/>
          <w:marBottom w:val="0"/>
          <w:divBdr>
            <w:top w:val="none" w:sz="0" w:space="0" w:color="auto"/>
            <w:left w:val="none" w:sz="0" w:space="0" w:color="auto"/>
            <w:bottom w:val="none" w:sz="0" w:space="0" w:color="auto"/>
            <w:right w:val="none" w:sz="0" w:space="0" w:color="auto"/>
          </w:divBdr>
        </w:div>
        <w:div w:id="442967644">
          <w:marLeft w:val="480"/>
          <w:marRight w:val="0"/>
          <w:marTop w:val="0"/>
          <w:marBottom w:val="0"/>
          <w:divBdr>
            <w:top w:val="none" w:sz="0" w:space="0" w:color="auto"/>
            <w:left w:val="none" w:sz="0" w:space="0" w:color="auto"/>
            <w:bottom w:val="none" w:sz="0" w:space="0" w:color="auto"/>
            <w:right w:val="none" w:sz="0" w:space="0" w:color="auto"/>
          </w:divBdr>
        </w:div>
        <w:div w:id="399254660">
          <w:marLeft w:val="480"/>
          <w:marRight w:val="0"/>
          <w:marTop w:val="0"/>
          <w:marBottom w:val="0"/>
          <w:divBdr>
            <w:top w:val="none" w:sz="0" w:space="0" w:color="auto"/>
            <w:left w:val="none" w:sz="0" w:space="0" w:color="auto"/>
            <w:bottom w:val="none" w:sz="0" w:space="0" w:color="auto"/>
            <w:right w:val="none" w:sz="0" w:space="0" w:color="auto"/>
          </w:divBdr>
        </w:div>
        <w:div w:id="31925315">
          <w:marLeft w:val="480"/>
          <w:marRight w:val="0"/>
          <w:marTop w:val="0"/>
          <w:marBottom w:val="0"/>
          <w:divBdr>
            <w:top w:val="none" w:sz="0" w:space="0" w:color="auto"/>
            <w:left w:val="none" w:sz="0" w:space="0" w:color="auto"/>
            <w:bottom w:val="none" w:sz="0" w:space="0" w:color="auto"/>
            <w:right w:val="none" w:sz="0" w:space="0" w:color="auto"/>
          </w:divBdr>
        </w:div>
        <w:div w:id="523902320">
          <w:marLeft w:val="480"/>
          <w:marRight w:val="0"/>
          <w:marTop w:val="0"/>
          <w:marBottom w:val="0"/>
          <w:divBdr>
            <w:top w:val="none" w:sz="0" w:space="0" w:color="auto"/>
            <w:left w:val="none" w:sz="0" w:space="0" w:color="auto"/>
            <w:bottom w:val="none" w:sz="0" w:space="0" w:color="auto"/>
            <w:right w:val="none" w:sz="0" w:space="0" w:color="auto"/>
          </w:divBdr>
        </w:div>
        <w:div w:id="1438331376">
          <w:marLeft w:val="480"/>
          <w:marRight w:val="0"/>
          <w:marTop w:val="0"/>
          <w:marBottom w:val="0"/>
          <w:divBdr>
            <w:top w:val="none" w:sz="0" w:space="0" w:color="auto"/>
            <w:left w:val="none" w:sz="0" w:space="0" w:color="auto"/>
            <w:bottom w:val="none" w:sz="0" w:space="0" w:color="auto"/>
            <w:right w:val="none" w:sz="0" w:space="0" w:color="auto"/>
          </w:divBdr>
        </w:div>
        <w:div w:id="1641421761">
          <w:marLeft w:val="480"/>
          <w:marRight w:val="0"/>
          <w:marTop w:val="0"/>
          <w:marBottom w:val="0"/>
          <w:divBdr>
            <w:top w:val="none" w:sz="0" w:space="0" w:color="auto"/>
            <w:left w:val="none" w:sz="0" w:space="0" w:color="auto"/>
            <w:bottom w:val="none" w:sz="0" w:space="0" w:color="auto"/>
            <w:right w:val="none" w:sz="0" w:space="0" w:color="auto"/>
          </w:divBdr>
        </w:div>
        <w:div w:id="1334993184">
          <w:marLeft w:val="480"/>
          <w:marRight w:val="0"/>
          <w:marTop w:val="0"/>
          <w:marBottom w:val="0"/>
          <w:divBdr>
            <w:top w:val="none" w:sz="0" w:space="0" w:color="auto"/>
            <w:left w:val="none" w:sz="0" w:space="0" w:color="auto"/>
            <w:bottom w:val="none" w:sz="0" w:space="0" w:color="auto"/>
            <w:right w:val="none" w:sz="0" w:space="0" w:color="auto"/>
          </w:divBdr>
        </w:div>
        <w:div w:id="496766415">
          <w:marLeft w:val="480"/>
          <w:marRight w:val="0"/>
          <w:marTop w:val="0"/>
          <w:marBottom w:val="0"/>
          <w:divBdr>
            <w:top w:val="none" w:sz="0" w:space="0" w:color="auto"/>
            <w:left w:val="none" w:sz="0" w:space="0" w:color="auto"/>
            <w:bottom w:val="none" w:sz="0" w:space="0" w:color="auto"/>
            <w:right w:val="none" w:sz="0" w:space="0" w:color="auto"/>
          </w:divBdr>
        </w:div>
        <w:div w:id="1127165846">
          <w:marLeft w:val="480"/>
          <w:marRight w:val="0"/>
          <w:marTop w:val="0"/>
          <w:marBottom w:val="0"/>
          <w:divBdr>
            <w:top w:val="none" w:sz="0" w:space="0" w:color="auto"/>
            <w:left w:val="none" w:sz="0" w:space="0" w:color="auto"/>
            <w:bottom w:val="none" w:sz="0" w:space="0" w:color="auto"/>
            <w:right w:val="none" w:sz="0" w:space="0" w:color="auto"/>
          </w:divBdr>
        </w:div>
        <w:div w:id="673872802">
          <w:marLeft w:val="480"/>
          <w:marRight w:val="0"/>
          <w:marTop w:val="0"/>
          <w:marBottom w:val="0"/>
          <w:divBdr>
            <w:top w:val="none" w:sz="0" w:space="0" w:color="auto"/>
            <w:left w:val="none" w:sz="0" w:space="0" w:color="auto"/>
            <w:bottom w:val="none" w:sz="0" w:space="0" w:color="auto"/>
            <w:right w:val="none" w:sz="0" w:space="0" w:color="auto"/>
          </w:divBdr>
        </w:div>
        <w:div w:id="724334063">
          <w:marLeft w:val="480"/>
          <w:marRight w:val="0"/>
          <w:marTop w:val="0"/>
          <w:marBottom w:val="0"/>
          <w:divBdr>
            <w:top w:val="none" w:sz="0" w:space="0" w:color="auto"/>
            <w:left w:val="none" w:sz="0" w:space="0" w:color="auto"/>
            <w:bottom w:val="none" w:sz="0" w:space="0" w:color="auto"/>
            <w:right w:val="none" w:sz="0" w:space="0" w:color="auto"/>
          </w:divBdr>
        </w:div>
        <w:div w:id="116418626">
          <w:marLeft w:val="480"/>
          <w:marRight w:val="0"/>
          <w:marTop w:val="0"/>
          <w:marBottom w:val="0"/>
          <w:divBdr>
            <w:top w:val="none" w:sz="0" w:space="0" w:color="auto"/>
            <w:left w:val="none" w:sz="0" w:space="0" w:color="auto"/>
            <w:bottom w:val="none" w:sz="0" w:space="0" w:color="auto"/>
            <w:right w:val="none" w:sz="0" w:space="0" w:color="auto"/>
          </w:divBdr>
        </w:div>
        <w:div w:id="1254162706">
          <w:marLeft w:val="480"/>
          <w:marRight w:val="0"/>
          <w:marTop w:val="0"/>
          <w:marBottom w:val="0"/>
          <w:divBdr>
            <w:top w:val="none" w:sz="0" w:space="0" w:color="auto"/>
            <w:left w:val="none" w:sz="0" w:space="0" w:color="auto"/>
            <w:bottom w:val="none" w:sz="0" w:space="0" w:color="auto"/>
            <w:right w:val="none" w:sz="0" w:space="0" w:color="auto"/>
          </w:divBdr>
        </w:div>
        <w:div w:id="433138007">
          <w:marLeft w:val="480"/>
          <w:marRight w:val="0"/>
          <w:marTop w:val="0"/>
          <w:marBottom w:val="0"/>
          <w:divBdr>
            <w:top w:val="none" w:sz="0" w:space="0" w:color="auto"/>
            <w:left w:val="none" w:sz="0" w:space="0" w:color="auto"/>
            <w:bottom w:val="none" w:sz="0" w:space="0" w:color="auto"/>
            <w:right w:val="none" w:sz="0" w:space="0" w:color="auto"/>
          </w:divBdr>
        </w:div>
        <w:div w:id="2078244564">
          <w:marLeft w:val="480"/>
          <w:marRight w:val="0"/>
          <w:marTop w:val="0"/>
          <w:marBottom w:val="0"/>
          <w:divBdr>
            <w:top w:val="none" w:sz="0" w:space="0" w:color="auto"/>
            <w:left w:val="none" w:sz="0" w:space="0" w:color="auto"/>
            <w:bottom w:val="none" w:sz="0" w:space="0" w:color="auto"/>
            <w:right w:val="none" w:sz="0" w:space="0" w:color="auto"/>
          </w:divBdr>
        </w:div>
        <w:div w:id="1133521154">
          <w:marLeft w:val="480"/>
          <w:marRight w:val="0"/>
          <w:marTop w:val="0"/>
          <w:marBottom w:val="0"/>
          <w:divBdr>
            <w:top w:val="none" w:sz="0" w:space="0" w:color="auto"/>
            <w:left w:val="none" w:sz="0" w:space="0" w:color="auto"/>
            <w:bottom w:val="none" w:sz="0" w:space="0" w:color="auto"/>
            <w:right w:val="none" w:sz="0" w:space="0" w:color="auto"/>
          </w:divBdr>
        </w:div>
        <w:div w:id="1329136867">
          <w:marLeft w:val="480"/>
          <w:marRight w:val="0"/>
          <w:marTop w:val="0"/>
          <w:marBottom w:val="0"/>
          <w:divBdr>
            <w:top w:val="none" w:sz="0" w:space="0" w:color="auto"/>
            <w:left w:val="none" w:sz="0" w:space="0" w:color="auto"/>
            <w:bottom w:val="none" w:sz="0" w:space="0" w:color="auto"/>
            <w:right w:val="none" w:sz="0" w:space="0" w:color="auto"/>
          </w:divBdr>
        </w:div>
        <w:div w:id="2011134985">
          <w:marLeft w:val="480"/>
          <w:marRight w:val="0"/>
          <w:marTop w:val="0"/>
          <w:marBottom w:val="0"/>
          <w:divBdr>
            <w:top w:val="none" w:sz="0" w:space="0" w:color="auto"/>
            <w:left w:val="none" w:sz="0" w:space="0" w:color="auto"/>
            <w:bottom w:val="none" w:sz="0" w:space="0" w:color="auto"/>
            <w:right w:val="none" w:sz="0" w:space="0" w:color="auto"/>
          </w:divBdr>
        </w:div>
        <w:div w:id="458038329">
          <w:marLeft w:val="480"/>
          <w:marRight w:val="0"/>
          <w:marTop w:val="0"/>
          <w:marBottom w:val="0"/>
          <w:divBdr>
            <w:top w:val="none" w:sz="0" w:space="0" w:color="auto"/>
            <w:left w:val="none" w:sz="0" w:space="0" w:color="auto"/>
            <w:bottom w:val="none" w:sz="0" w:space="0" w:color="auto"/>
            <w:right w:val="none" w:sz="0" w:space="0" w:color="auto"/>
          </w:divBdr>
        </w:div>
        <w:div w:id="1278289821">
          <w:marLeft w:val="480"/>
          <w:marRight w:val="0"/>
          <w:marTop w:val="0"/>
          <w:marBottom w:val="0"/>
          <w:divBdr>
            <w:top w:val="none" w:sz="0" w:space="0" w:color="auto"/>
            <w:left w:val="none" w:sz="0" w:space="0" w:color="auto"/>
            <w:bottom w:val="none" w:sz="0" w:space="0" w:color="auto"/>
            <w:right w:val="none" w:sz="0" w:space="0" w:color="auto"/>
          </w:divBdr>
        </w:div>
        <w:div w:id="1079058227">
          <w:marLeft w:val="480"/>
          <w:marRight w:val="0"/>
          <w:marTop w:val="0"/>
          <w:marBottom w:val="0"/>
          <w:divBdr>
            <w:top w:val="none" w:sz="0" w:space="0" w:color="auto"/>
            <w:left w:val="none" w:sz="0" w:space="0" w:color="auto"/>
            <w:bottom w:val="none" w:sz="0" w:space="0" w:color="auto"/>
            <w:right w:val="none" w:sz="0" w:space="0" w:color="auto"/>
          </w:divBdr>
        </w:div>
        <w:div w:id="2058316767">
          <w:marLeft w:val="480"/>
          <w:marRight w:val="0"/>
          <w:marTop w:val="0"/>
          <w:marBottom w:val="0"/>
          <w:divBdr>
            <w:top w:val="none" w:sz="0" w:space="0" w:color="auto"/>
            <w:left w:val="none" w:sz="0" w:space="0" w:color="auto"/>
            <w:bottom w:val="none" w:sz="0" w:space="0" w:color="auto"/>
            <w:right w:val="none" w:sz="0" w:space="0" w:color="auto"/>
          </w:divBdr>
        </w:div>
        <w:div w:id="1604727702">
          <w:marLeft w:val="480"/>
          <w:marRight w:val="0"/>
          <w:marTop w:val="0"/>
          <w:marBottom w:val="0"/>
          <w:divBdr>
            <w:top w:val="none" w:sz="0" w:space="0" w:color="auto"/>
            <w:left w:val="none" w:sz="0" w:space="0" w:color="auto"/>
            <w:bottom w:val="none" w:sz="0" w:space="0" w:color="auto"/>
            <w:right w:val="none" w:sz="0" w:space="0" w:color="auto"/>
          </w:divBdr>
        </w:div>
        <w:div w:id="606154687">
          <w:marLeft w:val="480"/>
          <w:marRight w:val="0"/>
          <w:marTop w:val="0"/>
          <w:marBottom w:val="0"/>
          <w:divBdr>
            <w:top w:val="none" w:sz="0" w:space="0" w:color="auto"/>
            <w:left w:val="none" w:sz="0" w:space="0" w:color="auto"/>
            <w:bottom w:val="none" w:sz="0" w:space="0" w:color="auto"/>
            <w:right w:val="none" w:sz="0" w:space="0" w:color="auto"/>
          </w:divBdr>
        </w:div>
        <w:div w:id="1262645599">
          <w:marLeft w:val="480"/>
          <w:marRight w:val="0"/>
          <w:marTop w:val="0"/>
          <w:marBottom w:val="0"/>
          <w:divBdr>
            <w:top w:val="none" w:sz="0" w:space="0" w:color="auto"/>
            <w:left w:val="none" w:sz="0" w:space="0" w:color="auto"/>
            <w:bottom w:val="none" w:sz="0" w:space="0" w:color="auto"/>
            <w:right w:val="none" w:sz="0" w:space="0" w:color="auto"/>
          </w:divBdr>
        </w:div>
        <w:div w:id="1708555613">
          <w:marLeft w:val="480"/>
          <w:marRight w:val="0"/>
          <w:marTop w:val="0"/>
          <w:marBottom w:val="0"/>
          <w:divBdr>
            <w:top w:val="none" w:sz="0" w:space="0" w:color="auto"/>
            <w:left w:val="none" w:sz="0" w:space="0" w:color="auto"/>
            <w:bottom w:val="none" w:sz="0" w:space="0" w:color="auto"/>
            <w:right w:val="none" w:sz="0" w:space="0" w:color="auto"/>
          </w:divBdr>
        </w:div>
        <w:div w:id="370544227">
          <w:marLeft w:val="480"/>
          <w:marRight w:val="0"/>
          <w:marTop w:val="0"/>
          <w:marBottom w:val="0"/>
          <w:divBdr>
            <w:top w:val="none" w:sz="0" w:space="0" w:color="auto"/>
            <w:left w:val="none" w:sz="0" w:space="0" w:color="auto"/>
            <w:bottom w:val="none" w:sz="0" w:space="0" w:color="auto"/>
            <w:right w:val="none" w:sz="0" w:space="0" w:color="auto"/>
          </w:divBdr>
        </w:div>
        <w:div w:id="1847750237">
          <w:marLeft w:val="480"/>
          <w:marRight w:val="0"/>
          <w:marTop w:val="0"/>
          <w:marBottom w:val="0"/>
          <w:divBdr>
            <w:top w:val="none" w:sz="0" w:space="0" w:color="auto"/>
            <w:left w:val="none" w:sz="0" w:space="0" w:color="auto"/>
            <w:bottom w:val="none" w:sz="0" w:space="0" w:color="auto"/>
            <w:right w:val="none" w:sz="0" w:space="0" w:color="auto"/>
          </w:divBdr>
        </w:div>
        <w:div w:id="480848232">
          <w:marLeft w:val="480"/>
          <w:marRight w:val="0"/>
          <w:marTop w:val="0"/>
          <w:marBottom w:val="0"/>
          <w:divBdr>
            <w:top w:val="none" w:sz="0" w:space="0" w:color="auto"/>
            <w:left w:val="none" w:sz="0" w:space="0" w:color="auto"/>
            <w:bottom w:val="none" w:sz="0" w:space="0" w:color="auto"/>
            <w:right w:val="none" w:sz="0" w:space="0" w:color="auto"/>
          </w:divBdr>
        </w:div>
        <w:div w:id="318272205">
          <w:marLeft w:val="480"/>
          <w:marRight w:val="0"/>
          <w:marTop w:val="0"/>
          <w:marBottom w:val="0"/>
          <w:divBdr>
            <w:top w:val="none" w:sz="0" w:space="0" w:color="auto"/>
            <w:left w:val="none" w:sz="0" w:space="0" w:color="auto"/>
            <w:bottom w:val="none" w:sz="0" w:space="0" w:color="auto"/>
            <w:right w:val="none" w:sz="0" w:space="0" w:color="auto"/>
          </w:divBdr>
        </w:div>
        <w:div w:id="1378509346">
          <w:marLeft w:val="480"/>
          <w:marRight w:val="0"/>
          <w:marTop w:val="0"/>
          <w:marBottom w:val="0"/>
          <w:divBdr>
            <w:top w:val="none" w:sz="0" w:space="0" w:color="auto"/>
            <w:left w:val="none" w:sz="0" w:space="0" w:color="auto"/>
            <w:bottom w:val="none" w:sz="0" w:space="0" w:color="auto"/>
            <w:right w:val="none" w:sz="0" w:space="0" w:color="auto"/>
          </w:divBdr>
        </w:div>
        <w:div w:id="1515800631">
          <w:marLeft w:val="480"/>
          <w:marRight w:val="0"/>
          <w:marTop w:val="0"/>
          <w:marBottom w:val="0"/>
          <w:divBdr>
            <w:top w:val="none" w:sz="0" w:space="0" w:color="auto"/>
            <w:left w:val="none" w:sz="0" w:space="0" w:color="auto"/>
            <w:bottom w:val="none" w:sz="0" w:space="0" w:color="auto"/>
            <w:right w:val="none" w:sz="0" w:space="0" w:color="auto"/>
          </w:divBdr>
        </w:div>
        <w:div w:id="1928077233">
          <w:marLeft w:val="480"/>
          <w:marRight w:val="0"/>
          <w:marTop w:val="0"/>
          <w:marBottom w:val="0"/>
          <w:divBdr>
            <w:top w:val="none" w:sz="0" w:space="0" w:color="auto"/>
            <w:left w:val="none" w:sz="0" w:space="0" w:color="auto"/>
            <w:bottom w:val="none" w:sz="0" w:space="0" w:color="auto"/>
            <w:right w:val="none" w:sz="0" w:space="0" w:color="auto"/>
          </w:divBdr>
        </w:div>
        <w:div w:id="1389303717">
          <w:marLeft w:val="480"/>
          <w:marRight w:val="0"/>
          <w:marTop w:val="0"/>
          <w:marBottom w:val="0"/>
          <w:divBdr>
            <w:top w:val="none" w:sz="0" w:space="0" w:color="auto"/>
            <w:left w:val="none" w:sz="0" w:space="0" w:color="auto"/>
            <w:bottom w:val="none" w:sz="0" w:space="0" w:color="auto"/>
            <w:right w:val="none" w:sz="0" w:space="0" w:color="auto"/>
          </w:divBdr>
        </w:div>
        <w:div w:id="815142308">
          <w:marLeft w:val="480"/>
          <w:marRight w:val="0"/>
          <w:marTop w:val="0"/>
          <w:marBottom w:val="0"/>
          <w:divBdr>
            <w:top w:val="none" w:sz="0" w:space="0" w:color="auto"/>
            <w:left w:val="none" w:sz="0" w:space="0" w:color="auto"/>
            <w:bottom w:val="none" w:sz="0" w:space="0" w:color="auto"/>
            <w:right w:val="none" w:sz="0" w:space="0" w:color="auto"/>
          </w:divBdr>
        </w:div>
        <w:div w:id="877284172">
          <w:marLeft w:val="480"/>
          <w:marRight w:val="0"/>
          <w:marTop w:val="0"/>
          <w:marBottom w:val="0"/>
          <w:divBdr>
            <w:top w:val="none" w:sz="0" w:space="0" w:color="auto"/>
            <w:left w:val="none" w:sz="0" w:space="0" w:color="auto"/>
            <w:bottom w:val="none" w:sz="0" w:space="0" w:color="auto"/>
            <w:right w:val="none" w:sz="0" w:space="0" w:color="auto"/>
          </w:divBdr>
        </w:div>
        <w:div w:id="1004359313">
          <w:marLeft w:val="480"/>
          <w:marRight w:val="0"/>
          <w:marTop w:val="0"/>
          <w:marBottom w:val="0"/>
          <w:divBdr>
            <w:top w:val="none" w:sz="0" w:space="0" w:color="auto"/>
            <w:left w:val="none" w:sz="0" w:space="0" w:color="auto"/>
            <w:bottom w:val="none" w:sz="0" w:space="0" w:color="auto"/>
            <w:right w:val="none" w:sz="0" w:space="0" w:color="auto"/>
          </w:divBdr>
        </w:div>
        <w:div w:id="798379731">
          <w:marLeft w:val="480"/>
          <w:marRight w:val="0"/>
          <w:marTop w:val="0"/>
          <w:marBottom w:val="0"/>
          <w:divBdr>
            <w:top w:val="none" w:sz="0" w:space="0" w:color="auto"/>
            <w:left w:val="none" w:sz="0" w:space="0" w:color="auto"/>
            <w:bottom w:val="none" w:sz="0" w:space="0" w:color="auto"/>
            <w:right w:val="none" w:sz="0" w:space="0" w:color="auto"/>
          </w:divBdr>
        </w:div>
        <w:div w:id="654182925">
          <w:marLeft w:val="480"/>
          <w:marRight w:val="0"/>
          <w:marTop w:val="0"/>
          <w:marBottom w:val="0"/>
          <w:divBdr>
            <w:top w:val="none" w:sz="0" w:space="0" w:color="auto"/>
            <w:left w:val="none" w:sz="0" w:space="0" w:color="auto"/>
            <w:bottom w:val="none" w:sz="0" w:space="0" w:color="auto"/>
            <w:right w:val="none" w:sz="0" w:space="0" w:color="auto"/>
          </w:divBdr>
        </w:div>
        <w:div w:id="303584567">
          <w:marLeft w:val="480"/>
          <w:marRight w:val="0"/>
          <w:marTop w:val="0"/>
          <w:marBottom w:val="0"/>
          <w:divBdr>
            <w:top w:val="none" w:sz="0" w:space="0" w:color="auto"/>
            <w:left w:val="none" w:sz="0" w:space="0" w:color="auto"/>
            <w:bottom w:val="none" w:sz="0" w:space="0" w:color="auto"/>
            <w:right w:val="none" w:sz="0" w:space="0" w:color="auto"/>
          </w:divBdr>
        </w:div>
        <w:div w:id="1083260122">
          <w:marLeft w:val="480"/>
          <w:marRight w:val="0"/>
          <w:marTop w:val="0"/>
          <w:marBottom w:val="0"/>
          <w:divBdr>
            <w:top w:val="none" w:sz="0" w:space="0" w:color="auto"/>
            <w:left w:val="none" w:sz="0" w:space="0" w:color="auto"/>
            <w:bottom w:val="none" w:sz="0" w:space="0" w:color="auto"/>
            <w:right w:val="none" w:sz="0" w:space="0" w:color="auto"/>
          </w:divBdr>
        </w:div>
        <w:div w:id="2139762613">
          <w:marLeft w:val="480"/>
          <w:marRight w:val="0"/>
          <w:marTop w:val="0"/>
          <w:marBottom w:val="0"/>
          <w:divBdr>
            <w:top w:val="none" w:sz="0" w:space="0" w:color="auto"/>
            <w:left w:val="none" w:sz="0" w:space="0" w:color="auto"/>
            <w:bottom w:val="none" w:sz="0" w:space="0" w:color="auto"/>
            <w:right w:val="none" w:sz="0" w:space="0" w:color="auto"/>
          </w:divBdr>
        </w:div>
        <w:div w:id="1541163594">
          <w:marLeft w:val="480"/>
          <w:marRight w:val="0"/>
          <w:marTop w:val="0"/>
          <w:marBottom w:val="0"/>
          <w:divBdr>
            <w:top w:val="none" w:sz="0" w:space="0" w:color="auto"/>
            <w:left w:val="none" w:sz="0" w:space="0" w:color="auto"/>
            <w:bottom w:val="none" w:sz="0" w:space="0" w:color="auto"/>
            <w:right w:val="none" w:sz="0" w:space="0" w:color="auto"/>
          </w:divBdr>
        </w:div>
        <w:div w:id="442456792">
          <w:marLeft w:val="480"/>
          <w:marRight w:val="0"/>
          <w:marTop w:val="0"/>
          <w:marBottom w:val="0"/>
          <w:divBdr>
            <w:top w:val="none" w:sz="0" w:space="0" w:color="auto"/>
            <w:left w:val="none" w:sz="0" w:space="0" w:color="auto"/>
            <w:bottom w:val="none" w:sz="0" w:space="0" w:color="auto"/>
            <w:right w:val="none" w:sz="0" w:space="0" w:color="auto"/>
          </w:divBdr>
        </w:div>
        <w:div w:id="1145270095">
          <w:marLeft w:val="480"/>
          <w:marRight w:val="0"/>
          <w:marTop w:val="0"/>
          <w:marBottom w:val="0"/>
          <w:divBdr>
            <w:top w:val="none" w:sz="0" w:space="0" w:color="auto"/>
            <w:left w:val="none" w:sz="0" w:space="0" w:color="auto"/>
            <w:bottom w:val="none" w:sz="0" w:space="0" w:color="auto"/>
            <w:right w:val="none" w:sz="0" w:space="0" w:color="auto"/>
          </w:divBdr>
        </w:div>
        <w:div w:id="1264343151">
          <w:marLeft w:val="480"/>
          <w:marRight w:val="0"/>
          <w:marTop w:val="0"/>
          <w:marBottom w:val="0"/>
          <w:divBdr>
            <w:top w:val="none" w:sz="0" w:space="0" w:color="auto"/>
            <w:left w:val="none" w:sz="0" w:space="0" w:color="auto"/>
            <w:bottom w:val="none" w:sz="0" w:space="0" w:color="auto"/>
            <w:right w:val="none" w:sz="0" w:space="0" w:color="auto"/>
          </w:divBdr>
        </w:div>
        <w:div w:id="1279215159">
          <w:marLeft w:val="480"/>
          <w:marRight w:val="0"/>
          <w:marTop w:val="0"/>
          <w:marBottom w:val="0"/>
          <w:divBdr>
            <w:top w:val="none" w:sz="0" w:space="0" w:color="auto"/>
            <w:left w:val="none" w:sz="0" w:space="0" w:color="auto"/>
            <w:bottom w:val="none" w:sz="0" w:space="0" w:color="auto"/>
            <w:right w:val="none" w:sz="0" w:space="0" w:color="auto"/>
          </w:divBdr>
        </w:div>
        <w:div w:id="1463956637">
          <w:marLeft w:val="480"/>
          <w:marRight w:val="0"/>
          <w:marTop w:val="0"/>
          <w:marBottom w:val="0"/>
          <w:divBdr>
            <w:top w:val="none" w:sz="0" w:space="0" w:color="auto"/>
            <w:left w:val="none" w:sz="0" w:space="0" w:color="auto"/>
            <w:bottom w:val="none" w:sz="0" w:space="0" w:color="auto"/>
            <w:right w:val="none" w:sz="0" w:space="0" w:color="auto"/>
          </w:divBdr>
        </w:div>
        <w:div w:id="267589331">
          <w:marLeft w:val="480"/>
          <w:marRight w:val="0"/>
          <w:marTop w:val="0"/>
          <w:marBottom w:val="0"/>
          <w:divBdr>
            <w:top w:val="none" w:sz="0" w:space="0" w:color="auto"/>
            <w:left w:val="none" w:sz="0" w:space="0" w:color="auto"/>
            <w:bottom w:val="none" w:sz="0" w:space="0" w:color="auto"/>
            <w:right w:val="none" w:sz="0" w:space="0" w:color="auto"/>
          </w:divBdr>
        </w:div>
        <w:div w:id="598374566">
          <w:marLeft w:val="480"/>
          <w:marRight w:val="0"/>
          <w:marTop w:val="0"/>
          <w:marBottom w:val="0"/>
          <w:divBdr>
            <w:top w:val="none" w:sz="0" w:space="0" w:color="auto"/>
            <w:left w:val="none" w:sz="0" w:space="0" w:color="auto"/>
            <w:bottom w:val="none" w:sz="0" w:space="0" w:color="auto"/>
            <w:right w:val="none" w:sz="0" w:space="0" w:color="auto"/>
          </w:divBdr>
        </w:div>
        <w:div w:id="373895452">
          <w:marLeft w:val="480"/>
          <w:marRight w:val="0"/>
          <w:marTop w:val="0"/>
          <w:marBottom w:val="0"/>
          <w:divBdr>
            <w:top w:val="none" w:sz="0" w:space="0" w:color="auto"/>
            <w:left w:val="none" w:sz="0" w:space="0" w:color="auto"/>
            <w:bottom w:val="none" w:sz="0" w:space="0" w:color="auto"/>
            <w:right w:val="none" w:sz="0" w:space="0" w:color="auto"/>
          </w:divBdr>
        </w:div>
        <w:div w:id="576671038">
          <w:marLeft w:val="480"/>
          <w:marRight w:val="0"/>
          <w:marTop w:val="0"/>
          <w:marBottom w:val="0"/>
          <w:divBdr>
            <w:top w:val="none" w:sz="0" w:space="0" w:color="auto"/>
            <w:left w:val="none" w:sz="0" w:space="0" w:color="auto"/>
            <w:bottom w:val="none" w:sz="0" w:space="0" w:color="auto"/>
            <w:right w:val="none" w:sz="0" w:space="0" w:color="auto"/>
          </w:divBdr>
        </w:div>
        <w:div w:id="1951080960">
          <w:marLeft w:val="480"/>
          <w:marRight w:val="0"/>
          <w:marTop w:val="0"/>
          <w:marBottom w:val="0"/>
          <w:divBdr>
            <w:top w:val="none" w:sz="0" w:space="0" w:color="auto"/>
            <w:left w:val="none" w:sz="0" w:space="0" w:color="auto"/>
            <w:bottom w:val="none" w:sz="0" w:space="0" w:color="auto"/>
            <w:right w:val="none" w:sz="0" w:space="0" w:color="auto"/>
          </w:divBdr>
        </w:div>
        <w:div w:id="1807773384">
          <w:marLeft w:val="480"/>
          <w:marRight w:val="0"/>
          <w:marTop w:val="0"/>
          <w:marBottom w:val="0"/>
          <w:divBdr>
            <w:top w:val="none" w:sz="0" w:space="0" w:color="auto"/>
            <w:left w:val="none" w:sz="0" w:space="0" w:color="auto"/>
            <w:bottom w:val="none" w:sz="0" w:space="0" w:color="auto"/>
            <w:right w:val="none" w:sz="0" w:space="0" w:color="auto"/>
          </w:divBdr>
        </w:div>
        <w:div w:id="223372663">
          <w:marLeft w:val="480"/>
          <w:marRight w:val="0"/>
          <w:marTop w:val="0"/>
          <w:marBottom w:val="0"/>
          <w:divBdr>
            <w:top w:val="none" w:sz="0" w:space="0" w:color="auto"/>
            <w:left w:val="none" w:sz="0" w:space="0" w:color="auto"/>
            <w:bottom w:val="none" w:sz="0" w:space="0" w:color="auto"/>
            <w:right w:val="none" w:sz="0" w:space="0" w:color="auto"/>
          </w:divBdr>
        </w:div>
        <w:div w:id="625163438">
          <w:marLeft w:val="480"/>
          <w:marRight w:val="0"/>
          <w:marTop w:val="0"/>
          <w:marBottom w:val="0"/>
          <w:divBdr>
            <w:top w:val="none" w:sz="0" w:space="0" w:color="auto"/>
            <w:left w:val="none" w:sz="0" w:space="0" w:color="auto"/>
            <w:bottom w:val="none" w:sz="0" w:space="0" w:color="auto"/>
            <w:right w:val="none" w:sz="0" w:space="0" w:color="auto"/>
          </w:divBdr>
        </w:div>
      </w:divsChild>
    </w:div>
    <w:div w:id="1874920390">
      <w:bodyDiv w:val="1"/>
      <w:marLeft w:val="0"/>
      <w:marRight w:val="0"/>
      <w:marTop w:val="0"/>
      <w:marBottom w:val="0"/>
      <w:divBdr>
        <w:top w:val="none" w:sz="0" w:space="0" w:color="auto"/>
        <w:left w:val="none" w:sz="0" w:space="0" w:color="auto"/>
        <w:bottom w:val="none" w:sz="0" w:space="0" w:color="auto"/>
        <w:right w:val="none" w:sz="0" w:space="0" w:color="auto"/>
      </w:divBdr>
    </w:div>
    <w:div w:id="1878662654">
      <w:bodyDiv w:val="1"/>
      <w:marLeft w:val="0"/>
      <w:marRight w:val="0"/>
      <w:marTop w:val="0"/>
      <w:marBottom w:val="0"/>
      <w:divBdr>
        <w:top w:val="none" w:sz="0" w:space="0" w:color="auto"/>
        <w:left w:val="none" w:sz="0" w:space="0" w:color="auto"/>
        <w:bottom w:val="none" w:sz="0" w:space="0" w:color="auto"/>
        <w:right w:val="none" w:sz="0" w:space="0" w:color="auto"/>
      </w:divBdr>
    </w:div>
    <w:div w:id="1879318090">
      <w:bodyDiv w:val="1"/>
      <w:marLeft w:val="0"/>
      <w:marRight w:val="0"/>
      <w:marTop w:val="0"/>
      <w:marBottom w:val="0"/>
      <w:divBdr>
        <w:top w:val="none" w:sz="0" w:space="0" w:color="auto"/>
        <w:left w:val="none" w:sz="0" w:space="0" w:color="auto"/>
        <w:bottom w:val="none" w:sz="0" w:space="0" w:color="auto"/>
        <w:right w:val="none" w:sz="0" w:space="0" w:color="auto"/>
      </w:divBdr>
    </w:div>
    <w:div w:id="1880823953">
      <w:bodyDiv w:val="1"/>
      <w:marLeft w:val="0"/>
      <w:marRight w:val="0"/>
      <w:marTop w:val="0"/>
      <w:marBottom w:val="0"/>
      <w:divBdr>
        <w:top w:val="none" w:sz="0" w:space="0" w:color="auto"/>
        <w:left w:val="none" w:sz="0" w:space="0" w:color="auto"/>
        <w:bottom w:val="none" w:sz="0" w:space="0" w:color="auto"/>
        <w:right w:val="none" w:sz="0" w:space="0" w:color="auto"/>
      </w:divBdr>
    </w:div>
    <w:div w:id="1882547339">
      <w:bodyDiv w:val="1"/>
      <w:marLeft w:val="0"/>
      <w:marRight w:val="0"/>
      <w:marTop w:val="0"/>
      <w:marBottom w:val="0"/>
      <w:divBdr>
        <w:top w:val="none" w:sz="0" w:space="0" w:color="auto"/>
        <w:left w:val="none" w:sz="0" w:space="0" w:color="auto"/>
        <w:bottom w:val="none" w:sz="0" w:space="0" w:color="auto"/>
        <w:right w:val="none" w:sz="0" w:space="0" w:color="auto"/>
      </w:divBdr>
    </w:div>
    <w:div w:id="1886527791">
      <w:bodyDiv w:val="1"/>
      <w:marLeft w:val="0"/>
      <w:marRight w:val="0"/>
      <w:marTop w:val="0"/>
      <w:marBottom w:val="0"/>
      <w:divBdr>
        <w:top w:val="none" w:sz="0" w:space="0" w:color="auto"/>
        <w:left w:val="none" w:sz="0" w:space="0" w:color="auto"/>
        <w:bottom w:val="none" w:sz="0" w:space="0" w:color="auto"/>
        <w:right w:val="none" w:sz="0" w:space="0" w:color="auto"/>
      </w:divBdr>
    </w:div>
    <w:div w:id="1889561687">
      <w:bodyDiv w:val="1"/>
      <w:marLeft w:val="0"/>
      <w:marRight w:val="0"/>
      <w:marTop w:val="0"/>
      <w:marBottom w:val="0"/>
      <w:divBdr>
        <w:top w:val="none" w:sz="0" w:space="0" w:color="auto"/>
        <w:left w:val="none" w:sz="0" w:space="0" w:color="auto"/>
        <w:bottom w:val="none" w:sz="0" w:space="0" w:color="auto"/>
        <w:right w:val="none" w:sz="0" w:space="0" w:color="auto"/>
      </w:divBdr>
    </w:div>
    <w:div w:id="1891913730">
      <w:bodyDiv w:val="1"/>
      <w:marLeft w:val="0"/>
      <w:marRight w:val="0"/>
      <w:marTop w:val="0"/>
      <w:marBottom w:val="0"/>
      <w:divBdr>
        <w:top w:val="none" w:sz="0" w:space="0" w:color="auto"/>
        <w:left w:val="none" w:sz="0" w:space="0" w:color="auto"/>
        <w:bottom w:val="none" w:sz="0" w:space="0" w:color="auto"/>
        <w:right w:val="none" w:sz="0" w:space="0" w:color="auto"/>
      </w:divBdr>
    </w:div>
    <w:div w:id="1892106681">
      <w:bodyDiv w:val="1"/>
      <w:marLeft w:val="0"/>
      <w:marRight w:val="0"/>
      <w:marTop w:val="0"/>
      <w:marBottom w:val="0"/>
      <w:divBdr>
        <w:top w:val="none" w:sz="0" w:space="0" w:color="auto"/>
        <w:left w:val="none" w:sz="0" w:space="0" w:color="auto"/>
        <w:bottom w:val="none" w:sz="0" w:space="0" w:color="auto"/>
        <w:right w:val="none" w:sz="0" w:space="0" w:color="auto"/>
      </w:divBdr>
    </w:div>
    <w:div w:id="1893880800">
      <w:bodyDiv w:val="1"/>
      <w:marLeft w:val="0"/>
      <w:marRight w:val="0"/>
      <w:marTop w:val="0"/>
      <w:marBottom w:val="0"/>
      <w:divBdr>
        <w:top w:val="none" w:sz="0" w:space="0" w:color="auto"/>
        <w:left w:val="none" w:sz="0" w:space="0" w:color="auto"/>
        <w:bottom w:val="none" w:sz="0" w:space="0" w:color="auto"/>
        <w:right w:val="none" w:sz="0" w:space="0" w:color="auto"/>
      </w:divBdr>
    </w:div>
    <w:div w:id="1895046802">
      <w:bodyDiv w:val="1"/>
      <w:marLeft w:val="0"/>
      <w:marRight w:val="0"/>
      <w:marTop w:val="0"/>
      <w:marBottom w:val="0"/>
      <w:divBdr>
        <w:top w:val="none" w:sz="0" w:space="0" w:color="auto"/>
        <w:left w:val="none" w:sz="0" w:space="0" w:color="auto"/>
        <w:bottom w:val="none" w:sz="0" w:space="0" w:color="auto"/>
        <w:right w:val="none" w:sz="0" w:space="0" w:color="auto"/>
      </w:divBdr>
    </w:div>
    <w:div w:id="1895505271">
      <w:bodyDiv w:val="1"/>
      <w:marLeft w:val="0"/>
      <w:marRight w:val="0"/>
      <w:marTop w:val="0"/>
      <w:marBottom w:val="0"/>
      <w:divBdr>
        <w:top w:val="none" w:sz="0" w:space="0" w:color="auto"/>
        <w:left w:val="none" w:sz="0" w:space="0" w:color="auto"/>
        <w:bottom w:val="none" w:sz="0" w:space="0" w:color="auto"/>
        <w:right w:val="none" w:sz="0" w:space="0" w:color="auto"/>
      </w:divBdr>
    </w:div>
    <w:div w:id="1898852657">
      <w:bodyDiv w:val="1"/>
      <w:marLeft w:val="0"/>
      <w:marRight w:val="0"/>
      <w:marTop w:val="0"/>
      <w:marBottom w:val="0"/>
      <w:divBdr>
        <w:top w:val="none" w:sz="0" w:space="0" w:color="auto"/>
        <w:left w:val="none" w:sz="0" w:space="0" w:color="auto"/>
        <w:bottom w:val="none" w:sz="0" w:space="0" w:color="auto"/>
        <w:right w:val="none" w:sz="0" w:space="0" w:color="auto"/>
      </w:divBdr>
    </w:div>
    <w:div w:id="1900095303">
      <w:bodyDiv w:val="1"/>
      <w:marLeft w:val="0"/>
      <w:marRight w:val="0"/>
      <w:marTop w:val="0"/>
      <w:marBottom w:val="0"/>
      <w:divBdr>
        <w:top w:val="none" w:sz="0" w:space="0" w:color="auto"/>
        <w:left w:val="none" w:sz="0" w:space="0" w:color="auto"/>
        <w:bottom w:val="none" w:sz="0" w:space="0" w:color="auto"/>
        <w:right w:val="none" w:sz="0" w:space="0" w:color="auto"/>
      </w:divBdr>
    </w:div>
    <w:div w:id="1901790709">
      <w:bodyDiv w:val="1"/>
      <w:marLeft w:val="0"/>
      <w:marRight w:val="0"/>
      <w:marTop w:val="0"/>
      <w:marBottom w:val="0"/>
      <w:divBdr>
        <w:top w:val="none" w:sz="0" w:space="0" w:color="auto"/>
        <w:left w:val="none" w:sz="0" w:space="0" w:color="auto"/>
        <w:bottom w:val="none" w:sz="0" w:space="0" w:color="auto"/>
        <w:right w:val="none" w:sz="0" w:space="0" w:color="auto"/>
      </w:divBdr>
    </w:div>
    <w:div w:id="1902792916">
      <w:bodyDiv w:val="1"/>
      <w:marLeft w:val="0"/>
      <w:marRight w:val="0"/>
      <w:marTop w:val="0"/>
      <w:marBottom w:val="0"/>
      <w:divBdr>
        <w:top w:val="none" w:sz="0" w:space="0" w:color="auto"/>
        <w:left w:val="none" w:sz="0" w:space="0" w:color="auto"/>
        <w:bottom w:val="none" w:sz="0" w:space="0" w:color="auto"/>
        <w:right w:val="none" w:sz="0" w:space="0" w:color="auto"/>
      </w:divBdr>
    </w:div>
    <w:div w:id="1903325460">
      <w:bodyDiv w:val="1"/>
      <w:marLeft w:val="0"/>
      <w:marRight w:val="0"/>
      <w:marTop w:val="0"/>
      <w:marBottom w:val="0"/>
      <w:divBdr>
        <w:top w:val="none" w:sz="0" w:space="0" w:color="auto"/>
        <w:left w:val="none" w:sz="0" w:space="0" w:color="auto"/>
        <w:bottom w:val="none" w:sz="0" w:space="0" w:color="auto"/>
        <w:right w:val="none" w:sz="0" w:space="0" w:color="auto"/>
      </w:divBdr>
    </w:div>
    <w:div w:id="1903834983">
      <w:bodyDiv w:val="1"/>
      <w:marLeft w:val="0"/>
      <w:marRight w:val="0"/>
      <w:marTop w:val="0"/>
      <w:marBottom w:val="0"/>
      <w:divBdr>
        <w:top w:val="none" w:sz="0" w:space="0" w:color="auto"/>
        <w:left w:val="none" w:sz="0" w:space="0" w:color="auto"/>
        <w:bottom w:val="none" w:sz="0" w:space="0" w:color="auto"/>
        <w:right w:val="none" w:sz="0" w:space="0" w:color="auto"/>
      </w:divBdr>
    </w:div>
    <w:div w:id="1903904515">
      <w:bodyDiv w:val="1"/>
      <w:marLeft w:val="0"/>
      <w:marRight w:val="0"/>
      <w:marTop w:val="0"/>
      <w:marBottom w:val="0"/>
      <w:divBdr>
        <w:top w:val="none" w:sz="0" w:space="0" w:color="auto"/>
        <w:left w:val="none" w:sz="0" w:space="0" w:color="auto"/>
        <w:bottom w:val="none" w:sz="0" w:space="0" w:color="auto"/>
        <w:right w:val="none" w:sz="0" w:space="0" w:color="auto"/>
      </w:divBdr>
    </w:div>
    <w:div w:id="1905532280">
      <w:bodyDiv w:val="1"/>
      <w:marLeft w:val="0"/>
      <w:marRight w:val="0"/>
      <w:marTop w:val="0"/>
      <w:marBottom w:val="0"/>
      <w:divBdr>
        <w:top w:val="none" w:sz="0" w:space="0" w:color="auto"/>
        <w:left w:val="none" w:sz="0" w:space="0" w:color="auto"/>
        <w:bottom w:val="none" w:sz="0" w:space="0" w:color="auto"/>
        <w:right w:val="none" w:sz="0" w:space="0" w:color="auto"/>
      </w:divBdr>
    </w:div>
    <w:div w:id="1909146273">
      <w:bodyDiv w:val="1"/>
      <w:marLeft w:val="0"/>
      <w:marRight w:val="0"/>
      <w:marTop w:val="0"/>
      <w:marBottom w:val="0"/>
      <w:divBdr>
        <w:top w:val="none" w:sz="0" w:space="0" w:color="auto"/>
        <w:left w:val="none" w:sz="0" w:space="0" w:color="auto"/>
        <w:bottom w:val="none" w:sz="0" w:space="0" w:color="auto"/>
        <w:right w:val="none" w:sz="0" w:space="0" w:color="auto"/>
      </w:divBdr>
    </w:div>
    <w:div w:id="1910338103">
      <w:bodyDiv w:val="1"/>
      <w:marLeft w:val="0"/>
      <w:marRight w:val="0"/>
      <w:marTop w:val="0"/>
      <w:marBottom w:val="0"/>
      <w:divBdr>
        <w:top w:val="none" w:sz="0" w:space="0" w:color="auto"/>
        <w:left w:val="none" w:sz="0" w:space="0" w:color="auto"/>
        <w:bottom w:val="none" w:sz="0" w:space="0" w:color="auto"/>
        <w:right w:val="none" w:sz="0" w:space="0" w:color="auto"/>
      </w:divBdr>
    </w:div>
    <w:div w:id="1911690493">
      <w:bodyDiv w:val="1"/>
      <w:marLeft w:val="0"/>
      <w:marRight w:val="0"/>
      <w:marTop w:val="0"/>
      <w:marBottom w:val="0"/>
      <w:divBdr>
        <w:top w:val="none" w:sz="0" w:space="0" w:color="auto"/>
        <w:left w:val="none" w:sz="0" w:space="0" w:color="auto"/>
        <w:bottom w:val="none" w:sz="0" w:space="0" w:color="auto"/>
        <w:right w:val="none" w:sz="0" w:space="0" w:color="auto"/>
      </w:divBdr>
    </w:div>
    <w:div w:id="1914849807">
      <w:bodyDiv w:val="1"/>
      <w:marLeft w:val="0"/>
      <w:marRight w:val="0"/>
      <w:marTop w:val="0"/>
      <w:marBottom w:val="0"/>
      <w:divBdr>
        <w:top w:val="none" w:sz="0" w:space="0" w:color="auto"/>
        <w:left w:val="none" w:sz="0" w:space="0" w:color="auto"/>
        <w:bottom w:val="none" w:sz="0" w:space="0" w:color="auto"/>
        <w:right w:val="none" w:sz="0" w:space="0" w:color="auto"/>
      </w:divBdr>
    </w:div>
    <w:div w:id="1915165550">
      <w:bodyDiv w:val="1"/>
      <w:marLeft w:val="0"/>
      <w:marRight w:val="0"/>
      <w:marTop w:val="0"/>
      <w:marBottom w:val="0"/>
      <w:divBdr>
        <w:top w:val="none" w:sz="0" w:space="0" w:color="auto"/>
        <w:left w:val="none" w:sz="0" w:space="0" w:color="auto"/>
        <w:bottom w:val="none" w:sz="0" w:space="0" w:color="auto"/>
        <w:right w:val="none" w:sz="0" w:space="0" w:color="auto"/>
      </w:divBdr>
    </w:div>
    <w:div w:id="1916476102">
      <w:bodyDiv w:val="1"/>
      <w:marLeft w:val="0"/>
      <w:marRight w:val="0"/>
      <w:marTop w:val="0"/>
      <w:marBottom w:val="0"/>
      <w:divBdr>
        <w:top w:val="none" w:sz="0" w:space="0" w:color="auto"/>
        <w:left w:val="none" w:sz="0" w:space="0" w:color="auto"/>
        <w:bottom w:val="none" w:sz="0" w:space="0" w:color="auto"/>
        <w:right w:val="none" w:sz="0" w:space="0" w:color="auto"/>
      </w:divBdr>
    </w:div>
    <w:div w:id="1916742502">
      <w:bodyDiv w:val="1"/>
      <w:marLeft w:val="0"/>
      <w:marRight w:val="0"/>
      <w:marTop w:val="0"/>
      <w:marBottom w:val="0"/>
      <w:divBdr>
        <w:top w:val="none" w:sz="0" w:space="0" w:color="auto"/>
        <w:left w:val="none" w:sz="0" w:space="0" w:color="auto"/>
        <w:bottom w:val="none" w:sz="0" w:space="0" w:color="auto"/>
        <w:right w:val="none" w:sz="0" w:space="0" w:color="auto"/>
      </w:divBdr>
    </w:div>
    <w:div w:id="1917157354">
      <w:bodyDiv w:val="1"/>
      <w:marLeft w:val="0"/>
      <w:marRight w:val="0"/>
      <w:marTop w:val="0"/>
      <w:marBottom w:val="0"/>
      <w:divBdr>
        <w:top w:val="none" w:sz="0" w:space="0" w:color="auto"/>
        <w:left w:val="none" w:sz="0" w:space="0" w:color="auto"/>
        <w:bottom w:val="none" w:sz="0" w:space="0" w:color="auto"/>
        <w:right w:val="none" w:sz="0" w:space="0" w:color="auto"/>
      </w:divBdr>
    </w:div>
    <w:div w:id="1917400811">
      <w:bodyDiv w:val="1"/>
      <w:marLeft w:val="0"/>
      <w:marRight w:val="0"/>
      <w:marTop w:val="0"/>
      <w:marBottom w:val="0"/>
      <w:divBdr>
        <w:top w:val="none" w:sz="0" w:space="0" w:color="auto"/>
        <w:left w:val="none" w:sz="0" w:space="0" w:color="auto"/>
        <w:bottom w:val="none" w:sz="0" w:space="0" w:color="auto"/>
        <w:right w:val="none" w:sz="0" w:space="0" w:color="auto"/>
      </w:divBdr>
    </w:div>
    <w:div w:id="1919049536">
      <w:bodyDiv w:val="1"/>
      <w:marLeft w:val="0"/>
      <w:marRight w:val="0"/>
      <w:marTop w:val="0"/>
      <w:marBottom w:val="0"/>
      <w:divBdr>
        <w:top w:val="none" w:sz="0" w:space="0" w:color="auto"/>
        <w:left w:val="none" w:sz="0" w:space="0" w:color="auto"/>
        <w:bottom w:val="none" w:sz="0" w:space="0" w:color="auto"/>
        <w:right w:val="none" w:sz="0" w:space="0" w:color="auto"/>
      </w:divBdr>
    </w:div>
    <w:div w:id="1920483745">
      <w:bodyDiv w:val="1"/>
      <w:marLeft w:val="0"/>
      <w:marRight w:val="0"/>
      <w:marTop w:val="0"/>
      <w:marBottom w:val="0"/>
      <w:divBdr>
        <w:top w:val="none" w:sz="0" w:space="0" w:color="auto"/>
        <w:left w:val="none" w:sz="0" w:space="0" w:color="auto"/>
        <w:bottom w:val="none" w:sz="0" w:space="0" w:color="auto"/>
        <w:right w:val="none" w:sz="0" w:space="0" w:color="auto"/>
      </w:divBdr>
    </w:div>
    <w:div w:id="1921060297">
      <w:bodyDiv w:val="1"/>
      <w:marLeft w:val="0"/>
      <w:marRight w:val="0"/>
      <w:marTop w:val="0"/>
      <w:marBottom w:val="0"/>
      <w:divBdr>
        <w:top w:val="none" w:sz="0" w:space="0" w:color="auto"/>
        <w:left w:val="none" w:sz="0" w:space="0" w:color="auto"/>
        <w:bottom w:val="none" w:sz="0" w:space="0" w:color="auto"/>
        <w:right w:val="none" w:sz="0" w:space="0" w:color="auto"/>
      </w:divBdr>
    </w:div>
    <w:div w:id="1921912952">
      <w:bodyDiv w:val="1"/>
      <w:marLeft w:val="0"/>
      <w:marRight w:val="0"/>
      <w:marTop w:val="0"/>
      <w:marBottom w:val="0"/>
      <w:divBdr>
        <w:top w:val="none" w:sz="0" w:space="0" w:color="auto"/>
        <w:left w:val="none" w:sz="0" w:space="0" w:color="auto"/>
        <w:bottom w:val="none" w:sz="0" w:space="0" w:color="auto"/>
        <w:right w:val="none" w:sz="0" w:space="0" w:color="auto"/>
      </w:divBdr>
    </w:div>
    <w:div w:id="1925070922">
      <w:bodyDiv w:val="1"/>
      <w:marLeft w:val="0"/>
      <w:marRight w:val="0"/>
      <w:marTop w:val="0"/>
      <w:marBottom w:val="0"/>
      <w:divBdr>
        <w:top w:val="none" w:sz="0" w:space="0" w:color="auto"/>
        <w:left w:val="none" w:sz="0" w:space="0" w:color="auto"/>
        <w:bottom w:val="none" w:sz="0" w:space="0" w:color="auto"/>
        <w:right w:val="none" w:sz="0" w:space="0" w:color="auto"/>
      </w:divBdr>
    </w:div>
    <w:div w:id="1927809926">
      <w:bodyDiv w:val="1"/>
      <w:marLeft w:val="0"/>
      <w:marRight w:val="0"/>
      <w:marTop w:val="0"/>
      <w:marBottom w:val="0"/>
      <w:divBdr>
        <w:top w:val="none" w:sz="0" w:space="0" w:color="auto"/>
        <w:left w:val="none" w:sz="0" w:space="0" w:color="auto"/>
        <w:bottom w:val="none" w:sz="0" w:space="0" w:color="auto"/>
        <w:right w:val="none" w:sz="0" w:space="0" w:color="auto"/>
      </w:divBdr>
    </w:div>
    <w:div w:id="1932662839">
      <w:bodyDiv w:val="1"/>
      <w:marLeft w:val="0"/>
      <w:marRight w:val="0"/>
      <w:marTop w:val="0"/>
      <w:marBottom w:val="0"/>
      <w:divBdr>
        <w:top w:val="none" w:sz="0" w:space="0" w:color="auto"/>
        <w:left w:val="none" w:sz="0" w:space="0" w:color="auto"/>
        <w:bottom w:val="none" w:sz="0" w:space="0" w:color="auto"/>
        <w:right w:val="none" w:sz="0" w:space="0" w:color="auto"/>
      </w:divBdr>
    </w:div>
    <w:div w:id="1933586740">
      <w:bodyDiv w:val="1"/>
      <w:marLeft w:val="0"/>
      <w:marRight w:val="0"/>
      <w:marTop w:val="0"/>
      <w:marBottom w:val="0"/>
      <w:divBdr>
        <w:top w:val="none" w:sz="0" w:space="0" w:color="auto"/>
        <w:left w:val="none" w:sz="0" w:space="0" w:color="auto"/>
        <w:bottom w:val="none" w:sz="0" w:space="0" w:color="auto"/>
        <w:right w:val="none" w:sz="0" w:space="0" w:color="auto"/>
      </w:divBdr>
    </w:div>
    <w:div w:id="1934043624">
      <w:bodyDiv w:val="1"/>
      <w:marLeft w:val="0"/>
      <w:marRight w:val="0"/>
      <w:marTop w:val="0"/>
      <w:marBottom w:val="0"/>
      <w:divBdr>
        <w:top w:val="none" w:sz="0" w:space="0" w:color="auto"/>
        <w:left w:val="none" w:sz="0" w:space="0" w:color="auto"/>
        <w:bottom w:val="none" w:sz="0" w:space="0" w:color="auto"/>
        <w:right w:val="none" w:sz="0" w:space="0" w:color="auto"/>
      </w:divBdr>
    </w:div>
    <w:div w:id="1936016193">
      <w:bodyDiv w:val="1"/>
      <w:marLeft w:val="0"/>
      <w:marRight w:val="0"/>
      <w:marTop w:val="0"/>
      <w:marBottom w:val="0"/>
      <w:divBdr>
        <w:top w:val="none" w:sz="0" w:space="0" w:color="auto"/>
        <w:left w:val="none" w:sz="0" w:space="0" w:color="auto"/>
        <w:bottom w:val="none" w:sz="0" w:space="0" w:color="auto"/>
        <w:right w:val="none" w:sz="0" w:space="0" w:color="auto"/>
      </w:divBdr>
    </w:div>
    <w:div w:id="1936359131">
      <w:bodyDiv w:val="1"/>
      <w:marLeft w:val="0"/>
      <w:marRight w:val="0"/>
      <w:marTop w:val="0"/>
      <w:marBottom w:val="0"/>
      <w:divBdr>
        <w:top w:val="none" w:sz="0" w:space="0" w:color="auto"/>
        <w:left w:val="none" w:sz="0" w:space="0" w:color="auto"/>
        <w:bottom w:val="none" w:sz="0" w:space="0" w:color="auto"/>
        <w:right w:val="none" w:sz="0" w:space="0" w:color="auto"/>
      </w:divBdr>
    </w:div>
    <w:div w:id="1937981980">
      <w:bodyDiv w:val="1"/>
      <w:marLeft w:val="0"/>
      <w:marRight w:val="0"/>
      <w:marTop w:val="0"/>
      <w:marBottom w:val="0"/>
      <w:divBdr>
        <w:top w:val="none" w:sz="0" w:space="0" w:color="auto"/>
        <w:left w:val="none" w:sz="0" w:space="0" w:color="auto"/>
        <w:bottom w:val="none" w:sz="0" w:space="0" w:color="auto"/>
        <w:right w:val="none" w:sz="0" w:space="0" w:color="auto"/>
      </w:divBdr>
    </w:div>
    <w:div w:id="1938058777">
      <w:bodyDiv w:val="1"/>
      <w:marLeft w:val="0"/>
      <w:marRight w:val="0"/>
      <w:marTop w:val="0"/>
      <w:marBottom w:val="0"/>
      <w:divBdr>
        <w:top w:val="none" w:sz="0" w:space="0" w:color="auto"/>
        <w:left w:val="none" w:sz="0" w:space="0" w:color="auto"/>
        <w:bottom w:val="none" w:sz="0" w:space="0" w:color="auto"/>
        <w:right w:val="none" w:sz="0" w:space="0" w:color="auto"/>
      </w:divBdr>
    </w:div>
    <w:div w:id="1942565938">
      <w:bodyDiv w:val="1"/>
      <w:marLeft w:val="0"/>
      <w:marRight w:val="0"/>
      <w:marTop w:val="0"/>
      <w:marBottom w:val="0"/>
      <w:divBdr>
        <w:top w:val="none" w:sz="0" w:space="0" w:color="auto"/>
        <w:left w:val="none" w:sz="0" w:space="0" w:color="auto"/>
        <w:bottom w:val="none" w:sz="0" w:space="0" w:color="auto"/>
        <w:right w:val="none" w:sz="0" w:space="0" w:color="auto"/>
      </w:divBdr>
    </w:div>
    <w:div w:id="1945914750">
      <w:bodyDiv w:val="1"/>
      <w:marLeft w:val="0"/>
      <w:marRight w:val="0"/>
      <w:marTop w:val="0"/>
      <w:marBottom w:val="0"/>
      <w:divBdr>
        <w:top w:val="none" w:sz="0" w:space="0" w:color="auto"/>
        <w:left w:val="none" w:sz="0" w:space="0" w:color="auto"/>
        <w:bottom w:val="none" w:sz="0" w:space="0" w:color="auto"/>
        <w:right w:val="none" w:sz="0" w:space="0" w:color="auto"/>
      </w:divBdr>
    </w:div>
    <w:div w:id="1947496030">
      <w:bodyDiv w:val="1"/>
      <w:marLeft w:val="0"/>
      <w:marRight w:val="0"/>
      <w:marTop w:val="0"/>
      <w:marBottom w:val="0"/>
      <w:divBdr>
        <w:top w:val="none" w:sz="0" w:space="0" w:color="auto"/>
        <w:left w:val="none" w:sz="0" w:space="0" w:color="auto"/>
        <w:bottom w:val="none" w:sz="0" w:space="0" w:color="auto"/>
        <w:right w:val="none" w:sz="0" w:space="0" w:color="auto"/>
      </w:divBdr>
    </w:div>
    <w:div w:id="1947882693">
      <w:bodyDiv w:val="1"/>
      <w:marLeft w:val="0"/>
      <w:marRight w:val="0"/>
      <w:marTop w:val="0"/>
      <w:marBottom w:val="0"/>
      <w:divBdr>
        <w:top w:val="none" w:sz="0" w:space="0" w:color="auto"/>
        <w:left w:val="none" w:sz="0" w:space="0" w:color="auto"/>
        <w:bottom w:val="none" w:sz="0" w:space="0" w:color="auto"/>
        <w:right w:val="none" w:sz="0" w:space="0" w:color="auto"/>
      </w:divBdr>
    </w:div>
    <w:div w:id="1948728865">
      <w:bodyDiv w:val="1"/>
      <w:marLeft w:val="0"/>
      <w:marRight w:val="0"/>
      <w:marTop w:val="0"/>
      <w:marBottom w:val="0"/>
      <w:divBdr>
        <w:top w:val="none" w:sz="0" w:space="0" w:color="auto"/>
        <w:left w:val="none" w:sz="0" w:space="0" w:color="auto"/>
        <w:bottom w:val="none" w:sz="0" w:space="0" w:color="auto"/>
        <w:right w:val="none" w:sz="0" w:space="0" w:color="auto"/>
      </w:divBdr>
    </w:div>
    <w:div w:id="1952398387">
      <w:bodyDiv w:val="1"/>
      <w:marLeft w:val="0"/>
      <w:marRight w:val="0"/>
      <w:marTop w:val="0"/>
      <w:marBottom w:val="0"/>
      <w:divBdr>
        <w:top w:val="none" w:sz="0" w:space="0" w:color="auto"/>
        <w:left w:val="none" w:sz="0" w:space="0" w:color="auto"/>
        <w:bottom w:val="none" w:sz="0" w:space="0" w:color="auto"/>
        <w:right w:val="none" w:sz="0" w:space="0" w:color="auto"/>
      </w:divBdr>
    </w:div>
    <w:div w:id="1956327500">
      <w:bodyDiv w:val="1"/>
      <w:marLeft w:val="0"/>
      <w:marRight w:val="0"/>
      <w:marTop w:val="0"/>
      <w:marBottom w:val="0"/>
      <w:divBdr>
        <w:top w:val="none" w:sz="0" w:space="0" w:color="auto"/>
        <w:left w:val="none" w:sz="0" w:space="0" w:color="auto"/>
        <w:bottom w:val="none" w:sz="0" w:space="0" w:color="auto"/>
        <w:right w:val="none" w:sz="0" w:space="0" w:color="auto"/>
      </w:divBdr>
    </w:div>
    <w:div w:id="1956715609">
      <w:bodyDiv w:val="1"/>
      <w:marLeft w:val="0"/>
      <w:marRight w:val="0"/>
      <w:marTop w:val="0"/>
      <w:marBottom w:val="0"/>
      <w:divBdr>
        <w:top w:val="none" w:sz="0" w:space="0" w:color="auto"/>
        <w:left w:val="none" w:sz="0" w:space="0" w:color="auto"/>
        <w:bottom w:val="none" w:sz="0" w:space="0" w:color="auto"/>
        <w:right w:val="none" w:sz="0" w:space="0" w:color="auto"/>
      </w:divBdr>
    </w:div>
    <w:div w:id="1957524372">
      <w:bodyDiv w:val="1"/>
      <w:marLeft w:val="0"/>
      <w:marRight w:val="0"/>
      <w:marTop w:val="0"/>
      <w:marBottom w:val="0"/>
      <w:divBdr>
        <w:top w:val="none" w:sz="0" w:space="0" w:color="auto"/>
        <w:left w:val="none" w:sz="0" w:space="0" w:color="auto"/>
        <w:bottom w:val="none" w:sz="0" w:space="0" w:color="auto"/>
        <w:right w:val="none" w:sz="0" w:space="0" w:color="auto"/>
      </w:divBdr>
    </w:div>
    <w:div w:id="1959873969">
      <w:bodyDiv w:val="1"/>
      <w:marLeft w:val="0"/>
      <w:marRight w:val="0"/>
      <w:marTop w:val="0"/>
      <w:marBottom w:val="0"/>
      <w:divBdr>
        <w:top w:val="none" w:sz="0" w:space="0" w:color="auto"/>
        <w:left w:val="none" w:sz="0" w:space="0" w:color="auto"/>
        <w:bottom w:val="none" w:sz="0" w:space="0" w:color="auto"/>
        <w:right w:val="none" w:sz="0" w:space="0" w:color="auto"/>
      </w:divBdr>
    </w:div>
    <w:div w:id="1960797762">
      <w:bodyDiv w:val="1"/>
      <w:marLeft w:val="0"/>
      <w:marRight w:val="0"/>
      <w:marTop w:val="0"/>
      <w:marBottom w:val="0"/>
      <w:divBdr>
        <w:top w:val="none" w:sz="0" w:space="0" w:color="auto"/>
        <w:left w:val="none" w:sz="0" w:space="0" w:color="auto"/>
        <w:bottom w:val="none" w:sz="0" w:space="0" w:color="auto"/>
        <w:right w:val="none" w:sz="0" w:space="0" w:color="auto"/>
      </w:divBdr>
    </w:div>
    <w:div w:id="1961260064">
      <w:bodyDiv w:val="1"/>
      <w:marLeft w:val="0"/>
      <w:marRight w:val="0"/>
      <w:marTop w:val="0"/>
      <w:marBottom w:val="0"/>
      <w:divBdr>
        <w:top w:val="none" w:sz="0" w:space="0" w:color="auto"/>
        <w:left w:val="none" w:sz="0" w:space="0" w:color="auto"/>
        <w:bottom w:val="none" w:sz="0" w:space="0" w:color="auto"/>
        <w:right w:val="none" w:sz="0" w:space="0" w:color="auto"/>
      </w:divBdr>
      <w:divsChild>
        <w:div w:id="5549000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6732757">
              <w:marLeft w:val="0"/>
              <w:marRight w:val="0"/>
              <w:marTop w:val="0"/>
              <w:marBottom w:val="0"/>
              <w:divBdr>
                <w:top w:val="none" w:sz="0" w:space="0" w:color="auto"/>
                <w:left w:val="none" w:sz="0" w:space="0" w:color="auto"/>
                <w:bottom w:val="none" w:sz="0" w:space="0" w:color="auto"/>
                <w:right w:val="none" w:sz="0" w:space="0" w:color="auto"/>
              </w:divBdr>
              <w:divsChild>
                <w:div w:id="166867604">
                  <w:marLeft w:val="0"/>
                  <w:marRight w:val="0"/>
                  <w:marTop w:val="0"/>
                  <w:marBottom w:val="0"/>
                  <w:divBdr>
                    <w:top w:val="none" w:sz="0" w:space="0" w:color="auto"/>
                    <w:left w:val="none" w:sz="0" w:space="0" w:color="auto"/>
                    <w:bottom w:val="none" w:sz="0" w:space="0" w:color="auto"/>
                    <w:right w:val="none" w:sz="0" w:space="0" w:color="auto"/>
                  </w:divBdr>
                  <w:divsChild>
                    <w:div w:id="14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0331">
      <w:bodyDiv w:val="1"/>
      <w:marLeft w:val="0"/>
      <w:marRight w:val="0"/>
      <w:marTop w:val="0"/>
      <w:marBottom w:val="0"/>
      <w:divBdr>
        <w:top w:val="none" w:sz="0" w:space="0" w:color="auto"/>
        <w:left w:val="none" w:sz="0" w:space="0" w:color="auto"/>
        <w:bottom w:val="none" w:sz="0" w:space="0" w:color="auto"/>
        <w:right w:val="none" w:sz="0" w:space="0" w:color="auto"/>
      </w:divBdr>
    </w:div>
    <w:div w:id="1963342610">
      <w:bodyDiv w:val="1"/>
      <w:marLeft w:val="0"/>
      <w:marRight w:val="0"/>
      <w:marTop w:val="0"/>
      <w:marBottom w:val="0"/>
      <w:divBdr>
        <w:top w:val="none" w:sz="0" w:space="0" w:color="auto"/>
        <w:left w:val="none" w:sz="0" w:space="0" w:color="auto"/>
        <w:bottom w:val="none" w:sz="0" w:space="0" w:color="auto"/>
        <w:right w:val="none" w:sz="0" w:space="0" w:color="auto"/>
      </w:divBdr>
    </w:div>
    <w:div w:id="1963346806">
      <w:bodyDiv w:val="1"/>
      <w:marLeft w:val="0"/>
      <w:marRight w:val="0"/>
      <w:marTop w:val="0"/>
      <w:marBottom w:val="0"/>
      <w:divBdr>
        <w:top w:val="none" w:sz="0" w:space="0" w:color="auto"/>
        <w:left w:val="none" w:sz="0" w:space="0" w:color="auto"/>
        <w:bottom w:val="none" w:sz="0" w:space="0" w:color="auto"/>
        <w:right w:val="none" w:sz="0" w:space="0" w:color="auto"/>
      </w:divBdr>
    </w:div>
    <w:div w:id="1964144279">
      <w:bodyDiv w:val="1"/>
      <w:marLeft w:val="0"/>
      <w:marRight w:val="0"/>
      <w:marTop w:val="0"/>
      <w:marBottom w:val="0"/>
      <w:divBdr>
        <w:top w:val="none" w:sz="0" w:space="0" w:color="auto"/>
        <w:left w:val="none" w:sz="0" w:space="0" w:color="auto"/>
        <w:bottom w:val="none" w:sz="0" w:space="0" w:color="auto"/>
        <w:right w:val="none" w:sz="0" w:space="0" w:color="auto"/>
      </w:divBdr>
    </w:div>
    <w:div w:id="1964378947">
      <w:bodyDiv w:val="1"/>
      <w:marLeft w:val="0"/>
      <w:marRight w:val="0"/>
      <w:marTop w:val="0"/>
      <w:marBottom w:val="0"/>
      <w:divBdr>
        <w:top w:val="none" w:sz="0" w:space="0" w:color="auto"/>
        <w:left w:val="none" w:sz="0" w:space="0" w:color="auto"/>
        <w:bottom w:val="none" w:sz="0" w:space="0" w:color="auto"/>
        <w:right w:val="none" w:sz="0" w:space="0" w:color="auto"/>
      </w:divBdr>
    </w:div>
    <w:div w:id="1964921019">
      <w:bodyDiv w:val="1"/>
      <w:marLeft w:val="0"/>
      <w:marRight w:val="0"/>
      <w:marTop w:val="0"/>
      <w:marBottom w:val="0"/>
      <w:divBdr>
        <w:top w:val="none" w:sz="0" w:space="0" w:color="auto"/>
        <w:left w:val="none" w:sz="0" w:space="0" w:color="auto"/>
        <w:bottom w:val="none" w:sz="0" w:space="0" w:color="auto"/>
        <w:right w:val="none" w:sz="0" w:space="0" w:color="auto"/>
      </w:divBdr>
    </w:div>
    <w:div w:id="1965774173">
      <w:bodyDiv w:val="1"/>
      <w:marLeft w:val="0"/>
      <w:marRight w:val="0"/>
      <w:marTop w:val="0"/>
      <w:marBottom w:val="0"/>
      <w:divBdr>
        <w:top w:val="none" w:sz="0" w:space="0" w:color="auto"/>
        <w:left w:val="none" w:sz="0" w:space="0" w:color="auto"/>
        <w:bottom w:val="none" w:sz="0" w:space="0" w:color="auto"/>
        <w:right w:val="none" w:sz="0" w:space="0" w:color="auto"/>
      </w:divBdr>
    </w:div>
    <w:div w:id="1966349860">
      <w:bodyDiv w:val="1"/>
      <w:marLeft w:val="0"/>
      <w:marRight w:val="0"/>
      <w:marTop w:val="0"/>
      <w:marBottom w:val="0"/>
      <w:divBdr>
        <w:top w:val="none" w:sz="0" w:space="0" w:color="auto"/>
        <w:left w:val="none" w:sz="0" w:space="0" w:color="auto"/>
        <w:bottom w:val="none" w:sz="0" w:space="0" w:color="auto"/>
        <w:right w:val="none" w:sz="0" w:space="0" w:color="auto"/>
      </w:divBdr>
    </w:div>
    <w:div w:id="1966695458">
      <w:bodyDiv w:val="1"/>
      <w:marLeft w:val="0"/>
      <w:marRight w:val="0"/>
      <w:marTop w:val="0"/>
      <w:marBottom w:val="0"/>
      <w:divBdr>
        <w:top w:val="none" w:sz="0" w:space="0" w:color="auto"/>
        <w:left w:val="none" w:sz="0" w:space="0" w:color="auto"/>
        <w:bottom w:val="none" w:sz="0" w:space="0" w:color="auto"/>
        <w:right w:val="none" w:sz="0" w:space="0" w:color="auto"/>
      </w:divBdr>
    </w:div>
    <w:div w:id="1969122492">
      <w:bodyDiv w:val="1"/>
      <w:marLeft w:val="0"/>
      <w:marRight w:val="0"/>
      <w:marTop w:val="0"/>
      <w:marBottom w:val="0"/>
      <w:divBdr>
        <w:top w:val="none" w:sz="0" w:space="0" w:color="auto"/>
        <w:left w:val="none" w:sz="0" w:space="0" w:color="auto"/>
        <w:bottom w:val="none" w:sz="0" w:space="0" w:color="auto"/>
        <w:right w:val="none" w:sz="0" w:space="0" w:color="auto"/>
      </w:divBdr>
    </w:div>
    <w:div w:id="1969389497">
      <w:bodyDiv w:val="1"/>
      <w:marLeft w:val="0"/>
      <w:marRight w:val="0"/>
      <w:marTop w:val="0"/>
      <w:marBottom w:val="0"/>
      <w:divBdr>
        <w:top w:val="none" w:sz="0" w:space="0" w:color="auto"/>
        <w:left w:val="none" w:sz="0" w:space="0" w:color="auto"/>
        <w:bottom w:val="none" w:sz="0" w:space="0" w:color="auto"/>
        <w:right w:val="none" w:sz="0" w:space="0" w:color="auto"/>
      </w:divBdr>
    </w:div>
    <w:div w:id="1970278422">
      <w:bodyDiv w:val="1"/>
      <w:marLeft w:val="0"/>
      <w:marRight w:val="0"/>
      <w:marTop w:val="0"/>
      <w:marBottom w:val="0"/>
      <w:divBdr>
        <w:top w:val="none" w:sz="0" w:space="0" w:color="auto"/>
        <w:left w:val="none" w:sz="0" w:space="0" w:color="auto"/>
        <w:bottom w:val="none" w:sz="0" w:space="0" w:color="auto"/>
        <w:right w:val="none" w:sz="0" w:space="0" w:color="auto"/>
      </w:divBdr>
    </w:div>
    <w:div w:id="1970433896">
      <w:bodyDiv w:val="1"/>
      <w:marLeft w:val="0"/>
      <w:marRight w:val="0"/>
      <w:marTop w:val="0"/>
      <w:marBottom w:val="0"/>
      <w:divBdr>
        <w:top w:val="none" w:sz="0" w:space="0" w:color="auto"/>
        <w:left w:val="none" w:sz="0" w:space="0" w:color="auto"/>
        <w:bottom w:val="none" w:sz="0" w:space="0" w:color="auto"/>
        <w:right w:val="none" w:sz="0" w:space="0" w:color="auto"/>
      </w:divBdr>
    </w:div>
    <w:div w:id="1971548078">
      <w:bodyDiv w:val="1"/>
      <w:marLeft w:val="0"/>
      <w:marRight w:val="0"/>
      <w:marTop w:val="0"/>
      <w:marBottom w:val="0"/>
      <w:divBdr>
        <w:top w:val="none" w:sz="0" w:space="0" w:color="auto"/>
        <w:left w:val="none" w:sz="0" w:space="0" w:color="auto"/>
        <w:bottom w:val="none" w:sz="0" w:space="0" w:color="auto"/>
        <w:right w:val="none" w:sz="0" w:space="0" w:color="auto"/>
      </w:divBdr>
    </w:div>
    <w:div w:id="1972128116">
      <w:bodyDiv w:val="1"/>
      <w:marLeft w:val="0"/>
      <w:marRight w:val="0"/>
      <w:marTop w:val="0"/>
      <w:marBottom w:val="0"/>
      <w:divBdr>
        <w:top w:val="none" w:sz="0" w:space="0" w:color="auto"/>
        <w:left w:val="none" w:sz="0" w:space="0" w:color="auto"/>
        <w:bottom w:val="none" w:sz="0" w:space="0" w:color="auto"/>
        <w:right w:val="none" w:sz="0" w:space="0" w:color="auto"/>
      </w:divBdr>
    </w:div>
    <w:div w:id="1972439584">
      <w:bodyDiv w:val="1"/>
      <w:marLeft w:val="0"/>
      <w:marRight w:val="0"/>
      <w:marTop w:val="0"/>
      <w:marBottom w:val="0"/>
      <w:divBdr>
        <w:top w:val="none" w:sz="0" w:space="0" w:color="auto"/>
        <w:left w:val="none" w:sz="0" w:space="0" w:color="auto"/>
        <w:bottom w:val="none" w:sz="0" w:space="0" w:color="auto"/>
        <w:right w:val="none" w:sz="0" w:space="0" w:color="auto"/>
      </w:divBdr>
    </w:div>
    <w:div w:id="1972586288">
      <w:bodyDiv w:val="1"/>
      <w:marLeft w:val="0"/>
      <w:marRight w:val="0"/>
      <w:marTop w:val="0"/>
      <w:marBottom w:val="0"/>
      <w:divBdr>
        <w:top w:val="none" w:sz="0" w:space="0" w:color="auto"/>
        <w:left w:val="none" w:sz="0" w:space="0" w:color="auto"/>
        <w:bottom w:val="none" w:sz="0" w:space="0" w:color="auto"/>
        <w:right w:val="none" w:sz="0" w:space="0" w:color="auto"/>
      </w:divBdr>
    </w:div>
    <w:div w:id="1975715415">
      <w:bodyDiv w:val="1"/>
      <w:marLeft w:val="0"/>
      <w:marRight w:val="0"/>
      <w:marTop w:val="0"/>
      <w:marBottom w:val="0"/>
      <w:divBdr>
        <w:top w:val="none" w:sz="0" w:space="0" w:color="auto"/>
        <w:left w:val="none" w:sz="0" w:space="0" w:color="auto"/>
        <w:bottom w:val="none" w:sz="0" w:space="0" w:color="auto"/>
        <w:right w:val="none" w:sz="0" w:space="0" w:color="auto"/>
      </w:divBdr>
    </w:div>
    <w:div w:id="1976182403">
      <w:bodyDiv w:val="1"/>
      <w:marLeft w:val="0"/>
      <w:marRight w:val="0"/>
      <w:marTop w:val="0"/>
      <w:marBottom w:val="0"/>
      <w:divBdr>
        <w:top w:val="none" w:sz="0" w:space="0" w:color="auto"/>
        <w:left w:val="none" w:sz="0" w:space="0" w:color="auto"/>
        <w:bottom w:val="none" w:sz="0" w:space="0" w:color="auto"/>
        <w:right w:val="none" w:sz="0" w:space="0" w:color="auto"/>
      </w:divBdr>
    </w:div>
    <w:div w:id="1976905052">
      <w:bodyDiv w:val="1"/>
      <w:marLeft w:val="0"/>
      <w:marRight w:val="0"/>
      <w:marTop w:val="0"/>
      <w:marBottom w:val="0"/>
      <w:divBdr>
        <w:top w:val="none" w:sz="0" w:space="0" w:color="auto"/>
        <w:left w:val="none" w:sz="0" w:space="0" w:color="auto"/>
        <w:bottom w:val="none" w:sz="0" w:space="0" w:color="auto"/>
        <w:right w:val="none" w:sz="0" w:space="0" w:color="auto"/>
      </w:divBdr>
    </w:div>
    <w:div w:id="1979021981">
      <w:bodyDiv w:val="1"/>
      <w:marLeft w:val="0"/>
      <w:marRight w:val="0"/>
      <w:marTop w:val="0"/>
      <w:marBottom w:val="0"/>
      <w:divBdr>
        <w:top w:val="none" w:sz="0" w:space="0" w:color="auto"/>
        <w:left w:val="none" w:sz="0" w:space="0" w:color="auto"/>
        <w:bottom w:val="none" w:sz="0" w:space="0" w:color="auto"/>
        <w:right w:val="none" w:sz="0" w:space="0" w:color="auto"/>
      </w:divBdr>
    </w:div>
    <w:div w:id="1979453439">
      <w:bodyDiv w:val="1"/>
      <w:marLeft w:val="0"/>
      <w:marRight w:val="0"/>
      <w:marTop w:val="0"/>
      <w:marBottom w:val="0"/>
      <w:divBdr>
        <w:top w:val="none" w:sz="0" w:space="0" w:color="auto"/>
        <w:left w:val="none" w:sz="0" w:space="0" w:color="auto"/>
        <w:bottom w:val="none" w:sz="0" w:space="0" w:color="auto"/>
        <w:right w:val="none" w:sz="0" w:space="0" w:color="auto"/>
      </w:divBdr>
    </w:div>
    <w:div w:id="1983383884">
      <w:bodyDiv w:val="1"/>
      <w:marLeft w:val="0"/>
      <w:marRight w:val="0"/>
      <w:marTop w:val="0"/>
      <w:marBottom w:val="0"/>
      <w:divBdr>
        <w:top w:val="none" w:sz="0" w:space="0" w:color="auto"/>
        <w:left w:val="none" w:sz="0" w:space="0" w:color="auto"/>
        <w:bottom w:val="none" w:sz="0" w:space="0" w:color="auto"/>
        <w:right w:val="none" w:sz="0" w:space="0" w:color="auto"/>
      </w:divBdr>
    </w:div>
    <w:div w:id="1983388953">
      <w:bodyDiv w:val="1"/>
      <w:marLeft w:val="0"/>
      <w:marRight w:val="0"/>
      <w:marTop w:val="0"/>
      <w:marBottom w:val="0"/>
      <w:divBdr>
        <w:top w:val="none" w:sz="0" w:space="0" w:color="auto"/>
        <w:left w:val="none" w:sz="0" w:space="0" w:color="auto"/>
        <w:bottom w:val="none" w:sz="0" w:space="0" w:color="auto"/>
        <w:right w:val="none" w:sz="0" w:space="0" w:color="auto"/>
      </w:divBdr>
    </w:div>
    <w:div w:id="1983925278">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6472309">
      <w:bodyDiv w:val="1"/>
      <w:marLeft w:val="0"/>
      <w:marRight w:val="0"/>
      <w:marTop w:val="0"/>
      <w:marBottom w:val="0"/>
      <w:divBdr>
        <w:top w:val="none" w:sz="0" w:space="0" w:color="auto"/>
        <w:left w:val="none" w:sz="0" w:space="0" w:color="auto"/>
        <w:bottom w:val="none" w:sz="0" w:space="0" w:color="auto"/>
        <w:right w:val="none" w:sz="0" w:space="0" w:color="auto"/>
      </w:divBdr>
    </w:div>
    <w:div w:id="1987662334">
      <w:bodyDiv w:val="1"/>
      <w:marLeft w:val="0"/>
      <w:marRight w:val="0"/>
      <w:marTop w:val="0"/>
      <w:marBottom w:val="0"/>
      <w:divBdr>
        <w:top w:val="none" w:sz="0" w:space="0" w:color="auto"/>
        <w:left w:val="none" w:sz="0" w:space="0" w:color="auto"/>
        <w:bottom w:val="none" w:sz="0" w:space="0" w:color="auto"/>
        <w:right w:val="none" w:sz="0" w:space="0" w:color="auto"/>
      </w:divBdr>
    </w:div>
    <w:div w:id="1990816162">
      <w:bodyDiv w:val="1"/>
      <w:marLeft w:val="0"/>
      <w:marRight w:val="0"/>
      <w:marTop w:val="0"/>
      <w:marBottom w:val="0"/>
      <w:divBdr>
        <w:top w:val="none" w:sz="0" w:space="0" w:color="auto"/>
        <w:left w:val="none" w:sz="0" w:space="0" w:color="auto"/>
        <w:bottom w:val="none" w:sz="0" w:space="0" w:color="auto"/>
        <w:right w:val="none" w:sz="0" w:space="0" w:color="auto"/>
      </w:divBdr>
    </w:div>
    <w:div w:id="1992295336">
      <w:bodyDiv w:val="1"/>
      <w:marLeft w:val="0"/>
      <w:marRight w:val="0"/>
      <w:marTop w:val="0"/>
      <w:marBottom w:val="0"/>
      <w:divBdr>
        <w:top w:val="none" w:sz="0" w:space="0" w:color="auto"/>
        <w:left w:val="none" w:sz="0" w:space="0" w:color="auto"/>
        <w:bottom w:val="none" w:sz="0" w:space="0" w:color="auto"/>
        <w:right w:val="none" w:sz="0" w:space="0" w:color="auto"/>
      </w:divBdr>
    </w:div>
    <w:div w:id="1993946245">
      <w:bodyDiv w:val="1"/>
      <w:marLeft w:val="0"/>
      <w:marRight w:val="0"/>
      <w:marTop w:val="0"/>
      <w:marBottom w:val="0"/>
      <w:divBdr>
        <w:top w:val="none" w:sz="0" w:space="0" w:color="auto"/>
        <w:left w:val="none" w:sz="0" w:space="0" w:color="auto"/>
        <w:bottom w:val="none" w:sz="0" w:space="0" w:color="auto"/>
        <w:right w:val="none" w:sz="0" w:space="0" w:color="auto"/>
      </w:divBdr>
      <w:divsChild>
        <w:div w:id="1860311849">
          <w:marLeft w:val="480"/>
          <w:marRight w:val="0"/>
          <w:marTop w:val="0"/>
          <w:marBottom w:val="0"/>
          <w:divBdr>
            <w:top w:val="none" w:sz="0" w:space="0" w:color="auto"/>
            <w:left w:val="none" w:sz="0" w:space="0" w:color="auto"/>
            <w:bottom w:val="none" w:sz="0" w:space="0" w:color="auto"/>
            <w:right w:val="none" w:sz="0" w:space="0" w:color="auto"/>
          </w:divBdr>
        </w:div>
        <w:div w:id="93092107">
          <w:marLeft w:val="480"/>
          <w:marRight w:val="0"/>
          <w:marTop w:val="0"/>
          <w:marBottom w:val="0"/>
          <w:divBdr>
            <w:top w:val="none" w:sz="0" w:space="0" w:color="auto"/>
            <w:left w:val="none" w:sz="0" w:space="0" w:color="auto"/>
            <w:bottom w:val="none" w:sz="0" w:space="0" w:color="auto"/>
            <w:right w:val="none" w:sz="0" w:space="0" w:color="auto"/>
          </w:divBdr>
        </w:div>
        <w:div w:id="1255361278">
          <w:marLeft w:val="480"/>
          <w:marRight w:val="0"/>
          <w:marTop w:val="0"/>
          <w:marBottom w:val="0"/>
          <w:divBdr>
            <w:top w:val="none" w:sz="0" w:space="0" w:color="auto"/>
            <w:left w:val="none" w:sz="0" w:space="0" w:color="auto"/>
            <w:bottom w:val="none" w:sz="0" w:space="0" w:color="auto"/>
            <w:right w:val="none" w:sz="0" w:space="0" w:color="auto"/>
          </w:divBdr>
        </w:div>
        <w:div w:id="8917284">
          <w:marLeft w:val="480"/>
          <w:marRight w:val="0"/>
          <w:marTop w:val="0"/>
          <w:marBottom w:val="0"/>
          <w:divBdr>
            <w:top w:val="none" w:sz="0" w:space="0" w:color="auto"/>
            <w:left w:val="none" w:sz="0" w:space="0" w:color="auto"/>
            <w:bottom w:val="none" w:sz="0" w:space="0" w:color="auto"/>
            <w:right w:val="none" w:sz="0" w:space="0" w:color="auto"/>
          </w:divBdr>
        </w:div>
        <w:div w:id="237136505">
          <w:marLeft w:val="480"/>
          <w:marRight w:val="0"/>
          <w:marTop w:val="0"/>
          <w:marBottom w:val="0"/>
          <w:divBdr>
            <w:top w:val="none" w:sz="0" w:space="0" w:color="auto"/>
            <w:left w:val="none" w:sz="0" w:space="0" w:color="auto"/>
            <w:bottom w:val="none" w:sz="0" w:space="0" w:color="auto"/>
            <w:right w:val="none" w:sz="0" w:space="0" w:color="auto"/>
          </w:divBdr>
        </w:div>
        <w:div w:id="1422413351">
          <w:marLeft w:val="480"/>
          <w:marRight w:val="0"/>
          <w:marTop w:val="0"/>
          <w:marBottom w:val="0"/>
          <w:divBdr>
            <w:top w:val="none" w:sz="0" w:space="0" w:color="auto"/>
            <w:left w:val="none" w:sz="0" w:space="0" w:color="auto"/>
            <w:bottom w:val="none" w:sz="0" w:space="0" w:color="auto"/>
            <w:right w:val="none" w:sz="0" w:space="0" w:color="auto"/>
          </w:divBdr>
        </w:div>
        <w:div w:id="1165820820">
          <w:marLeft w:val="480"/>
          <w:marRight w:val="0"/>
          <w:marTop w:val="0"/>
          <w:marBottom w:val="0"/>
          <w:divBdr>
            <w:top w:val="none" w:sz="0" w:space="0" w:color="auto"/>
            <w:left w:val="none" w:sz="0" w:space="0" w:color="auto"/>
            <w:bottom w:val="none" w:sz="0" w:space="0" w:color="auto"/>
            <w:right w:val="none" w:sz="0" w:space="0" w:color="auto"/>
          </w:divBdr>
        </w:div>
        <w:div w:id="1397316679">
          <w:marLeft w:val="480"/>
          <w:marRight w:val="0"/>
          <w:marTop w:val="0"/>
          <w:marBottom w:val="0"/>
          <w:divBdr>
            <w:top w:val="none" w:sz="0" w:space="0" w:color="auto"/>
            <w:left w:val="none" w:sz="0" w:space="0" w:color="auto"/>
            <w:bottom w:val="none" w:sz="0" w:space="0" w:color="auto"/>
            <w:right w:val="none" w:sz="0" w:space="0" w:color="auto"/>
          </w:divBdr>
        </w:div>
        <w:div w:id="1027290795">
          <w:marLeft w:val="480"/>
          <w:marRight w:val="0"/>
          <w:marTop w:val="0"/>
          <w:marBottom w:val="0"/>
          <w:divBdr>
            <w:top w:val="none" w:sz="0" w:space="0" w:color="auto"/>
            <w:left w:val="none" w:sz="0" w:space="0" w:color="auto"/>
            <w:bottom w:val="none" w:sz="0" w:space="0" w:color="auto"/>
            <w:right w:val="none" w:sz="0" w:space="0" w:color="auto"/>
          </w:divBdr>
        </w:div>
        <w:div w:id="1257863830">
          <w:marLeft w:val="480"/>
          <w:marRight w:val="0"/>
          <w:marTop w:val="0"/>
          <w:marBottom w:val="0"/>
          <w:divBdr>
            <w:top w:val="none" w:sz="0" w:space="0" w:color="auto"/>
            <w:left w:val="none" w:sz="0" w:space="0" w:color="auto"/>
            <w:bottom w:val="none" w:sz="0" w:space="0" w:color="auto"/>
            <w:right w:val="none" w:sz="0" w:space="0" w:color="auto"/>
          </w:divBdr>
        </w:div>
        <w:div w:id="122381853">
          <w:marLeft w:val="480"/>
          <w:marRight w:val="0"/>
          <w:marTop w:val="0"/>
          <w:marBottom w:val="0"/>
          <w:divBdr>
            <w:top w:val="none" w:sz="0" w:space="0" w:color="auto"/>
            <w:left w:val="none" w:sz="0" w:space="0" w:color="auto"/>
            <w:bottom w:val="none" w:sz="0" w:space="0" w:color="auto"/>
            <w:right w:val="none" w:sz="0" w:space="0" w:color="auto"/>
          </w:divBdr>
        </w:div>
        <w:div w:id="410468573">
          <w:marLeft w:val="480"/>
          <w:marRight w:val="0"/>
          <w:marTop w:val="0"/>
          <w:marBottom w:val="0"/>
          <w:divBdr>
            <w:top w:val="none" w:sz="0" w:space="0" w:color="auto"/>
            <w:left w:val="none" w:sz="0" w:space="0" w:color="auto"/>
            <w:bottom w:val="none" w:sz="0" w:space="0" w:color="auto"/>
            <w:right w:val="none" w:sz="0" w:space="0" w:color="auto"/>
          </w:divBdr>
        </w:div>
        <w:div w:id="195387761">
          <w:marLeft w:val="480"/>
          <w:marRight w:val="0"/>
          <w:marTop w:val="0"/>
          <w:marBottom w:val="0"/>
          <w:divBdr>
            <w:top w:val="none" w:sz="0" w:space="0" w:color="auto"/>
            <w:left w:val="none" w:sz="0" w:space="0" w:color="auto"/>
            <w:bottom w:val="none" w:sz="0" w:space="0" w:color="auto"/>
            <w:right w:val="none" w:sz="0" w:space="0" w:color="auto"/>
          </w:divBdr>
        </w:div>
        <w:div w:id="1284725706">
          <w:marLeft w:val="480"/>
          <w:marRight w:val="0"/>
          <w:marTop w:val="0"/>
          <w:marBottom w:val="0"/>
          <w:divBdr>
            <w:top w:val="none" w:sz="0" w:space="0" w:color="auto"/>
            <w:left w:val="none" w:sz="0" w:space="0" w:color="auto"/>
            <w:bottom w:val="none" w:sz="0" w:space="0" w:color="auto"/>
            <w:right w:val="none" w:sz="0" w:space="0" w:color="auto"/>
          </w:divBdr>
        </w:div>
        <w:div w:id="1739864175">
          <w:marLeft w:val="480"/>
          <w:marRight w:val="0"/>
          <w:marTop w:val="0"/>
          <w:marBottom w:val="0"/>
          <w:divBdr>
            <w:top w:val="none" w:sz="0" w:space="0" w:color="auto"/>
            <w:left w:val="none" w:sz="0" w:space="0" w:color="auto"/>
            <w:bottom w:val="none" w:sz="0" w:space="0" w:color="auto"/>
            <w:right w:val="none" w:sz="0" w:space="0" w:color="auto"/>
          </w:divBdr>
        </w:div>
        <w:div w:id="467013865">
          <w:marLeft w:val="480"/>
          <w:marRight w:val="0"/>
          <w:marTop w:val="0"/>
          <w:marBottom w:val="0"/>
          <w:divBdr>
            <w:top w:val="none" w:sz="0" w:space="0" w:color="auto"/>
            <w:left w:val="none" w:sz="0" w:space="0" w:color="auto"/>
            <w:bottom w:val="none" w:sz="0" w:space="0" w:color="auto"/>
            <w:right w:val="none" w:sz="0" w:space="0" w:color="auto"/>
          </w:divBdr>
        </w:div>
        <w:div w:id="1432239666">
          <w:marLeft w:val="480"/>
          <w:marRight w:val="0"/>
          <w:marTop w:val="0"/>
          <w:marBottom w:val="0"/>
          <w:divBdr>
            <w:top w:val="none" w:sz="0" w:space="0" w:color="auto"/>
            <w:left w:val="none" w:sz="0" w:space="0" w:color="auto"/>
            <w:bottom w:val="none" w:sz="0" w:space="0" w:color="auto"/>
            <w:right w:val="none" w:sz="0" w:space="0" w:color="auto"/>
          </w:divBdr>
        </w:div>
        <w:div w:id="196818730">
          <w:marLeft w:val="480"/>
          <w:marRight w:val="0"/>
          <w:marTop w:val="0"/>
          <w:marBottom w:val="0"/>
          <w:divBdr>
            <w:top w:val="none" w:sz="0" w:space="0" w:color="auto"/>
            <w:left w:val="none" w:sz="0" w:space="0" w:color="auto"/>
            <w:bottom w:val="none" w:sz="0" w:space="0" w:color="auto"/>
            <w:right w:val="none" w:sz="0" w:space="0" w:color="auto"/>
          </w:divBdr>
        </w:div>
        <w:div w:id="1284772955">
          <w:marLeft w:val="480"/>
          <w:marRight w:val="0"/>
          <w:marTop w:val="0"/>
          <w:marBottom w:val="0"/>
          <w:divBdr>
            <w:top w:val="none" w:sz="0" w:space="0" w:color="auto"/>
            <w:left w:val="none" w:sz="0" w:space="0" w:color="auto"/>
            <w:bottom w:val="none" w:sz="0" w:space="0" w:color="auto"/>
            <w:right w:val="none" w:sz="0" w:space="0" w:color="auto"/>
          </w:divBdr>
        </w:div>
        <w:div w:id="1993751299">
          <w:marLeft w:val="480"/>
          <w:marRight w:val="0"/>
          <w:marTop w:val="0"/>
          <w:marBottom w:val="0"/>
          <w:divBdr>
            <w:top w:val="none" w:sz="0" w:space="0" w:color="auto"/>
            <w:left w:val="none" w:sz="0" w:space="0" w:color="auto"/>
            <w:bottom w:val="none" w:sz="0" w:space="0" w:color="auto"/>
            <w:right w:val="none" w:sz="0" w:space="0" w:color="auto"/>
          </w:divBdr>
        </w:div>
        <w:div w:id="1964922353">
          <w:marLeft w:val="480"/>
          <w:marRight w:val="0"/>
          <w:marTop w:val="0"/>
          <w:marBottom w:val="0"/>
          <w:divBdr>
            <w:top w:val="none" w:sz="0" w:space="0" w:color="auto"/>
            <w:left w:val="none" w:sz="0" w:space="0" w:color="auto"/>
            <w:bottom w:val="none" w:sz="0" w:space="0" w:color="auto"/>
            <w:right w:val="none" w:sz="0" w:space="0" w:color="auto"/>
          </w:divBdr>
        </w:div>
        <w:div w:id="367216430">
          <w:marLeft w:val="480"/>
          <w:marRight w:val="0"/>
          <w:marTop w:val="0"/>
          <w:marBottom w:val="0"/>
          <w:divBdr>
            <w:top w:val="none" w:sz="0" w:space="0" w:color="auto"/>
            <w:left w:val="none" w:sz="0" w:space="0" w:color="auto"/>
            <w:bottom w:val="none" w:sz="0" w:space="0" w:color="auto"/>
            <w:right w:val="none" w:sz="0" w:space="0" w:color="auto"/>
          </w:divBdr>
        </w:div>
        <w:div w:id="1405252260">
          <w:marLeft w:val="480"/>
          <w:marRight w:val="0"/>
          <w:marTop w:val="0"/>
          <w:marBottom w:val="0"/>
          <w:divBdr>
            <w:top w:val="none" w:sz="0" w:space="0" w:color="auto"/>
            <w:left w:val="none" w:sz="0" w:space="0" w:color="auto"/>
            <w:bottom w:val="none" w:sz="0" w:space="0" w:color="auto"/>
            <w:right w:val="none" w:sz="0" w:space="0" w:color="auto"/>
          </w:divBdr>
        </w:div>
        <w:div w:id="761221485">
          <w:marLeft w:val="480"/>
          <w:marRight w:val="0"/>
          <w:marTop w:val="0"/>
          <w:marBottom w:val="0"/>
          <w:divBdr>
            <w:top w:val="none" w:sz="0" w:space="0" w:color="auto"/>
            <w:left w:val="none" w:sz="0" w:space="0" w:color="auto"/>
            <w:bottom w:val="none" w:sz="0" w:space="0" w:color="auto"/>
            <w:right w:val="none" w:sz="0" w:space="0" w:color="auto"/>
          </w:divBdr>
        </w:div>
        <w:div w:id="1635136192">
          <w:marLeft w:val="480"/>
          <w:marRight w:val="0"/>
          <w:marTop w:val="0"/>
          <w:marBottom w:val="0"/>
          <w:divBdr>
            <w:top w:val="none" w:sz="0" w:space="0" w:color="auto"/>
            <w:left w:val="none" w:sz="0" w:space="0" w:color="auto"/>
            <w:bottom w:val="none" w:sz="0" w:space="0" w:color="auto"/>
            <w:right w:val="none" w:sz="0" w:space="0" w:color="auto"/>
          </w:divBdr>
        </w:div>
        <w:div w:id="306253355">
          <w:marLeft w:val="480"/>
          <w:marRight w:val="0"/>
          <w:marTop w:val="0"/>
          <w:marBottom w:val="0"/>
          <w:divBdr>
            <w:top w:val="none" w:sz="0" w:space="0" w:color="auto"/>
            <w:left w:val="none" w:sz="0" w:space="0" w:color="auto"/>
            <w:bottom w:val="none" w:sz="0" w:space="0" w:color="auto"/>
            <w:right w:val="none" w:sz="0" w:space="0" w:color="auto"/>
          </w:divBdr>
        </w:div>
        <w:div w:id="151527587">
          <w:marLeft w:val="480"/>
          <w:marRight w:val="0"/>
          <w:marTop w:val="0"/>
          <w:marBottom w:val="0"/>
          <w:divBdr>
            <w:top w:val="none" w:sz="0" w:space="0" w:color="auto"/>
            <w:left w:val="none" w:sz="0" w:space="0" w:color="auto"/>
            <w:bottom w:val="none" w:sz="0" w:space="0" w:color="auto"/>
            <w:right w:val="none" w:sz="0" w:space="0" w:color="auto"/>
          </w:divBdr>
        </w:div>
        <w:div w:id="711345662">
          <w:marLeft w:val="480"/>
          <w:marRight w:val="0"/>
          <w:marTop w:val="0"/>
          <w:marBottom w:val="0"/>
          <w:divBdr>
            <w:top w:val="none" w:sz="0" w:space="0" w:color="auto"/>
            <w:left w:val="none" w:sz="0" w:space="0" w:color="auto"/>
            <w:bottom w:val="none" w:sz="0" w:space="0" w:color="auto"/>
            <w:right w:val="none" w:sz="0" w:space="0" w:color="auto"/>
          </w:divBdr>
        </w:div>
        <w:div w:id="1114901454">
          <w:marLeft w:val="480"/>
          <w:marRight w:val="0"/>
          <w:marTop w:val="0"/>
          <w:marBottom w:val="0"/>
          <w:divBdr>
            <w:top w:val="none" w:sz="0" w:space="0" w:color="auto"/>
            <w:left w:val="none" w:sz="0" w:space="0" w:color="auto"/>
            <w:bottom w:val="none" w:sz="0" w:space="0" w:color="auto"/>
            <w:right w:val="none" w:sz="0" w:space="0" w:color="auto"/>
          </w:divBdr>
        </w:div>
        <w:div w:id="1850366043">
          <w:marLeft w:val="480"/>
          <w:marRight w:val="0"/>
          <w:marTop w:val="0"/>
          <w:marBottom w:val="0"/>
          <w:divBdr>
            <w:top w:val="none" w:sz="0" w:space="0" w:color="auto"/>
            <w:left w:val="none" w:sz="0" w:space="0" w:color="auto"/>
            <w:bottom w:val="none" w:sz="0" w:space="0" w:color="auto"/>
            <w:right w:val="none" w:sz="0" w:space="0" w:color="auto"/>
          </w:divBdr>
        </w:div>
        <w:div w:id="865681676">
          <w:marLeft w:val="480"/>
          <w:marRight w:val="0"/>
          <w:marTop w:val="0"/>
          <w:marBottom w:val="0"/>
          <w:divBdr>
            <w:top w:val="none" w:sz="0" w:space="0" w:color="auto"/>
            <w:left w:val="none" w:sz="0" w:space="0" w:color="auto"/>
            <w:bottom w:val="none" w:sz="0" w:space="0" w:color="auto"/>
            <w:right w:val="none" w:sz="0" w:space="0" w:color="auto"/>
          </w:divBdr>
        </w:div>
        <w:div w:id="2031371593">
          <w:marLeft w:val="480"/>
          <w:marRight w:val="0"/>
          <w:marTop w:val="0"/>
          <w:marBottom w:val="0"/>
          <w:divBdr>
            <w:top w:val="none" w:sz="0" w:space="0" w:color="auto"/>
            <w:left w:val="none" w:sz="0" w:space="0" w:color="auto"/>
            <w:bottom w:val="none" w:sz="0" w:space="0" w:color="auto"/>
            <w:right w:val="none" w:sz="0" w:space="0" w:color="auto"/>
          </w:divBdr>
        </w:div>
        <w:div w:id="187916747">
          <w:marLeft w:val="480"/>
          <w:marRight w:val="0"/>
          <w:marTop w:val="0"/>
          <w:marBottom w:val="0"/>
          <w:divBdr>
            <w:top w:val="none" w:sz="0" w:space="0" w:color="auto"/>
            <w:left w:val="none" w:sz="0" w:space="0" w:color="auto"/>
            <w:bottom w:val="none" w:sz="0" w:space="0" w:color="auto"/>
            <w:right w:val="none" w:sz="0" w:space="0" w:color="auto"/>
          </w:divBdr>
        </w:div>
        <w:div w:id="1478262232">
          <w:marLeft w:val="480"/>
          <w:marRight w:val="0"/>
          <w:marTop w:val="0"/>
          <w:marBottom w:val="0"/>
          <w:divBdr>
            <w:top w:val="none" w:sz="0" w:space="0" w:color="auto"/>
            <w:left w:val="none" w:sz="0" w:space="0" w:color="auto"/>
            <w:bottom w:val="none" w:sz="0" w:space="0" w:color="auto"/>
            <w:right w:val="none" w:sz="0" w:space="0" w:color="auto"/>
          </w:divBdr>
        </w:div>
        <w:div w:id="2064523217">
          <w:marLeft w:val="480"/>
          <w:marRight w:val="0"/>
          <w:marTop w:val="0"/>
          <w:marBottom w:val="0"/>
          <w:divBdr>
            <w:top w:val="none" w:sz="0" w:space="0" w:color="auto"/>
            <w:left w:val="none" w:sz="0" w:space="0" w:color="auto"/>
            <w:bottom w:val="none" w:sz="0" w:space="0" w:color="auto"/>
            <w:right w:val="none" w:sz="0" w:space="0" w:color="auto"/>
          </w:divBdr>
        </w:div>
        <w:div w:id="422997767">
          <w:marLeft w:val="480"/>
          <w:marRight w:val="0"/>
          <w:marTop w:val="0"/>
          <w:marBottom w:val="0"/>
          <w:divBdr>
            <w:top w:val="none" w:sz="0" w:space="0" w:color="auto"/>
            <w:left w:val="none" w:sz="0" w:space="0" w:color="auto"/>
            <w:bottom w:val="none" w:sz="0" w:space="0" w:color="auto"/>
            <w:right w:val="none" w:sz="0" w:space="0" w:color="auto"/>
          </w:divBdr>
        </w:div>
        <w:div w:id="194200030">
          <w:marLeft w:val="480"/>
          <w:marRight w:val="0"/>
          <w:marTop w:val="0"/>
          <w:marBottom w:val="0"/>
          <w:divBdr>
            <w:top w:val="none" w:sz="0" w:space="0" w:color="auto"/>
            <w:left w:val="none" w:sz="0" w:space="0" w:color="auto"/>
            <w:bottom w:val="none" w:sz="0" w:space="0" w:color="auto"/>
            <w:right w:val="none" w:sz="0" w:space="0" w:color="auto"/>
          </w:divBdr>
        </w:div>
        <w:div w:id="268464681">
          <w:marLeft w:val="480"/>
          <w:marRight w:val="0"/>
          <w:marTop w:val="0"/>
          <w:marBottom w:val="0"/>
          <w:divBdr>
            <w:top w:val="none" w:sz="0" w:space="0" w:color="auto"/>
            <w:left w:val="none" w:sz="0" w:space="0" w:color="auto"/>
            <w:bottom w:val="none" w:sz="0" w:space="0" w:color="auto"/>
            <w:right w:val="none" w:sz="0" w:space="0" w:color="auto"/>
          </w:divBdr>
        </w:div>
        <w:div w:id="1041633122">
          <w:marLeft w:val="480"/>
          <w:marRight w:val="0"/>
          <w:marTop w:val="0"/>
          <w:marBottom w:val="0"/>
          <w:divBdr>
            <w:top w:val="none" w:sz="0" w:space="0" w:color="auto"/>
            <w:left w:val="none" w:sz="0" w:space="0" w:color="auto"/>
            <w:bottom w:val="none" w:sz="0" w:space="0" w:color="auto"/>
            <w:right w:val="none" w:sz="0" w:space="0" w:color="auto"/>
          </w:divBdr>
        </w:div>
        <w:div w:id="1009605936">
          <w:marLeft w:val="480"/>
          <w:marRight w:val="0"/>
          <w:marTop w:val="0"/>
          <w:marBottom w:val="0"/>
          <w:divBdr>
            <w:top w:val="none" w:sz="0" w:space="0" w:color="auto"/>
            <w:left w:val="none" w:sz="0" w:space="0" w:color="auto"/>
            <w:bottom w:val="none" w:sz="0" w:space="0" w:color="auto"/>
            <w:right w:val="none" w:sz="0" w:space="0" w:color="auto"/>
          </w:divBdr>
        </w:div>
        <w:div w:id="459686828">
          <w:marLeft w:val="480"/>
          <w:marRight w:val="0"/>
          <w:marTop w:val="0"/>
          <w:marBottom w:val="0"/>
          <w:divBdr>
            <w:top w:val="none" w:sz="0" w:space="0" w:color="auto"/>
            <w:left w:val="none" w:sz="0" w:space="0" w:color="auto"/>
            <w:bottom w:val="none" w:sz="0" w:space="0" w:color="auto"/>
            <w:right w:val="none" w:sz="0" w:space="0" w:color="auto"/>
          </w:divBdr>
        </w:div>
        <w:div w:id="827281822">
          <w:marLeft w:val="480"/>
          <w:marRight w:val="0"/>
          <w:marTop w:val="0"/>
          <w:marBottom w:val="0"/>
          <w:divBdr>
            <w:top w:val="none" w:sz="0" w:space="0" w:color="auto"/>
            <w:left w:val="none" w:sz="0" w:space="0" w:color="auto"/>
            <w:bottom w:val="none" w:sz="0" w:space="0" w:color="auto"/>
            <w:right w:val="none" w:sz="0" w:space="0" w:color="auto"/>
          </w:divBdr>
        </w:div>
        <w:div w:id="884029628">
          <w:marLeft w:val="480"/>
          <w:marRight w:val="0"/>
          <w:marTop w:val="0"/>
          <w:marBottom w:val="0"/>
          <w:divBdr>
            <w:top w:val="none" w:sz="0" w:space="0" w:color="auto"/>
            <w:left w:val="none" w:sz="0" w:space="0" w:color="auto"/>
            <w:bottom w:val="none" w:sz="0" w:space="0" w:color="auto"/>
            <w:right w:val="none" w:sz="0" w:space="0" w:color="auto"/>
          </w:divBdr>
        </w:div>
        <w:div w:id="538247374">
          <w:marLeft w:val="480"/>
          <w:marRight w:val="0"/>
          <w:marTop w:val="0"/>
          <w:marBottom w:val="0"/>
          <w:divBdr>
            <w:top w:val="none" w:sz="0" w:space="0" w:color="auto"/>
            <w:left w:val="none" w:sz="0" w:space="0" w:color="auto"/>
            <w:bottom w:val="none" w:sz="0" w:space="0" w:color="auto"/>
            <w:right w:val="none" w:sz="0" w:space="0" w:color="auto"/>
          </w:divBdr>
        </w:div>
        <w:div w:id="1597902341">
          <w:marLeft w:val="480"/>
          <w:marRight w:val="0"/>
          <w:marTop w:val="0"/>
          <w:marBottom w:val="0"/>
          <w:divBdr>
            <w:top w:val="none" w:sz="0" w:space="0" w:color="auto"/>
            <w:left w:val="none" w:sz="0" w:space="0" w:color="auto"/>
            <w:bottom w:val="none" w:sz="0" w:space="0" w:color="auto"/>
            <w:right w:val="none" w:sz="0" w:space="0" w:color="auto"/>
          </w:divBdr>
        </w:div>
        <w:div w:id="1454205476">
          <w:marLeft w:val="480"/>
          <w:marRight w:val="0"/>
          <w:marTop w:val="0"/>
          <w:marBottom w:val="0"/>
          <w:divBdr>
            <w:top w:val="none" w:sz="0" w:space="0" w:color="auto"/>
            <w:left w:val="none" w:sz="0" w:space="0" w:color="auto"/>
            <w:bottom w:val="none" w:sz="0" w:space="0" w:color="auto"/>
            <w:right w:val="none" w:sz="0" w:space="0" w:color="auto"/>
          </w:divBdr>
        </w:div>
        <w:div w:id="538207420">
          <w:marLeft w:val="480"/>
          <w:marRight w:val="0"/>
          <w:marTop w:val="0"/>
          <w:marBottom w:val="0"/>
          <w:divBdr>
            <w:top w:val="none" w:sz="0" w:space="0" w:color="auto"/>
            <w:left w:val="none" w:sz="0" w:space="0" w:color="auto"/>
            <w:bottom w:val="none" w:sz="0" w:space="0" w:color="auto"/>
            <w:right w:val="none" w:sz="0" w:space="0" w:color="auto"/>
          </w:divBdr>
        </w:div>
        <w:div w:id="618610562">
          <w:marLeft w:val="480"/>
          <w:marRight w:val="0"/>
          <w:marTop w:val="0"/>
          <w:marBottom w:val="0"/>
          <w:divBdr>
            <w:top w:val="none" w:sz="0" w:space="0" w:color="auto"/>
            <w:left w:val="none" w:sz="0" w:space="0" w:color="auto"/>
            <w:bottom w:val="none" w:sz="0" w:space="0" w:color="auto"/>
            <w:right w:val="none" w:sz="0" w:space="0" w:color="auto"/>
          </w:divBdr>
        </w:div>
        <w:div w:id="177815655">
          <w:marLeft w:val="480"/>
          <w:marRight w:val="0"/>
          <w:marTop w:val="0"/>
          <w:marBottom w:val="0"/>
          <w:divBdr>
            <w:top w:val="none" w:sz="0" w:space="0" w:color="auto"/>
            <w:left w:val="none" w:sz="0" w:space="0" w:color="auto"/>
            <w:bottom w:val="none" w:sz="0" w:space="0" w:color="auto"/>
            <w:right w:val="none" w:sz="0" w:space="0" w:color="auto"/>
          </w:divBdr>
        </w:div>
        <w:div w:id="1133671113">
          <w:marLeft w:val="480"/>
          <w:marRight w:val="0"/>
          <w:marTop w:val="0"/>
          <w:marBottom w:val="0"/>
          <w:divBdr>
            <w:top w:val="none" w:sz="0" w:space="0" w:color="auto"/>
            <w:left w:val="none" w:sz="0" w:space="0" w:color="auto"/>
            <w:bottom w:val="none" w:sz="0" w:space="0" w:color="auto"/>
            <w:right w:val="none" w:sz="0" w:space="0" w:color="auto"/>
          </w:divBdr>
        </w:div>
        <w:div w:id="794716850">
          <w:marLeft w:val="480"/>
          <w:marRight w:val="0"/>
          <w:marTop w:val="0"/>
          <w:marBottom w:val="0"/>
          <w:divBdr>
            <w:top w:val="none" w:sz="0" w:space="0" w:color="auto"/>
            <w:left w:val="none" w:sz="0" w:space="0" w:color="auto"/>
            <w:bottom w:val="none" w:sz="0" w:space="0" w:color="auto"/>
            <w:right w:val="none" w:sz="0" w:space="0" w:color="auto"/>
          </w:divBdr>
        </w:div>
        <w:div w:id="1270624278">
          <w:marLeft w:val="480"/>
          <w:marRight w:val="0"/>
          <w:marTop w:val="0"/>
          <w:marBottom w:val="0"/>
          <w:divBdr>
            <w:top w:val="none" w:sz="0" w:space="0" w:color="auto"/>
            <w:left w:val="none" w:sz="0" w:space="0" w:color="auto"/>
            <w:bottom w:val="none" w:sz="0" w:space="0" w:color="auto"/>
            <w:right w:val="none" w:sz="0" w:space="0" w:color="auto"/>
          </w:divBdr>
        </w:div>
        <w:div w:id="1634360462">
          <w:marLeft w:val="480"/>
          <w:marRight w:val="0"/>
          <w:marTop w:val="0"/>
          <w:marBottom w:val="0"/>
          <w:divBdr>
            <w:top w:val="none" w:sz="0" w:space="0" w:color="auto"/>
            <w:left w:val="none" w:sz="0" w:space="0" w:color="auto"/>
            <w:bottom w:val="none" w:sz="0" w:space="0" w:color="auto"/>
            <w:right w:val="none" w:sz="0" w:space="0" w:color="auto"/>
          </w:divBdr>
        </w:div>
        <w:div w:id="1442064232">
          <w:marLeft w:val="480"/>
          <w:marRight w:val="0"/>
          <w:marTop w:val="0"/>
          <w:marBottom w:val="0"/>
          <w:divBdr>
            <w:top w:val="none" w:sz="0" w:space="0" w:color="auto"/>
            <w:left w:val="none" w:sz="0" w:space="0" w:color="auto"/>
            <w:bottom w:val="none" w:sz="0" w:space="0" w:color="auto"/>
            <w:right w:val="none" w:sz="0" w:space="0" w:color="auto"/>
          </w:divBdr>
        </w:div>
        <w:div w:id="1538542389">
          <w:marLeft w:val="480"/>
          <w:marRight w:val="0"/>
          <w:marTop w:val="0"/>
          <w:marBottom w:val="0"/>
          <w:divBdr>
            <w:top w:val="none" w:sz="0" w:space="0" w:color="auto"/>
            <w:left w:val="none" w:sz="0" w:space="0" w:color="auto"/>
            <w:bottom w:val="none" w:sz="0" w:space="0" w:color="auto"/>
            <w:right w:val="none" w:sz="0" w:space="0" w:color="auto"/>
          </w:divBdr>
        </w:div>
        <w:div w:id="1203252809">
          <w:marLeft w:val="480"/>
          <w:marRight w:val="0"/>
          <w:marTop w:val="0"/>
          <w:marBottom w:val="0"/>
          <w:divBdr>
            <w:top w:val="none" w:sz="0" w:space="0" w:color="auto"/>
            <w:left w:val="none" w:sz="0" w:space="0" w:color="auto"/>
            <w:bottom w:val="none" w:sz="0" w:space="0" w:color="auto"/>
            <w:right w:val="none" w:sz="0" w:space="0" w:color="auto"/>
          </w:divBdr>
        </w:div>
        <w:div w:id="810169495">
          <w:marLeft w:val="480"/>
          <w:marRight w:val="0"/>
          <w:marTop w:val="0"/>
          <w:marBottom w:val="0"/>
          <w:divBdr>
            <w:top w:val="none" w:sz="0" w:space="0" w:color="auto"/>
            <w:left w:val="none" w:sz="0" w:space="0" w:color="auto"/>
            <w:bottom w:val="none" w:sz="0" w:space="0" w:color="auto"/>
            <w:right w:val="none" w:sz="0" w:space="0" w:color="auto"/>
          </w:divBdr>
        </w:div>
        <w:div w:id="665131354">
          <w:marLeft w:val="480"/>
          <w:marRight w:val="0"/>
          <w:marTop w:val="0"/>
          <w:marBottom w:val="0"/>
          <w:divBdr>
            <w:top w:val="none" w:sz="0" w:space="0" w:color="auto"/>
            <w:left w:val="none" w:sz="0" w:space="0" w:color="auto"/>
            <w:bottom w:val="none" w:sz="0" w:space="0" w:color="auto"/>
            <w:right w:val="none" w:sz="0" w:space="0" w:color="auto"/>
          </w:divBdr>
        </w:div>
        <w:div w:id="525601243">
          <w:marLeft w:val="480"/>
          <w:marRight w:val="0"/>
          <w:marTop w:val="0"/>
          <w:marBottom w:val="0"/>
          <w:divBdr>
            <w:top w:val="none" w:sz="0" w:space="0" w:color="auto"/>
            <w:left w:val="none" w:sz="0" w:space="0" w:color="auto"/>
            <w:bottom w:val="none" w:sz="0" w:space="0" w:color="auto"/>
            <w:right w:val="none" w:sz="0" w:space="0" w:color="auto"/>
          </w:divBdr>
        </w:div>
        <w:div w:id="558132271">
          <w:marLeft w:val="480"/>
          <w:marRight w:val="0"/>
          <w:marTop w:val="0"/>
          <w:marBottom w:val="0"/>
          <w:divBdr>
            <w:top w:val="none" w:sz="0" w:space="0" w:color="auto"/>
            <w:left w:val="none" w:sz="0" w:space="0" w:color="auto"/>
            <w:bottom w:val="none" w:sz="0" w:space="0" w:color="auto"/>
            <w:right w:val="none" w:sz="0" w:space="0" w:color="auto"/>
          </w:divBdr>
        </w:div>
        <w:div w:id="1941134630">
          <w:marLeft w:val="480"/>
          <w:marRight w:val="0"/>
          <w:marTop w:val="0"/>
          <w:marBottom w:val="0"/>
          <w:divBdr>
            <w:top w:val="none" w:sz="0" w:space="0" w:color="auto"/>
            <w:left w:val="none" w:sz="0" w:space="0" w:color="auto"/>
            <w:bottom w:val="none" w:sz="0" w:space="0" w:color="auto"/>
            <w:right w:val="none" w:sz="0" w:space="0" w:color="auto"/>
          </w:divBdr>
        </w:div>
        <w:div w:id="484276728">
          <w:marLeft w:val="480"/>
          <w:marRight w:val="0"/>
          <w:marTop w:val="0"/>
          <w:marBottom w:val="0"/>
          <w:divBdr>
            <w:top w:val="none" w:sz="0" w:space="0" w:color="auto"/>
            <w:left w:val="none" w:sz="0" w:space="0" w:color="auto"/>
            <w:bottom w:val="none" w:sz="0" w:space="0" w:color="auto"/>
            <w:right w:val="none" w:sz="0" w:space="0" w:color="auto"/>
          </w:divBdr>
        </w:div>
        <w:div w:id="1135682198">
          <w:marLeft w:val="480"/>
          <w:marRight w:val="0"/>
          <w:marTop w:val="0"/>
          <w:marBottom w:val="0"/>
          <w:divBdr>
            <w:top w:val="none" w:sz="0" w:space="0" w:color="auto"/>
            <w:left w:val="none" w:sz="0" w:space="0" w:color="auto"/>
            <w:bottom w:val="none" w:sz="0" w:space="0" w:color="auto"/>
            <w:right w:val="none" w:sz="0" w:space="0" w:color="auto"/>
          </w:divBdr>
        </w:div>
        <w:div w:id="1955283117">
          <w:marLeft w:val="480"/>
          <w:marRight w:val="0"/>
          <w:marTop w:val="0"/>
          <w:marBottom w:val="0"/>
          <w:divBdr>
            <w:top w:val="none" w:sz="0" w:space="0" w:color="auto"/>
            <w:left w:val="none" w:sz="0" w:space="0" w:color="auto"/>
            <w:bottom w:val="none" w:sz="0" w:space="0" w:color="auto"/>
            <w:right w:val="none" w:sz="0" w:space="0" w:color="auto"/>
          </w:divBdr>
        </w:div>
        <w:div w:id="1324311386">
          <w:marLeft w:val="480"/>
          <w:marRight w:val="0"/>
          <w:marTop w:val="0"/>
          <w:marBottom w:val="0"/>
          <w:divBdr>
            <w:top w:val="none" w:sz="0" w:space="0" w:color="auto"/>
            <w:left w:val="none" w:sz="0" w:space="0" w:color="auto"/>
            <w:bottom w:val="none" w:sz="0" w:space="0" w:color="auto"/>
            <w:right w:val="none" w:sz="0" w:space="0" w:color="auto"/>
          </w:divBdr>
        </w:div>
        <w:div w:id="304746281">
          <w:marLeft w:val="480"/>
          <w:marRight w:val="0"/>
          <w:marTop w:val="0"/>
          <w:marBottom w:val="0"/>
          <w:divBdr>
            <w:top w:val="none" w:sz="0" w:space="0" w:color="auto"/>
            <w:left w:val="none" w:sz="0" w:space="0" w:color="auto"/>
            <w:bottom w:val="none" w:sz="0" w:space="0" w:color="auto"/>
            <w:right w:val="none" w:sz="0" w:space="0" w:color="auto"/>
          </w:divBdr>
        </w:div>
        <w:div w:id="358511875">
          <w:marLeft w:val="480"/>
          <w:marRight w:val="0"/>
          <w:marTop w:val="0"/>
          <w:marBottom w:val="0"/>
          <w:divBdr>
            <w:top w:val="none" w:sz="0" w:space="0" w:color="auto"/>
            <w:left w:val="none" w:sz="0" w:space="0" w:color="auto"/>
            <w:bottom w:val="none" w:sz="0" w:space="0" w:color="auto"/>
            <w:right w:val="none" w:sz="0" w:space="0" w:color="auto"/>
          </w:divBdr>
        </w:div>
        <w:div w:id="436217625">
          <w:marLeft w:val="480"/>
          <w:marRight w:val="0"/>
          <w:marTop w:val="0"/>
          <w:marBottom w:val="0"/>
          <w:divBdr>
            <w:top w:val="none" w:sz="0" w:space="0" w:color="auto"/>
            <w:left w:val="none" w:sz="0" w:space="0" w:color="auto"/>
            <w:bottom w:val="none" w:sz="0" w:space="0" w:color="auto"/>
            <w:right w:val="none" w:sz="0" w:space="0" w:color="auto"/>
          </w:divBdr>
        </w:div>
        <w:div w:id="37433001">
          <w:marLeft w:val="480"/>
          <w:marRight w:val="0"/>
          <w:marTop w:val="0"/>
          <w:marBottom w:val="0"/>
          <w:divBdr>
            <w:top w:val="none" w:sz="0" w:space="0" w:color="auto"/>
            <w:left w:val="none" w:sz="0" w:space="0" w:color="auto"/>
            <w:bottom w:val="none" w:sz="0" w:space="0" w:color="auto"/>
            <w:right w:val="none" w:sz="0" w:space="0" w:color="auto"/>
          </w:divBdr>
        </w:div>
        <w:div w:id="485630173">
          <w:marLeft w:val="480"/>
          <w:marRight w:val="0"/>
          <w:marTop w:val="0"/>
          <w:marBottom w:val="0"/>
          <w:divBdr>
            <w:top w:val="none" w:sz="0" w:space="0" w:color="auto"/>
            <w:left w:val="none" w:sz="0" w:space="0" w:color="auto"/>
            <w:bottom w:val="none" w:sz="0" w:space="0" w:color="auto"/>
            <w:right w:val="none" w:sz="0" w:space="0" w:color="auto"/>
          </w:divBdr>
        </w:div>
        <w:div w:id="1661888847">
          <w:marLeft w:val="480"/>
          <w:marRight w:val="0"/>
          <w:marTop w:val="0"/>
          <w:marBottom w:val="0"/>
          <w:divBdr>
            <w:top w:val="none" w:sz="0" w:space="0" w:color="auto"/>
            <w:left w:val="none" w:sz="0" w:space="0" w:color="auto"/>
            <w:bottom w:val="none" w:sz="0" w:space="0" w:color="auto"/>
            <w:right w:val="none" w:sz="0" w:space="0" w:color="auto"/>
          </w:divBdr>
        </w:div>
        <w:div w:id="406999801">
          <w:marLeft w:val="480"/>
          <w:marRight w:val="0"/>
          <w:marTop w:val="0"/>
          <w:marBottom w:val="0"/>
          <w:divBdr>
            <w:top w:val="none" w:sz="0" w:space="0" w:color="auto"/>
            <w:left w:val="none" w:sz="0" w:space="0" w:color="auto"/>
            <w:bottom w:val="none" w:sz="0" w:space="0" w:color="auto"/>
            <w:right w:val="none" w:sz="0" w:space="0" w:color="auto"/>
          </w:divBdr>
        </w:div>
        <w:div w:id="1136681241">
          <w:marLeft w:val="480"/>
          <w:marRight w:val="0"/>
          <w:marTop w:val="0"/>
          <w:marBottom w:val="0"/>
          <w:divBdr>
            <w:top w:val="none" w:sz="0" w:space="0" w:color="auto"/>
            <w:left w:val="none" w:sz="0" w:space="0" w:color="auto"/>
            <w:bottom w:val="none" w:sz="0" w:space="0" w:color="auto"/>
            <w:right w:val="none" w:sz="0" w:space="0" w:color="auto"/>
          </w:divBdr>
        </w:div>
        <w:div w:id="243953306">
          <w:marLeft w:val="480"/>
          <w:marRight w:val="0"/>
          <w:marTop w:val="0"/>
          <w:marBottom w:val="0"/>
          <w:divBdr>
            <w:top w:val="none" w:sz="0" w:space="0" w:color="auto"/>
            <w:left w:val="none" w:sz="0" w:space="0" w:color="auto"/>
            <w:bottom w:val="none" w:sz="0" w:space="0" w:color="auto"/>
            <w:right w:val="none" w:sz="0" w:space="0" w:color="auto"/>
          </w:divBdr>
        </w:div>
        <w:div w:id="1173375407">
          <w:marLeft w:val="480"/>
          <w:marRight w:val="0"/>
          <w:marTop w:val="0"/>
          <w:marBottom w:val="0"/>
          <w:divBdr>
            <w:top w:val="none" w:sz="0" w:space="0" w:color="auto"/>
            <w:left w:val="none" w:sz="0" w:space="0" w:color="auto"/>
            <w:bottom w:val="none" w:sz="0" w:space="0" w:color="auto"/>
            <w:right w:val="none" w:sz="0" w:space="0" w:color="auto"/>
          </w:divBdr>
        </w:div>
        <w:div w:id="1545408442">
          <w:marLeft w:val="480"/>
          <w:marRight w:val="0"/>
          <w:marTop w:val="0"/>
          <w:marBottom w:val="0"/>
          <w:divBdr>
            <w:top w:val="none" w:sz="0" w:space="0" w:color="auto"/>
            <w:left w:val="none" w:sz="0" w:space="0" w:color="auto"/>
            <w:bottom w:val="none" w:sz="0" w:space="0" w:color="auto"/>
            <w:right w:val="none" w:sz="0" w:space="0" w:color="auto"/>
          </w:divBdr>
        </w:div>
        <w:div w:id="1590038053">
          <w:marLeft w:val="480"/>
          <w:marRight w:val="0"/>
          <w:marTop w:val="0"/>
          <w:marBottom w:val="0"/>
          <w:divBdr>
            <w:top w:val="none" w:sz="0" w:space="0" w:color="auto"/>
            <w:left w:val="none" w:sz="0" w:space="0" w:color="auto"/>
            <w:bottom w:val="none" w:sz="0" w:space="0" w:color="auto"/>
            <w:right w:val="none" w:sz="0" w:space="0" w:color="auto"/>
          </w:divBdr>
        </w:div>
        <w:div w:id="1017393295">
          <w:marLeft w:val="480"/>
          <w:marRight w:val="0"/>
          <w:marTop w:val="0"/>
          <w:marBottom w:val="0"/>
          <w:divBdr>
            <w:top w:val="none" w:sz="0" w:space="0" w:color="auto"/>
            <w:left w:val="none" w:sz="0" w:space="0" w:color="auto"/>
            <w:bottom w:val="none" w:sz="0" w:space="0" w:color="auto"/>
            <w:right w:val="none" w:sz="0" w:space="0" w:color="auto"/>
          </w:divBdr>
        </w:div>
        <w:div w:id="1852180991">
          <w:marLeft w:val="480"/>
          <w:marRight w:val="0"/>
          <w:marTop w:val="0"/>
          <w:marBottom w:val="0"/>
          <w:divBdr>
            <w:top w:val="none" w:sz="0" w:space="0" w:color="auto"/>
            <w:left w:val="none" w:sz="0" w:space="0" w:color="auto"/>
            <w:bottom w:val="none" w:sz="0" w:space="0" w:color="auto"/>
            <w:right w:val="none" w:sz="0" w:space="0" w:color="auto"/>
          </w:divBdr>
        </w:div>
        <w:div w:id="177621247">
          <w:marLeft w:val="480"/>
          <w:marRight w:val="0"/>
          <w:marTop w:val="0"/>
          <w:marBottom w:val="0"/>
          <w:divBdr>
            <w:top w:val="none" w:sz="0" w:space="0" w:color="auto"/>
            <w:left w:val="none" w:sz="0" w:space="0" w:color="auto"/>
            <w:bottom w:val="none" w:sz="0" w:space="0" w:color="auto"/>
            <w:right w:val="none" w:sz="0" w:space="0" w:color="auto"/>
          </w:divBdr>
        </w:div>
        <w:div w:id="190841961">
          <w:marLeft w:val="480"/>
          <w:marRight w:val="0"/>
          <w:marTop w:val="0"/>
          <w:marBottom w:val="0"/>
          <w:divBdr>
            <w:top w:val="none" w:sz="0" w:space="0" w:color="auto"/>
            <w:left w:val="none" w:sz="0" w:space="0" w:color="auto"/>
            <w:bottom w:val="none" w:sz="0" w:space="0" w:color="auto"/>
            <w:right w:val="none" w:sz="0" w:space="0" w:color="auto"/>
          </w:divBdr>
        </w:div>
        <w:div w:id="759180049">
          <w:marLeft w:val="480"/>
          <w:marRight w:val="0"/>
          <w:marTop w:val="0"/>
          <w:marBottom w:val="0"/>
          <w:divBdr>
            <w:top w:val="none" w:sz="0" w:space="0" w:color="auto"/>
            <w:left w:val="none" w:sz="0" w:space="0" w:color="auto"/>
            <w:bottom w:val="none" w:sz="0" w:space="0" w:color="auto"/>
            <w:right w:val="none" w:sz="0" w:space="0" w:color="auto"/>
          </w:divBdr>
        </w:div>
        <w:div w:id="961809883">
          <w:marLeft w:val="480"/>
          <w:marRight w:val="0"/>
          <w:marTop w:val="0"/>
          <w:marBottom w:val="0"/>
          <w:divBdr>
            <w:top w:val="none" w:sz="0" w:space="0" w:color="auto"/>
            <w:left w:val="none" w:sz="0" w:space="0" w:color="auto"/>
            <w:bottom w:val="none" w:sz="0" w:space="0" w:color="auto"/>
            <w:right w:val="none" w:sz="0" w:space="0" w:color="auto"/>
          </w:divBdr>
        </w:div>
        <w:div w:id="522675435">
          <w:marLeft w:val="480"/>
          <w:marRight w:val="0"/>
          <w:marTop w:val="0"/>
          <w:marBottom w:val="0"/>
          <w:divBdr>
            <w:top w:val="none" w:sz="0" w:space="0" w:color="auto"/>
            <w:left w:val="none" w:sz="0" w:space="0" w:color="auto"/>
            <w:bottom w:val="none" w:sz="0" w:space="0" w:color="auto"/>
            <w:right w:val="none" w:sz="0" w:space="0" w:color="auto"/>
          </w:divBdr>
        </w:div>
        <w:div w:id="697396595">
          <w:marLeft w:val="480"/>
          <w:marRight w:val="0"/>
          <w:marTop w:val="0"/>
          <w:marBottom w:val="0"/>
          <w:divBdr>
            <w:top w:val="none" w:sz="0" w:space="0" w:color="auto"/>
            <w:left w:val="none" w:sz="0" w:space="0" w:color="auto"/>
            <w:bottom w:val="none" w:sz="0" w:space="0" w:color="auto"/>
            <w:right w:val="none" w:sz="0" w:space="0" w:color="auto"/>
          </w:divBdr>
        </w:div>
        <w:div w:id="1975596319">
          <w:marLeft w:val="480"/>
          <w:marRight w:val="0"/>
          <w:marTop w:val="0"/>
          <w:marBottom w:val="0"/>
          <w:divBdr>
            <w:top w:val="none" w:sz="0" w:space="0" w:color="auto"/>
            <w:left w:val="none" w:sz="0" w:space="0" w:color="auto"/>
            <w:bottom w:val="none" w:sz="0" w:space="0" w:color="auto"/>
            <w:right w:val="none" w:sz="0" w:space="0" w:color="auto"/>
          </w:divBdr>
        </w:div>
        <w:div w:id="186523728">
          <w:marLeft w:val="480"/>
          <w:marRight w:val="0"/>
          <w:marTop w:val="0"/>
          <w:marBottom w:val="0"/>
          <w:divBdr>
            <w:top w:val="none" w:sz="0" w:space="0" w:color="auto"/>
            <w:left w:val="none" w:sz="0" w:space="0" w:color="auto"/>
            <w:bottom w:val="none" w:sz="0" w:space="0" w:color="auto"/>
            <w:right w:val="none" w:sz="0" w:space="0" w:color="auto"/>
          </w:divBdr>
        </w:div>
        <w:div w:id="962881134">
          <w:marLeft w:val="480"/>
          <w:marRight w:val="0"/>
          <w:marTop w:val="0"/>
          <w:marBottom w:val="0"/>
          <w:divBdr>
            <w:top w:val="none" w:sz="0" w:space="0" w:color="auto"/>
            <w:left w:val="none" w:sz="0" w:space="0" w:color="auto"/>
            <w:bottom w:val="none" w:sz="0" w:space="0" w:color="auto"/>
            <w:right w:val="none" w:sz="0" w:space="0" w:color="auto"/>
          </w:divBdr>
        </w:div>
        <w:div w:id="1129514772">
          <w:marLeft w:val="480"/>
          <w:marRight w:val="0"/>
          <w:marTop w:val="0"/>
          <w:marBottom w:val="0"/>
          <w:divBdr>
            <w:top w:val="none" w:sz="0" w:space="0" w:color="auto"/>
            <w:left w:val="none" w:sz="0" w:space="0" w:color="auto"/>
            <w:bottom w:val="none" w:sz="0" w:space="0" w:color="auto"/>
            <w:right w:val="none" w:sz="0" w:space="0" w:color="auto"/>
          </w:divBdr>
        </w:div>
        <w:div w:id="452407236">
          <w:marLeft w:val="480"/>
          <w:marRight w:val="0"/>
          <w:marTop w:val="0"/>
          <w:marBottom w:val="0"/>
          <w:divBdr>
            <w:top w:val="none" w:sz="0" w:space="0" w:color="auto"/>
            <w:left w:val="none" w:sz="0" w:space="0" w:color="auto"/>
            <w:bottom w:val="none" w:sz="0" w:space="0" w:color="auto"/>
            <w:right w:val="none" w:sz="0" w:space="0" w:color="auto"/>
          </w:divBdr>
        </w:div>
        <w:div w:id="451746767">
          <w:marLeft w:val="480"/>
          <w:marRight w:val="0"/>
          <w:marTop w:val="0"/>
          <w:marBottom w:val="0"/>
          <w:divBdr>
            <w:top w:val="none" w:sz="0" w:space="0" w:color="auto"/>
            <w:left w:val="none" w:sz="0" w:space="0" w:color="auto"/>
            <w:bottom w:val="none" w:sz="0" w:space="0" w:color="auto"/>
            <w:right w:val="none" w:sz="0" w:space="0" w:color="auto"/>
          </w:divBdr>
        </w:div>
        <w:div w:id="1962689866">
          <w:marLeft w:val="480"/>
          <w:marRight w:val="0"/>
          <w:marTop w:val="0"/>
          <w:marBottom w:val="0"/>
          <w:divBdr>
            <w:top w:val="none" w:sz="0" w:space="0" w:color="auto"/>
            <w:left w:val="none" w:sz="0" w:space="0" w:color="auto"/>
            <w:bottom w:val="none" w:sz="0" w:space="0" w:color="auto"/>
            <w:right w:val="none" w:sz="0" w:space="0" w:color="auto"/>
          </w:divBdr>
        </w:div>
        <w:div w:id="866331736">
          <w:marLeft w:val="480"/>
          <w:marRight w:val="0"/>
          <w:marTop w:val="0"/>
          <w:marBottom w:val="0"/>
          <w:divBdr>
            <w:top w:val="none" w:sz="0" w:space="0" w:color="auto"/>
            <w:left w:val="none" w:sz="0" w:space="0" w:color="auto"/>
            <w:bottom w:val="none" w:sz="0" w:space="0" w:color="auto"/>
            <w:right w:val="none" w:sz="0" w:space="0" w:color="auto"/>
          </w:divBdr>
        </w:div>
        <w:div w:id="1064254953">
          <w:marLeft w:val="480"/>
          <w:marRight w:val="0"/>
          <w:marTop w:val="0"/>
          <w:marBottom w:val="0"/>
          <w:divBdr>
            <w:top w:val="none" w:sz="0" w:space="0" w:color="auto"/>
            <w:left w:val="none" w:sz="0" w:space="0" w:color="auto"/>
            <w:bottom w:val="none" w:sz="0" w:space="0" w:color="auto"/>
            <w:right w:val="none" w:sz="0" w:space="0" w:color="auto"/>
          </w:divBdr>
        </w:div>
        <w:div w:id="1051727066">
          <w:marLeft w:val="480"/>
          <w:marRight w:val="0"/>
          <w:marTop w:val="0"/>
          <w:marBottom w:val="0"/>
          <w:divBdr>
            <w:top w:val="none" w:sz="0" w:space="0" w:color="auto"/>
            <w:left w:val="none" w:sz="0" w:space="0" w:color="auto"/>
            <w:bottom w:val="none" w:sz="0" w:space="0" w:color="auto"/>
            <w:right w:val="none" w:sz="0" w:space="0" w:color="auto"/>
          </w:divBdr>
        </w:div>
      </w:divsChild>
    </w:div>
    <w:div w:id="1994210975">
      <w:bodyDiv w:val="1"/>
      <w:marLeft w:val="0"/>
      <w:marRight w:val="0"/>
      <w:marTop w:val="0"/>
      <w:marBottom w:val="0"/>
      <w:divBdr>
        <w:top w:val="none" w:sz="0" w:space="0" w:color="auto"/>
        <w:left w:val="none" w:sz="0" w:space="0" w:color="auto"/>
        <w:bottom w:val="none" w:sz="0" w:space="0" w:color="auto"/>
        <w:right w:val="none" w:sz="0" w:space="0" w:color="auto"/>
      </w:divBdr>
    </w:div>
    <w:div w:id="1996642907">
      <w:bodyDiv w:val="1"/>
      <w:marLeft w:val="0"/>
      <w:marRight w:val="0"/>
      <w:marTop w:val="0"/>
      <w:marBottom w:val="0"/>
      <w:divBdr>
        <w:top w:val="none" w:sz="0" w:space="0" w:color="auto"/>
        <w:left w:val="none" w:sz="0" w:space="0" w:color="auto"/>
        <w:bottom w:val="none" w:sz="0" w:space="0" w:color="auto"/>
        <w:right w:val="none" w:sz="0" w:space="0" w:color="auto"/>
      </w:divBdr>
    </w:div>
    <w:div w:id="1998487344">
      <w:bodyDiv w:val="1"/>
      <w:marLeft w:val="0"/>
      <w:marRight w:val="0"/>
      <w:marTop w:val="0"/>
      <w:marBottom w:val="0"/>
      <w:divBdr>
        <w:top w:val="none" w:sz="0" w:space="0" w:color="auto"/>
        <w:left w:val="none" w:sz="0" w:space="0" w:color="auto"/>
        <w:bottom w:val="none" w:sz="0" w:space="0" w:color="auto"/>
        <w:right w:val="none" w:sz="0" w:space="0" w:color="auto"/>
      </w:divBdr>
    </w:div>
    <w:div w:id="1999992687">
      <w:bodyDiv w:val="1"/>
      <w:marLeft w:val="0"/>
      <w:marRight w:val="0"/>
      <w:marTop w:val="0"/>
      <w:marBottom w:val="0"/>
      <w:divBdr>
        <w:top w:val="none" w:sz="0" w:space="0" w:color="auto"/>
        <w:left w:val="none" w:sz="0" w:space="0" w:color="auto"/>
        <w:bottom w:val="none" w:sz="0" w:space="0" w:color="auto"/>
        <w:right w:val="none" w:sz="0" w:space="0" w:color="auto"/>
      </w:divBdr>
    </w:div>
    <w:div w:id="2000109534">
      <w:bodyDiv w:val="1"/>
      <w:marLeft w:val="0"/>
      <w:marRight w:val="0"/>
      <w:marTop w:val="0"/>
      <w:marBottom w:val="0"/>
      <w:divBdr>
        <w:top w:val="none" w:sz="0" w:space="0" w:color="auto"/>
        <w:left w:val="none" w:sz="0" w:space="0" w:color="auto"/>
        <w:bottom w:val="none" w:sz="0" w:space="0" w:color="auto"/>
        <w:right w:val="none" w:sz="0" w:space="0" w:color="auto"/>
      </w:divBdr>
    </w:div>
    <w:div w:id="2001689775">
      <w:bodyDiv w:val="1"/>
      <w:marLeft w:val="0"/>
      <w:marRight w:val="0"/>
      <w:marTop w:val="0"/>
      <w:marBottom w:val="0"/>
      <w:divBdr>
        <w:top w:val="none" w:sz="0" w:space="0" w:color="auto"/>
        <w:left w:val="none" w:sz="0" w:space="0" w:color="auto"/>
        <w:bottom w:val="none" w:sz="0" w:space="0" w:color="auto"/>
        <w:right w:val="none" w:sz="0" w:space="0" w:color="auto"/>
      </w:divBdr>
    </w:div>
    <w:div w:id="2003005033">
      <w:bodyDiv w:val="1"/>
      <w:marLeft w:val="0"/>
      <w:marRight w:val="0"/>
      <w:marTop w:val="0"/>
      <w:marBottom w:val="0"/>
      <w:divBdr>
        <w:top w:val="none" w:sz="0" w:space="0" w:color="auto"/>
        <w:left w:val="none" w:sz="0" w:space="0" w:color="auto"/>
        <w:bottom w:val="none" w:sz="0" w:space="0" w:color="auto"/>
        <w:right w:val="none" w:sz="0" w:space="0" w:color="auto"/>
      </w:divBdr>
    </w:div>
    <w:div w:id="2003461909">
      <w:bodyDiv w:val="1"/>
      <w:marLeft w:val="0"/>
      <w:marRight w:val="0"/>
      <w:marTop w:val="0"/>
      <w:marBottom w:val="0"/>
      <w:divBdr>
        <w:top w:val="none" w:sz="0" w:space="0" w:color="auto"/>
        <w:left w:val="none" w:sz="0" w:space="0" w:color="auto"/>
        <w:bottom w:val="none" w:sz="0" w:space="0" w:color="auto"/>
        <w:right w:val="none" w:sz="0" w:space="0" w:color="auto"/>
      </w:divBdr>
    </w:div>
    <w:div w:id="2003922088">
      <w:bodyDiv w:val="1"/>
      <w:marLeft w:val="0"/>
      <w:marRight w:val="0"/>
      <w:marTop w:val="0"/>
      <w:marBottom w:val="0"/>
      <w:divBdr>
        <w:top w:val="none" w:sz="0" w:space="0" w:color="auto"/>
        <w:left w:val="none" w:sz="0" w:space="0" w:color="auto"/>
        <w:bottom w:val="none" w:sz="0" w:space="0" w:color="auto"/>
        <w:right w:val="none" w:sz="0" w:space="0" w:color="auto"/>
      </w:divBdr>
    </w:div>
    <w:div w:id="2004695480">
      <w:bodyDiv w:val="1"/>
      <w:marLeft w:val="0"/>
      <w:marRight w:val="0"/>
      <w:marTop w:val="0"/>
      <w:marBottom w:val="0"/>
      <w:divBdr>
        <w:top w:val="none" w:sz="0" w:space="0" w:color="auto"/>
        <w:left w:val="none" w:sz="0" w:space="0" w:color="auto"/>
        <w:bottom w:val="none" w:sz="0" w:space="0" w:color="auto"/>
        <w:right w:val="none" w:sz="0" w:space="0" w:color="auto"/>
      </w:divBdr>
    </w:div>
    <w:div w:id="2007585134">
      <w:bodyDiv w:val="1"/>
      <w:marLeft w:val="0"/>
      <w:marRight w:val="0"/>
      <w:marTop w:val="0"/>
      <w:marBottom w:val="0"/>
      <w:divBdr>
        <w:top w:val="none" w:sz="0" w:space="0" w:color="auto"/>
        <w:left w:val="none" w:sz="0" w:space="0" w:color="auto"/>
        <w:bottom w:val="none" w:sz="0" w:space="0" w:color="auto"/>
        <w:right w:val="none" w:sz="0" w:space="0" w:color="auto"/>
      </w:divBdr>
    </w:div>
    <w:div w:id="2007708223">
      <w:bodyDiv w:val="1"/>
      <w:marLeft w:val="0"/>
      <w:marRight w:val="0"/>
      <w:marTop w:val="0"/>
      <w:marBottom w:val="0"/>
      <w:divBdr>
        <w:top w:val="none" w:sz="0" w:space="0" w:color="auto"/>
        <w:left w:val="none" w:sz="0" w:space="0" w:color="auto"/>
        <w:bottom w:val="none" w:sz="0" w:space="0" w:color="auto"/>
        <w:right w:val="none" w:sz="0" w:space="0" w:color="auto"/>
      </w:divBdr>
    </w:div>
    <w:div w:id="2012902725">
      <w:bodyDiv w:val="1"/>
      <w:marLeft w:val="0"/>
      <w:marRight w:val="0"/>
      <w:marTop w:val="0"/>
      <w:marBottom w:val="0"/>
      <w:divBdr>
        <w:top w:val="none" w:sz="0" w:space="0" w:color="auto"/>
        <w:left w:val="none" w:sz="0" w:space="0" w:color="auto"/>
        <w:bottom w:val="none" w:sz="0" w:space="0" w:color="auto"/>
        <w:right w:val="none" w:sz="0" w:space="0" w:color="auto"/>
      </w:divBdr>
    </w:div>
    <w:div w:id="2013289877">
      <w:bodyDiv w:val="1"/>
      <w:marLeft w:val="0"/>
      <w:marRight w:val="0"/>
      <w:marTop w:val="0"/>
      <w:marBottom w:val="0"/>
      <w:divBdr>
        <w:top w:val="none" w:sz="0" w:space="0" w:color="auto"/>
        <w:left w:val="none" w:sz="0" w:space="0" w:color="auto"/>
        <w:bottom w:val="none" w:sz="0" w:space="0" w:color="auto"/>
        <w:right w:val="none" w:sz="0" w:space="0" w:color="auto"/>
      </w:divBdr>
    </w:div>
    <w:div w:id="2016032676">
      <w:bodyDiv w:val="1"/>
      <w:marLeft w:val="0"/>
      <w:marRight w:val="0"/>
      <w:marTop w:val="0"/>
      <w:marBottom w:val="0"/>
      <w:divBdr>
        <w:top w:val="none" w:sz="0" w:space="0" w:color="auto"/>
        <w:left w:val="none" w:sz="0" w:space="0" w:color="auto"/>
        <w:bottom w:val="none" w:sz="0" w:space="0" w:color="auto"/>
        <w:right w:val="none" w:sz="0" w:space="0" w:color="auto"/>
      </w:divBdr>
    </w:div>
    <w:div w:id="2016573617">
      <w:bodyDiv w:val="1"/>
      <w:marLeft w:val="0"/>
      <w:marRight w:val="0"/>
      <w:marTop w:val="0"/>
      <w:marBottom w:val="0"/>
      <w:divBdr>
        <w:top w:val="none" w:sz="0" w:space="0" w:color="auto"/>
        <w:left w:val="none" w:sz="0" w:space="0" w:color="auto"/>
        <w:bottom w:val="none" w:sz="0" w:space="0" w:color="auto"/>
        <w:right w:val="none" w:sz="0" w:space="0" w:color="auto"/>
      </w:divBdr>
      <w:divsChild>
        <w:div w:id="1438721308">
          <w:marLeft w:val="480"/>
          <w:marRight w:val="0"/>
          <w:marTop w:val="0"/>
          <w:marBottom w:val="0"/>
          <w:divBdr>
            <w:top w:val="none" w:sz="0" w:space="0" w:color="auto"/>
            <w:left w:val="none" w:sz="0" w:space="0" w:color="auto"/>
            <w:bottom w:val="none" w:sz="0" w:space="0" w:color="auto"/>
            <w:right w:val="none" w:sz="0" w:space="0" w:color="auto"/>
          </w:divBdr>
        </w:div>
        <w:div w:id="894700161">
          <w:marLeft w:val="480"/>
          <w:marRight w:val="0"/>
          <w:marTop w:val="0"/>
          <w:marBottom w:val="0"/>
          <w:divBdr>
            <w:top w:val="none" w:sz="0" w:space="0" w:color="auto"/>
            <w:left w:val="none" w:sz="0" w:space="0" w:color="auto"/>
            <w:bottom w:val="none" w:sz="0" w:space="0" w:color="auto"/>
            <w:right w:val="none" w:sz="0" w:space="0" w:color="auto"/>
          </w:divBdr>
        </w:div>
        <w:div w:id="2047246299">
          <w:marLeft w:val="480"/>
          <w:marRight w:val="0"/>
          <w:marTop w:val="0"/>
          <w:marBottom w:val="0"/>
          <w:divBdr>
            <w:top w:val="none" w:sz="0" w:space="0" w:color="auto"/>
            <w:left w:val="none" w:sz="0" w:space="0" w:color="auto"/>
            <w:bottom w:val="none" w:sz="0" w:space="0" w:color="auto"/>
            <w:right w:val="none" w:sz="0" w:space="0" w:color="auto"/>
          </w:divBdr>
        </w:div>
        <w:div w:id="450126805">
          <w:marLeft w:val="480"/>
          <w:marRight w:val="0"/>
          <w:marTop w:val="0"/>
          <w:marBottom w:val="0"/>
          <w:divBdr>
            <w:top w:val="none" w:sz="0" w:space="0" w:color="auto"/>
            <w:left w:val="none" w:sz="0" w:space="0" w:color="auto"/>
            <w:bottom w:val="none" w:sz="0" w:space="0" w:color="auto"/>
            <w:right w:val="none" w:sz="0" w:space="0" w:color="auto"/>
          </w:divBdr>
        </w:div>
        <w:div w:id="442923982">
          <w:marLeft w:val="480"/>
          <w:marRight w:val="0"/>
          <w:marTop w:val="0"/>
          <w:marBottom w:val="0"/>
          <w:divBdr>
            <w:top w:val="none" w:sz="0" w:space="0" w:color="auto"/>
            <w:left w:val="none" w:sz="0" w:space="0" w:color="auto"/>
            <w:bottom w:val="none" w:sz="0" w:space="0" w:color="auto"/>
            <w:right w:val="none" w:sz="0" w:space="0" w:color="auto"/>
          </w:divBdr>
        </w:div>
        <w:div w:id="724840991">
          <w:marLeft w:val="480"/>
          <w:marRight w:val="0"/>
          <w:marTop w:val="0"/>
          <w:marBottom w:val="0"/>
          <w:divBdr>
            <w:top w:val="none" w:sz="0" w:space="0" w:color="auto"/>
            <w:left w:val="none" w:sz="0" w:space="0" w:color="auto"/>
            <w:bottom w:val="none" w:sz="0" w:space="0" w:color="auto"/>
            <w:right w:val="none" w:sz="0" w:space="0" w:color="auto"/>
          </w:divBdr>
        </w:div>
        <w:div w:id="1744982160">
          <w:marLeft w:val="480"/>
          <w:marRight w:val="0"/>
          <w:marTop w:val="0"/>
          <w:marBottom w:val="0"/>
          <w:divBdr>
            <w:top w:val="none" w:sz="0" w:space="0" w:color="auto"/>
            <w:left w:val="none" w:sz="0" w:space="0" w:color="auto"/>
            <w:bottom w:val="none" w:sz="0" w:space="0" w:color="auto"/>
            <w:right w:val="none" w:sz="0" w:space="0" w:color="auto"/>
          </w:divBdr>
        </w:div>
        <w:div w:id="1127430540">
          <w:marLeft w:val="480"/>
          <w:marRight w:val="0"/>
          <w:marTop w:val="0"/>
          <w:marBottom w:val="0"/>
          <w:divBdr>
            <w:top w:val="none" w:sz="0" w:space="0" w:color="auto"/>
            <w:left w:val="none" w:sz="0" w:space="0" w:color="auto"/>
            <w:bottom w:val="none" w:sz="0" w:space="0" w:color="auto"/>
            <w:right w:val="none" w:sz="0" w:space="0" w:color="auto"/>
          </w:divBdr>
        </w:div>
        <w:div w:id="926768196">
          <w:marLeft w:val="480"/>
          <w:marRight w:val="0"/>
          <w:marTop w:val="0"/>
          <w:marBottom w:val="0"/>
          <w:divBdr>
            <w:top w:val="none" w:sz="0" w:space="0" w:color="auto"/>
            <w:left w:val="none" w:sz="0" w:space="0" w:color="auto"/>
            <w:bottom w:val="none" w:sz="0" w:space="0" w:color="auto"/>
            <w:right w:val="none" w:sz="0" w:space="0" w:color="auto"/>
          </w:divBdr>
        </w:div>
        <w:div w:id="1140075617">
          <w:marLeft w:val="480"/>
          <w:marRight w:val="0"/>
          <w:marTop w:val="0"/>
          <w:marBottom w:val="0"/>
          <w:divBdr>
            <w:top w:val="none" w:sz="0" w:space="0" w:color="auto"/>
            <w:left w:val="none" w:sz="0" w:space="0" w:color="auto"/>
            <w:bottom w:val="none" w:sz="0" w:space="0" w:color="auto"/>
            <w:right w:val="none" w:sz="0" w:space="0" w:color="auto"/>
          </w:divBdr>
        </w:div>
        <w:div w:id="753361893">
          <w:marLeft w:val="480"/>
          <w:marRight w:val="0"/>
          <w:marTop w:val="0"/>
          <w:marBottom w:val="0"/>
          <w:divBdr>
            <w:top w:val="none" w:sz="0" w:space="0" w:color="auto"/>
            <w:left w:val="none" w:sz="0" w:space="0" w:color="auto"/>
            <w:bottom w:val="none" w:sz="0" w:space="0" w:color="auto"/>
            <w:right w:val="none" w:sz="0" w:space="0" w:color="auto"/>
          </w:divBdr>
        </w:div>
        <w:div w:id="1592737522">
          <w:marLeft w:val="480"/>
          <w:marRight w:val="0"/>
          <w:marTop w:val="0"/>
          <w:marBottom w:val="0"/>
          <w:divBdr>
            <w:top w:val="none" w:sz="0" w:space="0" w:color="auto"/>
            <w:left w:val="none" w:sz="0" w:space="0" w:color="auto"/>
            <w:bottom w:val="none" w:sz="0" w:space="0" w:color="auto"/>
            <w:right w:val="none" w:sz="0" w:space="0" w:color="auto"/>
          </w:divBdr>
        </w:div>
        <w:div w:id="1522010057">
          <w:marLeft w:val="480"/>
          <w:marRight w:val="0"/>
          <w:marTop w:val="0"/>
          <w:marBottom w:val="0"/>
          <w:divBdr>
            <w:top w:val="none" w:sz="0" w:space="0" w:color="auto"/>
            <w:left w:val="none" w:sz="0" w:space="0" w:color="auto"/>
            <w:bottom w:val="none" w:sz="0" w:space="0" w:color="auto"/>
            <w:right w:val="none" w:sz="0" w:space="0" w:color="auto"/>
          </w:divBdr>
        </w:div>
        <w:div w:id="662582390">
          <w:marLeft w:val="480"/>
          <w:marRight w:val="0"/>
          <w:marTop w:val="0"/>
          <w:marBottom w:val="0"/>
          <w:divBdr>
            <w:top w:val="none" w:sz="0" w:space="0" w:color="auto"/>
            <w:left w:val="none" w:sz="0" w:space="0" w:color="auto"/>
            <w:bottom w:val="none" w:sz="0" w:space="0" w:color="auto"/>
            <w:right w:val="none" w:sz="0" w:space="0" w:color="auto"/>
          </w:divBdr>
        </w:div>
        <w:div w:id="870649851">
          <w:marLeft w:val="480"/>
          <w:marRight w:val="0"/>
          <w:marTop w:val="0"/>
          <w:marBottom w:val="0"/>
          <w:divBdr>
            <w:top w:val="none" w:sz="0" w:space="0" w:color="auto"/>
            <w:left w:val="none" w:sz="0" w:space="0" w:color="auto"/>
            <w:bottom w:val="none" w:sz="0" w:space="0" w:color="auto"/>
            <w:right w:val="none" w:sz="0" w:space="0" w:color="auto"/>
          </w:divBdr>
        </w:div>
        <w:div w:id="192576276">
          <w:marLeft w:val="480"/>
          <w:marRight w:val="0"/>
          <w:marTop w:val="0"/>
          <w:marBottom w:val="0"/>
          <w:divBdr>
            <w:top w:val="none" w:sz="0" w:space="0" w:color="auto"/>
            <w:left w:val="none" w:sz="0" w:space="0" w:color="auto"/>
            <w:bottom w:val="none" w:sz="0" w:space="0" w:color="auto"/>
            <w:right w:val="none" w:sz="0" w:space="0" w:color="auto"/>
          </w:divBdr>
        </w:div>
        <w:div w:id="1370448109">
          <w:marLeft w:val="480"/>
          <w:marRight w:val="0"/>
          <w:marTop w:val="0"/>
          <w:marBottom w:val="0"/>
          <w:divBdr>
            <w:top w:val="none" w:sz="0" w:space="0" w:color="auto"/>
            <w:left w:val="none" w:sz="0" w:space="0" w:color="auto"/>
            <w:bottom w:val="none" w:sz="0" w:space="0" w:color="auto"/>
            <w:right w:val="none" w:sz="0" w:space="0" w:color="auto"/>
          </w:divBdr>
        </w:div>
        <w:div w:id="145441088">
          <w:marLeft w:val="480"/>
          <w:marRight w:val="0"/>
          <w:marTop w:val="0"/>
          <w:marBottom w:val="0"/>
          <w:divBdr>
            <w:top w:val="none" w:sz="0" w:space="0" w:color="auto"/>
            <w:left w:val="none" w:sz="0" w:space="0" w:color="auto"/>
            <w:bottom w:val="none" w:sz="0" w:space="0" w:color="auto"/>
            <w:right w:val="none" w:sz="0" w:space="0" w:color="auto"/>
          </w:divBdr>
        </w:div>
        <w:div w:id="1094935104">
          <w:marLeft w:val="480"/>
          <w:marRight w:val="0"/>
          <w:marTop w:val="0"/>
          <w:marBottom w:val="0"/>
          <w:divBdr>
            <w:top w:val="none" w:sz="0" w:space="0" w:color="auto"/>
            <w:left w:val="none" w:sz="0" w:space="0" w:color="auto"/>
            <w:bottom w:val="none" w:sz="0" w:space="0" w:color="auto"/>
            <w:right w:val="none" w:sz="0" w:space="0" w:color="auto"/>
          </w:divBdr>
        </w:div>
        <w:div w:id="1139540116">
          <w:marLeft w:val="480"/>
          <w:marRight w:val="0"/>
          <w:marTop w:val="0"/>
          <w:marBottom w:val="0"/>
          <w:divBdr>
            <w:top w:val="none" w:sz="0" w:space="0" w:color="auto"/>
            <w:left w:val="none" w:sz="0" w:space="0" w:color="auto"/>
            <w:bottom w:val="none" w:sz="0" w:space="0" w:color="auto"/>
            <w:right w:val="none" w:sz="0" w:space="0" w:color="auto"/>
          </w:divBdr>
        </w:div>
        <w:div w:id="1094590749">
          <w:marLeft w:val="480"/>
          <w:marRight w:val="0"/>
          <w:marTop w:val="0"/>
          <w:marBottom w:val="0"/>
          <w:divBdr>
            <w:top w:val="none" w:sz="0" w:space="0" w:color="auto"/>
            <w:left w:val="none" w:sz="0" w:space="0" w:color="auto"/>
            <w:bottom w:val="none" w:sz="0" w:space="0" w:color="auto"/>
            <w:right w:val="none" w:sz="0" w:space="0" w:color="auto"/>
          </w:divBdr>
        </w:div>
        <w:div w:id="1772237465">
          <w:marLeft w:val="480"/>
          <w:marRight w:val="0"/>
          <w:marTop w:val="0"/>
          <w:marBottom w:val="0"/>
          <w:divBdr>
            <w:top w:val="none" w:sz="0" w:space="0" w:color="auto"/>
            <w:left w:val="none" w:sz="0" w:space="0" w:color="auto"/>
            <w:bottom w:val="none" w:sz="0" w:space="0" w:color="auto"/>
            <w:right w:val="none" w:sz="0" w:space="0" w:color="auto"/>
          </w:divBdr>
        </w:div>
        <w:div w:id="475341054">
          <w:marLeft w:val="480"/>
          <w:marRight w:val="0"/>
          <w:marTop w:val="0"/>
          <w:marBottom w:val="0"/>
          <w:divBdr>
            <w:top w:val="none" w:sz="0" w:space="0" w:color="auto"/>
            <w:left w:val="none" w:sz="0" w:space="0" w:color="auto"/>
            <w:bottom w:val="none" w:sz="0" w:space="0" w:color="auto"/>
            <w:right w:val="none" w:sz="0" w:space="0" w:color="auto"/>
          </w:divBdr>
        </w:div>
        <w:div w:id="789134160">
          <w:marLeft w:val="480"/>
          <w:marRight w:val="0"/>
          <w:marTop w:val="0"/>
          <w:marBottom w:val="0"/>
          <w:divBdr>
            <w:top w:val="none" w:sz="0" w:space="0" w:color="auto"/>
            <w:left w:val="none" w:sz="0" w:space="0" w:color="auto"/>
            <w:bottom w:val="none" w:sz="0" w:space="0" w:color="auto"/>
            <w:right w:val="none" w:sz="0" w:space="0" w:color="auto"/>
          </w:divBdr>
        </w:div>
        <w:div w:id="75441387">
          <w:marLeft w:val="480"/>
          <w:marRight w:val="0"/>
          <w:marTop w:val="0"/>
          <w:marBottom w:val="0"/>
          <w:divBdr>
            <w:top w:val="none" w:sz="0" w:space="0" w:color="auto"/>
            <w:left w:val="none" w:sz="0" w:space="0" w:color="auto"/>
            <w:bottom w:val="none" w:sz="0" w:space="0" w:color="auto"/>
            <w:right w:val="none" w:sz="0" w:space="0" w:color="auto"/>
          </w:divBdr>
        </w:div>
        <w:div w:id="1822506477">
          <w:marLeft w:val="480"/>
          <w:marRight w:val="0"/>
          <w:marTop w:val="0"/>
          <w:marBottom w:val="0"/>
          <w:divBdr>
            <w:top w:val="none" w:sz="0" w:space="0" w:color="auto"/>
            <w:left w:val="none" w:sz="0" w:space="0" w:color="auto"/>
            <w:bottom w:val="none" w:sz="0" w:space="0" w:color="auto"/>
            <w:right w:val="none" w:sz="0" w:space="0" w:color="auto"/>
          </w:divBdr>
        </w:div>
        <w:div w:id="1428890887">
          <w:marLeft w:val="480"/>
          <w:marRight w:val="0"/>
          <w:marTop w:val="0"/>
          <w:marBottom w:val="0"/>
          <w:divBdr>
            <w:top w:val="none" w:sz="0" w:space="0" w:color="auto"/>
            <w:left w:val="none" w:sz="0" w:space="0" w:color="auto"/>
            <w:bottom w:val="none" w:sz="0" w:space="0" w:color="auto"/>
            <w:right w:val="none" w:sz="0" w:space="0" w:color="auto"/>
          </w:divBdr>
        </w:div>
        <w:div w:id="13651806">
          <w:marLeft w:val="480"/>
          <w:marRight w:val="0"/>
          <w:marTop w:val="0"/>
          <w:marBottom w:val="0"/>
          <w:divBdr>
            <w:top w:val="none" w:sz="0" w:space="0" w:color="auto"/>
            <w:left w:val="none" w:sz="0" w:space="0" w:color="auto"/>
            <w:bottom w:val="none" w:sz="0" w:space="0" w:color="auto"/>
            <w:right w:val="none" w:sz="0" w:space="0" w:color="auto"/>
          </w:divBdr>
        </w:div>
        <w:div w:id="1570653288">
          <w:marLeft w:val="480"/>
          <w:marRight w:val="0"/>
          <w:marTop w:val="0"/>
          <w:marBottom w:val="0"/>
          <w:divBdr>
            <w:top w:val="none" w:sz="0" w:space="0" w:color="auto"/>
            <w:left w:val="none" w:sz="0" w:space="0" w:color="auto"/>
            <w:bottom w:val="none" w:sz="0" w:space="0" w:color="auto"/>
            <w:right w:val="none" w:sz="0" w:space="0" w:color="auto"/>
          </w:divBdr>
        </w:div>
        <w:div w:id="1799184389">
          <w:marLeft w:val="480"/>
          <w:marRight w:val="0"/>
          <w:marTop w:val="0"/>
          <w:marBottom w:val="0"/>
          <w:divBdr>
            <w:top w:val="none" w:sz="0" w:space="0" w:color="auto"/>
            <w:left w:val="none" w:sz="0" w:space="0" w:color="auto"/>
            <w:bottom w:val="none" w:sz="0" w:space="0" w:color="auto"/>
            <w:right w:val="none" w:sz="0" w:space="0" w:color="auto"/>
          </w:divBdr>
        </w:div>
        <w:div w:id="1402486595">
          <w:marLeft w:val="480"/>
          <w:marRight w:val="0"/>
          <w:marTop w:val="0"/>
          <w:marBottom w:val="0"/>
          <w:divBdr>
            <w:top w:val="none" w:sz="0" w:space="0" w:color="auto"/>
            <w:left w:val="none" w:sz="0" w:space="0" w:color="auto"/>
            <w:bottom w:val="none" w:sz="0" w:space="0" w:color="auto"/>
            <w:right w:val="none" w:sz="0" w:space="0" w:color="auto"/>
          </w:divBdr>
        </w:div>
        <w:div w:id="65693882">
          <w:marLeft w:val="480"/>
          <w:marRight w:val="0"/>
          <w:marTop w:val="0"/>
          <w:marBottom w:val="0"/>
          <w:divBdr>
            <w:top w:val="none" w:sz="0" w:space="0" w:color="auto"/>
            <w:left w:val="none" w:sz="0" w:space="0" w:color="auto"/>
            <w:bottom w:val="none" w:sz="0" w:space="0" w:color="auto"/>
            <w:right w:val="none" w:sz="0" w:space="0" w:color="auto"/>
          </w:divBdr>
        </w:div>
        <w:div w:id="1059011377">
          <w:marLeft w:val="480"/>
          <w:marRight w:val="0"/>
          <w:marTop w:val="0"/>
          <w:marBottom w:val="0"/>
          <w:divBdr>
            <w:top w:val="none" w:sz="0" w:space="0" w:color="auto"/>
            <w:left w:val="none" w:sz="0" w:space="0" w:color="auto"/>
            <w:bottom w:val="none" w:sz="0" w:space="0" w:color="auto"/>
            <w:right w:val="none" w:sz="0" w:space="0" w:color="auto"/>
          </w:divBdr>
        </w:div>
        <w:div w:id="1500271453">
          <w:marLeft w:val="480"/>
          <w:marRight w:val="0"/>
          <w:marTop w:val="0"/>
          <w:marBottom w:val="0"/>
          <w:divBdr>
            <w:top w:val="none" w:sz="0" w:space="0" w:color="auto"/>
            <w:left w:val="none" w:sz="0" w:space="0" w:color="auto"/>
            <w:bottom w:val="none" w:sz="0" w:space="0" w:color="auto"/>
            <w:right w:val="none" w:sz="0" w:space="0" w:color="auto"/>
          </w:divBdr>
        </w:div>
        <w:div w:id="1137066714">
          <w:marLeft w:val="480"/>
          <w:marRight w:val="0"/>
          <w:marTop w:val="0"/>
          <w:marBottom w:val="0"/>
          <w:divBdr>
            <w:top w:val="none" w:sz="0" w:space="0" w:color="auto"/>
            <w:left w:val="none" w:sz="0" w:space="0" w:color="auto"/>
            <w:bottom w:val="none" w:sz="0" w:space="0" w:color="auto"/>
            <w:right w:val="none" w:sz="0" w:space="0" w:color="auto"/>
          </w:divBdr>
        </w:div>
        <w:div w:id="1356807964">
          <w:marLeft w:val="480"/>
          <w:marRight w:val="0"/>
          <w:marTop w:val="0"/>
          <w:marBottom w:val="0"/>
          <w:divBdr>
            <w:top w:val="none" w:sz="0" w:space="0" w:color="auto"/>
            <w:left w:val="none" w:sz="0" w:space="0" w:color="auto"/>
            <w:bottom w:val="none" w:sz="0" w:space="0" w:color="auto"/>
            <w:right w:val="none" w:sz="0" w:space="0" w:color="auto"/>
          </w:divBdr>
        </w:div>
        <w:div w:id="764033329">
          <w:marLeft w:val="480"/>
          <w:marRight w:val="0"/>
          <w:marTop w:val="0"/>
          <w:marBottom w:val="0"/>
          <w:divBdr>
            <w:top w:val="none" w:sz="0" w:space="0" w:color="auto"/>
            <w:left w:val="none" w:sz="0" w:space="0" w:color="auto"/>
            <w:bottom w:val="none" w:sz="0" w:space="0" w:color="auto"/>
            <w:right w:val="none" w:sz="0" w:space="0" w:color="auto"/>
          </w:divBdr>
        </w:div>
        <w:div w:id="724256647">
          <w:marLeft w:val="480"/>
          <w:marRight w:val="0"/>
          <w:marTop w:val="0"/>
          <w:marBottom w:val="0"/>
          <w:divBdr>
            <w:top w:val="none" w:sz="0" w:space="0" w:color="auto"/>
            <w:left w:val="none" w:sz="0" w:space="0" w:color="auto"/>
            <w:bottom w:val="none" w:sz="0" w:space="0" w:color="auto"/>
            <w:right w:val="none" w:sz="0" w:space="0" w:color="auto"/>
          </w:divBdr>
        </w:div>
        <w:div w:id="870263945">
          <w:marLeft w:val="480"/>
          <w:marRight w:val="0"/>
          <w:marTop w:val="0"/>
          <w:marBottom w:val="0"/>
          <w:divBdr>
            <w:top w:val="none" w:sz="0" w:space="0" w:color="auto"/>
            <w:left w:val="none" w:sz="0" w:space="0" w:color="auto"/>
            <w:bottom w:val="none" w:sz="0" w:space="0" w:color="auto"/>
            <w:right w:val="none" w:sz="0" w:space="0" w:color="auto"/>
          </w:divBdr>
        </w:div>
        <w:div w:id="251552294">
          <w:marLeft w:val="480"/>
          <w:marRight w:val="0"/>
          <w:marTop w:val="0"/>
          <w:marBottom w:val="0"/>
          <w:divBdr>
            <w:top w:val="none" w:sz="0" w:space="0" w:color="auto"/>
            <w:left w:val="none" w:sz="0" w:space="0" w:color="auto"/>
            <w:bottom w:val="none" w:sz="0" w:space="0" w:color="auto"/>
            <w:right w:val="none" w:sz="0" w:space="0" w:color="auto"/>
          </w:divBdr>
        </w:div>
        <w:div w:id="1641375467">
          <w:marLeft w:val="480"/>
          <w:marRight w:val="0"/>
          <w:marTop w:val="0"/>
          <w:marBottom w:val="0"/>
          <w:divBdr>
            <w:top w:val="none" w:sz="0" w:space="0" w:color="auto"/>
            <w:left w:val="none" w:sz="0" w:space="0" w:color="auto"/>
            <w:bottom w:val="none" w:sz="0" w:space="0" w:color="auto"/>
            <w:right w:val="none" w:sz="0" w:space="0" w:color="auto"/>
          </w:divBdr>
        </w:div>
        <w:div w:id="1872573408">
          <w:marLeft w:val="480"/>
          <w:marRight w:val="0"/>
          <w:marTop w:val="0"/>
          <w:marBottom w:val="0"/>
          <w:divBdr>
            <w:top w:val="none" w:sz="0" w:space="0" w:color="auto"/>
            <w:left w:val="none" w:sz="0" w:space="0" w:color="auto"/>
            <w:bottom w:val="none" w:sz="0" w:space="0" w:color="auto"/>
            <w:right w:val="none" w:sz="0" w:space="0" w:color="auto"/>
          </w:divBdr>
        </w:div>
        <w:div w:id="793333636">
          <w:marLeft w:val="480"/>
          <w:marRight w:val="0"/>
          <w:marTop w:val="0"/>
          <w:marBottom w:val="0"/>
          <w:divBdr>
            <w:top w:val="none" w:sz="0" w:space="0" w:color="auto"/>
            <w:left w:val="none" w:sz="0" w:space="0" w:color="auto"/>
            <w:bottom w:val="none" w:sz="0" w:space="0" w:color="auto"/>
            <w:right w:val="none" w:sz="0" w:space="0" w:color="auto"/>
          </w:divBdr>
        </w:div>
        <w:div w:id="347175790">
          <w:marLeft w:val="480"/>
          <w:marRight w:val="0"/>
          <w:marTop w:val="0"/>
          <w:marBottom w:val="0"/>
          <w:divBdr>
            <w:top w:val="none" w:sz="0" w:space="0" w:color="auto"/>
            <w:left w:val="none" w:sz="0" w:space="0" w:color="auto"/>
            <w:bottom w:val="none" w:sz="0" w:space="0" w:color="auto"/>
            <w:right w:val="none" w:sz="0" w:space="0" w:color="auto"/>
          </w:divBdr>
        </w:div>
        <w:div w:id="1370182610">
          <w:marLeft w:val="480"/>
          <w:marRight w:val="0"/>
          <w:marTop w:val="0"/>
          <w:marBottom w:val="0"/>
          <w:divBdr>
            <w:top w:val="none" w:sz="0" w:space="0" w:color="auto"/>
            <w:left w:val="none" w:sz="0" w:space="0" w:color="auto"/>
            <w:bottom w:val="none" w:sz="0" w:space="0" w:color="auto"/>
            <w:right w:val="none" w:sz="0" w:space="0" w:color="auto"/>
          </w:divBdr>
        </w:div>
        <w:div w:id="836769056">
          <w:marLeft w:val="480"/>
          <w:marRight w:val="0"/>
          <w:marTop w:val="0"/>
          <w:marBottom w:val="0"/>
          <w:divBdr>
            <w:top w:val="none" w:sz="0" w:space="0" w:color="auto"/>
            <w:left w:val="none" w:sz="0" w:space="0" w:color="auto"/>
            <w:bottom w:val="none" w:sz="0" w:space="0" w:color="auto"/>
            <w:right w:val="none" w:sz="0" w:space="0" w:color="auto"/>
          </w:divBdr>
        </w:div>
        <w:div w:id="1776485526">
          <w:marLeft w:val="480"/>
          <w:marRight w:val="0"/>
          <w:marTop w:val="0"/>
          <w:marBottom w:val="0"/>
          <w:divBdr>
            <w:top w:val="none" w:sz="0" w:space="0" w:color="auto"/>
            <w:left w:val="none" w:sz="0" w:space="0" w:color="auto"/>
            <w:bottom w:val="none" w:sz="0" w:space="0" w:color="auto"/>
            <w:right w:val="none" w:sz="0" w:space="0" w:color="auto"/>
          </w:divBdr>
        </w:div>
        <w:div w:id="2015105091">
          <w:marLeft w:val="480"/>
          <w:marRight w:val="0"/>
          <w:marTop w:val="0"/>
          <w:marBottom w:val="0"/>
          <w:divBdr>
            <w:top w:val="none" w:sz="0" w:space="0" w:color="auto"/>
            <w:left w:val="none" w:sz="0" w:space="0" w:color="auto"/>
            <w:bottom w:val="none" w:sz="0" w:space="0" w:color="auto"/>
            <w:right w:val="none" w:sz="0" w:space="0" w:color="auto"/>
          </w:divBdr>
        </w:div>
        <w:div w:id="1917082528">
          <w:marLeft w:val="480"/>
          <w:marRight w:val="0"/>
          <w:marTop w:val="0"/>
          <w:marBottom w:val="0"/>
          <w:divBdr>
            <w:top w:val="none" w:sz="0" w:space="0" w:color="auto"/>
            <w:left w:val="none" w:sz="0" w:space="0" w:color="auto"/>
            <w:bottom w:val="none" w:sz="0" w:space="0" w:color="auto"/>
            <w:right w:val="none" w:sz="0" w:space="0" w:color="auto"/>
          </w:divBdr>
        </w:div>
        <w:div w:id="899900226">
          <w:marLeft w:val="480"/>
          <w:marRight w:val="0"/>
          <w:marTop w:val="0"/>
          <w:marBottom w:val="0"/>
          <w:divBdr>
            <w:top w:val="none" w:sz="0" w:space="0" w:color="auto"/>
            <w:left w:val="none" w:sz="0" w:space="0" w:color="auto"/>
            <w:bottom w:val="none" w:sz="0" w:space="0" w:color="auto"/>
            <w:right w:val="none" w:sz="0" w:space="0" w:color="auto"/>
          </w:divBdr>
        </w:div>
        <w:div w:id="311717099">
          <w:marLeft w:val="480"/>
          <w:marRight w:val="0"/>
          <w:marTop w:val="0"/>
          <w:marBottom w:val="0"/>
          <w:divBdr>
            <w:top w:val="none" w:sz="0" w:space="0" w:color="auto"/>
            <w:left w:val="none" w:sz="0" w:space="0" w:color="auto"/>
            <w:bottom w:val="none" w:sz="0" w:space="0" w:color="auto"/>
            <w:right w:val="none" w:sz="0" w:space="0" w:color="auto"/>
          </w:divBdr>
        </w:div>
        <w:div w:id="492141672">
          <w:marLeft w:val="480"/>
          <w:marRight w:val="0"/>
          <w:marTop w:val="0"/>
          <w:marBottom w:val="0"/>
          <w:divBdr>
            <w:top w:val="none" w:sz="0" w:space="0" w:color="auto"/>
            <w:left w:val="none" w:sz="0" w:space="0" w:color="auto"/>
            <w:bottom w:val="none" w:sz="0" w:space="0" w:color="auto"/>
            <w:right w:val="none" w:sz="0" w:space="0" w:color="auto"/>
          </w:divBdr>
        </w:div>
        <w:div w:id="1183279983">
          <w:marLeft w:val="480"/>
          <w:marRight w:val="0"/>
          <w:marTop w:val="0"/>
          <w:marBottom w:val="0"/>
          <w:divBdr>
            <w:top w:val="none" w:sz="0" w:space="0" w:color="auto"/>
            <w:left w:val="none" w:sz="0" w:space="0" w:color="auto"/>
            <w:bottom w:val="none" w:sz="0" w:space="0" w:color="auto"/>
            <w:right w:val="none" w:sz="0" w:space="0" w:color="auto"/>
          </w:divBdr>
        </w:div>
        <w:div w:id="506989810">
          <w:marLeft w:val="480"/>
          <w:marRight w:val="0"/>
          <w:marTop w:val="0"/>
          <w:marBottom w:val="0"/>
          <w:divBdr>
            <w:top w:val="none" w:sz="0" w:space="0" w:color="auto"/>
            <w:left w:val="none" w:sz="0" w:space="0" w:color="auto"/>
            <w:bottom w:val="none" w:sz="0" w:space="0" w:color="auto"/>
            <w:right w:val="none" w:sz="0" w:space="0" w:color="auto"/>
          </w:divBdr>
        </w:div>
        <w:div w:id="853613180">
          <w:marLeft w:val="480"/>
          <w:marRight w:val="0"/>
          <w:marTop w:val="0"/>
          <w:marBottom w:val="0"/>
          <w:divBdr>
            <w:top w:val="none" w:sz="0" w:space="0" w:color="auto"/>
            <w:left w:val="none" w:sz="0" w:space="0" w:color="auto"/>
            <w:bottom w:val="none" w:sz="0" w:space="0" w:color="auto"/>
            <w:right w:val="none" w:sz="0" w:space="0" w:color="auto"/>
          </w:divBdr>
        </w:div>
        <w:div w:id="65106353">
          <w:marLeft w:val="480"/>
          <w:marRight w:val="0"/>
          <w:marTop w:val="0"/>
          <w:marBottom w:val="0"/>
          <w:divBdr>
            <w:top w:val="none" w:sz="0" w:space="0" w:color="auto"/>
            <w:left w:val="none" w:sz="0" w:space="0" w:color="auto"/>
            <w:bottom w:val="none" w:sz="0" w:space="0" w:color="auto"/>
            <w:right w:val="none" w:sz="0" w:space="0" w:color="auto"/>
          </w:divBdr>
        </w:div>
        <w:div w:id="1055665153">
          <w:marLeft w:val="480"/>
          <w:marRight w:val="0"/>
          <w:marTop w:val="0"/>
          <w:marBottom w:val="0"/>
          <w:divBdr>
            <w:top w:val="none" w:sz="0" w:space="0" w:color="auto"/>
            <w:left w:val="none" w:sz="0" w:space="0" w:color="auto"/>
            <w:bottom w:val="none" w:sz="0" w:space="0" w:color="auto"/>
            <w:right w:val="none" w:sz="0" w:space="0" w:color="auto"/>
          </w:divBdr>
        </w:div>
        <w:div w:id="729112884">
          <w:marLeft w:val="480"/>
          <w:marRight w:val="0"/>
          <w:marTop w:val="0"/>
          <w:marBottom w:val="0"/>
          <w:divBdr>
            <w:top w:val="none" w:sz="0" w:space="0" w:color="auto"/>
            <w:left w:val="none" w:sz="0" w:space="0" w:color="auto"/>
            <w:bottom w:val="none" w:sz="0" w:space="0" w:color="auto"/>
            <w:right w:val="none" w:sz="0" w:space="0" w:color="auto"/>
          </w:divBdr>
        </w:div>
        <w:div w:id="431366422">
          <w:marLeft w:val="480"/>
          <w:marRight w:val="0"/>
          <w:marTop w:val="0"/>
          <w:marBottom w:val="0"/>
          <w:divBdr>
            <w:top w:val="none" w:sz="0" w:space="0" w:color="auto"/>
            <w:left w:val="none" w:sz="0" w:space="0" w:color="auto"/>
            <w:bottom w:val="none" w:sz="0" w:space="0" w:color="auto"/>
            <w:right w:val="none" w:sz="0" w:space="0" w:color="auto"/>
          </w:divBdr>
        </w:div>
        <w:div w:id="1732382403">
          <w:marLeft w:val="480"/>
          <w:marRight w:val="0"/>
          <w:marTop w:val="0"/>
          <w:marBottom w:val="0"/>
          <w:divBdr>
            <w:top w:val="none" w:sz="0" w:space="0" w:color="auto"/>
            <w:left w:val="none" w:sz="0" w:space="0" w:color="auto"/>
            <w:bottom w:val="none" w:sz="0" w:space="0" w:color="auto"/>
            <w:right w:val="none" w:sz="0" w:space="0" w:color="auto"/>
          </w:divBdr>
        </w:div>
        <w:div w:id="1835098515">
          <w:marLeft w:val="480"/>
          <w:marRight w:val="0"/>
          <w:marTop w:val="0"/>
          <w:marBottom w:val="0"/>
          <w:divBdr>
            <w:top w:val="none" w:sz="0" w:space="0" w:color="auto"/>
            <w:left w:val="none" w:sz="0" w:space="0" w:color="auto"/>
            <w:bottom w:val="none" w:sz="0" w:space="0" w:color="auto"/>
            <w:right w:val="none" w:sz="0" w:space="0" w:color="auto"/>
          </w:divBdr>
        </w:div>
        <w:div w:id="1628122830">
          <w:marLeft w:val="480"/>
          <w:marRight w:val="0"/>
          <w:marTop w:val="0"/>
          <w:marBottom w:val="0"/>
          <w:divBdr>
            <w:top w:val="none" w:sz="0" w:space="0" w:color="auto"/>
            <w:left w:val="none" w:sz="0" w:space="0" w:color="auto"/>
            <w:bottom w:val="none" w:sz="0" w:space="0" w:color="auto"/>
            <w:right w:val="none" w:sz="0" w:space="0" w:color="auto"/>
          </w:divBdr>
        </w:div>
        <w:div w:id="764225352">
          <w:marLeft w:val="480"/>
          <w:marRight w:val="0"/>
          <w:marTop w:val="0"/>
          <w:marBottom w:val="0"/>
          <w:divBdr>
            <w:top w:val="none" w:sz="0" w:space="0" w:color="auto"/>
            <w:left w:val="none" w:sz="0" w:space="0" w:color="auto"/>
            <w:bottom w:val="none" w:sz="0" w:space="0" w:color="auto"/>
            <w:right w:val="none" w:sz="0" w:space="0" w:color="auto"/>
          </w:divBdr>
        </w:div>
        <w:div w:id="77485615">
          <w:marLeft w:val="480"/>
          <w:marRight w:val="0"/>
          <w:marTop w:val="0"/>
          <w:marBottom w:val="0"/>
          <w:divBdr>
            <w:top w:val="none" w:sz="0" w:space="0" w:color="auto"/>
            <w:left w:val="none" w:sz="0" w:space="0" w:color="auto"/>
            <w:bottom w:val="none" w:sz="0" w:space="0" w:color="auto"/>
            <w:right w:val="none" w:sz="0" w:space="0" w:color="auto"/>
          </w:divBdr>
        </w:div>
        <w:div w:id="1668971845">
          <w:marLeft w:val="480"/>
          <w:marRight w:val="0"/>
          <w:marTop w:val="0"/>
          <w:marBottom w:val="0"/>
          <w:divBdr>
            <w:top w:val="none" w:sz="0" w:space="0" w:color="auto"/>
            <w:left w:val="none" w:sz="0" w:space="0" w:color="auto"/>
            <w:bottom w:val="none" w:sz="0" w:space="0" w:color="auto"/>
            <w:right w:val="none" w:sz="0" w:space="0" w:color="auto"/>
          </w:divBdr>
        </w:div>
        <w:div w:id="2048598322">
          <w:marLeft w:val="480"/>
          <w:marRight w:val="0"/>
          <w:marTop w:val="0"/>
          <w:marBottom w:val="0"/>
          <w:divBdr>
            <w:top w:val="none" w:sz="0" w:space="0" w:color="auto"/>
            <w:left w:val="none" w:sz="0" w:space="0" w:color="auto"/>
            <w:bottom w:val="none" w:sz="0" w:space="0" w:color="auto"/>
            <w:right w:val="none" w:sz="0" w:space="0" w:color="auto"/>
          </w:divBdr>
        </w:div>
        <w:div w:id="36512320">
          <w:marLeft w:val="480"/>
          <w:marRight w:val="0"/>
          <w:marTop w:val="0"/>
          <w:marBottom w:val="0"/>
          <w:divBdr>
            <w:top w:val="none" w:sz="0" w:space="0" w:color="auto"/>
            <w:left w:val="none" w:sz="0" w:space="0" w:color="auto"/>
            <w:bottom w:val="none" w:sz="0" w:space="0" w:color="auto"/>
            <w:right w:val="none" w:sz="0" w:space="0" w:color="auto"/>
          </w:divBdr>
        </w:div>
        <w:div w:id="1903786098">
          <w:marLeft w:val="480"/>
          <w:marRight w:val="0"/>
          <w:marTop w:val="0"/>
          <w:marBottom w:val="0"/>
          <w:divBdr>
            <w:top w:val="none" w:sz="0" w:space="0" w:color="auto"/>
            <w:left w:val="none" w:sz="0" w:space="0" w:color="auto"/>
            <w:bottom w:val="none" w:sz="0" w:space="0" w:color="auto"/>
            <w:right w:val="none" w:sz="0" w:space="0" w:color="auto"/>
          </w:divBdr>
        </w:div>
        <w:div w:id="1537039365">
          <w:marLeft w:val="480"/>
          <w:marRight w:val="0"/>
          <w:marTop w:val="0"/>
          <w:marBottom w:val="0"/>
          <w:divBdr>
            <w:top w:val="none" w:sz="0" w:space="0" w:color="auto"/>
            <w:left w:val="none" w:sz="0" w:space="0" w:color="auto"/>
            <w:bottom w:val="none" w:sz="0" w:space="0" w:color="auto"/>
            <w:right w:val="none" w:sz="0" w:space="0" w:color="auto"/>
          </w:divBdr>
        </w:div>
        <w:div w:id="1415711655">
          <w:marLeft w:val="480"/>
          <w:marRight w:val="0"/>
          <w:marTop w:val="0"/>
          <w:marBottom w:val="0"/>
          <w:divBdr>
            <w:top w:val="none" w:sz="0" w:space="0" w:color="auto"/>
            <w:left w:val="none" w:sz="0" w:space="0" w:color="auto"/>
            <w:bottom w:val="none" w:sz="0" w:space="0" w:color="auto"/>
            <w:right w:val="none" w:sz="0" w:space="0" w:color="auto"/>
          </w:divBdr>
        </w:div>
        <w:div w:id="259072860">
          <w:marLeft w:val="480"/>
          <w:marRight w:val="0"/>
          <w:marTop w:val="0"/>
          <w:marBottom w:val="0"/>
          <w:divBdr>
            <w:top w:val="none" w:sz="0" w:space="0" w:color="auto"/>
            <w:left w:val="none" w:sz="0" w:space="0" w:color="auto"/>
            <w:bottom w:val="none" w:sz="0" w:space="0" w:color="auto"/>
            <w:right w:val="none" w:sz="0" w:space="0" w:color="auto"/>
          </w:divBdr>
        </w:div>
        <w:div w:id="38675937">
          <w:marLeft w:val="480"/>
          <w:marRight w:val="0"/>
          <w:marTop w:val="0"/>
          <w:marBottom w:val="0"/>
          <w:divBdr>
            <w:top w:val="none" w:sz="0" w:space="0" w:color="auto"/>
            <w:left w:val="none" w:sz="0" w:space="0" w:color="auto"/>
            <w:bottom w:val="none" w:sz="0" w:space="0" w:color="auto"/>
            <w:right w:val="none" w:sz="0" w:space="0" w:color="auto"/>
          </w:divBdr>
        </w:div>
        <w:div w:id="1049650697">
          <w:marLeft w:val="480"/>
          <w:marRight w:val="0"/>
          <w:marTop w:val="0"/>
          <w:marBottom w:val="0"/>
          <w:divBdr>
            <w:top w:val="none" w:sz="0" w:space="0" w:color="auto"/>
            <w:left w:val="none" w:sz="0" w:space="0" w:color="auto"/>
            <w:bottom w:val="none" w:sz="0" w:space="0" w:color="auto"/>
            <w:right w:val="none" w:sz="0" w:space="0" w:color="auto"/>
          </w:divBdr>
        </w:div>
        <w:div w:id="534199507">
          <w:marLeft w:val="480"/>
          <w:marRight w:val="0"/>
          <w:marTop w:val="0"/>
          <w:marBottom w:val="0"/>
          <w:divBdr>
            <w:top w:val="none" w:sz="0" w:space="0" w:color="auto"/>
            <w:left w:val="none" w:sz="0" w:space="0" w:color="auto"/>
            <w:bottom w:val="none" w:sz="0" w:space="0" w:color="auto"/>
            <w:right w:val="none" w:sz="0" w:space="0" w:color="auto"/>
          </w:divBdr>
        </w:div>
        <w:div w:id="273638303">
          <w:marLeft w:val="480"/>
          <w:marRight w:val="0"/>
          <w:marTop w:val="0"/>
          <w:marBottom w:val="0"/>
          <w:divBdr>
            <w:top w:val="none" w:sz="0" w:space="0" w:color="auto"/>
            <w:left w:val="none" w:sz="0" w:space="0" w:color="auto"/>
            <w:bottom w:val="none" w:sz="0" w:space="0" w:color="auto"/>
            <w:right w:val="none" w:sz="0" w:space="0" w:color="auto"/>
          </w:divBdr>
        </w:div>
        <w:div w:id="2037347709">
          <w:marLeft w:val="480"/>
          <w:marRight w:val="0"/>
          <w:marTop w:val="0"/>
          <w:marBottom w:val="0"/>
          <w:divBdr>
            <w:top w:val="none" w:sz="0" w:space="0" w:color="auto"/>
            <w:left w:val="none" w:sz="0" w:space="0" w:color="auto"/>
            <w:bottom w:val="none" w:sz="0" w:space="0" w:color="auto"/>
            <w:right w:val="none" w:sz="0" w:space="0" w:color="auto"/>
          </w:divBdr>
        </w:div>
        <w:div w:id="1576041637">
          <w:marLeft w:val="480"/>
          <w:marRight w:val="0"/>
          <w:marTop w:val="0"/>
          <w:marBottom w:val="0"/>
          <w:divBdr>
            <w:top w:val="none" w:sz="0" w:space="0" w:color="auto"/>
            <w:left w:val="none" w:sz="0" w:space="0" w:color="auto"/>
            <w:bottom w:val="none" w:sz="0" w:space="0" w:color="auto"/>
            <w:right w:val="none" w:sz="0" w:space="0" w:color="auto"/>
          </w:divBdr>
        </w:div>
        <w:div w:id="1890996770">
          <w:marLeft w:val="480"/>
          <w:marRight w:val="0"/>
          <w:marTop w:val="0"/>
          <w:marBottom w:val="0"/>
          <w:divBdr>
            <w:top w:val="none" w:sz="0" w:space="0" w:color="auto"/>
            <w:left w:val="none" w:sz="0" w:space="0" w:color="auto"/>
            <w:bottom w:val="none" w:sz="0" w:space="0" w:color="auto"/>
            <w:right w:val="none" w:sz="0" w:space="0" w:color="auto"/>
          </w:divBdr>
        </w:div>
        <w:div w:id="220528928">
          <w:marLeft w:val="480"/>
          <w:marRight w:val="0"/>
          <w:marTop w:val="0"/>
          <w:marBottom w:val="0"/>
          <w:divBdr>
            <w:top w:val="none" w:sz="0" w:space="0" w:color="auto"/>
            <w:left w:val="none" w:sz="0" w:space="0" w:color="auto"/>
            <w:bottom w:val="none" w:sz="0" w:space="0" w:color="auto"/>
            <w:right w:val="none" w:sz="0" w:space="0" w:color="auto"/>
          </w:divBdr>
        </w:div>
        <w:div w:id="1031495845">
          <w:marLeft w:val="480"/>
          <w:marRight w:val="0"/>
          <w:marTop w:val="0"/>
          <w:marBottom w:val="0"/>
          <w:divBdr>
            <w:top w:val="none" w:sz="0" w:space="0" w:color="auto"/>
            <w:left w:val="none" w:sz="0" w:space="0" w:color="auto"/>
            <w:bottom w:val="none" w:sz="0" w:space="0" w:color="auto"/>
            <w:right w:val="none" w:sz="0" w:space="0" w:color="auto"/>
          </w:divBdr>
        </w:div>
        <w:div w:id="1034421511">
          <w:marLeft w:val="480"/>
          <w:marRight w:val="0"/>
          <w:marTop w:val="0"/>
          <w:marBottom w:val="0"/>
          <w:divBdr>
            <w:top w:val="none" w:sz="0" w:space="0" w:color="auto"/>
            <w:left w:val="none" w:sz="0" w:space="0" w:color="auto"/>
            <w:bottom w:val="none" w:sz="0" w:space="0" w:color="auto"/>
            <w:right w:val="none" w:sz="0" w:space="0" w:color="auto"/>
          </w:divBdr>
        </w:div>
        <w:div w:id="1593926741">
          <w:marLeft w:val="480"/>
          <w:marRight w:val="0"/>
          <w:marTop w:val="0"/>
          <w:marBottom w:val="0"/>
          <w:divBdr>
            <w:top w:val="none" w:sz="0" w:space="0" w:color="auto"/>
            <w:left w:val="none" w:sz="0" w:space="0" w:color="auto"/>
            <w:bottom w:val="none" w:sz="0" w:space="0" w:color="auto"/>
            <w:right w:val="none" w:sz="0" w:space="0" w:color="auto"/>
          </w:divBdr>
        </w:div>
        <w:div w:id="606500882">
          <w:marLeft w:val="480"/>
          <w:marRight w:val="0"/>
          <w:marTop w:val="0"/>
          <w:marBottom w:val="0"/>
          <w:divBdr>
            <w:top w:val="none" w:sz="0" w:space="0" w:color="auto"/>
            <w:left w:val="none" w:sz="0" w:space="0" w:color="auto"/>
            <w:bottom w:val="none" w:sz="0" w:space="0" w:color="auto"/>
            <w:right w:val="none" w:sz="0" w:space="0" w:color="auto"/>
          </w:divBdr>
        </w:div>
        <w:div w:id="1785495130">
          <w:marLeft w:val="480"/>
          <w:marRight w:val="0"/>
          <w:marTop w:val="0"/>
          <w:marBottom w:val="0"/>
          <w:divBdr>
            <w:top w:val="none" w:sz="0" w:space="0" w:color="auto"/>
            <w:left w:val="none" w:sz="0" w:space="0" w:color="auto"/>
            <w:bottom w:val="none" w:sz="0" w:space="0" w:color="auto"/>
            <w:right w:val="none" w:sz="0" w:space="0" w:color="auto"/>
          </w:divBdr>
        </w:div>
        <w:div w:id="1849253991">
          <w:marLeft w:val="480"/>
          <w:marRight w:val="0"/>
          <w:marTop w:val="0"/>
          <w:marBottom w:val="0"/>
          <w:divBdr>
            <w:top w:val="none" w:sz="0" w:space="0" w:color="auto"/>
            <w:left w:val="none" w:sz="0" w:space="0" w:color="auto"/>
            <w:bottom w:val="none" w:sz="0" w:space="0" w:color="auto"/>
            <w:right w:val="none" w:sz="0" w:space="0" w:color="auto"/>
          </w:divBdr>
        </w:div>
        <w:div w:id="1723019396">
          <w:marLeft w:val="480"/>
          <w:marRight w:val="0"/>
          <w:marTop w:val="0"/>
          <w:marBottom w:val="0"/>
          <w:divBdr>
            <w:top w:val="none" w:sz="0" w:space="0" w:color="auto"/>
            <w:left w:val="none" w:sz="0" w:space="0" w:color="auto"/>
            <w:bottom w:val="none" w:sz="0" w:space="0" w:color="auto"/>
            <w:right w:val="none" w:sz="0" w:space="0" w:color="auto"/>
          </w:divBdr>
        </w:div>
        <w:div w:id="1289043806">
          <w:marLeft w:val="480"/>
          <w:marRight w:val="0"/>
          <w:marTop w:val="0"/>
          <w:marBottom w:val="0"/>
          <w:divBdr>
            <w:top w:val="none" w:sz="0" w:space="0" w:color="auto"/>
            <w:left w:val="none" w:sz="0" w:space="0" w:color="auto"/>
            <w:bottom w:val="none" w:sz="0" w:space="0" w:color="auto"/>
            <w:right w:val="none" w:sz="0" w:space="0" w:color="auto"/>
          </w:divBdr>
        </w:div>
        <w:div w:id="424808512">
          <w:marLeft w:val="480"/>
          <w:marRight w:val="0"/>
          <w:marTop w:val="0"/>
          <w:marBottom w:val="0"/>
          <w:divBdr>
            <w:top w:val="none" w:sz="0" w:space="0" w:color="auto"/>
            <w:left w:val="none" w:sz="0" w:space="0" w:color="auto"/>
            <w:bottom w:val="none" w:sz="0" w:space="0" w:color="auto"/>
            <w:right w:val="none" w:sz="0" w:space="0" w:color="auto"/>
          </w:divBdr>
        </w:div>
        <w:div w:id="1751534951">
          <w:marLeft w:val="480"/>
          <w:marRight w:val="0"/>
          <w:marTop w:val="0"/>
          <w:marBottom w:val="0"/>
          <w:divBdr>
            <w:top w:val="none" w:sz="0" w:space="0" w:color="auto"/>
            <w:left w:val="none" w:sz="0" w:space="0" w:color="auto"/>
            <w:bottom w:val="none" w:sz="0" w:space="0" w:color="auto"/>
            <w:right w:val="none" w:sz="0" w:space="0" w:color="auto"/>
          </w:divBdr>
        </w:div>
        <w:div w:id="341200774">
          <w:marLeft w:val="480"/>
          <w:marRight w:val="0"/>
          <w:marTop w:val="0"/>
          <w:marBottom w:val="0"/>
          <w:divBdr>
            <w:top w:val="none" w:sz="0" w:space="0" w:color="auto"/>
            <w:left w:val="none" w:sz="0" w:space="0" w:color="auto"/>
            <w:bottom w:val="none" w:sz="0" w:space="0" w:color="auto"/>
            <w:right w:val="none" w:sz="0" w:space="0" w:color="auto"/>
          </w:divBdr>
        </w:div>
        <w:div w:id="1765683427">
          <w:marLeft w:val="480"/>
          <w:marRight w:val="0"/>
          <w:marTop w:val="0"/>
          <w:marBottom w:val="0"/>
          <w:divBdr>
            <w:top w:val="none" w:sz="0" w:space="0" w:color="auto"/>
            <w:left w:val="none" w:sz="0" w:space="0" w:color="auto"/>
            <w:bottom w:val="none" w:sz="0" w:space="0" w:color="auto"/>
            <w:right w:val="none" w:sz="0" w:space="0" w:color="auto"/>
          </w:divBdr>
        </w:div>
        <w:div w:id="2024819383">
          <w:marLeft w:val="480"/>
          <w:marRight w:val="0"/>
          <w:marTop w:val="0"/>
          <w:marBottom w:val="0"/>
          <w:divBdr>
            <w:top w:val="none" w:sz="0" w:space="0" w:color="auto"/>
            <w:left w:val="none" w:sz="0" w:space="0" w:color="auto"/>
            <w:bottom w:val="none" w:sz="0" w:space="0" w:color="auto"/>
            <w:right w:val="none" w:sz="0" w:space="0" w:color="auto"/>
          </w:divBdr>
        </w:div>
        <w:div w:id="1977905752">
          <w:marLeft w:val="480"/>
          <w:marRight w:val="0"/>
          <w:marTop w:val="0"/>
          <w:marBottom w:val="0"/>
          <w:divBdr>
            <w:top w:val="none" w:sz="0" w:space="0" w:color="auto"/>
            <w:left w:val="none" w:sz="0" w:space="0" w:color="auto"/>
            <w:bottom w:val="none" w:sz="0" w:space="0" w:color="auto"/>
            <w:right w:val="none" w:sz="0" w:space="0" w:color="auto"/>
          </w:divBdr>
        </w:div>
        <w:div w:id="1280839394">
          <w:marLeft w:val="480"/>
          <w:marRight w:val="0"/>
          <w:marTop w:val="0"/>
          <w:marBottom w:val="0"/>
          <w:divBdr>
            <w:top w:val="none" w:sz="0" w:space="0" w:color="auto"/>
            <w:left w:val="none" w:sz="0" w:space="0" w:color="auto"/>
            <w:bottom w:val="none" w:sz="0" w:space="0" w:color="auto"/>
            <w:right w:val="none" w:sz="0" w:space="0" w:color="auto"/>
          </w:divBdr>
        </w:div>
      </w:divsChild>
    </w:div>
    <w:div w:id="2017228460">
      <w:bodyDiv w:val="1"/>
      <w:marLeft w:val="0"/>
      <w:marRight w:val="0"/>
      <w:marTop w:val="0"/>
      <w:marBottom w:val="0"/>
      <w:divBdr>
        <w:top w:val="none" w:sz="0" w:space="0" w:color="auto"/>
        <w:left w:val="none" w:sz="0" w:space="0" w:color="auto"/>
        <w:bottom w:val="none" w:sz="0" w:space="0" w:color="auto"/>
        <w:right w:val="none" w:sz="0" w:space="0" w:color="auto"/>
      </w:divBdr>
    </w:div>
    <w:div w:id="2019651720">
      <w:bodyDiv w:val="1"/>
      <w:marLeft w:val="0"/>
      <w:marRight w:val="0"/>
      <w:marTop w:val="0"/>
      <w:marBottom w:val="0"/>
      <w:divBdr>
        <w:top w:val="none" w:sz="0" w:space="0" w:color="auto"/>
        <w:left w:val="none" w:sz="0" w:space="0" w:color="auto"/>
        <w:bottom w:val="none" w:sz="0" w:space="0" w:color="auto"/>
        <w:right w:val="none" w:sz="0" w:space="0" w:color="auto"/>
      </w:divBdr>
    </w:div>
    <w:div w:id="2019846534">
      <w:bodyDiv w:val="1"/>
      <w:marLeft w:val="0"/>
      <w:marRight w:val="0"/>
      <w:marTop w:val="0"/>
      <w:marBottom w:val="0"/>
      <w:divBdr>
        <w:top w:val="none" w:sz="0" w:space="0" w:color="auto"/>
        <w:left w:val="none" w:sz="0" w:space="0" w:color="auto"/>
        <w:bottom w:val="none" w:sz="0" w:space="0" w:color="auto"/>
        <w:right w:val="none" w:sz="0" w:space="0" w:color="auto"/>
      </w:divBdr>
    </w:div>
    <w:div w:id="2025277778">
      <w:bodyDiv w:val="1"/>
      <w:marLeft w:val="0"/>
      <w:marRight w:val="0"/>
      <w:marTop w:val="0"/>
      <w:marBottom w:val="0"/>
      <w:divBdr>
        <w:top w:val="none" w:sz="0" w:space="0" w:color="auto"/>
        <w:left w:val="none" w:sz="0" w:space="0" w:color="auto"/>
        <w:bottom w:val="none" w:sz="0" w:space="0" w:color="auto"/>
        <w:right w:val="none" w:sz="0" w:space="0" w:color="auto"/>
      </w:divBdr>
    </w:div>
    <w:div w:id="2025399329">
      <w:bodyDiv w:val="1"/>
      <w:marLeft w:val="0"/>
      <w:marRight w:val="0"/>
      <w:marTop w:val="0"/>
      <w:marBottom w:val="0"/>
      <w:divBdr>
        <w:top w:val="none" w:sz="0" w:space="0" w:color="auto"/>
        <w:left w:val="none" w:sz="0" w:space="0" w:color="auto"/>
        <w:bottom w:val="none" w:sz="0" w:space="0" w:color="auto"/>
        <w:right w:val="none" w:sz="0" w:space="0" w:color="auto"/>
      </w:divBdr>
    </w:div>
    <w:div w:id="2025939027">
      <w:bodyDiv w:val="1"/>
      <w:marLeft w:val="0"/>
      <w:marRight w:val="0"/>
      <w:marTop w:val="0"/>
      <w:marBottom w:val="0"/>
      <w:divBdr>
        <w:top w:val="none" w:sz="0" w:space="0" w:color="auto"/>
        <w:left w:val="none" w:sz="0" w:space="0" w:color="auto"/>
        <w:bottom w:val="none" w:sz="0" w:space="0" w:color="auto"/>
        <w:right w:val="none" w:sz="0" w:space="0" w:color="auto"/>
      </w:divBdr>
    </w:div>
    <w:div w:id="2026209052">
      <w:bodyDiv w:val="1"/>
      <w:marLeft w:val="0"/>
      <w:marRight w:val="0"/>
      <w:marTop w:val="0"/>
      <w:marBottom w:val="0"/>
      <w:divBdr>
        <w:top w:val="none" w:sz="0" w:space="0" w:color="auto"/>
        <w:left w:val="none" w:sz="0" w:space="0" w:color="auto"/>
        <w:bottom w:val="none" w:sz="0" w:space="0" w:color="auto"/>
        <w:right w:val="none" w:sz="0" w:space="0" w:color="auto"/>
      </w:divBdr>
    </w:div>
    <w:div w:id="2027365803">
      <w:bodyDiv w:val="1"/>
      <w:marLeft w:val="0"/>
      <w:marRight w:val="0"/>
      <w:marTop w:val="0"/>
      <w:marBottom w:val="0"/>
      <w:divBdr>
        <w:top w:val="none" w:sz="0" w:space="0" w:color="auto"/>
        <w:left w:val="none" w:sz="0" w:space="0" w:color="auto"/>
        <w:bottom w:val="none" w:sz="0" w:space="0" w:color="auto"/>
        <w:right w:val="none" w:sz="0" w:space="0" w:color="auto"/>
      </w:divBdr>
    </w:div>
    <w:div w:id="2031640369">
      <w:bodyDiv w:val="1"/>
      <w:marLeft w:val="0"/>
      <w:marRight w:val="0"/>
      <w:marTop w:val="0"/>
      <w:marBottom w:val="0"/>
      <w:divBdr>
        <w:top w:val="none" w:sz="0" w:space="0" w:color="auto"/>
        <w:left w:val="none" w:sz="0" w:space="0" w:color="auto"/>
        <w:bottom w:val="none" w:sz="0" w:space="0" w:color="auto"/>
        <w:right w:val="none" w:sz="0" w:space="0" w:color="auto"/>
      </w:divBdr>
      <w:divsChild>
        <w:div w:id="270624755">
          <w:marLeft w:val="480"/>
          <w:marRight w:val="0"/>
          <w:marTop w:val="0"/>
          <w:marBottom w:val="0"/>
          <w:divBdr>
            <w:top w:val="none" w:sz="0" w:space="0" w:color="auto"/>
            <w:left w:val="none" w:sz="0" w:space="0" w:color="auto"/>
            <w:bottom w:val="none" w:sz="0" w:space="0" w:color="auto"/>
            <w:right w:val="none" w:sz="0" w:space="0" w:color="auto"/>
          </w:divBdr>
        </w:div>
        <w:div w:id="1840735394">
          <w:marLeft w:val="480"/>
          <w:marRight w:val="0"/>
          <w:marTop w:val="0"/>
          <w:marBottom w:val="0"/>
          <w:divBdr>
            <w:top w:val="none" w:sz="0" w:space="0" w:color="auto"/>
            <w:left w:val="none" w:sz="0" w:space="0" w:color="auto"/>
            <w:bottom w:val="none" w:sz="0" w:space="0" w:color="auto"/>
            <w:right w:val="none" w:sz="0" w:space="0" w:color="auto"/>
          </w:divBdr>
        </w:div>
        <w:div w:id="1299917571">
          <w:marLeft w:val="480"/>
          <w:marRight w:val="0"/>
          <w:marTop w:val="0"/>
          <w:marBottom w:val="0"/>
          <w:divBdr>
            <w:top w:val="none" w:sz="0" w:space="0" w:color="auto"/>
            <w:left w:val="none" w:sz="0" w:space="0" w:color="auto"/>
            <w:bottom w:val="none" w:sz="0" w:space="0" w:color="auto"/>
            <w:right w:val="none" w:sz="0" w:space="0" w:color="auto"/>
          </w:divBdr>
        </w:div>
        <w:div w:id="559755097">
          <w:marLeft w:val="480"/>
          <w:marRight w:val="0"/>
          <w:marTop w:val="0"/>
          <w:marBottom w:val="0"/>
          <w:divBdr>
            <w:top w:val="none" w:sz="0" w:space="0" w:color="auto"/>
            <w:left w:val="none" w:sz="0" w:space="0" w:color="auto"/>
            <w:bottom w:val="none" w:sz="0" w:space="0" w:color="auto"/>
            <w:right w:val="none" w:sz="0" w:space="0" w:color="auto"/>
          </w:divBdr>
        </w:div>
        <w:div w:id="1874151014">
          <w:marLeft w:val="480"/>
          <w:marRight w:val="0"/>
          <w:marTop w:val="0"/>
          <w:marBottom w:val="0"/>
          <w:divBdr>
            <w:top w:val="none" w:sz="0" w:space="0" w:color="auto"/>
            <w:left w:val="none" w:sz="0" w:space="0" w:color="auto"/>
            <w:bottom w:val="none" w:sz="0" w:space="0" w:color="auto"/>
            <w:right w:val="none" w:sz="0" w:space="0" w:color="auto"/>
          </w:divBdr>
        </w:div>
        <w:div w:id="1544708769">
          <w:marLeft w:val="480"/>
          <w:marRight w:val="0"/>
          <w:marTop w:val="0"/>
          <w:marBottom w:val="0"/>
          <w:divBdr>
            <w:top w:val="none" w:sz="0" w:space="0" w:color="auto"/>
            <w:left w:val="none" w:sz="0" w:space="0" w:color="auto"/>
            <w:bottom w:val="none" w:sz="0" w:space="0" w:color="auto"/>
            <w:right w:val="none" w:sz="0" w:space="0" w:color="auto"/>
          </w:divBdr>
        </w:div>
        <w:div w:id="1919247967">
          <w:marLeft w:val="480"/>
          <w:marRight w:val="0"/>
          <w:marTop w:val="0"/>
          <w:marBottom w:val="0"/>
          <w:divBdr>
            <w:top w:val="none" w:sz="0" w:space="0" w:color="auto"/>
            <w:left w:val="none" w:sz="0" w:space="0" w:color="auto"/>
            <w:bottom w:val="none" w:sz="0" w:space="0" w:color="auto"/>
            <w:right w:val="none" w:sz="0" w:space="0" w:color="auto"/>
          </w:divBdr>
        </w:div>
        <w:div w:id="2101438853">
          <w:marLeft w:val="480"/>
          <w:marRight w:val="0"/>
          <w:marTop w:val="0"/>
          <w:marBottom w:val="0"/>
          <w:divBdr>
            <w:top w:val="none" w:sz="0" w:space="0" w:color="auto"/>
            <w:left w:val="none" w:sz="0" w:space="0" w:color="auto"/>
            <w:bottom w:val="none" w:sz="0" w:space="0" w:color="auto"/>
            <w:right w:val="none" w:sz="0" w:space="0" w:color="auto"/>
          </w:divBdr>
        </w:div>
        <w:div w:id="879634065">
          <w:marLeft w:val="480"/>
          <w:marRight w:val="0"/>
          <w:marTop w:val="0"/>
          <w:marBottom w:val="0"/>
          <w:divBdr>
            <w:top w:val="none" w:sz="0" w:space="0" w:color="auto"/>
            <w:left w:val="none" w:sz="0" w:space="0" w:color="auto"/>
            <w:bottom w:val="none" w:sz="0" w:space="0" w:color="auto"/>
            <w:right w:val="none" w:sz="0" w:space="0" w:color="auto"/>
          </w:divBdr>
        </w:div>
        <w:div w:id="540554345">
          <w:marLeft w:val="480"/>
          <w:marRight w:val="0"/>
          <w:marTop w:val="0"/>
          <w:marBottom w:val="0"/>
          <w:divBdr>
            <w:top w:val="none" w:sz="0" w:space="0" w:color="auto"/>
            <w:left w:val="none" w:sz="0" w:space="0" w:color="auto"/>
            <w:bottom w:val="none" w:sz="0" w:space="0" w:color="auto"/>
            <w:right w:val="none" w:sz="0" w:space="0" w:color="auto"/>
          </w:divBdr>
        </w:div>
        <w:div w:id="1225490423">
          <w:marLeft w:val="480"/>
          <w:marRight w:val="0"/>
          <w:marTop w:val="0"/>
          <w:marBottom w:val="0"/>
          <w:divBdr>
            <w:top w:val="none" w:sz="0" w:space="0" w:color="auto"/>
            <w:left w:val="none" w:sz="0" w:space="0" w:color="auto"/>
            <w:bottom w:val="none" w:sz="0" w:space="0" w:color="auto"/>
            <w:right w:val="none" w:sz="0" w:space="0" w:color="auto"/>
          </w:divBdr>
        </w:div>
        <w:div w:id="1652977021">
          <w:marLeft w:val="480"/>
          <w:marRight w:val="0"/>
          <w:marTop w:val="0"/>
          <w:marBottom w:val="0"/>
          <w:divBdr>
            <w:top w:val="none" w:sz="0" w:space="0" w:color="auto"/>
            <w:left w:val="none" w:sz="0" w:space="0" w:color="auto"/>
            <w:bottom w:val="none" w:sz="0" w:space="0" w:color="auto"/>
            <w:right w:val="none" w:sz="0" w:space="0" w:color="auto"/>
          </w:divBdr>
        </w:div>
        <w:div w:id="1845245846">
          <w:marLeft w:val="480"/>
          <w:marRight w:val="0"/>
          <w:marTop w:val="0"/>
          <w:marBottom w:val="0"/>
          <w:divBdr>
            <w:top w:val="none" w:sz="0" w:space="0" w:color="auto"/>
            <w:left w:val="none" w:sz="0" w:space="0" w:color="auto"/>
            <w:bottom w:val="none" w:sz="0" w:space="0" w:color="auto"/>
            <w:right w:val="none" w:sz="0" w:space="0" w:color="auto"/>
          </w:divBdr>
        </w:div>
        <w:div w:id="2125880406">
          <w:marLeft w:val="480"/>
          <w:marRight w:val="0"/>
          <w:marTop w:val="0"/>
          <w:marBottom w:val="0"/>
          <w:divBdr>
            <w:top w:val="none" w:sz="0" w:space="0" w:color="auto"/>
            <w:left w:val="none" w:sz="0" w:space="0" w:color="auto"/>
            <w:bottom w:val="none" w:sz="0" w:space="0" w:color="auto"/>
            <w:right w:val="none" w:sz="0" w:space="0" w:color="auto"/>
          </w:divBdr>
        </w:div>
        <w:div w:id="2033871150">
          <w:marLeft w:val="480"/>
          <w:marRight w:val="0"/>
          <w:marTop w:val="0"/>
          <w:marBottom w:val="0"/>
          <w:divBdr>
            <w:top w:val="none" w:sz="0" w:space="0" w:color="auto"/>
            <w:left w:val="none" w:sz="0" w:space="0" w:color="auto"/>
            <w:bottom w:val="none" w:sz="0" w:space="0" w:color="auto"/>
            <w:right w:val="none" w:sz="0" w:space="0" w:color="auto"/>
          </w:divBdr>
        </w:div>
        <w:div w:id="507644271">
          <w:marLeft w:val="480"/>
          <w:marRight w:val="0"/>
          <w:marTop w:val="0"/>
          <w:marBottom w:val="0"/>
          <w:divBdr>
            <w:top w:val="none" w:sz="0" w:space="0" w:color="auto"/>
            <w:left w:val="none" w:sz="0" w:space="0" w:color="auto"/>
            <w:bottom w:val="none" w:sz="0" w:space="0" w:color="auto"/>
            <w:right w:val="none" w:sz="0" w:space="0" w:color="auto"/>
          </w:divBdr>
        </w:div>
        <w:div w:id="2030984730">
          <w:marLeft w:val="480"/>
          <w:marRight w:val="0"/>
          <w:marTop w:val="0"/>
          <w:marBottom w:val="0"/>
          <w:divBdr>
            <w:top w:val="none" w:sz="0" w:space="0" w:color="auto"/>
            <w:left w:val="none" w:sz="0" w:space="0" w:color="auto"/>
            <w:bottom w:val="none" w:sz="0" w:space="0" w:color="auto"/>
            <w:right w:val="none" w:sz="0" w:space="0" w:color="auto"/>
          </w:divBdr>
        </w:div>
        <w:div w:id="777603207">
          <w:marLeft w:val="480"/>
          <w:marRight w:val="0"/>
          <w:marTop w:val="0"/>
          <w:marBottom w:val="0"/>
          <w:divBdr>
            <w:top w:val="none" w:sz="0" w:space="0" w:color="auto"/>
            <w:left w:val="none" w:sz="0" w:space="0" w:color="auto"/>
            <w:bottom w:val="none" w:sz="0" w:space="0" w:color="auto"/>
            <w:right w:val="none" w:sz="0" w:space="0" w:color="auto"/>
          </w:divBdr>
        </w:div>
        <w:div w:id="206769821">
          <w:marLeft w:val="480"/>
          <w:marRight w:val="0"/>
          <w:marTop w:val="0"/>
          <w:marBottom w:val="0"/>
          <w:divBdr>
            <w:top w:val="none" w:sz="0" w:space="0" w:color="auto"/>
            <w:left w:val="none" w:sz="0" w:space="0" w:color="auto"/>
            <w:bottom w:val="none" w:sz="0" w:space="0" w:color="auto"/>
            <w:right w:val="none" w:sz="0" w:space="0" w:color="auto"/>
          </w:divBdr>
        </w:div>
        <w:div w:id="483283441">
          <w:marLeft w:val="480"/>
          <w:marRight w:val="0"/>
          <w:marTop w:val="0"/>
          <w:marBottom w:val="0"/>
          <w:divBdr>
            <w:top w:val="none" w:sz="0" w:space="0" w:color="auto"/>
            <w:left w:val="none" w:sz="0" w:space="0" w:color="auto"/>
            <w:bottom w:val="none" w:sz="0" w:space="0" w:color="auto"/>
            <w:right w:val="none" w:sz="0" w:space="0" w:color="auto"/>
          </w:divBdr>
        </w:div>
        <w:div w:id="619336446">
          <w:marLeft w:val="480"/>
          <w:marRight w:val="0"/>
          <w:marTop w:val="0"/>
          <w:marBottom w:val="0"/>
          <w:divBdr>
            <w:top w:val="none" w:sz="0" w:space="0" w:color="auto"/>
            <w:left w:val="none" w:sz="0" w:space="0" w:color="auto"/>
            <w:bottom w:val="none" w:sz="0" w:space="0" w:color="auto"/>
            <w:right w:val="none" w:sz="0" w:space="0" w:color="auto"/>
          </w:divBdr>
        </w:div>
        <w:div w:id="5061590">
          <w:marLeft w:val="480"/>
          <w:marRight w:val="0"/>
          <w:marTop w:val="0"/>
          <w:marBottom w:val="0"/>
          <w:divBdr>
            <w:top w:val="none" w:sz="0" w:space="0" w:color="auto"/>
            <w:left w:val="none" w:sz="0" w:space="0" w:color="auto"/>
            <w:bottom w:val="none" w:sz="0" w:space="0" w:color="auto"/>
            <w:right w:val="none" w:sz="0" w:space="0" w:color="auto"/>
          </w:divBdr>
        </w:div>
        <w:div w:id="491799035">
          <w:marLeft w:val="480"/>
          <w:marRight w:val="0"/>
          <w:marTop w:val="0"/>
          <w:marBottom w:val="0"/>
          <w:divBdr>
            <w:top w:val="none" w:sz="0" w:space="0" w:color="auto"/>
            <w:left w:val="none" w:sz="0" w:space="0" w:color="auto"/>
            <w:bottom w:val="none" w:sz="0" w:space="0" w:color="auto"/>
            <w:right w:val="none" w:sz="0" w:space="0" w:color="auto"/>
          </w:divBdr>
        </w:div>
        <w:div w:id="1448114483">
          <w:marLeft w:val="480"/>
          <w:marRight w:val="0"/>
          <w:marTop w:val="0"/>
          <w:marBottom w:val="0"/>
          <w:divBdr>
            <w:top w:val="none" w:sz="0" w:space="0" w:color="auto"/>
            <w:left w:val="none" w:sz="0" w:space="0" w:color="auto"/>
            <w:bottom w:val="none" w:sz="0" w:space="0" w:color="auto"/>
            <w:right w:val="none" w:sz="0" w:space="0" w:color="auto"/>
          </w:divBdr>
        </w:div>
        <w:div w:id="1306547157">
          <w:marLeft w:val="480"/>
          <w:marRight w:val="0"/>
          <w:marTop w:val="0"/>
          <w:marBottom w:val="0"/>
          <w:divBdr>
            <w:top w:val="none" w:sz="0" w:space="0" w:color="auto"/>
            <w:left w:val="none" w:sz="0" w:space="0" w:color="auto"/>
            <w:bottom w:val="none" w:sz="0" w:space="0" w:color="auto"/>
            <w:right w:val="none" w:sz="0" w:space="0" w:color="auto"/>
          </w:divBdr>
        </w:div>
        <w:div w:id="588195040">
          <w:marLeft w:val="480"/>
          <w:marRight w:val="0"/>
          <w:marTop w:val="0"/>
          <w:marBottom w:val="0"/>
          <w:divBdr>
            <w:top w:val="none" w:sz="0" w:space="0" w:color="auto"/>
            <w:left w:val="none" w:sz="0" w:space="0" w:color="auto"/>
            <w:bottom w:val="none" w:sz="0" w:space="0" w:color="auto"/>
            <w:right w:val="none" w:sz="0" w:space="0" w:color="auto"/>
          </w:divBdr>
        </w:div>
        <w:div w:id="1166869689">
          <w:marLeft w:val="480"/>
          <w:marRight w:val="0"/>
          <w:marTop w:val="0"/>
          <w:marBottom w:val="0"/>
          <w:divBdr>
            <w:top w:val="none" w:sz="0" w:space="0" w:color="auto"/>
            <w:left w:val="none" w:sz="0" w:space="0" w:color="auto"/>
            <w:bottom w:val="none" w:sz="0" w:space="0" w:color="auto"/>
            <w:right w:val="none" w:sz="0" w:space="0" w:color="auto"/>
          </w:divBdr>
        </w:div>
        <w:div w:id="721446693">
          <w:marLeft w:val="480"/>
          <w:marRight w:val="0"/>
          <w:marTop w:val="0"/>
          <w:marBottom w:val="0"/>
          <w:divBdr>
            <w:top w:val="none" w:sz="0" w:space="0" w:color="auto"/>
            <w:left w:val="none" w:sz="0" w:space="0" w:color="auto"/>
            <w:bottom w:val="none" w:sz="0" w:space="0" w:color="auto"/>
            <w:right w:val="none" w:sz="0" w:space="0" w:color="auto"/>
          </w:divBdr>
        </w:div>
        <w:div w:id="720715104">
          <w:marLeft w:val="480"/>
          <w:marRight w:val="0"/>
          <w:marTop w:val="0"/>
          <w:marBottom w:val="0"/>
          <w:divBdr>
            <w:top w:val="none" w:sz="0" w:space="0" w:color="auto"/>
            <w:left w:val="none" w:sz="0" w:space="0" w:color="auto"/>
            <w:bottom w:val="none" w:sz="0" w:space="0" w:color="auto"/>
            <w:right w:val="none" w:sz="0" w:space="0" w:color="auto"/>
          </w:divBdr>
        </w:div>
        <w:div w:id="727267845">
          <w:marLeft w:val="480"/>
          <w:marRight w:val="0"/>
          <w:marTop w:val="0"/>
          <w:marBottom w:val="0"/>
          <w:divBdr>
            <w:top w:val="none" w:sz="0" w:space="0" w:color="auto"/>
            <w:left w:val="none" w:sz="0" w:space="0" w:color="auto"/>
            <w:bottom w:val="none" w:sz="0" w:space="0" w:color="auto"/>
            <w:right w:val="none" w:sz="0" w:space="0" w:color="auto"/>
          </w:divBdr>
        </w:div>
        <w:div w:id="1689914318">
          <w:marLeft w:val="480"/>
          <w:marRight w:val="0"/>
          <w:marTop w:val="0"/>
          <w:marBottom w:val="0"/>
          <w:divBdr>
            <w:top w:val="none" w:sz="0" w:space="0" w:color="auto"/>
            <w:left w:val="none" w:sz="0" w:space="0" w:color="auto"/>
            <w:bottom w:val="none" w:sz="0" w:space="0" w:color="auto"/>
            <w:right w:val="none" w:sz="0" w:space="0" w:color="auto"/>
          </w:divBdr>
        </w:div>
        <w:div w:id="1680230505">
          <w:marLeft w:val="480"/>
          <w:marRight w:val="0"/>
          <w:marTop w:val="0"/>
          <w:marBottom w:val="0"/>
          <w:divBdr>
            <w:top w:val="none" w:sz="0" w:space="0" w:color="auto"/>
            <w:left w:val="none" w:sz="0" w:space="0" w:color="auto"/>
            <w:bottom w:val="none" w:sz="0" w:space="0" w:color="auto"/>
            <w:right w:val="none" w:sz="0" w:space="0" w:color="auto"/>
          </w:divBdr>
        </w:div>
        <w:div w:id="319430668">
          <w:marLeft w:val="480"/>
          <w:marRight w:val="0"/>
          <w:marTop w:val="0"/>
          <w:marBottom w:val="0"/>
          <w:divBdr>
            <w:top w:val="none" w:sz="0" w:space="0" w:color="auto"/>
            <w:left w:val="none" w:sz="0" w:space="0" w:color="auto"/>
            <w:bottom w:val="none" w:sz="0" w:space="0" w:color="auto"/>
            <w:right w:val="none" w:sz="0" w:space="0" w:color="auto"/>
          </w:divBdr>
        </w:div>
        <w:div w:id="1831359598">
          <w:marLeft w:val="480"/>
          <w:marRight w:val="0"/>
          <w:marTop w:val="0"/>
          <w:marBottom w:val="0"/>
          <w:divBdr>
            <w:top w:val="none" w:sz="0" w:space="0" w:color="auto"/>
            <w:left w:val="none" w:sz="0" w:space="0" w:color="auto"/>
            <w:bottom w:val="none" w:sz="0" w:space="0" w:color="auto"/>
            <w:right w:val="none" w:sz="0" w:space="0" w:color="auto"/>
          </w:divBdr>
        </w:div>
        <w:div w:id="697395481">
          <w:marLeft w:val="480"/>
          <w:marRight w:val="0"/>
          <w:marTop w:val="0"/>
          <w:marBottom w:val="0"/>
          <w:divBdr>
            <w:top w:val="none" w:sz="0" w:space="0" w:color="auto"/>
            <w:left w:val="none" w:sz="0" w:space="0" w:color="auto"/>
            <w:bottom w:val="none" w:sz="0" w:space="0" w:color="auto"/>
            <w:right w:val="none" w:sz="0" w:space="0" w:color="auto"/>
          </w:divBdr>
        </w:div>
        <w:div w:id="2112314269">
          <w:marLeft w:val="480"/>
          <w:marRight w:val="0"/>
          <w:marTop w:val="0"/>
          <w:marBottom w:val="0"/>
          <w:divBdr>
            <w:top w:val="none" w:sz="0" w:space="0" w:color="auto"/>
            <w:left w:val="none" w:sz="0" w:space="0" w:color="auto"/>
            <w:bottom w:val="none" w:sz="0" w:space="0" w:color="auto"/>
            <w:right w:val="none" w:sz="0" w:space="0" w:color="auto"/>
          </w:divBdr>
        </w:div>
        <w:div w:id="796414421">
          <w:marLeft w:val="480"/>
          <w:marRight w:val="0"/>
          <w:marTop w:val="0"/>
          <w:marBottom w:val="0"/>
          <w:divBdr>
            <w:top w:val="none" w:sz="0" w:space="0" w:color="auto"/>
            <w:left w:val="none" w:sz="0" w:space="0" w:color="auto"/>
            <w:bottom w:val="none" w:sz="0" w:space="0" w:color="auto"/>
            <w:right w:val="none" w:sz="0" w:space="0" w:color="auto"/>
          </w:divBdr>
        </w:div>
        <w:div w:id="25181241">
          <w:marLeft w:val="480"/>
          <w:marRight w:val="0"/>
          <w:marTop w:val="0"/>
          <w:marBottom w:val="0"/>
          <w:divBdr>
            <w:top w:val="none" w:sz="0" w:space="0" w:color="auto"/>
            <w:left w:val="none" w:sz="0" w:space="0" w:color="auto"/>
            <w:bottom w:val="none" w:sz="0" w:space="0" w:color="auto"/>
            <w:right w:val="none" w:sz="0" w:space="0" w:color="auto"/>
          </w:divBdr>
        </w:div>
        <w:div w:id="2135442418">
          <w:marLeft w:val="480"/>
          <w:marRight w:val="0"/>
          <w:marTop w:val="0"/>
          <w:marBottom w:val="0"/>
          <w:divBdr>
            <w:top w:val="none" w:sz="0" w:space="0" w:color="auto"/>
            <w:left w:val="none" w:sz="0" w:space="0" w:color="auto"/>
            <w:bottom w:val="none" w:sz="0" w:space="0" w:color="auto"/>
            <w:right w:val="none" w:sz="0" w:space="0" w:color="auto"/>
          </w:divBdr>
        </w:div>
        <w:div w:id="953096301">
          <w:marLeft w:val="480"/>
          <w:marRight w:val="0"/>
          <w:marTop w:val="0"/>
          <w:marBottom w:val="0"/>
          <w:divBdr>
            <w:top w:val="none" w:sz="0" w:space="0" w:color="auto"/>
            <w:left w:val="none" w:sz="0" w:space="0" w:color="auto"/>
            <w:bottom w:val="none" w:sz="0" w:space="0" w:color="auto"/>
            <w:right w:val="none" w:sz="0" w:space="0" w:color="auto"/>
          </w:divBdr>
        </w:div>
        <w:div w:id="772475173">
          <w:marLeft w:val="480"/>
          <w:marRight w:val="0"/>
          <w:marTop w:val="0"/>
          <w:marBottom w:val="0"/>
          <w:divBdr>
            <w:top w:val="none" w:sz="0" w:space="0" w:color="auto"/>
            <w:left w:val="none" w:sz="0" w:space="0" w:color="auto"/>
            <w:bottom w:val="none" w:sz="0" w:space="0" w:color="auto"/>
            <w:right w:val="none" w:sz="0" w:space="0" w:color="auto"/>
          </w:divBdr>
        </w:div>
        <w:div w:id="1448887574">
          <w:marLeft w:val="480"/>
          <w:marRight w:val="0"/>
          <w:marTop w:val="0"/>
          <w:marBottom w:val="0"/>
          <w:divBdr>
            <w:top w:val="none" w:sz="0" w:space="0" w:color="auto"/>
            <w:left w:val="none" w:sz="0" w:space="0" w:color="auto"/>
            <w:bottom w:val="none" w:sz="0" w:space="0" w:color="auto"/>
            <w:right w:val="none" w:sz="0" w:space="0" w:color="auto"/>
          </w:divBdr>
        </w:div>
        <w:div w:id="1814566879">
          <w:marLeft w:val="480"/>
          <w:marRight w:val="0"/>
          <w:marTop w:val="0"/>
          <w:marBottom w:val="0"/>
          <w:divBdr>
            <w:top w:val="none" w:sz="0" w:space="0" w:color="auto"/>
            <w:left w:val="none" w:sz="0" w:space="0" w:color="auto"/>
            <w:bottom w:val="none" w:sz="0" w:space="0" w:color="auto"/>
            <w:right w:val="none" w:sz="0" w:space="0" w:color="auto"/>
          </w:divBdr>
        </w:div>
        <w:div w:id="1360819777">
          <w:marLeft w:val="480"/>
          <w:marRight w:val="0"/>
          <w:marTop w:val="0"/>
          <w:marBottom w:val="0"/>
          <w:divBdr>
            <w:top w:val="none" w:sz="0" w:space="0" w:color="auto"/>
            <w:left w:val="none" w:sz="0" w:space="0" w:color="auto"/>
            <w:bottom w:val="none" w:sz="0" w:space="0" w:color="auto"/>
            <w:right w:val="none" w:sz="0" w:space="0" w:color="auto"/>
          </w:divBdr>
        </w:div>
        <w:div w:id="1159614716">
          <w:marLeft w:val="480"/>
          <w:marRight w:val="0"/>
          <w:marTop w:val="0"/>
          <w:marBottom w:val="0"/>
          <w:divBdr>
            <w:top w:val="none" w:sz="0" w:space="0" w:color="auto"/>
            <w:left w:val="none" w:sz="0" w:space="0" w:color="auto"/>
            <w:bottom w:val="none" w:sz="0" w:space="0" w:color="auto"/>
            <w:right w:val="none" w:sz="0" w:space="0" w:color="auto"/>
          </w:divBdr>
        </w:div>
        <w:div w:id="1835682879">
          <w:marLeft w:val="480"/>
          <w:marRight w:val="0"/>
          <w:marTop w:val="0"/>
          <w:marBottom w:val="0"/>
          <w:divBdr>
            <w:top w:val="none" w:sz="0" w:space="0" w:color="auto"/>
            <w:left w:val="none" w:sz="0" w:space="0" w:color="auto"/>
            <w:bottom w:val="none" w:sz="0" w:space="0" w:color="auto"/>
            <w:right w:val="none" w:sz="0" w:space="0" w:color="auto"/>
          </w:divBdr>
        </w:div>
        <w:div w:id="1023287550">
          <w:marLeft w:val="480"/>
          <w:marRight w:val="0"/>
          <w:marTop w:val="0"/>
          <w:marBottom w:val="0"/>
          <w:divBdr>
            <w:top w:val="none" w:sz="0" w:space="0" w:color="auto"/>
            <w:left w:val="none" w:sz="0" w:space="0" w:color="auto"/>
            <w:bottom w:val="none" w:sz="0" w:space="0" w:color="auto"/>
            <w:right w:val="none" w:sz="0" w:space="0" w:color="auto"/>
          </w:divBdr>
        </w:div>
        <w:div w:id="1021393274">
          <w:marLeft w:val="480"/>
          <w:marRight w:val="0"/>
          <w:marTop w:val="0"/>
          <w:marBottom w:val="0"/>
          <w:divBdr>
            <w:top w:val="none" w:sz="0" w:space="0" w:color="auto"/>
            <w:left w:val="none" w:sz="0" w:space="0" w:color="auto"/>
            <w:bottom w:val="none" w:sz="0" w:space="0" w:color="auto"/>
            <w:right w:val="none" w:sz="0" w:space="0" w:color="auto"/>
          </w:divBdr>
        </w:div>
        <w:div w:id="339963908">
          <w:marLeft w:val="480"/>
          <w:marRight w:val="0"/>
          <w:marTop w:val="0"/>
          <w:marBottom w:val="0"/>
          <w:divBdr>
            <w:top w:val="none" w:sz="0" w:space="0" w:color="auto"/>
            <w:left w:val="none" w:sz="0" w:space="0" w:color="auto"/>
            <w:bottom w:val="none" w:sz="0" w:space="0" w:color="auto"/>
            <w:right w:val="none" w:sz="0" w:space="0" w:color="auto"/>
          </w:divBdr>
        </w:div>
        <w:div w:id="2047678607">
          <w:marLeft w:val="480"/>
          <w:marRight w:val="0"/>
          <w:marTop w:val="0"/>
          <w:marBottom w:val="0"/>
          <w:divBdr>
            <w:top w:val="none" w:sz="0" w:space="0" w:color="auto"/>
            <w:left w:val="none" w:sz="0" w:space="0" w:color="auto"/>
            <w:bottom w:val="none" w:sz="0" w:space="0" w:color="auto"/>
            <w:right w:val="none" w:sz="0" w:space="0" w:color="auto"/>
          </w:divBdr>
        </w:div>
        <w:div w:id="909120252">
          <w:marLeft w:val="480"/>
          <w:marRight w:val="0"/>
          <w:marTop w:val="0"/>
          <w:marBottom w:val="0"/>
          <w:divBdr>
            <w:top w:val="none" w:sz="0" w:space="0" w:color="auto"/>
            <w:left w:val="none" w:sz="0" w:space="0" w:color="auto"/>
            <w:bottom w:val="none" w:sz="0" w:space="0" w:color="auto"/>
            <w:right w:val="none" w:sz="0" w:space="0" w:color="auto"/>
          </w:divBdr>
        </w:div>
        <w:div w:id="1494830465">
          <w:marLeft w:val="480"/>
          <w:marRight w:val="0"/>
          <w:marTop w:val="0"/>
          <w:marBottom w:val="0"/>
          <w:divBdr>
            <w:top w:val="none" w:sz="0" w:space="0" w:color="auto"/>
            <w:left w:val="none" w:sz="0" w:space="0" w:color="auto"/>
            <w:bottom w:val="none" w:sz="0" w:space="0" w:color="auto"/>
            <w:right w:val="none" w:sz="0" w:space="0" w:color="auto"/>
          </w:divBdr>
        </w:div>
        <w:div w:id="1757439843">
          <w:marLeft w:val="480"/>
          <w:marRight w:val="0"/>
          <w:marTop w:val="0"/>
          <w:marBottom w:val="0"/>
          <w:divBdr>
            <w:top w:val="none" w:sz="0" w:space="0" w:color="auto"/>
            <w:left w:val="none" w:sz="0" w:space="0" w:color="auto"/>
            <w:bottom w:val="none" w:sz="0" w:space="0" w:color="auto"/>
            <w:right w:val="none" w:sz="0" w:space="0" w:color="auto"/>
          </w:divBdr>
        </w:div>
        <w:div w:id="1568759856">
          <w:marLeft w:val="480"/>
          <w:marRight w:val="0"/>
          <w:marTop w:val="0"/>
          <w:marBottom w:val="0"/>
          <w:divBdr>
            <w:top w:val="none" w:sz="0" w:space="0" w:color="auto"/>
            <w:left w:val="none" w:sz="0" w:space="0" w:color="auto"/>
            <w:bottom w:val="none" w:sz="0" w:space="0" w:color="auto"/>
            <w:right w:val="none" w:sz="0" w:space="0" w:color="auto"/>
          </w:divBdr>
        </w:div>
        <w:div w:id="1223640521">
          <w:marLeft w:val="480"/>
          <w:marRight w:val="0"/>
          <w:marTop w:val="0"/>
          <w:marBottom w:val="0"/>
          <w:divBdr>
            <w:top w:val="none" w:sz="0" w:space="0" w:color="auto"/>
            <w:left w:val="none" w:sz="0" w:space="0" w:color="auto"/>
            <w:bottom w:val="none" w:sz="0" w:space="0" w:color="auto"/>
            <w:right w:val="none" w:sz="0" w:space="0" w:color="auto"/>
          </w:divBdr>
        </w:div>
        <w:div w:id="1207638442">
          <w:marLeft w:val="480"/>
          <w:marRight w:val="0"/>
          <w:marTop w:val="0"/>
          <w:marBottom w:val="0"/>
          <w:divBdr>
            <w:top w:val="none" w:sz="0" w:space="0" w:color="auto"/>
            <w:left w:val="none" w:sz="0" w:space="0" w:color="auto"/>
            <w:bottom w:val="none" w:sz="0" w:space="0" w:color="auto"/>
            <w:right w:val="none" w:sz="0" w:space="0" w:color="auto"/>
          </w:divBdr>
        </w:div>
        <w:div w:id="615214595">
          <w:marLeft w:val="480"/>
          <w:marRight w:val="0"/>
          <w:marTop w:val="0"/>
          <w:marBottom w:val="0"/>
          <w:divBdr>
            <w:top w:val="none" w:sz="0" w:space="0" w:color="auto"/>
            <w:left w:val="none" w:sz="0" w:space="0" w:color="auto"/>
            <w:bottom w:val="none" w:sz="0" w:space="0" w:color="auto"/>
            <w:right w:val="none" w:sz="0" w:space="0" w:color="auto"/>
          </w:divBdr>
        </w:div>
        <w:div w:id="317344946">
          <w:marLeft w:val="480"/>
          <w:marRight w:val="0"/>
          <w:marTop w:val="0"/>
          <w:marBottom w:val="0"/>
          <w:divBdr>
            <w:top w:val="none" w:sz="0" w:space="0" w:color="auto"/>
            <w:left w:val="none" w:sz="0" w:space="0" w:color="auto"/>
            <w:bottom w:val="none" w:sz="0" w:space="0" w:color="auto"/>
            <w:right w:val="none" w:sz="0" w:space="0" w:color="auto"/>
          </w:divBdr>
        </w:div>
        <w:div w:id="1917670552">
          <w:marLeft w:val="480"/>
          <w:marRight w:val="0"/>
          <w:marTop w:val="0"/>
          <w:marBottom w:val="0"/>
          <w:divBdr>
            <w:top w:val="none" w:sz="0" w:space="0" w:color="auto"/>
            <w:left w:val="none" w:sz="0" w:space="0" w:color="auto"/>
            <w:bottom w:val="none" w:sz="0" w:space="0" w:color="auto"/>
            <w:right w:val="none" w:sz="0" w:space="0" w:color="auto"/>
          </w:divBdr>
        </w:div>
        <w:div w:id="1871063026">
          <w:marLeft w:val="480"/>
          <w:marRight w:val="0"/>
          <w:marTop w:val="0"/>
          <w:marBottom w:val="0"/>
          <w:divBdr>
            <w:top w:val="none" w:sz="0" w:space="0" w:color="auto"/>
            <w:left w:val="none" w:sz="0" w:space="0" w:color="auto"/>
            <w:bottom w:val="none" w:sz="0" w:space="0" w:color="auto"/>
            <w:right w:val="none" w:sz="0" w:space="0" w:color="auto"/>
          </w:divBdr>
        </w:div>
        <w:div w:id="363866995">
          <w:marLeft w:val="480"/>
          <w:marRight w:val="0"/>
          <w:marTop w:val="0"/>
          <w:marBottom w:val="0"/>
          <w:divBdr>
            <w:top w:val="none" w:sz="0" w:space="0" w:color="auto"/>
            <w:left w:val="none" w:sz="0" w:space="0" w:color="auto"/>
            <w:bottom w:val="none" w:sz="0" w:space="0" w:color="auto"/>
            <w:right w:val="none" w:sz="0" w:space="0" w:color="auto"/>
          </w:divBdr>
        </w:div>
        <w:div w:id="2108886159">
          <w:marLeft w:val="480"/>
          <w:marRight w:val="0"/>
          <w:marTop w:val="0"/>
          <w:marBottom w:val="0"/>
          <w:divBdr>
            <w:top w:val="none" w:sz="0" w:space="0" w:color="auto"/>
            <w:left w:val="none" w:sz="0" w:space="0" w:color="auto"/>
            <w:bottom w:val="none" w:sz="0" w:space="0" w:color="auto"/>
            <w:right w:val="none" w:sz="0" w:space="0" w:color="auto"/>
          </w:divBdr>
        </w:div>
        <w:div w:id="1743482252">
          <w:marLeft w:val="480"/>
          <w:marRight w:val="0"/>
          <w:marTop w:val="0"/>
          <w:marBottom w:val="0"/>
          <w:divBdr>
            <w:top w:val="none" w:sz="0" w:space="0" w:color="auto"/>
            <w:left w:val="none" w:sz="0" w:space="0" w:color="auto"/>
            <w:bottom w:val="none" w:sz="0" w:space="0" w:color="auto"/>
            <w:right w:val="none" w:sz="0" w:space="0" w:color="auto"/>
          </w:divBdr>
        </w:div>
        <w:div w:id="1191844608">
          <w:marLeft w:val="480"/>
          <w:marRight w:val="0"/>
          <w:marTop w:val="0"/>
          <w:marBottom w:val="0"/>
          <w:divBdr>
            <w:top w:val="none" w:sz="0" w:space="0" w:color="auto"/>
            <w:left w:val="none" w:sz="0" w:space="0" w:color="auto"/>
            <w:bottom w:val="none" w:sz="0" w:space="0" w:color="auto"/>
            <w:right w:val="none" w:sz="0" w:space="0" w:color="auto"/>
          </w:divBdr>
        </w:div>
        <w:div w:id="1773624618">
          <w:marLeft w:val="480"/>
          <w:marRight w:val="0"/>
          <w:marTop w:val="0"/>
          <w:marBottom w:val="0"/>
          <w:divBdr>
            <w:top w:val="none" w:sz="0" w:space="0" w:color="auto"/>
            <w:left w:val="none" w:sz="0" w:space="0" w:color="auto"/>
            <w:bottom w:val="none" w:sz="0" w:space="0" w:color="auto"/>
            <w:right w:val="none" w:sz="0" w:space="0" w:color="auto"/>
          </w:divBdr>
        </w:div>
        <w:div w:id="945192741">
          <w:marLeft w:val="480"/>
          <w:marRight w:val="0"/>
          <w:marTop w:val="0"/>
          <w:marBottom w:val="0"/>
          <w:divBdr>
            <w:top w:val="none" w:sz="0" w:space="0" w:color="auto"/>
            <w:left w:val="none" w:sz="0" w:space="0" w:color="auto"/>
            <w:bottom w:val="none" w:sz="0" w:space="0" w:color="auto"/>
            <w:right w:val="none" w:sz="0" w:space="0" w:color="auto"/>
          </w:divBdr>
        </w:div>
        <w:div w:id="1313217556">
          <w:marLeft w:val="480"/>
          <w:marRight w:val="0"/>
          <w:marTop w:val="0"/>
          <w:marBottom w:val="0"/>
          <w:divBdr>
            <w:top w:val="none" w:sz="0" w:space="0" w:color="auto"/>
            <w:left w:val="none" w:sz="0" w:space="0" w:color="auto"/>
            <w:bottom w:val="none" w:sz="0" w:space="0" w:color="auto"/>
            <w:right w:val="none" w:sz="0" w:space="0" w:color="auto"/>
          </w:divBdr>
        </w:div>
        <w:div w:id="1062606430">
          <w:marLeft w:val="480"/>
          <w:marRight w:val="0"/>
          <w:marTop w:val="0"/>
          <w:marBottom w:val="0"/>
          <w:divBdr>
            <w:top w:val="none" w:sz="0" w:space="0" w:color="auto"/>
            <w:left w:val="none" w:sz="0" w:space="0" w:color="auto"/>
            <w:bottom w:val="none" w:sz="0" w:space="0" w:color="auto"/>
            <w:right w:val="none" w:sz="0" w:space="0" w:color="auto"/>
          </w:divBdr>
        </w:div>
        <w:div w:id="279382586">
          <w:marLeft w:val="480"/>
          <w:marRight w:val="0"/>
          <w:marTop w:val="0"/>
          <w:marBottom w:val="0"/>
          <w:divBdr>
            <w:top w:val="none" w:sz="0" w:space="0" w:color="auto"/>
            <w:left w:val="none" w:sz="0" w:space="0" w:color="auto"/>
            <w:bottom w:val="none" w:sz="0" w:space="0" w:color="auto"/>
            <w:right w:val="none" w:sz="0" w:space="0" w:color="auto"/>
          </w:divBdr>
        </w:div>
        <w:div w:id="1312514440">
          <w:marLeft w:val="480"/>
          <w:marRight w:val="0"/>
          <w:marTop w:val="0"/>
          <w:marBottom w:val="0"/>
          <w:divBdr>
            <w:top w:val="none" w:sz="0" w:space="0" w:color="auto"/>
            <w:left w:val="none" w:sz="0" w:space="0" w:color="auto"/>
            <w:bottom w:val="none" w:sz="0" w:space="0" w:color="auto"/>
            <w:right w:val="none" w:sz="0" w:space="0" w:color="auto"/>
          </w:divBdr>
        </w:div>
        <w:div w:id="1373723124">
          <w:marLeft w:val="480"/>
          <w:marRight w:val="0"/>
          <w:marTop w:val="0"/>
          <w:marBottom w:val="0"/>
          <w:divBdr>
            <w:top w:val="none" w:sz="0" w:space="0" w:color="auto"/>
            <w:left w:val="none" w:sz="0" w:space="0" w:color="auto"/>
            <w:bottom w:val="none" w:sz="0" w:space="0" w:color="auto"/>
            <w:right w:val="none" w:sz="0" w:space="0" w:color="auto"/>
          </w:divBdr>
        </w:div>
        <w:div w:id="261299750">
          <w:marLeft w:val="480"/>
          <w:marRight w:val="0"/>
          <w:marTop w:val="0"/>
          <w:marBottom w:val="0"/>
          <w:divBdr>
            <w:top w:val="none" w:sz="0" w:space="0" w:color="auto"/>
            <w:left w:val="none" w:sz="0" w:space="0" w:color="auto"/>
            <w:bottom w:val="none" w:sz="0" w:space="0" w:color="auto"/>
            <w:right w:val="none" w:sz="0" w:space="0" w:color="auto"/>
          </w:divBdr>
        </w:div>
        <w:div w:id="727414132">
          <w:marLeft w:val="480"/>
          <w:marRight w:val="0"/>
          <w:marTop w:val="0"/>
          <w:marBottom w:val="0"/>
          <w:divBdr>
            <w:top w:val="none" w:sz="0" w:space="0" w:color="auto"/>
            <w:left w:val="none" w:sz="0" w:space="0" w:color="auto"/>
            <w:bottom w:val="none" w:sz="0" w:space="0" w:color="auto"/>
            <w:right w:val="none" w:sz="0" w:space="0" w:color="auto"/>
          </w:divBdr>
        </w:div>
        <w:div w:id="486820327">
          <w:marLeft w:val="480"/>
          <w:marRight w:val="0"/>
          <w:marTop w:val="0"/>
          <w:marBottom w:val="0"/>
          <w:divBdr>
            <w:top w:val="none" w:sz="0" w:space="0" w:color="auto"/>
            <w:left w:val="none" w:sz="0" w:space="0" w:color="auto"/>
            <w:bottom w:val="none" w:sz="0" w:space="0" w:color="auto"/>
            <w:right w:val="none" w:sz="0" w:space="0" w:color="auto"/>
          </w:divBdr>
        </w:div>
        <w:div w:id="1265915630">
          <w:marLeft w:val="480"/>
          <w:marRight w:val="0"/>
          <w:marTop w:val="0"/>
          <w:marBottom w:val="0"/>
          <w:divBdr>
            <w:top w:val="none" w:sz="0" w:space="0" w:color="auto"/>
            <w:left w:val="none" w:sz="0" w:space="0" w:color="auto"/>
            <w:bottom w:val="none" w:sz="0" w:space="0" w:color="auto"/>
            <w:right w:val="none" w:sz="0" w:space="0" w:color="auto"/>
          </w:divBdr>
        </w:div>
        <w:div w:id="2141410670">
          <w:marLeft w:val="480"/>
          <w:marRight w:val="0"/>
          <w:marTop w:val="0"/>
          <w:marBottom w:val="0"/>
          <w:divBdr>
            <w:top w:val="none" w:sz="0" w:space="0" w:color="auto"/>
            <w:left w:val="none" w:sz="0" w:space="0" w:color="auto"/>
            <w:bottom w:val="none" w:sz="0" w:space="0" w:color="auto"/>
            <w:right w:val="none" w:sz="0" w:space="0" w:color="auto"/>
          </w:divBdr>
        </w:div>
        <w:div w:id="45029329">
          <w:marLeft w:val="480"/>
          <w:marRight w:val="0"/>
          <w:marTop w:val="0"/>
          <w:marBottom w:val="0"/>
          <w:divBdr>
            <w:top w:val="none" w:sz="0" w:space="0" w:color="auto"/>
            <w:left w:val="none" w:sz="0" w:space="0" w:color="auto"/>
            <w:bottom w:val="none" w:sz="0" w:space="0" w:color="auto"/>
            <w:right w:val="none" w:sz="0" w:space="0" w:color="auto"/>
          </w:divBdr>
        </w:div>
        <w:div w:id="1066033148">
          <w:marLeft w:val="480"/>
          <w:marRight w:val="0"/>
          <w:marTop w:val="0"/>
          <w:marBottom w:val="0"/>
          <w:divBdr>
            <w:top w:val="none" w:sz="0" w:space="0" w:color="auto"/>
            <w:left w:val="none" w:sz="0" w:space="0" w:color="auto"/>
            <w:bottom w:val="none" w:sz="0" w:space="0" w:color="auto"/>
            <w:right w:val="none" w:sz="0" w:space="0" w:color="auto"/>
          </w:divBdr>
        </w:div>
        <w:div w:id="1812407695">
          <w:marLeft w:val="480"/>
          <w:marRight w:val="0"/>
          <w:marTop w:val="0"/>
          <w:marBottom w:val="0"/>
          <w:divBdr>
            <w:top w:val="none" w:sz="0" w:space="0" w:color="auto"/>
            <w:left w:val="none" w:sz="0" w:space="0" w:color="auto"/>
            <w:bottom w:val="none" w:sz="0" w:space="0" w:color="auto"/>
            <w:right w:val="none" w:sz="0" w:space="0" w:color="auto"/>
          </w:divBdr>
        </w:div>
        <w:div w:id="1958296101">
          <w:marLeft w:val="480"/>
          <w:marRight w:val="0"/>
          <w:marTop w:val="0"/>
          <w:marBottom w:val="0"/>
          <w:divBdr>
            <w:top w:val="none" w:sz="0" w:space="0" w:color="auto"/>
            <w:left w:val="none" w:sz="0" w:space="0" w:color="auto"/>
            <w:bottom w:val="none" w:sz="0" w:space="0" w:color="auto"/>
            <w:right w:val="none" w:sz="0" w:space="0" w:color="auto"/>
          </w:divBdr>
        </w:div>
        <w:div w:id="766461201">
          <w:marLeft w:val="480"/>
          <w:marRight w:val="0"/>
          <w:marTop w:val="0"/>
          <w:marBottom w:val="0"/>
          <w:divBdr>
            <w:top w:val="none" w:sz="0" w:space="0" w:color="auto"/>
            <w:left w:val="none" w:sz="0" w:space="0" w:color="auto"/>
            <w:bottom w:val="none" w:sz="0" w:space="0" w:color="auto"/>
            <w:right w:val="none" w:sz="0" w:space="0" w:color="auto"/>
          </w:divBdr>
        </w:div>
        <w:div w:id="1192494786">
          <w:marLeft w:val="480"/>
          <w:marRight w:val="0"/>
          <w:marTop w:val="0"/>
          <w:marBottom w:val="0"/>
          <w:divBdr>
            <w:top w:val="none" w:sz="0" w:space="0" w:color="auto"/>
            <w:left w:val="none" w:sz="0" w:space="0" w:color="auto"/>
            <w:bottom w:val="none" w:sz="0" w:space="0" w:color="auto"/>
            <w:right w:val="none" w:sz="0" w:space="0" w:color="auto"/>
          </w:divBdr>
        </w:div>
        <w:div w:id="1293636917">
          <w:marLeft w:val="480"/>
          <w:marRight w:val="0"/>
          <w:marTop w:val="0"/>
          <w:marBottom w:val="0"/>
          <w:divBdr>
            <w:top w:val="none" w:sz="0" w:space="0" w:color="auto"/>
            <w:left w:val="none" w:sz="0" w:space="0" w:color="auto"/>
            <w:bottom w:val="none" w:sz="0" w:space="0" w:color="auto"/>
            <w:right w:val="none" w:sz="0" w:space="0" w:color="auto"/>
          </w:divBdr>
        </w:div>
        <w:div w:id="1889997247">
          <w:marLeft w:val="480"/>
          <w:marRight w:val="0"/>
          <w:marTop w:val="0"/>
          <w:marBottom w:val="0"/>
          <w:divBdr>
            <w:top w:val="none" w:sz="0" w:space="0" w:color="auto"/>
            <w:left w:val="none" w:sz="0" w:space="0" w:color="auto"/>
            <w:bottom w:val="none" w:sz="0" w:space="0" w:color="auto"/>
            <w:right w:val="none" w:sz="0" w:space="0" w:color="auto"/>
          </w:divBdr>
        </w:div>
        <w:div w:id="1609386473">
          <w:marLeft w:val="480"/>
          <w:marRight w:val="0"/>
          <w:marTop w:val="0"/>
          <w:marBottom w:val="0"/>
          <w:divBdr>
            <w:top w:val="none" w:sz="0" w:space="0" w:color="auto"/>
            <w:left w:val="none" w:sz="0" w:space="0" w:color="auto"/>
            <w:bottom w:val="none" w:sz="0" w:space="0" w:color="auto"/>
            <w:right w:val="none" w:sz="0" w:space="0" w:color="auto"/>
          </w:divBdr>
        </w:div>
        <w:div w:id="123427735">
          <w:marLeft w:val="480"/>
          <w:marRight w:val="0"/>
          <w:marTop w:val="0"/>
          <w:marBottom w:val="0"/>
          <w:divBdr>
            <w:top w:val="none" w:sz="0" w:space="0" w:color="auto"/>
            <w:left w:val="none" w:sz="0" w:space="0" w:color="auto"/>
            <w:bottom w:val="none" w:sz="0" w:space="0" w:color="auto"/>
            <w:right w:val="none" w:sz="0" w:space="0" w:color="auto"/>
          </w:divBdr>
        </w:div>
        <w:div w:id="1422332500">
          <w:marLeft w:val="480"/>
          <w:marRight w:val="0"/>
          <w:marTop w:val="0"/>
          <w:marBottom w:val="0"/>
          <w:divBdr>
            <w:top w:val="none" w:sz="0" w:space="0" w:color="auto"/>
            <w:left w:val="none" w:sz="0" w:space="0" w:color="auto"/>
            <w:bottom w:val="none" w:sz="0" w:space="0" w:color="auto"/>
            <w:right w:val="none" w:sz="0" w:space="0" w:color="auto"/>
          </w:divBdr>
        </w:div>
        <w:div w:id="1024214230">
          <w:marLeft w:val="480"/>
          <w:marRight w:val="0"/>
          <w:marTop w:val="0"/>
          <w:marBottom w:val="0"/>
          <w:divBdr>
            <w:top w:val="none" w:sz="0" w:space="0" w:color="auto"/>
            <w:left w:val="none" w:sz="0" w:space="0" w:color="auto"/>
            <w:bottom w:val="none" w:sz="0" w:space="0" w:color="auto"/>
            <w:right w:val="none" w:sz="0" w:space="0" w:color="auto"/>
          </w:divBdr>
        </w:div>
        <w:div w:id="1850366388">
          <w:marLeft w:val="480"/>
          <w:marRight w:val="0"/>
          <w:marTop w:val="0"/>
          <w:marBottom w:val="0"/>
          <w:divBdr>
            <w:top w:val="none" w:sz="0" w:space="0" w:color="auto"/>
            <w:left w:val="none" w:sz="0" w:space="0" w:color="auto"/>
            <w:bottom w:val="none" w:sz="0" w:space="0" w:color="auto"/>
            <w:right w:val="none" w:sz="0" w:space="0" w:color="auto"/>
          </w:divBdr>
        </w:div>
        <w:div w:id="1807504765">
          <w:marLeft w:val="480"/>
          <w:marRight w:val="0"/>
          <w:marTop w:val="0"/>
          <w:marBottom w:val="0"/>
          <w:divBdr>
            <w:top w:val="none" w:sz="0" w:space="0" w:color="auto"/>
            <w:left w:val="none" w:sz="0" w:space="0" w:color="auto"/>
            <w:bottom w:val="none" w:sz="0" w:space="0" w:color="auto"/>
            <w:right w:val="none" w:sz="0" w:space="0" w:color="auto"/>
          </w:divBdr>
        </w:div>
        <w:div w:id="822815104">
          <w:marLeft w:val="480"/>
          <w:marRight w:val="0"/>
          <w:marTop w:val="0"/>
          <w:marBottom w:val="0"/>
          <w:divBdr>
            <w:top w:val="none" w:sz="0" w:space="0" w:color="auto"/>
            <w:left w:val="none" w:sz="0" w:space="0" w:color="auto"/>
            <w:bottom w:val="none" w:sz="0" w:space="0" w:color="auto"/>
            <w:right w:val="none" w:sz="0" w:space="0" w:color="auto"/>
          </w:divBdr>
        </w:div>
        <w:div w:id="901983388">
          <w:marLeft w:val="480"/>
          <w:marRight w:val="0"/>
          <w:marTop w:val="0"/>
          <w:marBottom w:val="0"/>
          <w:divBdr>
            <w:top w:val="none" w:sz="0" w:space="0" w:color="auto"/>
            <w:left w:val="none" w:sz="0" w:space="0" w:color="auto"/>
            <w:bottom w:val="none" w:sz="0" w:space="0" w:color="auto"/>
            <w:right w:val="none" w:sz="0" w:space="0" w:color="auto"/>
          </w:divBdr>
        </w:div>
        <w:div w:id="2078283563">
          <w:marLeft w:val="480"/>
          <w:marRight w:val="0"/>
          <w:marTop w:val="0"/>
          <w:marBottom w:val="0"/>
          <w:divBdr>
            <w:top w:val="none" w:sz="0" w:space="0" w:color="auto"/>
            <w:left w:val="none" w:sz="0" w:space="0" w:color="auto"/>
            <w:bottom w:val="none" w:sz="0" w:space="0" w:color="auto"/>
            <w:right w:val="none" w:sz="0" w:space="0" w:color="auto"/>
          </w:divBdr>
        </w:div>
        <w:div w:id="1541086731">
          <w:marLeft w:val="480"/>
          <w:marRight w:val="0"/>
          <w:marTop w:val="0"/>
          <w:marBottom w:val="0"/>
          <w:divBdr>
            <w:top w:val="none" w:sz="0" w:space="0" w:color="auto"/>
            <w:left w:val="none" w:sz="0" w:space="0" w:color="auto"/>
            <w:bottom w:val="none" w:sz="0" w:space="0" w:color="auto"/>
            <w:right w:val="none" w:sz="0" w:space="0" w:color="auto"/>
          </w:divBdr>
        </w:div>
        <w:div w:id="783428985">
          <w:marLeft w:val="480"/>
          <w:marRight w:val="0"/>
          <w:marTop w:val="0"/>
          <w:marBottom w:val="0"/>
          <w:divBdr>
            <w:top w:val="none" w:sz="0" w:space="0" w:color="auto"/>
            <w:left w:val="none" w:sz="0" w:space="0" w:color="auto"/>
            <w:bottom w:val="none" w:sz="0" w:space="0" w:color="auto"/>
            <w:right w:val="none" w:sz="0" w:space="0" w:color="auto"/>
          </w:divBdr>
        </w:div>
        <w:div w:id="186064401">
          <w:marLeft w:val="480"/>
          <w:marRight w:val="0"/>
          <w:marTop w:val="0"/>
          <w:marBottom w:val="0"/>
          <w:divBdr>
            <w:top w:val="none" w:sz="0" w:space="0" w:color="auto"/>
            <w:left w:val="none" w:sz="0" w:space="0" w:color="auto"/>
            <w:bottom w:val="none" w:sz="0" w:space="0" w:color="auto"/>
            <w:right w:val="none" w:sz="0" w:space="0" w:color="auto"/>
          </w:divBdr>
        </w:div>
      </w:divsChild>
    </w:div>
    <w:div w:id="2033267236">
      <w:bodyDiv w:val="1"/>
      <w:marLeft w:val="0"/>
      <w:marRight w:val="0"/>
      <w:marTop w:val="0"/>
      <w:marBottom w:val="0"/>
      <w:divBdr>
        <w:top w:val="none" w:sz="0" w:space="0" w:color="auto"/>
        <w:left w:val="none" w:sz="0" w:space="0" w:color="auto"/>
        <w:bottom w:val="none" w:sz="0" w:space="0" w:color="auto"/>
        <w:right w:val="none" w:sz="0" w:space="0" w:color="auto"/>
      </w:divBdr>
    </w:div>
    <w:div w:id="2035495542">
      <w:bodyDiv w:val="1"/>
      <w:marLeft w:val="0"/>
      <w:marRight w:val="0"/>
      <w:marTop w:val="0"/>
      <w:marBottom w:val="0"/>
      <w:divBdr>
        <w:top w:val="none" w:sz="0" w:space="0" w:color="auto"/>
        <w:left w:val="none" w:sz="0" w:space="0" w:color="auto"/>
        <w:bottom w:val="none" w:sz="0" w:space="0" w:color="auto"/>
        <w:right w:val="none" w:sz="0" w:space="0" w:color="auto"/>
      </w:divBdr>
    </w:div>
    <w:div w:id="2035643978">
      <w:bodyDiv w:val="1"/>
      <w:marLeft w:val="0"/>
      <w:marRight w:val="0"/>
      <w:marTop w:val="0"/>
      <w:marBottom w:val="0"/>
      <w:divBdr>
        <w:top w:val="none" w:sz="0" w:space="0" w:color="auto"/>
        <w:left w:val="none" w:sz="0" w:space="0" w:color="auto"/>
        <w:bottom w:val="none" w:sz="0" w:space="0" w:color="auto"/>
        <w:right w:val="none" w:sz="0" w:space="0" w:color="auto"/>
      </w:divBdr>
      <w:divsChild>
        <w:div w:id="178663795">
          <w:marLeft w:val="480"/>
          <w:marRight w:val="0"/>
          <w:marTop w:val="0"/>
          <w:marBottom w:val="0"/>
          <w:divBdr>
            <w:top w:val="none" w:sz="0" w:space="0" w:color="auto"/>
            <w:left w:val="none" w:sz="0" w:space="0" w:color="auto"/>
            <w:bottom w:val="none" w:sz="0" w:space="0" w:color="auto"/>
            <w:right w:val="none" w:sz="0" w:space="0" w:color="auto"/>
          </w:divBdr>
        </w:div>
        <w:div w:id="840391653">
          <w:marLeft w:val="480"/>
          <w:marRight w:val="0"/>
          <w:marTop w:val="0"/>
          <w:marBottom w:val="0"/>
          <w:divBdr>
            <w:top w:val="none" w:sz="0" w:space="0" w:color="auto"/>
            <w:left w:val="none" w:sz="0" w:space="0" w:color="auto"/>
            <w:bottom w:val="none" w:sz="0" w:space="0" w:color="auto"/>
            <w:right w:val="none" w:sz="0" w:space="0" w:color="auto"/>
          </w:divBdr>
        </w:div>
        <w:div w:id="233781259">
          <w:marLeft w:val="480"/>
          <w:marRight w:val="0"/>
          <w:marTop w:val="0"/>
          <w:marBottom w:val="0"/>
          <w:divBdr>
            <w:top w:val="none" w:sz="0" w:space="0" w:color="auto"/>
            <w:left w:val="none" w:sz="0" w:space="0" w:color="auto"/>
            <w:bottom w:val="none" w:sz="0" w:space="0" w:color="auto"/>
            <w:right w:val="none" w:sz="0" w:space="0" w:color="auto"/>
          </w:divBdr>
        </w:div>
        <w:div w:id="251549844">
          <w:marLeft w:val="480"/>
          <w:marRight w:val="0"/>
          <w:marTop w:val="0"/>
          <w:marBottom w:val="0"/>
          <w:divBdr>
            <w:top w:val="none" w:sz="0" w:space="0" w:color="auto"/>
            <w:left w:val="none" w:sz="0" w:space="0" w:color="auto"/>
            <w:bottom w:val="none" w:sz="0" w:space="0" w:color="auto"/>
            <w:right w:val="none" w:sz="0" w:space="0" w:color="auto"/>
          </w:divBdr>
        </w:div>
        <w:div w:id="1025400064">
          <w:marLeft w:val="480"/>
          <w:marRight w:val="0"/>
          <w:marTop w:val="0"/>
          <w:marBottom w:val="0"/>
          <w:divBdr>
            <w:top w:val="none" w:sz="0" w:space="0" w:color="auto"/>
            <w:left w:val="none" w:sz="0" w:space="0" w:color="auto"/>
            <w:bottom w:val="none" w:sz="0" w:space="0" w:color="auto"/>
            <w:right w:val="none" w:sz="0" w:space="0" w:color="auto"/>
          </w:divBdr>
        </w:div>
        <w:div w:id="1893039706">
          <w:marLeft w:val="480"/>
          <w:marRight w:val="0"/>
          <w:marTop w:val="0"/>
          <w:marBottom w:val="0"/>
          <w:divBdr>
            <w:top w:val="none" w:sz="0" w:space="0" w:color="auto"/>
            <w:left w:val="none" w:sz="0" w:space="0" w:color="auto"/>
            <w:bottom w:val="none" w:sz="0" w:space="0" w:color="auto"/>
            <w:right w:val="none" w:sz="0" w:space="0" w:color="auto"/>
          </w:divBdr>
        </w:div>
        <w:div w:id="1601982520">
          <w:marLeft w:val="480"/>
          <w:marRight w:val="0"/>
          <w:marTop w:val="0"/>
          <w:marBottom w:val="0"/>
          <w:divBdr>
            <w:top w:val="none" w:sz="0" w:space="0" w:color="auto"/>
            <w:left w:val="none" w:sz="0" w:space="0" w:color="auto"/>
            <w:bottom w:val="none" w:sz="0" w:space="0" w:color="auto"/>
            <w:right w:val="none" w:sz="0" w:space="0" w:color="auto"/>
          </w:divBdr>
        </w:div>
        <w:div w:id="248659996">
          <w:marLeft w:val="480"/>
          <w:marRight w:val="0"/>
          <w:marTop w:val="0"/>
          <w:marBottom w:val="0"/>
          <w:divBdr>
            <w:top w:val="none" w:sz="0" w:space="0" w:color="auto"/>
            <w:left w:val="none" w:sz="0" w:space="0" w:color="auto"/>
            <w:bottom w:val="none" w:sz="0" w:space="0" w:color="auto"/>
            <w:right w:val="none" w:sz="0" w:space="0" w:color="auto"/>
          </w:divBdr>
        </w:div>
        <w:div w:id="340740013">
          <w:marLeft w:val="480"/>
          <w:marRight w:val="0"/>
          <w:marTop w:val="0"/>
          <w:marBottom w:val="0"/>
          <w:divBdr>
            <w:top w:val="none" w:sz="0" w:space="0" w:color="auto"/>
            <w:left w:val="none" w:sz="0" w:space="0" w:color="auto"/>
            <w:bottom w:val="none" w:sz="0" w:space="0" w:color="auto"/>
            <w:right w:val="none" w:sz="0" w:space="0" w:color="auto"/>
          </w:divBdr>
        </w:div>
        <w:div w:id="1696997957">
          <w:marLeft w:val="480"/>
          <w:marRight w:val="0"/>
          <w:marTop w:val="0"/>
          <w:marBottom w:val="0"/>
          <w:divBdr>
            <w:top w:val="none" w:sz="0" w:space="0" w:color="auto"/>
            <w:left w:val="none" w:sz="0" w:space="0" w:color="auto"/>
            <w:bottom w:val="none" w:sz="0" w:space="0" w:color="auto"/>
            <w:right w:val="none" w:sz="0" w:space="0" w:color="auto"/>
          </w:divBdr>
        </w:div>
        <w:div w:id="954872819">
          <w:marLeft w:val="480"/>
          <w:marRight w:val="0"/>
          <w:marTop w:val="0"/>
          <w:marBottom w:val="0"/>
          <w:divBdr>
            <w:top w:val="none" w:sz="0" w:space="0" w:color="auto"/>
            <w:left w:val="none" w:sz="0" w:space="0" w:color="auto"/>
            <w:bottom w:val="none" w:sz="0" w:space="0" w:color="auto"/>
            <w:right w:val="none" w:sz="0" w:space="0" w:color="auto"/>
          </w:divBdr>
        </w:div>
        <w:div w:id="2081520587">
          <w:marLeft w:val="480"/>
          <w:marRight w:val="0"/>
          <w:marTop w:val="0"/>
          <w:marBottom w:val="0"/>
          <w:divBdr>
            <w:top w:val="none" w:sz="0" w:space="0" w:color="auto"/>
            <w:left w:val="none" w:sz="0" w:space="0" w:color="auto"/>
            <w:bottom w:val="none" w:sz="0" w:space="0" w:color="auto"/>
            <w:right w:val="none" w:sz="0" w:space="0" w:color="auto"/>
          </w:divBdr>
        </w:div>
        <w:div w:id="1251039451">
          <w:marLeft w:val="480"/>
          <w:marRight w:val="0"/>
          <w:marTop w:val="0"/>
          <w:marBottom w:val="0"/>
          <w:divBdr>
            <w:top w:val="none" w:sz="0" w:space="0" w:color="auto"/>
            <w:left w:val="none" w:sz="0" w:space="0" w:color="auto"/>
            <w:bottom w:val="none" w:sz="0" w:space="0" w:color="auto"/>
            <w:right w:val="none" w:sz="0" w:space="0" w:color="auto"/>
          </w:divBdr>
        </w:div>
        <w:div w:id="2013219091">
          <w:marLeft w:val="480"/>
          <w:marRight w:val="0"/>
          <w:marTop w:val="0"/>
          <w:marBottom w:val="0"/>
          <w:divBdr>
            <w:top w:val="none" w:sz="0" w:space="0" w:color="auto"/>
            <w:left w:val="none" w:sz="0" w:space="0" w:color="auto"/>
            <w:bottom w:val="none" w:sz="0" w:space="0" w:color="auto"/>
            <w:right w:val="none" w:sz="0" w:space="0" w:color="auto"/>
          </w:divBdr>
        </w:div>
        <w:div w:id="143203845">
          <w:marLeft w:val="480"/>
          <w:marRight w:val="0"/>
          <w:marTop w:val="0"/>
          <w:marBottom w:val="0"/>
          <w:divBdr>
            <w:top w:val="none" w:sz="0" w:space="0" w:color="auto"/>
            <w:left w:val="none" w:sz="0" w:space="0" w:color="auto"/>
            <w:bottom w:val="none" w:sz="0" w:space="0" w:color="auto"/>
            <w:right w:val="none" w:sz="0" w:space="0" w:color="auto"/>
          </w:divBdr>
        </w:div>
        <w:div w:id="1090663261">
          <w:marLeft w:val="480"/>
          <w:marRight w:val="0"/>
          <w:marTop w:val="0"/>
          <w:marBottom w:val="0"/>
          <w:divBdr>
            <w:top w:val="none" w:sz="0" w:space="0" w:color="auto"/>
            <w:left w:val="none" w:sz="0" w:space="0" w:color="auto"/>
            <w:bottom w:val="none" w:sz="0" w:space="0" w:color="auto"/>
            <w:right w:val="none" w:sz="0" w:space="0" w:color="auto"/>
          </w:divBdr>
        </w:div>
        <w:div w:id="544484097">
          <w:marLeft w:val="480"/>
          <w:marRight w:val="0"/>
          <w:marTop w:val="0"/>
          <w:marBottom w:val="0"/>
          <w:divBdr>
            <w:top w:val="none" w:sz="0" w:space="0" w:color="auto"/>
            <w:left w:val="none" w:sz="0" w:space="0" w:color="auto"/>
            <w:bottom w:val="none" w:sz="0" w:space="0" w:color="auto"/>
            <w:right w:val="none" w:sz="0" w:space="0" w:color="auto"/>
          </w:divBdr>
        </w:div>
        <w:div w:id="1660579613">
          <w:marLeft w:val="480"/>
          <w:marRight w:val="0"/>
          <w:marTop w:val="0"/>
          <w:marBottom w:val="0"/>
          <w:divBdr>
            <w:top w:val="none" w:sz="0" w:space="0" w:color="auto"/>
            <w:left w:val="none" w:sz="0" w:space="0" w:color="auto"/>
            <w:bottom w:val="none" w:sz="0" w:space="0" w:color="auto"/>
            <w:right w:val="none" w:sz="0" w:space="0" w:color="auto"/>
          </w:divBdr>
        </w:div>
        <w:div w:id="1721318794">
          <w:marLeft w:val="480"/>
          <w:marRight w:val="0"/>
          <w:marTop w:val="0"/>
          <w:marBottom w:val="0"/>
          <w:divBdr>
            <w:top w:val="none" w:sz="0" w:space="0" w:color="auto"/>
            <w:left w:val="none" w:sz="0" w:space="0" w:color="auto"/>
            <w:bottom w:val="none" w:sz="0" w:space="0" w:color="auto"/>
            <w:right w:val="none" w:sz="0" w:space="0" w:color="auto"/>
          </w:divBdr>
        </w:div>
        <w:div w:id="1646082704">
          <w:marLeft w:val="480"/>
          <w:marRight w:val="0"/>
          <w:marTop w:val="0"/>
          <w:marBottom w:val="0"/>
          <w:divBdr>
            <w:top w:val="none" w:sz="0" w:space="0" w:color="auto"/>
            <w:left w:val="none" w:sz="0" w:space="0" w:color="auto"/>
            <w:bottom w:val="none" w:sz="0" w:space="0" w:color="auto"/>
            <w:right w:val="none" w:sz="0" w:space="0" w:color="auto"/>
          </w:divBdr>
        </w:div>
        <w:div w:id="909383503">
          <w:marLeft w:val="480"/>
          <w:marRight w:val="0"/>
          <w:marTop w:val="0"/>
          <w:marBottom w:val="0"/>
          <w:divBdr>
            <w:top w:val="none" w:sz="0" w:space="0" w:color="auto"/>
            <w:left w:val="none" w:sz="0" w:space="0" w:color="auto"/>
            <w:bottom w:val="none" w:sz="0" w:space="0" w:color="auto"/>
            <w:right w:val="none" w:sz="0" w:space="0" w:color="auto"/>
          </w:divBdr>
        </w:div>
        <w:div w:id="1310211152">
          <w:marLeft w:val="480"/>
          <w:marRight w:val="0"/>
          <w:marTop w:val="0"/>
          <w:marBottom w:val="0"/>
          <w:divBdr>
            <w:top w:val="none" w:sz="0" w:space="0" w:color="auto"/>
            <w:left w:val="none" w:sz="0" w:space="0" w:color="auto"/>
            <w:bottom w:val="none" w:sz="0" w:space="0" w:color="auto"/>
            <w:right w:val="none" w:sz="0" w:space="0" w:color="auto"/>
          </w:divBdr>
        </w:div>
        <w:div w:id="1339500439">
          <w:marLeft w:val="480"/>
          <w:marRight w:val="0"/>
          <w:marTop w:val="0"/>
          <w:marBottom w:val="0"/>
          <w:divBdr>
            <w:top w:val="none" w:sz="0" w:space="0" w:color="auto"/>
            <w:left w:val="none" w:sz="0" w:space="0" w:color="auto"/>
            <w:bottom w:val="none" w:sz="0" w:space="0" w:color="auto"/>
            <w:right w:val="none" w:sz="0" w:space="0" w:color="auto"/>
          </w:divBdr>
        </w:div>
        <w:div w:id="1500806971">
          <w:marLeft w:val="480"/>
          <w:marRight w:val="0"/>
          <w:marTop w:val="0"/>
          <w:marBottom w:val="0"/>
          <w:divBdr>
            <w:top w:val="none" w:sz="0" w:space="0" w:color="auto"/>
            <w:left w:val="none" w:sz="0" w:space="0" w:color="auto"/>
            <w:bottom w:val="none" w:sz="0" w:space="0" w:color="auto"/>
            <w:right w:val="none" w:sz="0" w:space="0" w:color="auto"/>
          </w:divBdr>
        </w:div>
        <w:div w:id="546648378">
          <w:marLeft w:val="480"/>
          <w:marRight w:val="0"/>
          <w:marTop w:val="0"/>
          <w:marBottom w:val="0"/>
          <w:divBdr>
            <w:top w:val="none" w:sz="0" w:space="0" w:color="auto"/>
            <w:left w:val="none" w:sz="0" w:space="0" w:color="auto"/>
            <w:bottom w:val="none" w:sz="0" w:space="0" w:color="auto"/>
            <w:right w:val="none" w:sz="0" w:space="0" w:color="auto"/>
          </w:divBdr>
        </w:div>
        <w:div w:id="198782865">
          <w:marLeft w:val="480"/>
          <w:marRight w:val="0"/>
          <w:marTop w:val="0"/>
          <w:marBottom w:val="0"/>
          <w:divBdr>
            <w:top w:val="none" w:sz="0" w:space="0" w:color="auto"/>
            <w:left w:val="none" w:sz="0" w:space="0" w:color="auto"/>
            <w:bottom w:val="none" w:sz="0" w:space="0" w:color="auto"/>
            <w:right w:val="none" w:sz="0" w:space="0" w:color="auto"/>
          </w:divBdr>
        </w:div>
        <w:div w:id="1383292851">
          <w:marLeft w:val="480"/>
          <w:marRight w:val="0"/>
          <w:marTop w:val="0"/>
          <w:marBottom w:val="0"/>
          <w:divBdr>
            <w:top w:val="none" w:sz="0" w:space="0" w:color="auto"/>
            <w:left w:val="none" w:sz="0" w:space="0" w:color="auto"/>
            <w:bottom w:val="none" w:sz="0" w:space="0" w:color="auto"/>
            <w:right w:val="none" w:sz="0" w:space="0" w:color="auto"/>
          </w:divBdr>
        </w:div>
        <w:div w:id="78212961">
          <w:marLeft w:val="480"/>
          <w:marRight w:val="0"/>
          <w:marTop w:val="0"/>
          <w:marBottom w:val="0"/>
          <w:divBdr>
            <w:top w:val="none" w:sz="0" w:space="0" w:color="auto"/>
            <w:left w:val="none" w:sz="0" w:space="0" w:color="auto"/>
            <w:bottom w:val="none" w:sz="0" w:space="0" w:color="auto"/>
            <w:right w:val="none" w:sz="0" w:space="0" w:color="auto"/>
          </w:divBdr>
        </w:div>
        <w:div w:id="330957006">
          <w:marLeft w:val="480"/>
          <w:marRight w:val="0"/>
          <w:marTop w:val="0"/>
          <w:marBottom w:val="0"/>
          <w:divBdr>
            <w:top w:val="none" w:sz="0" w:space="0" w:color="auto"/>
            <w:left w:val="none" w:sz="0" w:space="0" w:color="auto"/>
            <w:bottom w:val="none" w:sz="0" w:space="0" w:color="auto"/>
            <w:right w:val="none" w:sz="0" w:space="0" w:color="auto"/>
          </w:divBdr>
        </w:div>
        <w:div w:id="1941254792">
          <w:marLeft w:val="480"/>
          <w:marRight w:val="0"/>
          <w:marTop w:val="0"/>
          <w:marBottom w:val="0"/>
          <w:divBdr>
            <w:top w:val="none" w:sz="0" w:space="0" w:color="auto"/>
            <w:left w:val="none" w:sz="0" w:space="0" w:color="auto"/>
            <w:bottom w:val="none" w:sz="0" w:space="0" w:color="auto"/>
            <w:right w:val="none" w:sz="0" w:space="0" w:color="auto"/>
          </w:divBdr>
        </w:div>
        <w:div w:id="368578495">
          <w:marLeft w:val="480"/>
          <w:marRight w:val="0"/>
          <w:marTop w:val="0"/>
          <w:marBottom w:val="0"/>
          <w:divBdr>
            <w:top w:val="none" w:sz="0" w:space="0" w:color="auto"/>
            <w:left w:val="none" w:sz="0" w:space="0" w:color="auto"/>
            <w:bottom w:val="none" w:sz="0" w:space="0" w:color="auto"/>
            <w:right w:val="none" w:sz="0" w:space="0" w:color="auto"/>
          </w:divBdr>
        </w:div>
        <w:div w:id="226501167">
          <w:marLeft w:val="480"/>
          <w:marRight w:val="0"/>
          <w:marTop w:val="0"/>
          <w:marBottom w:val="0"/>
          <w:divBdr>
            <w:top w:val="none" w:sz="0" w:space="0" w:color="auto"/>
            <w:left w:val="none" w:sz="0" w:space="0" w:color="auto"/>
            <w:bottom w:val="none" w:sz="0" w:space="0" w:color="auto"/>
            <w:right w:val="none" w:sz="0" w:space="0" w:color="auto"/>
          </w:divBdr>
        </w:div>
        <w:div w:id="1941911672">
          <w:marLeft w:val="480"/>
          <w:marRight w:val="0"/>
          <w:marTop w:val="0"/>
          <w:marBottom w:val="0"/>
          <w:divBdr>
            <w:top w:val="none" w:sz="0" w:space="0" w:color="auto"/>
            <w:left w:val="none" w:sz="0" w:space="0" w:color="auto"/>
            <w:bottom w:val="none" w:sz="0" w:space="0" w:color="auto"/>
            <w:right w:val="none" w:sz="0" w:space="0" w:color="auto"/>
          </w:divBdr>
        </w:div>
        <w:div w:id="2059665625">
          <w:marLeft w:val="480"/>
          <w:marRight w:val="0"/>
          <w:marTop w:val="0"/>
          <w:marBottom w:val="0"/>
          <w:divBdr>
            <w:top w:val="none" w:sz="0" w:space="0" w:color="auto"/>
            <w:left w:val="none" w:sz="0" w:space="0" w:color="auto"/>
            <w:bottom w:val="none" w:sz="0" w:space="0" w:color="auto"/>
            <w:right w:val="none" w:sz="0" w:space="0" w:color="auto"/>
          </w:divBdr>
        </w:div>
        <w:div w:id="202326819">
          <w:marLeft w:val="480"/>
          <w:marRight w:val="0"/>
          <w:marTop w:val="0"/>
          <w:marBottom w:val="0"/>
          <w:divBdr>
            <w:top w:val="none" w:sz="0" w:space="0" w:color="auto"/>
            <w:left w:val="none" w:sz="0" w:space="0" w:color="auto"/>
            <w:bottom w:val="none" w:sz="0" w:space="0" w:color="auto"/>
            <w:right w:val="none" w:sz="0" w:space="0" w:color="auto"/>
          </w:divBdr>
        </w:div>
        <w:div w:id="799155309">
          <w:marLeft w:val="480"/>
          <w:marRight w:val="0"/>
          <w:marTop w:val="0"/>
          <w:marBottom w:val="0"/>
          <w:divBdr>
            <w:top w:val="none" w:sz="0" w:space="0" w:color="auto"/>
            <w:left w:val="none" w:sz="0" w:space="0" w:color="auto"/>
            <w:bottom w:val="none" w:sz="0" w:space="0" w:color="auto"/>
            <w:right w:val="none" w:sz="0" w:space="0" w:color="auto"/>
          </w:divBdr>
        </w:div>
        <w:div w:id="1952587522">
          <w:marLeft w:val="480"/>
          <w:marRight w:val="0"/>
          <w:marTop w:val="0"/>
          <w:marBottom w:val="0"/>
          <w:divBdr>
            <w:top w:val="none" w:sz="0" w:space="0" w:color="auto"/>
            <w:left w:val="none" w:sz="0" w:space="0" w:color="auto"/>
            <w:bottom w:val="none" w:sz="0" w:space="0" w:color="auto"/>
            <w:right w:val="none" w:sz="0" w:space="0" w:color="auto"/>
          </w:divBdr>
        </w:div>
        <w:div w:id="705984042">
          <w:marLeft w:val="480"/>
          <w:marRight w:val="0"/>
          <w:marTop w:val="0"/>
          <w:marBottom w:val="0"/>
          <w:divBdr>
            <w:top w:val="none" w:sz="0" w:space="0" w:color="auto"/>
            <w:left w:val="none" w:sz="0" w:space="0" w:color="auto"/>
            <w:bottom w:val="none" w:sz="0" w:space="0" w:color="auto"/>
            <w:right w:val="none" w:sz="0" w:space="0" w:color="auto"/>
          </w:divBdr>
        </w:div>
        <w:div w:id="1405378517">
          <w:marLeft w:val="480"/>
          <w:marRight w:val="0"/>
          <w:marTop w:val="0"/>
          <w:marBottom w:val="0"/>
          <w:divBdr>
            <w:top w:val="none" w:sz="0" w:space="0" w:color="auto"/>
            <w:left w:val="none" w:sz="0" w:space="0" w:color="auto"/>
            <w:bottom w:val="none" w:sz="0" w:space="0" w:color="auto"/>
            <w:right w:val="none" w:sz="0" w:space="0" w:color="auto"/>
          </w:divBdr>
        </w:div>
        <w:div w:id="19361416">
          <w:marLeft w:val="480"/>
          <w:marRight w:val="0"/>
          <w:marTop w:val="0"/>
          <w:marBottom w:val="0"/>
          <w:divBdr>
            <w:top w:val="none" w:sz="0" w:space="0" w:color="auto"/>
            <w:left w:val="none" w:sz="0" w:space="0" w:color="auto"/>
            <w:bottom w:val="none" w:sz="0" w:space="0" w:color="auto"/>
            <w:right w:val="none" w:sz="0" w:space="0" w:color="auto"/>
          </w:divBdr>
        </w:div>
        <w:div w:id="99768012">
          <w:marLeft w:val="480"/>
          <w:marRight w:val="0"/>
          <w:marTop w:val="0"/>
          <w:marBottom w:val="0"/>
          <w:divBdr>
            <w:top w:val="none" w:sz="0" w:space="0" w:color="auto"/>
            <w:left w:val="none" w:sz="0" w:space="0" w:color="auto"/>
            <w:bottom w:val="none" w:sz="0" w:space="0" w:color="auto"/>
            <w:right w:val="none" w:sz="0" w:space="0" w:color="auto"/>
          </w:divBdr>
        </w:div>
        <w:div w:id="1275383">
          <w:marLeft w:val="480"/>
          <w:marRight w:val="0"/>
          <w:marTop w:val="0"/>
          <w:marBottom w:val="0"/>
          <w:divBdr>
            <w:top w:val="none" w:sz="0" w:space="0" w:color="auto"/>
            <w:left w:val="none" w:sz="0" w:space="0" w:color="auto"/>
            <w:bottom w:val="none" w:sz="0" w:space="0" w:color="auto"/>
            <w:right w:val="none" w:sz="0" w:space="0" w:color="auto"/>
          </w:divBdr>
        </w:div>
        <w:div w:id="963344498">
          <w:marLeft w:val="480"/>
          <w:marRight w:val="0"/>
          <w:marTop w:val="0"/>
          <w:marBottom w:val="0"/>
          <w:divBdr>
            <w:top w:val="none" w:sz="0" w:space="0" w:color="auto"/>
            <w:left w:val="none" w:sz="0" w:space="0" w:color="auto"/>
            <w:bottom w:val="none" w:sz="0" w:space="0" w:color="auto"/>
            <w:right w:val="none" w:sz="0" w:space="0" w:color="auto"/>
          </w:divBdr>
        </w:div>
        <w:div w:id="1483543379">
          <w:marLeft w:val="480"/>
          <w:marRight w:val="0"/>
          <w:marTop w:val="0"/>
          <w:marBottom w:val="0"/>
          <w:divBdr>
            <w:top w:val="none" w:sz="0" w:space="0" w:color="auto"/>
            <w:left w:val="none" w:sz="0" w:space="0" w:color="auto"/>
            <w:bottom w:val="none" w:sz="0" w:space="0" w:color="auto"/>
            <w:right w:val="none" w:sz="0" w:space="0" w:color="auto"/>
          </w:divBdr>
        </w:div>
        <w:div w:id="1852572857">
          <w:marLeft w:val="480"/>
          <w:marRight w:val="0"/>
          <w:marTop w:val="0"/>
          <w:marBottom w:val="0"/>
          <w:divBdr>
            <w:top w:val="none" w:sz="0" w:space="0" w:color="auto"/>
            <w:left w:val="none" w:sz="0" w:space="0" w:color="auto"/>
            <w:bottom w:val="none" w:sz="0" w:space="0" w:color="auto"/>
            <w:right w:val="none" w:sz="0" w:space="0" w:color="auto"/>
          </w:divBdr>
        </w:div>
        <w:div w:id="840504405">
          <w:marLeft w:val="480"/>
          <w:marRight w:val="0"/>
          <w:marTop w:val="0"/>
          <w:marBottom w:val="0"/>
          <w:divBdr>
            <w:top w:val="none" w:sz="0" w:space="0" w:color="auto"/>
            <w:left w:val="none" w:sz="0" w:space="0" w:color="auto"/>
            <w:bottom w:val="none" w:sz="0" w:space="0" w:color="auto"/>
            <w:right w:val="none" w:sz="0" w:space="0" w:color="auto"/>
          </w:divBdr>
        </w:div>
        <w:div w:id="2104721247">
          <w:marLeft w:val="480"/>
          <w:marRight w:val="0"/>
          <w:marTop w:val="0"/>
          <w:marBottom w:val="0"/>
          <w:divBdr>
            <w:top w:val="none" w:sz="0" w:space="0" w:color="auto"/>
            <w:left w:val="none" w:sz="0" w:space="0" w:color="auto"/>
            <w:bottom w:val="none" w:sz="0" w:space="0" w:color="auto"/>
            <w:right w:val="none" w:sz="0" w:space="0" w:color="auto"/>
          </w:divBdr>
        </w:div>
        <w:div w:id="34548959">
          <w:marLeft w:val="480"/>
          <w:marRight w:val="0"/>
          <w:marTop w:val="0"/>
          <w:marBottom w:val="0"/>
          <w:divBdr>
            <w:top w:val="none" w:sz="0" w:space="0" w:color="auto"/>
            <w:left w:val="none" w:sz="0" w:space="0" w:color="auto"/>
            <w:bottom w:val="none" w:sz="0" w:space="0" w:color="auto"/>
            <w:right w:val="none" w:sz="0" w:space="0" w:color="auto"/>
          </w:divBdr>
        </w:div>
        <w:div w:id="248009269">
          <w:marLeft w:val="480"/>
          <w:marRight w:val="0"/>
          <w:marTop w:val="0"/>
          <w:marBottom w:val="0"/>
          <w:divBdr>
            <w:top w:val="none" w:sz="0" w:space="0" w:color="auto"/>
            <w:left w:val="none" w:sz="0" w:space="0" w:color="auto"/>
            <w:bottom w:val="none" w:sz="0" w:space="0" w:color="auto"/>
            <w:right w:val="none" w:sz="0" w:space="0" w:color="auto"/>
          </w:divBdr>
        </w:div>
        <w:div w:id="1554000578">
          <w:marLeft w:val="480"/>
          <w:marRight w:val="0"/>
          <w:marTop w:val="0"/>
          <w:marBottom w:val="0"/>
          <w:divBdr>
            <w:top w:val="none" w:sz="0" w:space="0" w:color="auto"/>
            <w:left w:val="none" w:sz="0" w:space="0" w:color="auto"/>
            <w:bottom w:val="none" w:sz="0" w:space="0" w:color="auto"/>
            <w:right w:val="none" w:sz="0" w:space="0" w:color="auto"/>
          </w:divBdr>
        </w:div>
        <w:div w:id="1923568568">
          <w:marLeft w:val="480"/>
          <w:marRight w:val="0"/>
          <w:marTop w:val="0"/>
          <w:marBottom w:val="0"/>
          <w:divBdr>
            <w:top w:val="none" w:sz="0" w:space="0" w:color="auto"/>
            <w:left w:val="none" w:sz="0" w:space="0" w:color="auto"/>
            <w:bottom w:val="none" w:sz="0" w:space="0" w:color="auto"/>
            <w:right w:val="none" w:sz="0" w:space="0" w:color="auto"/>
          </w:divBdr>
        </w:div>
        <w:div w:id="1634864928">
          <w:marLeft w:val="480"/>
          <w:marRight w:val="0"/>
          <w:marTop w:val="0"/>
          <w:marBottom w:val="0"/>
          <w:divBdr>
            <w:top w:val="none" w:sz="0" w:space="0" w:color="auto"/>
            <w:left w:val="none" w:sz="0" w:space="0" w:color="auto"/>
            <w:bottom w:val="none" w:sz="0" w:space="0" w:color="auto"/>
            <w:right w:val="none" w:sz="0" w:space="0" w:color="auto"/>
          </w:divBdr>
        </w:div>
        <w:div w:id="1488740620">
          <w:marLeft w:val="480"/>
          <w:marRight w:val="0"/>
          <w:marTop w:val="0"/>
          <w:marBottom w:val="0"/>
          <w:divBdr>
            <w:top w:val="none" w:sz="0" w:space="0" w:color="auto"/>
            <w:left w:val="none" w:sz="0" w:space="0" w:color="auto"/>
            <w:bottom w:val="none" w:sz="0" w:space="0" w:color="auto"/>
            <w:right w:val="none" w:sz="0" w:space="0" w:color="auto"/>
          </w:divBdr>
        </w:div>
        <w:div w:id="811365049">
          <w:marLeft w:val="480"/>
          <w:marRight w:val="0"/>
          <w:marTop w:val="0"/>
          <w:marBottom w:val="0"/>
          <w:divBdr>
            <w:top w:val="none" w:sz="0" w:space="0" w:color="auto"/>
            <w:left w:val="none" w:sz="0" w:space="0" w:color="auto"/>
            <w:bottom w:val="none" w:sz="0" w:space="0" w:color="auto"/>
            <w:right w:val="none" w:sz="0" w:space="0" w:color="auto"/>
          </w:divBdr>
        </w:div>
        <w:div w:id="1322586505">
          <w:marLeft w:val="480"/>
          <w:marRight w:val="0"/>
          <w:marTop w:val="0"/>
          <w:marBottom w:val="0"/>
          <w:divBdr>
            <w:top w:val="none" w:sz="0" w:space="0" w:color="auto"/>
            <w:left w:val="none" w:sz="0" w:space="0" w:color="auto"/>
            <w:bottom w:val="none" w:sz="0" w:space="0" w:color="auto"/>
            <w:right w:val="none" w:sz="0" w:space="0" w:color="auto"/>
          </w:divBdr>
        </w:div>
        <w:div w:id="1066144596">
          <w:marLeft w:val="480"/>
          <w:marRight w:val="0"/>
          <w:marTop w:val="0"/>
          <w:marBottom w:val="0"/>
          <w:divBdr>
            <w:top w:val="none" w:sz="0" w:space="0" w:color="auto"/>
            <w:left w:val="none" w:sz="0" w:space="0" w:color="auto"/>
            <w:bottom w:val="none" w:sz="0" w:space="0" w:color="auto"/>
            <w:right w:val="none" w:sz="0" w:space="0" w:color="auto"/>
          </w:divBdr>
        </w:div>
        <w:div w:id="280697244">
          <w:marLeft w:val="480"/>
          <w:marRight w:val="0"/>
          <w:marTop w:val="0"/>
          <w:marBottom w:val="0"/>
          <w:divBdr>
            <w:top w:val="none" w:sz="0" w:space="0" w:color="auto"/>
            <w:left w:val="none" w:sz="0" w:space="0" w:color="auto"/>
            <w:bottom w:val="none" w:sz="0" w:space="0" w:color="auto"/>
            <w:right w:val="none" w:sz="0" w:space="0" w:color="auto"/>
          </w:divBdr>
        </w:div>
        <w:div w:id="124007150">
          <w:marLeft w:val="480"/>
          <w:marRight w:val="0"/>
          <w:marTop w:val="0"/>
          <w:marBottom w:val="0"/>
          <w:divBdr>
            <w:top w:val="none" w:sz="0" w:space="0" w:color="auto"/>
            <w:left w:val="none" w:sz="0" w:space="0" w:color="auto"/>
            <w:bottom w:val="none" w:sz="0" w:space="0" w:color="auto"/>
            <w:right w:val="none" w:sz="0" w:space="0" w:color="auto"/>
          </w:divBdr>
        </w:div>
        <w:div w:id="1643004677">
          <w:marLeft w:val="480"/>
          <w:marRight w:val="0"/>
          <w:marTop w:val="0"/>
          <w:marBottom w:val="0"/>
          <w:divBdr>
            <w:top w:val="none" w:sz="0" w:space="0" w:color="auto"/>
            <w:left w:val="none" w:sz="0" w:space="0" w:color="auto"/>
            <w:bottom w:val="none" w:sz="0" w:space="0" w:color="auto"/>
            <w:right w:val="none" w:sz="0" w:space="0" w:color="auto"/>
          </w:divBdr>
        </w:div>
        <w:div w:id="914701597">
          <w:marLeft w:val="480"/>
          <w:marRight w:val="0"/>
          <w:marTop w:val="0"/>
          <w:marBottom w:val="0"/>
          <w:divBdr>
            <w:top w:val="none" w:sz="0" w:space="0" w:color="auto"/>
            <w:left w:val="none" w:sz="0" w:space="0" w:color="auto"/>
            <w:bottom w:val="none" w:sz="0" w:space="0" w:color="auto"/>
            <w:right w:val="none" w:sz="0" w:space="0" w:color="auto"/>
          </w:divBdr>
        </w:div>
        <w:div w:id="382481673">
          <w:marLeft w:val="480"/>
          <w:marRight w:val="0"/>
          <w:marTop w:val="0"/>
          <w:marBottom w:val="0"/>
          <w:divBdr>
            <w:top w:val="none" w:sz="0" w:space="0" w:color="auto"/>
            <w:left w:val="none" w:sz="0" w:space="0" w:color="auto"/>
            <w:bottom w:val="none" w:sz="0" w:space="0" w:color="auto"/>
            <w:right w:val="none" w:sz="0" w:space="0" w:color="auto"/>
          </w:divBdr>
        </w:div>
        <w:div w:id="713501827">
          <w:marLeft w:val="480"/>
          <w:marRight w:val="0"/>
          <w:marTop w:val="0"/>
          <w:marBottom w:val="0"/>
          <w:divBdr>
            <w:top w:val="none" w:sz="0" w:space="0" w:color="auto"/>
            <w:left w:val="none" w:sz="0" w:space="0" w:color="auto"/>
            <w:bottom w:val="none" w:sz="0" w:space="0" w:color="auto"/>
            <w:right w:val="none" w:sz="0" w:space="0" w:color="auto"/>
          </w:divBdr>
        </w:div>
        <w:div w:id="946548615">
          <w:marLeft w:val="480"/>
          <w:marRight w:val="0"/>
          <w:marTop w:val="0"/>
          <w:marBottom w:val="0"/>
          <w:divBdr>
            <w:top w:val="none" w:sz="0" w:space="0" w:color="auto"/>
            <w:left w:val="none" w:sz="0" w:space="0" w:color="auto"/>
            <w:bottom w:val="none" w:sz="0" w:space="0" w:color="auto"/>
            <w:right w:val="none" w:sz="0" w:space="0" w:color="auto"/>
          </w:divBdr>
        </w:div>
        <w:div w:id="1633051908">
          <w:marLeft w:val="480"/>
          <w:marRight w:val="0"/>
          <w:marTop w:val="0"/>
          <w:marBottom w:val="0"/>
          <w:divBdr>
            <w:top w:val="none" w:sz="0" w:space="0" w:color="auto"/>
            <w:left w:val="none" w:sz="0" w:space="0" w:color="auto"/>
            <w:bottom w:val="none" w:sz="0" w:space="0" w:color="auto"/>
            <w:right w:val="none" w:sz="0" w:space="0" w:color="auto"/>
          </w:divBdr>
        </w:div>
        <w:div w:id="1984386679">
          <w:marLeft w:val="480"/>
          <w:marRight w:val="0"/>
          <w:marTop w:val="0"/>
          <w:marBottom w:val="0"/>
          <w:divBdr>
            <w:top w:val="none" w:sz="0" w:space="0" w:color="auto"/>
            <w:left w:val="none" w:sz="0" w:space="0" w:color="auto"/>
            <w:bottom w:val="none" w:sz="0" w:space="0" w:color="auto"/>
            <w:right w:val="none" w:sz="0" w:space="0" w:color="auto"/>
          </w:divBdr>
        </w:div>
        <w:div w:id="919022324">
          <w:marLeft w:val="480"/>
          <w:marRight w:val="0"/>
          <w:marTop w:val="0"/>
          <w:marBottom w:val="0"/>
          <w:divBdr>
            <w:top w:val="none" w:sz="0" w:space="0" w:color="auto"/>
            <w:left w:val="none" w:sz="0" w:space="0" w:color="auto"/>
            <w:bottom w:val="none" w:sz="0" w:space="0" w:color="auto"/>
            <w:right w:val="none" w:sz="0" w:space="0" w:color="auto"/>
          </w:divBdr>
        </w:div>
        <w:div w:id="1454783645">
          <w:marLeft w:val="480"/>
          <w:marRight w:val="0"/>
          <w:marTop w:val="0"/>
          <w:marBottom w:val="0"/>
          <w:divBdr>
            <w:top w:val="none" w:sz="0" w:space="0" w:color="auto"/>
            <w:left w:val="none" w:sz="0" w:space="0" w:color="auto"/>
            <w:bottom w:val="none" w:sz="0" w:space="0" w:color="auto"/>
            <w:right w:val="none" w:sz="0" w:space="0" w:color="auto"/>
          </w:divBdr>
        </w:div>
        <w:div w:id="2051875477">
          <w:marLeft w:val="480"/>
          <w:marRight w:val="0"/>
          <w:marTop w:val="0"/>
          <w:marBottom w:val="0"/>
          <w:divBdr>
            <w:top w:val="none" w:sz="0" w:space="0" w:color="auto"/>
            <w:left w:val="none" w:sz="0" w:space="0" w:color="auto"/>
            <w:bottom w:val="none" w:sz="0" w:space="0" w:color="auto"/>
            <w:right w:val="none" w:sz="0" w:space="0" w:color="auto"/>
          </w:divBdr>
        </w:div>
        <w:div w:id="1366561320">
          <w:marLeft w:val="480"/>
          <w:marRight w:val="0"/>
          <w:marTop w:val="0"/>
          <w:marBottom w:val="0"/>
          <w:divBdr>
            <w:top w:val="none" w:sz="0" w:space="0" w:color="auto"/>
            <w:left w:val="none" w:sz="0" w:space="0" w:color="auto"/>
            <w:bottom w:val="none" w:sz="0" w:space="0" w:color="auto"/>
            <w:right w:val="none" w:sz="0" w:space="0" w:color="auto"/>
          </w:divBdr>
        </w:div>
        <w:div w:id="376051032">
          <w:marLeft w:val="480"/>
          <w:marRight w:val="0"/>
          <w:marTop w:val="0"/>
          <w:marBottom w:val="0"/>
          <w:divBdr>
            <w:top w:val="none" w:sz="0" w:space="0" w:color="auto"/>
            <w:left w:val="none" w:sz="0" w:space="0" w:color="auto"/>
            <w:bottom w:val="none" w:sz="0" w:space="0" w:color="auto"/>
            <w:right w:val="none" w:sz="0" w:space="0" w:color="auto"/>
          </w:divBdr>
        </w:div>
        <w:div w:id="1833445832">
          <w:marLeft w:val="480"/>
          <w:marRight w:val="0"/>
          <w:marTop w:val="0"/>
          <w:marBottom w:val="0"/>
          <w:divBdr>
            <w:top w:val="none" w:sz="0" w:space="0" w:color="auto"/>
            <w:left w:val="none" w:sz="0" w:space="0" w:color="auto"/>
            <w:bottom w:val="none" w:sz="0" w:space="0" w:color="auto"/>
            <w:right w:val="none" w:sz="0" w:space="0" w:color="auto"/>
          </w:divBdr>
        </w:div>
        <w:div w:id="2125419481">
          <w:marLeft w:val="480"/>
          <w:marRight w:val="0"/>
          <w:marTop w:val="0"/>
          <w:marBottom w:val="0"/>
          <w:divBdr>
            <w:top w:val="none" w:sz="0" w:space="0" w:color="auto"/>
            <w:left w:val="none" w:sz="0" w:space="0" w:color="auto"/>
            <w:bottom w:val="none" w:sz="0" w:space="0" w:color="auto"/>
            <w:right w:val="none" w:sz="0" w:space="0" w:color="auto"/>
          </w:divBdr>
        </w:div>
        <w:div w:id="1038315602">
          <w:marLeft w:val="480"/>
          <w:marRight w:val="0"/>
          <w:marTop w:val="0"/>
          <w:marBottom w:val="0"/>
          <w:divBdr>
            <w:top w:val="none" w:sz="0" w:space="0" w:color="auto"/>
            <w:left w:val="none" w:sz="0" w:space="0" w:color="auto"/>
            <w:bottom w:val="none" w:sz="0" w:space="0" w:color="auto"/>
            <w:right w:val="none" w:sz="0" w:space="0" w:color="auto"/>
          </w:divBdr>
        </w:div>
        <w:div w:id="857504244">
          <w:marLeft w:val="480"/>
          <w:marRight w:val="0"/>
          <w:marTop w:val="0"/>
          <w:marBottom w:val="0"/>
          <w:divBdr>
            <w:top w:val="none" w:sz="0" w:space="0" w:color="auto"/>
            <w:left w:val="none" w:sz="0" w:space="0" w:color="auto"/>
            <w:bottom w:val="none" w:sz="0" w:space="0" w:color="auto"/>
            <w:right w:val="none" w:sz="0" w:space="0" w:color="auto"/>
          </w:divBdr>
        </w:div>
        <w:div w:id="1145584304">
          <w:marLeft w:val="480"/>
          <w:marRight w:val="0"/>
          <w:marTop w:val="0"/>
          <w:marBottom w:val="0"/>
          <w:divBdr>
            <w:top w:val="none" w:sz="0" w:space="0" w:color="auto"/>
            <w:left w:val="none" w:sz="0" w:space="0" w:color="auto"/>
            <w:bottom w:val="none" w:sz="0" w:space="0" w:color="auto"/>
            <w:right w:val="none" w:sz="0" w:space="0" w:color="auto"/>
          </w:divBdr>
        </w:div>
        <w:div w:id="499925918">
          <w:marLeft w:val="480"/>
          <w:marRight w:val="0"/>
          <w:marTop w:val="0"/>
          <w:marBottom w:val="0"/>
          <w:divBdr>
            <w:top w:val="none" w:sz="0" w:space="0" w:color="auto"/>
            <w:left w:val="none" w:sz="0" w:space="0" w:color="auto"/>
            <w:bottom w:val="none" w:sz="0" w:space="0" w:color="auto"/>
            <w:right w:val="none" w:sz="0" w:space="0" w:color="auto"/>
          </w:divBdr>
        </w:div>
        <w:div w:id="318196270">
          <w:marLeft w:val="480"/>
          <w:marRight w:val="0"/>
          <w:marTop w:val="0"/>
          <w:marBottom w:val="0"/>
          <w:divBdr>
            <w:top w:val="none" w:sz="0" w:space="0" w:color="auto"/>
            <w:left w:val="none" w:sz="0" w:space="0" w:color="auto"/>
            <w:bottom w:val="none" w:sz="0" w:space="0" w:color="auto"/>
            <w:right w:val="none" w:sz="0" w:space="0" w:color="auto"/>
          </w:divBdr>
        </w:div>
        <w:div w:id="1489710846">
          <w:marLeft w:val="480"/>
          <w:marRight w:val="0"/>
          <w:marTop w:val="0"/>
          <w:marBottom w:val="0"/>
          <w:divBdr>
            <w:top w:val="none" w:sz="0" w:space="0" w:color="auto"/>
            <w:left w:val="none" w:sz="0" w:space="0" w:color="auto"/>
            <w:bottom w:val="none" w:sz="0" w:space="0" w:color="auto"/>
            <w:right w:val="none" w:sz="0" w:space="0" w:color="auto"/>
          </w:divBdr>
        </w:div>
        <w:div w:id="1281885533">
          <w:marLeft w:val="480"/>
          <w:marRight w:val="0"/>
          <w:marTop w:val="0"/>
          <w:marBottom w:val="0"/>
          <w:divBdr>
            <w:top w:val="none" w:sz="0" w:space="0" w:color="auto"/>
            <w:left w:val="none" w:sz="0" w:space="0" w:color="auto"/>
            <w:bottom w:val="none" w:sz="0" w:space="0" w:color="auto"/>
            <w:right w:val="none" w:sz="0" w:space="0" w:color="auto"/>
          </w:divBdr>
        </w:div>
        <w:div w:id="1315135119">
          <w:marLeft w:val="480"/>
          <w:marRight w:val="0"/>
          <w:marTop w:val="0"/>
          <w:marBottom w:val="0"/>
          <w:divBdr>
            <w:top w:val="none" w:sz="0" w:space="0" w:color="auto"/>
            <w:left w:val="none" w:sz="0" w:space="0" w:color="auto"/>
            <w:bottom w:val="none" w:sz="0" w:space="0" w:color="auto"/>
            <w:right w:val="none" w:sz="0" w:space="0" w:color="auto"/>
          </w:divBdr>
        </w:div>
        <w:div w:id="647250846">
          <w:marLeft w:val="480"/>
          <w:marRight w:val="0"/>
          <w:marTop w:val="0"/>
          <w:marBottom w:val="0"/>
          <w:divBdr>
            <w:top w:val="none" w:sz="0" w:space="0" w:color="auto"/>
            <w:left w:val="none" w:sz="0" w:space="0" w:color="auto"/>
            <w:bottom w:val="none" w:sz="0" w:space="0" w:color="auto"/>
            <w:right w:val="none" w:sz="0" w:space="0" w:color="auto"/>
          </w:divBdr>
        </w:div>
        <w:div w:id="667951958">
          <w:marLeft w:val="480"/>
          <w:marRight w:val="0"/>
          <w:marTop w:val="0"/>
          <w:marBottom w:val="0"/>
          <w:divBdr>
            <w:top w:val="none" w:sz="0" w:space="0" w:color="auto"/>
            <w:left w:val="none" w:sz="0" w:space="0" w:color="auto"/>
            <w:bottom w:val="none" w:sz="0" w:space="0" w:color="auto"/>
            <w:right w:val="none" w:sz="0" w:space="0" w:color="auto"/>
          </w:divBdr>
        </w:div>
        <w:div w:id="987251184">
          <w:marLeft w:val="480"/>
          <w:marRight w:val="0"/>
          <w:marTop w:val="0"/>
          <w:marBottom w:val="0"/>
          <w:divBdr>
            <w:top w:val="none" w:sz="0" w:space="0" w:color="auto"/>
            <w:left w:val="none" w:sz="0" w:space="0" w:color="auto"/>
            <w:bottom w:val="none" w:sz="0" w:space="0" w:color="auto"/>
            <w:right w:val="none" w:sz="0" w:space="0" w:color="auto"/>
          </w:divBdr>
        </w:div>
        <w:div w:id="1050035464">
          <w:marLeft w:val="480"/>
          <w:marRight w:val="0"/>
          <w:marTop w:val="0"/>
          <w:marBottom w:val="0"/>
          <w:divBdr>
            <w:top w:val="none" w:sz="0" w:space="0" w:color="auto"/>
            <w:left w:val="none" w:sz="0" w:space="0" w:color="auto"/>
            <w:bottom w:val="none" w:sz="0" w:space="0" w:color="auto"/>
            <w:right w:val="none" w:sz="0" w:space="0" w:color="auto"/>
          </w:divBdr>
        </w:div>
        <w:div w:id="1551654004">
          <w:marLeft w:val="480"/>
          <w:marRight w:val="0"/>
          <w:marTop w:val="0"/>
          <w:marBottom w:val="0"/>
          <w:divBdr>
            <w:top w:val="none" w:sz="0" w:space="0" w:color="auto"/>
            <w:left w:val="none" w:sz="0" w:space="0" w:color="auto"/>
            <w:bottom w:val="none" w:sz="0" w:space="0" w:color="auto"/>
            <w:right w:val="none" w:sz="0" w:space="0" w:color="auto"/>
          </w:divBdr>
        </w:div>
        <w:div w:id="34040354">
          <w:marLeft w:val="480"/>
          <w:marRight w:val="0"/>
          <w:marTop w:val="0"/>
          <w:marBottom w:val="0"/>
          <w:divBdr>
            <w:top w:val="none" w:sz="0" w:space="0" w:color="auto"/>
            <w:left w:val="none" w:sz="0" w:space="0" w:color="auto"/>
            <w:bottom w:val="none" w:sz="0" w:space="0" w:color="auto"/>
            <w:right w:val="none" w:sz="0" w:space="0" w:color="auto"/>
          </w:divBdr>
        </w:div>
        <w:div w:id="1201896003">
          <w:marLeft w:val="480"/>
          <w:marRight w:val="0"/>
          <w:marTop w:val="0"/>
          <w:marBottom w:val="0"/>
          <w:divBdr>
            <w:top w:val="none" w:sz="0" w:space="0" w:color="auto"/>
            <w:left w:val="none" w:sz="0" w:space="0" w:color="auto"/>
            <w:bottom w:val="none" w:sz="0" w:space="0" w:color="auto"/>
            <w:right w:val="none" w:sz="0" w:space="0" w:color="auto"/>
          </w:divBdr>
        </w:div>
        <w:div w:id="419958184">
          <w:marLeft w:val="480"/>
          <w:marRight w:val="0"/>
          <w:marTop w:val="0"/>
          <w:marBottom w:val="0"/>
          <w:divBdr>
            <w:top w:val="none" w:sz="0" w:space="0" w:color="auto"/>
            <w:left w:val="none" w:sz="0" w:space="0" w:color="auto"/>
            <w:bottom w:val="none" w:sz="0" w:space="0" w:color="auto"/>
            <w:right w:val="none" w:sz="0" w:space="0" w:color="auto"/>
          </w:divBdr>
        </w:div>
        <w:div w:id="1631744833">
          <w:marLeft w:val="480"/>
          <w:marRight w:val="0"/>
          <w:marTop w:val="0"/>
          <w:marBottom w:val="0"/>
          <w:divBdr>
            <w:top w:val="none" w:sz="0" w:space="0" w:color="auto"/>
            <w:left w:val="none" w:sz="0" w:space="0" w:color="auto"/>
            <w:bottom w:val="none" w:sz="0" w:space="0" w:color="auto"/>
            <w:right w:val="none" w:sz="0" w:space="0" w:color="auto"/>
          </w:divBdr>
        </w:div>
        <w:div w:id="973296185">
          <w:marLeft w:val="480"/>
          <w:marRight w:val="0"/>
          <w:marTop w:val="0"/>
          <w:marBottom w:val="0"/>
          <w:divBdr>
            <w:top w:val="none" w:sz="0" w:space="0" w:color="auto"/>
            <w:left w:val="none" w:sz="0" w:space="0" w:color="auto"/>
            <w:bottom w:val="none" w:sz="0" w:space="0" w:color="auto"/>
            <w:right w:val="none" w:sz="0" w:space="0" w:color="auto"/>
          </w:divBdr>
        </w:div>
        <w:div w:id="1969361799">
          <w:marLeft w:val="480"/>
          <w:marRight w:val="0"/>
          <w:marTop w:val="0"/>
          <w:marBottom w:val="0"/>
          <w:divBdr>
            <w:top w:val="none" w:sz="0" w:space="0" w:color="auto"/>
            <w:left w:val="none" w:sz="0" w:space="0" w:color="auto"/>
            <w:bottom w:val="none" w:sz="0" w:space="0" w:color="auto"/>
            <w:right w:val="none" w:sz="0" w:space="0" w:color="auto"/>
          </w:divBdr>
        </w:div>
        <w:div w:id="1070545406">
          <w:marLeft w:val="480"/>
          <w:marRight w:val="0"/>
          <w:marTop w:val="0"/>
          <w:marBottom w:val="0"/>
          <w:divBdr>
            <w:top w:val="none" w:sz="0" w:space="0" w:color="auto"/>
            <w:left w:val="none" w:sz="0" w:space="0" w:color="auto"/>
            <w:bottom w:val="none" w:sz="0" w:space="0" w:color="auto"/>
            <w:right w:val="none" w:sz="0" w:space="0" w:color="auto"/>
          </w:divBdr>
        </w:div>
        <w:div w:id="1830439916">
          <w:marLeft w:val="480"/>
          <w:marRight w:val="0"/>
          <w:marTop w:val="0"/>
          <w:marBottom w:val="0"/>
          <w:divBdr>
            <w:top w:val="none" w:sz="0" w:space="0" w:color="auto"/>
            <w:left w:val="none" w:sz="0" w:space="0" w:color="auto"/>
            <w:bottom w:val="none" w:sz="0" w:space="0" w:color="auto"/>
            <w:right w:val="none" w:sz="0" w:space="0" w:color="auto"/>
          </w:divBdr>
        </w:div>
        <w:div w:id="1008942959">
          <w:marLeft w:val="480"/>
          <w:marRight w:val="0"/>
          <w:marTop w:val="0"/>
          <w:marBottom w:val="0"/>
          <w:divBdr>
            <w:top w:val="none" w:sz="0" w:space="0" w:color="auto"/>
            <w:left w:val="none" w:sz="0" w:space="0" w:color="auto"/>
            <w:bottom w:val="none" w:sz="0" w:space="0" w:color="auto"/>
            <w:right w:val="none" w:sz="0" w:space="0" w:color="auto"/>
          </w:divBdr>
        </w:div>
        <w:div w:id="349642861">
          <w:marLeft w:val="480"/>
          <w:marRight w:val="0"/>
          <w:marTop w:val="0"/>
          <w:marBottom w:val="0"/>
          <w:divBdr>
            <w:top w:val="none" w:sz="0" w:space="0" w:color="auto"/>
            <w:left w:val="none" w:sz="0" w:space="0" w:color="auto"/>
            <w:bottom w:val="none" w:sz="0" w:space="0" w:color="auto"/>
            <w:right w:val="none" w:sz="0" w:space="0" w:color="auto"/>
          </w:divBdr>
        </w:div>
        <w:div w:id="157040067">
          <w:marLeft w:val="480"/>
          <w:marRight w:val="0"/>
          <w:marTop w:val="0"/>
          <w:marBottom w:val="0"/>
          <w:divBdr>
            <w:top w:val="none" w:sz="0" w:space="0" w:color="auto"/>
            <w:left w:val="none" w:sz="0" w:space="0" w:color="auto"/>
            <w:bottom w:val="none" w:sz="0" w:space="0" w:color="auto"/>
            <w:right w:val="none" w:sz="0" w:space="0" w:color="auto"/>
          </w:divBdr>
        </w:div>
      </w:divsChild>
    </w:div>
    <w:div w:id="2035687191">
      <w:bodyDiv w:val="1"/>
      <w:marLeft w:val="0"/>
      <w:marRight w:val="0"/>
      <w:marTop w:val="0"/>
      <w:marBottom w:val="0"/>
      <w:divBdr>
        <w:top w:val="none" w:sz="0" w:space="0" w:color="auto"/>
        <w:left w:val="none" w:sz="0" w:space="0" w:color="auto"/>
        <w:bottom w:val="none" w:sz="0" w:space="0" w:color="auto"/>
        <w:right w:val="none" w:sz="0" w:space="0" w:color="auto"/>
      </w:divBdr>
    </w:div>
    <w:div w:id="2035886552">
      <w:bodyDiv w:val="1"/>
      <w:marLeft w:val="0"/>
      <w:marRight w:val="0"/>
      <w:marTop w:val="0"/>
      <w:marBottom w:val="0"/>
      <w:divBdr>
        <w:top w:val="none" w:sz="0" w:space="0" w:color="auto"/>
        <w:left w:val="none" w:sz="0" w:space="0" w:color="auto"/>
        <w:bottom w:val="none" w:sz="0" w:space="0" w:color="auto"/>
        <w:right w:val="none" w:sz="0" w:space="0" w:color="auto"/>
      </w:divBdr>
    </w:div>
    <w:div w:id="2036732419">
      <w:bodyDiv w:val="1"/>
      <w:marLeft w:val="0"/>
      <w:marRight w:val="0"/>
      <w:marTop w:val="0"/>
      <w:marBottom w:val="0"/>
      <w:divBdr>
        <w:top w:val="none" w:sz="0" w:space="0" w:color="auto"/>
        <w:left w:val="none" w:sz="0" w:space="0" w:color="auto"/>
        <w:bottom w:val="none" w:sz="0" w:space="0" w:color="auto"/>
        <w:right w:val="none" w:sz="0" w:space="0" w:color="auto"/>
      </w:divBdr>
    </w:div>
    <w:div w:id="2036996370">
      <w:bodyDiv w:val="1"/>
      <w:marLeft w:val="0"/>
      <w:marRight w:val="0"/>
      <w:marTop w:val="0"/>
      <w:marBottom w:val="0"/>
      <w:divBdr>
        <w:top w:val="none" w:sz="0" w:space="0" w:color="auto"/>
        <w:left w:val="none" w:sz="0" w:space="0" w:color="auto"/>
        <w:bottom w:val="none" w:sz="0" w:space="0" w:color="auto"/>
        <w:right w:val="none" w:sz="0" w:space="0" w:color="auto"/>
      </w:divBdr>
    </w:div>
    <w:div w:id="2037853246">
      <w:bodyDiv w:val="1"/>
      <w:marLeft w:val="0"/>
      <w:marRight w:val="0"/>
      <w:marTop w:val="0"/>
      <w:marBottom w:val="0"/>
      <w:divBdr>
        <w:top w:val="none" w:sz="0" w:space="0" w:color="auto"/>
        <w:left w:val="none" w:sz="0" w:space="0" w:color="auto"/>
        <w:bottom w:val="none" w:sz="0" w:space="0" w:color="auto"/>
        <w:right w:val="none" w:sz="0" w:space="0" w:color="auto"/>
      </w:divBdr>
    </w:div>
    <w:div w:id="2040544192">
      <w:bodyDiv w:val="1"/>
      <w:marLeft w:val="0"/>
      <w:marRight w:val="0"/>
      <w:marTop w:val="0"/>
      <w:marBottom w:val="0"/>
      <w:divBdr>
        <w:top w:val="none" w:sz="0" w:space="0" w:color="auto"/>
        <w:left w:val="none" w:sz="0" w:space="0" w:color="auto"/>
        <w:bottom w:val="none" w:sz="0" w:space="0" w:color="auto"/>
        <w:right w:val="none" w:sz="0" w:space="0" w:color="auto"/>
      </w:divBdr>
    </w:div>
    <w:div w:id="2041278749">
      <w:bodyDiv w:val="1"/>
      <w:marLeft w:val="0"/>
      <w:marRight w:val="0"/>
      <w:marTop w:val="0"/>
      <w:marBottom w:val="0"/>
      <w:divBdr>
        <w:top w:val="none" w:sz="0" w:space="0" w:color="auto"/>
        <w:left w:val="none" w:sz="0" w:space="0" w:color="auto"/>
        <w:bottom w:val="none" w:sz="0" w:space="0" w:color="auto"/>
        <w:right w:val="none" w:sz="0" w:space="0" w:color="auto"/>
      </w:divBdr>
    </w:div>
    <w:div w:id="2042045701">
      <w:bodyDiv w:val="1"/>
      <w:marLeft w:val="0"/>
      <w:marRight w:val="0"/>
      <w:marTop w:val="0"/>
      <w:marBottom w:val="0"/>
      <w:divBdr>
        <w:top w:val="none" w:sz="0" w:space="0" w:color="auto"/>
        <w:left w:val="none" w:sz="0" w:space="0" w:color="auto"/>
        <w:bottom w:val="none" w:sz="0" w:space="0" w:color="auto"/>
        <w:right w:val="none" w:sz="0" w:space="0" w:color="auto"/>
      </w:divBdr>
    </w:div>
    <w:div w:id="2043440321">
      <w:bodyDiv w:val="1"/>
      <w:marLeft w:val="0"/>
      <w:marRight w:val="0"/>
      <w:marTop w:val="0"/>
      <w:marBottom w:val="0"/>
      <w:divBdr>
        <w:top w:val="none" w:sz="0" w:space="0" w:color="auto"/>
        <w:left w:val="none" w:sz="0" w:space="0" w:color="auto"/>
        <w:bottom w:val="none" w:sz="0" w:space="0" w:color="auto"/>
        <w:right w:val="none" w:sz="0" w:space="0" w:color="auto"/>
      </w:divBdr>
    </w:div>
    <w:div w:id="2045444741">
      <w:bodyDiv w:val="1"/>
      <w:marLeft w:val="0"/>
      <w:marRight w:val="0"/>
      <w:marTop w:val="0"/>
      <w:marBottom w:val="0"/>
      <w:divBdr>
        <w:top w:val="none" w:sz="0" w:space="0" w:color="auto"/>
        <w:left w:val="none" w:sz="0" w:space="0" w:color="auto"/>
        <w:bottom w:val="none" w:sz="0" w:space="0" w:color="auto"/>
        <w:right w:val="none" w:sz="0" w:space="0" w:color="auto"/>
      </w:divBdr>
    </w:div>
    <w:div w:id="2045445572">
      <w:bodyDiv w:val="1"/>
      <w:marLeft w:val="0"/>
      <w:marRight w:val="0"/>
      <w:marTop w:val="0"/>
      <w:marBottom w:val="0"/>
      <w:divBdr>
        <w:top w:val="none" w:sz="0" w:space="0" w:color="auto"/>
        <w:left w:val="none" w:sz="0" w:space="0" w:color="auto"/>
        <w:bottom w:val="none" w:sz="0" w:space="0" w:color="auto"/>
        <w:right w:val="none" w:sz="0" w:space="0" w:color="auto"/>
      </w:divBdr>
    </w:div>
    <w:div w:id="2047751393">
      <w:bodyDiv w:val="1"/>
      <w:marLeft w:val="0"/>
      <w:marRight w:val="0"/>
      <w:marTop w:val="0"/>
      <w:marBottom w:val="0"/>
      <w:divBdr>
        <w:top w:val="none" w:sz="0" w:space="0" w:color="auto"/>
        <w:left w:val="none" w:sz="0" w:space="0" w:color="auto"/>
        <w:bottom w:val="none" w:sz="0" w:space="0" w:color="auto"/>
        <w:right w:val="none" w:sz="0" w:space="0" w:color="auto"/>
      </w:divBdr>
    </w:div>
    <w:div w:id="2048330985">
      <w:bodyDiv w:val="1"/>
      <w:marLeft w:val="0"/>
      <w:marRight w:val="0"/>
      <w:marTop w:val="0"/>
      <w:marBottom w:val="0"/>
      <w:divBdr>
        <w:top w:val="none" w:sz="0" w:space="0" w:color="auto"/>
        <w:left w:val="none" w:sz="0" w:space="0" w:color="auto"/>
        <w:bottom w:val="none" w:sz="0" w:space="0" w:color="auto"/>
        <w:right w:val="none" w:sz="0" w:space="0" w:color="auto"/>
      </w:divBdr>
    </w:div>
    <w:div w:id="2048486192">
      <w:bodyDiv w:val="1"/>
      <w:marLeft w:val="0"/>
      <w:marRight w:val="0"/>
      <w:marTop w:val="0"/>
      <w:marBottom w:val="0"/>
      <w:divBdr>
        <w:top w:val="none" w:sz="0" w:space="0" w:color="auto"/>
        <w:left w:val="none" w:sz="0" w:space="0" w:color="auto"/>
        <w:bottom w:val="none" w:sz="0" w:space="0" w:color="auto"/>
        <w:right w:val="none" w:sz="0" w:space="0" w:color="auto"/>
      </w:divBdr>
    </w:div>
    <w:div w:id="2051105957">
      <w:bodyDiv w:val="1"/>
      <w:marLeft w:val="0"/>
      <w:marRight w:val="0"/>
      <w:marTop w:val="0"/>
      <w:marBottom w:val="0"/>
      <w:divBdr>
        <w:top w:val="none" w:sz="0" w:space="0" w:color="auto"/>
        <w:left w:val="none" w:sz="0" w:space="0" w:color="auto"/>
        <w:bottom w:val="none" w:sz="0" w:space="0" w:color="auto"/>
        <w:right w:val="none" w:sz="0" w:space="0" w:color="auto"/>
      </w:divBdr>
    </w:div>
    <w:div w:id="2054692455">
      <w:bodyDiv w:val="1"/>
      <w:marLeft w:val="0"/>
      <w:marRight w:val="0"/>
      <w:marTop w:val="0"/>
      <w:marBottom w:val="0"/>
      <w:divBdr>
        <w:top w:val="none" w:sz="0" w:space="0" w:color="auto"/>
        <w:left w:val="none" w:sz="0" w:space="0" w:color="auto"/>
        <w:bottom w:val="none" w:sz="0" w:space="0" w:color="auto"/>
        <w:right w:val="none" w:sz="0" w:space="0" w:color="auto"/>
      </w:divBdr>
    </w:div>
    <w:div w:id="2054964705">
      <w:bodyDiv w:val="1"/>
      <w:marLeft w:val="0"/>
      <w:marRight w:val="0"/>
      <w:marTop w:val="0"/>
      <w:marBottom w:val="0"/>
      <w:divBdr>
        <w:top w:val="none" w:sz="0" w:space="0" w:color="auto"/>
        <w:left w:val="none" w:sz="0" w:space="0" w:color="auto"/>
        <w:bottom w:val="none" w:sz="0" w:space="0" w:color="auto"/>
        <w:right w:val="none" w:sz="0" w:space="0" w:color="auto"/>
      </w:divBdr>
    </w:div>
    <w:div w:id="2055615959">
      <w:bodyDiv w:val="1"/>
      <w:marLeft w:val="0"/>
      <w:marRight w:val="0"/>
      <w:marTop w:val="0"/>
      <w:marBottom w:val="0"/>
      <w:divBdr>
        <w:top w:val="none" w:sz="0" w:space="0" w:color="auto"/>
        <w:left w:val="none" w:sz="0" w:space="0" w:color="auto"/>
        <w:bottom w:val="none" w:sz="0" w:space="0" w:color="auto"/>
        <w:right w:val="none" w:sz="0" w:space="0" w:color="auto"/>
      </w:divBdr>
      <w:divsChild>
        <w:div w:id="1169560526">
          <w:marLeft w:val="480"/>
          <w:marRight w:val="0"/>
          <w:marTop w:val="0"/>
          <w:marBottom w:val="0"/>
          <w:divBdr>
            <w:top w:val="none" w:sz="0" w:space="0" w:color="auto"/>
            <w:left w:val="none" w:sz="0" w:space="0" w:color="auto"/>
            <w:bottom w:val="none" w:sz="0" w:space="0" w:color="auto"/>
            <w:right w:val="none" w:sz="0" w:space="0" w:color="auto"/>
          </w:divBdr>
        </w:div>
        <w:div w:id="1412772443">
          <w:marLeft w:val="480"/>
          <w:marRight w:val="0"/>
          <w:marTop w:val="0"/>
          <w:marBottom w:val="0"/>
          <w:divBdr>
            <w:top w:val="none" w:sz="0" w:space="0" w:color="auto"/>
            <w:left w:val="none" w:sz="0" w:space="0" w:color="auto"/>
            <w:bottom w:val="none" w:sz="0" w:space="0" w:color="auto"/>
            <w:right w:val="none" w:sz="0" w:space="0" w:color="auto"/>
          </w:divBdr>
        </w:div>
        <w:div w:id="1448501056">
          <w:marLeft w:val="480"/>
          <w:marRight w:val="0"/>
          <w:marTop w:val="0"/>
          <w:marBottom w:val="0"/>
          <w:divBdr>
            <w:top w:val="none" w:sz="0" w:space="0" w:color="auto"/>
            <w:left w:val="none" w:sz="0" w:space="0" w:color="auto"/>
            <w:bottom w:val="none" w:sz="0" w:space="0" w:color="auto"/>
            <w:right w:val="none" w:sz="0" w:space="0" w:color="auto"/>
          </w:divBdr>
        </w:div>
        <w:div w:id="858079677">
          <w:marLeft w:val="480"/>
          <w:marRight w:val="0"/>
          <w:marTop w:val="0"/>
          <w:marBottom w:val="0"/>
          <w:divBdr>
            <w:top w:val="none" w:sz="0" w:space="0" w:color="auto"/>
            <w:left w:val="none" w:sz="0" w:space="0" w:color="auto"/>
            <w:bottom w:val="none" w:sz="0" w:space="0" w:color="auto"/>
            <w:right w:val="none" w:sz="0" w:space="0" w:color="auto"/>
          </w:divBdr>
        </w:div>
        <w:div w:id="67966970">
          <w:marLeft w:val="480"/>
          <w:marRight w:val="0"/>
          <w:marTop w:val="0"/>
          <w:marBottom w:val="0"/>
          <w:divBdr>
            <w:top w:val="none" w:sz="0" w:space="0" w:color="auto"/>
            <w:left w:val="none" w:sz="0" w:space="0" w:color="auto"/>
            <w:bottom w:val="none" w:sz="0" w:space="0" w:color="auto"/>
            <w:right w:val="none" w:sz="0" w:space="0" w:color="auto"/>
          </w:divBdr>
        </w:div>
        <w:div w:id="1543978081">
          <w:marLeft w:val="480"/>
          <w:marRight w:val="0"/>
          <w:marTop w:val="0"/>
          <w:marBottom w:val="0"/>
          <w:divBdr>
            <w:top w:val="none" w:sz="0" w:space="0" w:color="auto"/>
            <w:left w:val="none" w:sz="0" w:space="0" w:color="auto"/>
            <w:bottom w:val="none" w:sz="0" w:space="0" w:color="auto"/>
            <w:right w:val="none" w:sz="0" w:space="0" w:color="auto"/>
          </w:divBdr>
        </w:div>
        <w:div w:id="1976982936">
          <w:marLeft w:val="480"/>
          <w:marRight w:val="0"/>
          <w:marTop w:val="0"/>
          <w:marBottom w:val="0"/>
          <w:divBdr>
            <w:top w:val="none" w:sz="0" w:space="0" w:color="auto"/>
            <w:left w:val="none" w:sz="0" w:space="0" w:color="auto"/>
            <w:bottom w:val="none" w:sz="0" w:space="0" w:color="auto"/>
            <w:right w:val="none" w:sz="0" w:space="0" w:color="auto"/>
          </w:divBdr>
        </w:div>
        <w:div w:id="837814231">
          <w:marLeft w:val="480"/>
          <w:marRight w:val="0"/>
          <w:marTop w:val="0"/>
          <w:marBottom w:val="0"/>
          <w:divBdr>
            <w:top w:val="none" w:sz="0" w:space="0" w:color="auto"/>
            <w:left w:val="none" w:sz="0" w:space="0" w:color="auto"/>
            <w:bottom w:val="none" w:sz="0" w:space="0" w:color="auto"/>
            <w:right w:val="none" w:sz="0" w:space="0" w:color="auto"/>
          </w:divBdr>
        </w:div>
        <w:div w:id="1426608537">
          <w:marLeft w:val="480"/>
          <w:marRight w:val="0"/>
          <w:marTop w:val="0"/>
          <w:marBottom w:val="0"/>
          <w:divBdr>
            <w:top w:val="none" w:sz="0" w:space="0" w:color="auto"/>
            <w:left w:val="none" w:sz="0" w:space="0" w:color="auto"/>
            <w:bottom w:val="none" w:sz="0" w:space="0" w:color="auto"/>
            <w:right w:val="none" w:sz="0" w:space="0" w:color="auto"/>
          </w:divBdr>
        </w:div>
        <w:div w:id="1960256296">
          <w:marLeft w:val="480"/>
          <w:marRight w:val="0"/>
          <w:marTop w:val="0"/>
          <w:marBottom w:val="0"/>
          <w:divBdr>
            <w:top w:val="none" w:sz="0" w:space="0" w:color="auto"/>
            <w:left w:val="none" w:sz="0" w:space="0" w:color="auto"/>
            <w:bottom w:val="none" w:sz="0" w:space="0" w:color="auto"/>
            <w:right w:val="none" w:sz="0" w:space="0" w:color="auto"/>
          </w:divBdr>
        </w:div>
        <w:div w:id="1197693525">
          <w:marLeft w:val="480"/>
          <w:marRight w:val="0"/>
          <w:marTop w:val="0"/>
          <w:marBottom w:val="0"/>
          <w:divBdr>
            <w:top w:val="none" w:sz="0" w:space="0" w:color="auto"/>
            <w:left w:val="none" w:sz="0" w:space="0" w:color="auto"/>
            <w:bottom w:val="none" w:sz="0" w:space="0" w:color="auto"/>
            <w:right w:val="none" w:sz="0" w:space="0" w:color="auto"/>
          </w:divBdr>
        </w:div>
        <w:div w:id="476093">
          <w:marLeft w:val="480"/>
          <w:marRight w:val="0"/>
          <w:marTop w:val="0"/>
          <w:marBottom w:val="0"/>
          <w:divBdr>
            <w:top w:val="none" w:sz="0" w:space="0" w:color="auto"/>
            <w:left w:val="none" w:sz="0" w:space="0" w:color="auto"/>
            <w:bottom w:val="none" w:sz="0" w:space="0" w:color="auto"/>
            <w:right w:val="none" w:sz="0" w:space="0" w:color="auto"/>
          </w:divBdr>
        </w:div>
        <w:div w:id="1149396264">
          <w:marLeft w:val="480"/>
          <w:marRight w:val="0"/>
          <w:marTop w:val="0"/>
          <w:marBottom w:val="0"/>
          <w:divBdr>
            <w:top w:val="none" w:sz="0" w:space="0" w:color="auto"/>
            <w:left w:val="none" w:sz="0" w:space="0" w:color="auto"/>
            <w:bottom w:val="none" w:sz="0" w:space="0" w:color="auto"/>
            <w:right w:val="none" w:sz="0" w:space="0" w:color="auto"/>
          </w:divBdr>
        </w:div>
        <w:div w:id="1385451120">
          <w:marLeft w:val="480"/>
          <w:marRight w:val="0"/>
          <w:marTop w:val="0"/>
          <w:marBottom w:val="0"/>
          <w:divBdr>
            <w:top w:val="none" w:sz="0" w:space="0" w:color="auto"/>
            <w:left w:val="none" w:sz="0" w:space="0" w:color="auto"/>
            <w:bottom w:val="none" w:sz="0" w:space="0" w:color="auto"/>
            <w:right w:val="none" w:sz="0" w:space="0" w:color="auto"/>
          </w:divBdr>
        </w:div>
        <w:div w:id="851603921">
          <w:marLeft w:val="480"/>
          <w:marRight w:val="0"/>
          <w:marTop w:val="0"/>
          <w:marBottom w:val="0"/>
          <w:divBdr>
            <w:top w:val="none" w:sz="0" w:space="0" w:color="auto"/>
            <w:left w:val="none" w:sz="0" w:space="0" w:color="auto"/>
            <w:bottom w:val="none" w:sz="0" w:space="0" w:color="auto"/>
            <w:right w:val="none" w:sz="0" w:space="0" w:color="auto"/>
          </w:divBdr>
        </w:div>
        <w:div w:id="242446686">
          <w:marLeft w:val="480"/>
          <w:marRight w:val="0"/>
          <w:marTop w:val="0"/>
          <w:marBottom w:val="0"/>
          <w:divBdr>
            <w:top w:val="none" w:sz="0" w:space="0" w:color="auto"/>
            <w:left w:val="none" w:sz="0" w:space="0" w:color="auto"/>
            <w:bottom w:val="none" w:sz="0" w:space="0" w:color="auto"/>
            <w:right w:val="none" w:sz="0" w:space="0" w:color="auto"/>
          </w:divBdr>
        </w:div>
        <w:div w:id="1022589461">
          <w:marLeft w:val="480"/>
          <w:marRight w:val="0"/>
          <w:marTop w:val="0"/>
          <w:marBottom w:val="0"/>
          <w:divBdr>
            <w:top w:val="none" w:sz="0" w:space="0" w:color="auto"/>
            <w:left w:val="none" w:sz="0" w:space="0" w:color="auto"/>
            <w:bottom w:val="none" w:sz="0" w:space="0" w:color="auto"/>
            <w:right w:val="none" w:sz="0" w:space="0" w:color="auto"/>
          </w:divBdr>
        </w:div>
        <w:div w:id="778910708">
          <w:marLeft w:val="480"/>
          <w:marRight w:val="0"/>
          <w:marTop w:val="0"/>
          <w:marBottom w:val="0"/>
          <w:divBdr>
            <w:top w:val="none" w:sz="0" w:space="0" w:color="auto"/>
            <w:left w:val="none" w:sz="0" w:space="0" w:color="auto"/>
            <w:bottom w:val="none" w:sz="0" w:space="0" w:color="auto"/>
            <w:right w:val="none" w:sz="0" w:space="0" w:color="auto"/>
          </w:divBdr>
        </w:div>
        <w:div w:id="470445065">
          <w:marLeft w:val="480"/>
          <w:marRight w:val="0"/>
          <w:marTop w:val="0"/>
          <w:marBottom w:val="0"/>
          <w:divBdr>
            <w:top w:val="none" w:sz="0" w:space="0" w:color="auto"/>
            <w:left w:val="none" w:sz="0" w:space="0" w:color="auto"/>
            <w:bottom w:val="none" w:sz="0" w:space="0" w:color="auto"/>
            <w:right w:val="none" w:sz="0" w:space="0" w:color="auto"/>
          </w:divBdr>
        </w:div>
        <w:div w:id="867915682">
          <w:marLeft w:val="480"/>
          <w:marRight w:val="0"/>
          <w:marTop w:val="0"/>
          <w:marBottom w:val="0"/>
          <w:divBdr>
            <w:top w:val="none" w:sz="0" w:space="0" w:color="auto"/>
            <w:left w:val="none" w:sz="0" w:space="0" w:color="auto"/>
            <w:bottom w:val="none" w:sz="0" w:space="0" w:color="auto"/>
            <w:right w:val="none" w:sz="0" w:space="0" w:color="auto"/>
          </w:divBdr>
        </w:div>
        <w:div w:id="2127770350">
          <w:marLeft w:val="480"/>
          <w:marRight w:val="0"/>
          <w:marTop w:val="0"/>
          <w:marBottom w:val="0"/>
          <w:divBdr>
            <w:top w:val="none" w:sz="0" w:space="0" w:color="auto"/>
            <w:left w:val="none" w:sz="0" w:space="0" w:color="auto"/>
            <w:bottom w:val="none" w:sz="0" w:space="0" w:color="auto"/>
            <w:right w:val="none" w:sz="0" w:space="0" w:color="auto"/>
          </w:divBdr>
        </w:div>
        <w:div w:id="2027443274">
          <w:marLeft w:val="480"/>
          <w:marRight w:val="0"/>
          <w:marTop w:val="0"/>
          <w:marBottom w:val="0"/>
          <w:divBdr>
            <w:top w:val="none" w:sz="0" w:space="0" w:color="auto"/>
            <w:left w:val="none" w:sz="0" w:space="0" w:color="auto"/>
            <w:bottom w:val="none" w:sz="0" w:space="0" w:color="auto"/>
            <w:right w:val="none" w:sz="0" w:space="0" w:color="auto"/>
          </w:divBdr>
        </w:div>
        <w:div w:id="876546034">
          <w:marLeft w:val="480"/>
          <w:marRight w:val="0"/>
          <w:marTop w:val="0"/>
          <w:marBottom w:val="0"/>
          <w:divBdr>
            <w:top w:val="none" w:sz="0" w:space="0" w:color="auto"/>
            <w:left w:val="none" w:sz="0" w:space="0" w:color="auto"/>
            <w:bottom w:val="none" w:sz="0" w:space="0" w:color="auto"/>
            <w:right w:val="none" w:sz="0" w:space="0" w:color="auto"/>
          </w:divBdr>
        </w:div>
        <w:div w:id="1560706591">
          <w:marLeft w:val="480"/>
          <w:marRight w:val="0"/>
          <w:marTop w:val="0"/>
          <w:marBottom w:val="0"/>
          <w:divBdr>
            <w:top w:val="none" w:sz="0" w:space="0" w:color="auto"/>
            <w:left w:val="none" w:sz="0" w:space="0" w:color="auto"/>
            <w:bottom w:val="none" w:sz="0" w:space="0" w:color="auto"/>
            <w:right w:val="none" w:sz="0" w:space="0" w:color="auto"/>
          </w:divBdr>
        </w:div>
        <w:div w:id="588973806">
          <w:marLeft w:val="480"/>
          <w:marRight w:val="0"/>
          <w:marTop w:val="0"/>
          <w:marBottom w:val="0"/>
          <w:divBdr>
            <w:top w:val="none" w:sz="0" w:space="0" w:color="auto"/>
            <w:left w:val="none" w:sz="0" w:space="0" w:color="auto"/>
            <w:bottom w:val="none" w:sz="0" w:space="0" w:color="auto"/>
            <w:right w:val="none" w:sz="0" w:space="0" w:color="auto"/>
          </w:divBdr>
        </w:div>
        <w:div w:id="1586526577">
          <w:marLeft w:val="480"/>
          <w:marRight w:val="0"/>
          <w:marTop w:val="0"/>
          <w:marBottom w:val="0"/>
          <w:divBdr>
            <w:top w:val="none" w:sz="0" w:space="0" w:color="auto"/>
            <w:left w:val="none" w:sz="0" w:space="0" w:color="auto"/>
            <w:bottom w:val="none" w:sz="0" w:space="0" w:color="auto"/>
            <w:right w:val="none" w:sz="0" w:space="0" w:color="auto"/>
          </w:divBdr>
        </w:div>
        <w:div w:id="388767929">
          <w:marLeft w:val="480"/>
          <w:marRight w:val="0"/>
          <w:marTop w:val="0"/>
          <w:marBottom w:val="0"/>
          <w:divBdr>
            <w:top w:val="none" w:sz="0" w:space="0" w:color="auto"/>
            <w:left w:val="none" w:sz="0" w:space="0" w:color="auto"/>
            <w:bottom w:val="none" w:sz="0" w:space="0" w:color="auto"/>
            <w:right w:val="none" w:sz="0" w:space="0" w:color="auto"/>
          </w:divBdr>
        </w:div>
        <w:div w:id="1991593023">
          <w:marLeft w:val="480"/>
          <w:marRight w:val="0"/>
          <w:marTop w:val="0"/>
          <w:marBottom w:val="0"/>
          <w:divBdr>
            <w:top w:val="none" w:sz="0" w:space="0" w:color="auto"/>
            <w:left w:val="none" w:sz="0" w:space="0" w:color="auto"/>
            <w:bottom w:val="none" w:sz="0" w:space="0" w:color="auto"/>
            <w:right w:val="none" w:sz="0" w:space="0" w:color="auto"/>
          </w:divBdr>
        </w:div>
        <w:div w:id="492651038">
          <w:marLeft w:val="480"/>
          <w:marRight w:val="0"/>
          <w:marTop w:val="0"/>
          <w:marBottom w:val="0"/>
          <w:divBdr>
            <w:top w:val="none" w:sz="0" w:space="0" w:color="auto"/>
            <w:left w:val="none" w:sz="0" w:space="0" w:color="auto"/>
            <w:bottom w:val="none" w:sz="0" w:space="0" w:color="auto"/>
            <w:right w:val="none" w:sz="0" w:space="0" w:color="auto"/>
          </w:divBdr>
        </w:div>
        <w:div w:id="366836064">
          <w:marLeft w:val="480"/>
          <w:marRight w:val="0"/>
          <w:marTop w:val="0"/>
          <w:marBottom w:val="0"/>
          <w:divBdr>
            <w:top w:val="none" w:sz="0" w:space="0" w:color="auto"/>
            <w:left w:val="none" w:sz="0" w:space="0" w:color="auto"/>
            <w:bottom w:val="none" w:sz="0" w:space="0" w:color="auto"/>
            <w:right w:val="none" w:sz="0" w:space="0" w:color="auto"/>
          </w:divBdr>
        </w:div>
        <w:div w:id="88700319">
          <w:marLeft w:val="480"/>
          <w:marRight w:val="0"/>
          <w:marTop w:val="0"/>
          <w:marBottom w:val="0"/>
          <w:divBdr>
            <w:top w:val="none" w:sz="0" w:space="0" w:color="auto"/>
            <w:left w:val="none" w:sz="0" w:space="0" w:color="auto"/>
            <w:bottom w:val="none" w:sz="0" w:space="0" w:color="auto"/>
            <w:right w:val="none" w:sz="0" w:space="0" w:color="auto"/>
          </w:divBdr>
        </w:div>
        <w:div w:id="1913268558">
          <w:marLeft w:val="480"/>
          <w:marRight w:val="0"/>
          <w:marTop w:val="0"/>
          <w:marBottom w:val="0"/>
          <w:divBdr>
            <w:top w:val="none" w:sz="0" w:space="0" w:color="auto"/>
            <w:left w:val="none" w:sz="0" w:space="0" w:color="auto"/>
            <w:bottom w:val="none" w:sz="0" w:space="0" w:color="auto"/>
            <w:right w:val="none" w:sz="0" w:space="0" w:color="auto"/>
          </w:divBdr>
        </w:div>
        <w:div w:id="826484442">
          <w:marLeft w:val="480"/>
          <w:marRight w:val="0"/>
          <w:marTop w:val="0"/>
          <w:marBottom w:val="0"/>
          <w:divBdr>
            <w:top w:val="none" w:sz="0" w:space="0" w:color="auto"/>
            <w:left w:val="none" w:sz="0" w:space="0" w:color="auto"/>
            <w:bottom w:val="none" w:sz="0" w:space="0" w:color="auto"/>
            <w:right w:val="none" w:sz="0" w:space="0" w:color="auto"/>
          </w:divBdr>
        </w:div>
        <w:div w:id="423109536">
          <w:marLeft w:val="480"/>
          <w:marRight w:val="0"/>
          <w:marTop w:val="0"/>
          <w:marBottom w:val="0"/>
          <w:divBdr>
            <w:top w:val="none" w:sz="0" w:space="0" w:color="auto"/>
            <w:left w:val="none" w:sz="0" w:space="0" w:color="auto"/>
            <w:bottom w:val="none" w:sz="0" w:space="0" w:color="auto"/>
            <w:right w:val="none" w:sz="0" w:space="0" w:color="auto"/>
          </w:divBdr>
        </w:div>
        <w:div w:id="1268731568">
          <w:marLeft w:val="480"/>
          <w:marRight w:val="0"/>
          <w:marTop w:val="0"/>
          <w:marBottom w:val="0"/>
          <w:divBdr>
            <w:top w:val="none" w:sz="0" w:space="0" w:color="auto"/>
            <w:left w:val="none" w:sz="0" w:space="0" w:color="auto"/>
            <w:bottom w:val="none" w:sz="0" w:space="0" w:color="auto"/>
            <w:right w:val="none" w:sz="0" w:space="0" w:color="auto"/>
          </w:divBdr>
        </w:div>
        <w:div w:id="1503618379">
          <w:marLeft w:val="480"/>
          <w:marRight w:val="0"/>
          <w:marTop w:val="0"/>
          <w:marBottom w:val="0"/>
          <w:divBdr>
            <w:top w:val="none" w:sz="0" w:space="0" w:color="auto"/>
            <w:left w:val="none" w:sz="0" w:space="0" w:color="auto"/>
            <w:bottom w:val="none" w:sz="0" w:space="0" w:color="auto"/>
            <w:right w:val="none" w:sz="0" w:space="0" w:color="auto"/>
          </w:divBdr>
        </w:div>
        <w:div w:id="417795811">
          <w:marLeft w:val="480"/>
          <w:marRight w:val="0"/>
          <w:marTop w:val="0"/>
          <w:marBottom w:val="0"/>
          <w:divBdr>
            <w:top w:val="none" w:sz="0" w:space="0" w:color="auto"/>
            <w:left w:val="none" w:sz="0" w:space="0" w:color="auto"/>
            <w:bottom w:val="none" w:sz="0" w:space="0" w:color="auto"/>
            <w:right w:val="none" w:sz="0" w:space="0" w:color="auto"/>
          </w:divBdr>
        </w:div>
        <w:div w:id="521742975">
          <w:marLeft w:val="480"/>
          <w:marRight w:val="0"/>
          <w:marTop w:val="0"/>
          <w:marBottom w:val="0"/>
          <w:divBdr>
            <w:top w:val="none" w:sz="0" w:space="0" w:color="auto"/>
            <w:left w:val="none" w:sz="0" w:space="0" w:color="auto"/>
            <w:bottom w:val="none" w:sz="0" w:space="0" w:color="auto"/>
            <w:right w:val="none" w:sz="0" w:space="0" w:color="auto"/>
          </w:divBdr>
        </w:div>
        <w:div w:id="1535923828">
          <w:marLeft w:val="480"/>
          <w:marRight w:val="0"/>
          <w:marTop w:val="0"/>
          <w:marBottom w:val="0"/>
          <w:divBdr>
            <w:top w:val="none" w:sz="0" w:space="0" w:color="auto"/>
            <w:left w:val="none" w:sz="0" w:space="0" w:color="auto"/>
            <w:bottom w:val="none" w:sz="0" w:space="0" w:color="auto"/>
            <w:right w:val="none" w:sz="0" w:space="0" w:color="auto"/>
          </w:divBdr>
        </w:div>
        <w:div w:id="1083337219">
          <w:marLeft w:val="480"/>
          <w:marRight w:val="0"/>
          <w:marTop w:val="0"/>
          <w:marBottom w:val="0"/>
          <w:divBdr>
            <w:top w:val="none" w:sz="0" w:space="0" w:color="auto"/>
            <w:left w:val="none" w:sz="0" w:space="0" w:color="auto"/>
            <w:bottom w:val="none" w:sz="0" w:space="0" w:color="auto"/>
            <w:right w:val="none" w:sz="0" w:space="0" w:color="auto"/>
          </w:divBdr>
        </w:div>
        <w:div w:id="657659564">
          <w:marLeft w:val="480"/>
          <w:marRight w:val="0"/>
          <w:marTop w:val="0"/>
          <w:marBottom w:val="0"/>
          <w:divBdr>
            <w:top w:val="none" w:sz="0" w:space="0" w:color="auto"/>
            <w:left w:val="none" w:sz="0" w:space="0" w:color="auto"/>
            <w:bottom w:val="none" w:sz="0" w:space="0" w:color="auto"/>
            <w:right w:val="none" w:sz="0" w:space="0" w:color="auto"/>
          </w:divBdr>
        </w:div>
        <w:div w:id="1331642730">
          <w:marLeft w:val="480"/>
          <w:marRight w:val="0"/>
          <w:marTop w:val="0"/>
          <w:marBottom w:val="0"/>
          <w:divBdr>
            <w:top w:val="none" w:sz="0" w:space="0" w:color="auto"/>
            <w:left w:val="none" w:sz="0" w:space="0" w:color="auto"/>
            <w:bottom w:val="none" w:sz="0" w:space="0" w:color="auto"/>
            <w:right w:val="none" w:sz="0" w:space="0" w:color="auto"/>
          </w:divBdr>
        </w:div>
        <w:div w:id="164788119">
          <w:marLeft w:val="480"/>
          <w:marRight w:val="0"/>
          <w:marTop w:val="0"/>
          <w:marBottom w:val="0"/>
          <w:divBdr>
            <w:top w:val="none" w:sz="0" w:space="0" w:color="auto"/>
            <w:left w:val="none" w:sz="0" w:space="0" w:color="auto"/>
            <w:bottom w:val="none" w:sz="0" w:space="0" w:color="auto"/>
            <w:right w:val="none" w:sz="0" w:space="0" w:color="auto"/>
          </w:divBdr>
        </w:div>
        <w:div w:id="2057192695">
          <w:marLeft w:val="480"/>
          <w:marRight w:val="0"/>
          <w:marTop w:val="0"/>
          <w:marBottom w:val="0"/>
          <w:divBdr>
            <w:top w:val="none" w:sz="0" w:space="0" w:color="auto"/>
            <w:left w:val="none" w:sz="0" w:space="0" w:color="auto"/>
            <w:bottom w:val="none" w:sz="0" w:space="0" w:color="auto"/>
            <w:right w:val="none" w:sz="0" w:space="0" w:color="auto"/>
          </w:divBdr>
        </w:div>
        <w:div w:id="1230968871">
          <w:marLeft w:val="480"/>
          <w:marRight w:val="0"/>
          <w:marTop w:val="0"/>
          <w:marBottom w:val="0"/>
          <w:divBdr>
            <w:top w:val="none" w:sz="0" w:space="0" w:color="auto"/>
            <w:left w:val="none" w:sz="0" w:space="0" w:color="auto"/>
            <w:bottom w:val="none" w:sz="0" w:space="0" w:color="auto"/>
            <w:right w:val="none" w:sz="0" w:space="0" w:color="auto"/>
          </w:divBdr>
        </w:div>
        <w:div w:id="470634813">
          <w:marLeft w:val="480"/>
          <w:marRight w:val="0"/>
          <w:marTop w:val="0"/>
          <w:marBottom w:val="0"/>
          <w:divBdr>
            <w:top w:val="none" w:sz="0" w:space="0" w:color="auto"/>
            <w:left w:val="none" w:sz="0" w:space="0" w:color="auto"/>
            <w:bottom w:val="none" w:sz="0" w:space="0" w:color="auto"/>
            <w:right w:val="none" w:sz="0" w:space="0" w:color="auto"/>
          </w:divBdr>
        </w:div>
        <w:div w:id="804154452">
          <w:marLeft w:val="480"/>
          <w:marRight w:val="0"/>
          <w:marTop w:val="0"/>
          <w:marBottom w:val="0"/>
          <w:divBdr>
            <w:top w:val="none" w:sz="0" w:space="0" w:color="auto"/>
            <w:left w:val="none" w:sz="0" w:space="0" w:color="auto"/>
            <w:bottom w:val="none" w:sz="0" w:space="0" w:color="auto"/>
            <w:right w:val="none" w:sz="0" w:space="0" w:color="auto"/>
          </w:divBdr>
        </w:div>
        <w:div w:id="220799703">
          <w:marLeft w:val="480"/>
          <w:marRight w:val="0"/>
          <w:marTop w:val="0"/>
          <w:marBottom w:val="0"/>
          <w:divBdr>
            <w:top w:val="none" w:sz="0" w:space="0" w:color="auto"/>
            <w:left w:val="none" w:sz="0" w:space="0" w:color="auto"/>
            <w:bottom w:val="none" w:sz="0" w:space="0" w:color="auto"/>
            <w:right w:val="none" w:sz="0" w:space="0" w:color="auto"/>
          </w:divBdr>
        </w:div>
        <w:div w:id="679164158">
          <w:marLeft w:val="480"/>
          <w:marRight w:val="0"/>
          <w:marTop w:val="0"/>
          <w:marBottom w:val="0"/>
          <w:divBdr>
            <w:top w:val="none" w:sz="0" w:space="0" w:color="auto"/>
            <w:left w:val="none" w:sz="0" w:space="0" w:color="auto"/>
            <w:bottom w:val="none" w:sz="0" w:space="0" w:color="auto"/>
            <w:right w:val="none" w:sz="0" w:space="0" w:color="auto"/>
          </w:divBdr>
        </w:div>
        <w:div w:id="48040839">
          <w:marLeft w:val="480"/>
          <w:marRight w:val="0"/>
          <w:marTop w:val="0"/>
          <w:marBottom w:val="0"/>
          <w:divBdr>
            <w:top w:val="none" w:sz="0" w:space="0" w:color="auto"/>
            <w:left w:val="none" w:sz="0" w:space="0" w:color="auto"/>
            <w:bottom w:val="none" w:sz="0" w:space="0" w:color="auto"/>
            <w:right w:val="none" w:sz="0" w:space="0" w:color="auto"/>
          </w:divBdr>
        </w:div>
        <w:div w:id="1470634269">
          <w:marLeft w:val="480"/>
          <w:marRight w:val="0"/>
          <w:marTop w:val="0"/>
          <w:marBottom w:val="0"/>
          <w:divBdr>
            <w:top w:val="none" w:sz="0" w:space="0" w:color="auto"/>
            <w:left w:val="none" w:sz="0" w:space="0" w:color="auto"/>
            <w:bottom w:val="none" w:sz="0" w:space="0" w:color="auto"/>
            <w:right w:val="none" w:sz="0" w:space="0" w:color="auto"/>
          </w:divBdr>
        </w:div>
        <w:div w:id="2062318521">
          <w:marLeft w:val="480"/>
          <w:marRight w:val="0"/>
          <w:marTop w:val="0"/>
          <w:marBottom w:val="0"/>
          <w:divBdr>
            <w:top w:val="none" w:sz="0" w:space="0" w:color="auto"/>
            <w:left w:val="none" w:sz="0" w:space="0" w:color="auto"/>
            <w:bottom w:val="none" w:sz="0" w:space="0" w:color="auto"/>
            <w:right w:val="none" w:sz="0" w:space="0" w:color="auto"/>
          </w:divBdr>
        </w:div>
        <w:div w:id="661347341">
          <w:marLeft w:val="480"/>
          <w:marRight w:val="0"/>
          <w:marTop w:val="0"/>
          <w:marBottom w:val="0"/>
          <w:divBdr>
            <w:top w:val="none" w:sz="0" w:space="0" w:color="auto"/>
            <w:left w:val="none" w:sz="0" w:space="0" w:color="auto"/>
            <w:bottom w:val="none" w:sz="0" w:space="0" w:color="auto"/>
            <w:right w:val="none" w:sz="0" w:space="0" w:color="auto"/>
          </w:divBdr>
        </w:div>
        <w:div w:id="2032565786">
          <w:marLeft w:val="480"/>
          <w:marRight w:val="0"/>
          <w:marTop w:val="0"/>
          <w:marBottom w:val="0"/>
          <w:divBdr>
            <w:top w:val="none" w:sz="0" w:space="0" w:color="auto"/>
            <w:left w:val="none" w:sz="0" w:space="0" w:color="auto"/>
            <w:bottom w:val="none" w:sz="0" w:space="0" w:color="auto"/>
            <w:right w:val="none" w:sz="0" w:space="0" w:color="auto"/>
          </w:divBdr>
        </w:div>
        <w:div w:id="1624534088">
          <w:marLeft w:val="480"/>
          <w:marRight w:val="0"/>
          <w:marTop w:val="0"/>
          <w:marBottom w:val="0"/>
          <w:divBdr>
            <w:top w:val="none" w:sz="0" w:space="0" w:color="auto"/>
            <w:left w:val="none" w:sz="0" w:space="0" w:color="auto"/>
            <w:bottom w:val="none" w:sz="0" w:space="0" w:color="auto"/>
            <w:right w:val="none" w:sz="0" w:space="0" w:color="auto"/>
          </w:divBdr>
        </w:div>
        <w:div w:id="518128305">
          <w:marLeft w:val="480"/>
          <w:marRight w:val="0"/>
          <w:marTop w:val="0"/>
          <w:marBottom w:val="0"/>
          <w:divBdr>
            <w:top w:val="none" w:sz="0" w:space="0" w:color="auto"/>
            <w:left w:val="none" w:sz="0" w:space="0" w:color="auto"/>
            <w:bottom w:val="none" w:sz="0" w:space="0" w:color="auto"/>
            <w:right w:val="none" w:sz="0" w:space="0" w:color="auto"/>
          </w:divBdr>
        </w:div>
        <w:div w:id="1118258849">
          <w:marLeft w:val="480"/>
          <w:marRight w:val="0"/>
          <w:marTop w:val="0"/>
          <w:marBottom w:val="0"/>
          <w:divBdr>
            <w:top w:val="none" w:sz="0" w:space="0" w:color="auto"/>
            <w:left w:val="none" w:sz="0" w:space="0" w:color="auto"/>
            <w:bottom w:val="none" w:sz="0" w:space="0" w:color="auto"/>
            <w:right w:val="none" w:sz="0" w:space="0" w:color="auto"/>
          </w:divBdr>
        </w:div>
        <w:div w:id="874342307">
          <w:marLeft w:val="480"/>
          <w:marRight w:val="0"/>
          <w:marTop w:val="0"/>
          <w:marBottom w:val="0"/>
          <w:divBdr>
            <w:top w:val="none" w:sz="0" w:space="0" w:color="auto"/>
            <w:left w:val="none" w:sz="0" w:space="0" w:color="auto"/>
            <w:bottom w:val="none" w:sz="0" w:space="0" w:color="auto"/>
            <w:right w:val="none" w:sz="0" w:space="0" w:color="auto"/>
          </w:divBdr>
        </w:div>
        <w:div w:id="2011906983">
          <w:marLeft w:val="480"/>
          <w:marRight w:val="0"/>
          <w:marTop w:val="0"/>
          <w:marBottom w:val="0"/>
          <w:divBdr>
            <w:top w:val="none" w:sz="0" w:space="0" w:color="auto"/>
            <w:left w:val="none" w:sz="0" w:space="0" w:color="auto"/>
            <w:bottom w:val="none" w:sz="0" w:space="0" w:color="auto"/>
            <w:right w:val="none" w:sz="0" w:space="0" w:color="auto"/>
          </w:divBdr>
        </w:div>
        <w:div w:id="1872523629">
          <w:marLeft w:val="480"/>
          <w:marRight w:val="0"/>
          <w:marTop w:val="0"/>
          <w:marBottom w:val="0"/>
          <w:divBdr>
            <w:top w:val="none" w:sz="0" w:space="0" w:color="auto"/>
            <w:left w:val="none" w:sz="0" w:space="0" w:color="auto"/>
            <w:bottom w:val="none" w:sz="0" w:space="0" w:color="auto"/>
            <w:right w:val="none" w:sz="0" w:space="0" w:color="auto"/>
          </w:divBdr>
        </w:div>
        <w:div w:id="7293849">
          <w:marLeft w:val="480"/>
          <w:marRight w:val="0"/>
          <w:marTop w:val="0"/>
          <w:marBottom w:val="0"/>
          <w:divBdr>
            <w:top w:val="none" w:sz="0" w:space="0" w:color="auto"/>
            <w:left w:val="none" w:sz="0" w:space="0" w:color="auto"/>
            <w:bottom w:val="none" w:sz="0" w:space="0" w:color="auto"/>
            <w:right w:val="none" w:sz="0" w:space="0" w:color="auto"/>
          </w:divBdr>
        </w:div>
        <w:div w:id="1097939945">
          <w:marLeft w:val="480"/>
          <w:marRight w:val="0"/>
          <w:marTop w:val="0"/>
          <w:marBottom w:val="0"/>
          <w:divBdr>
            <w:top w:val="none" w:sz="0" w:space="0" w:color="auto"/>
            <w:left w:val="none" w:sz="0" w:space="0" w:color="auto"/>
            <w:bottom w:val="none" w:sz="0" w:space="0" w:color="auto"/>
            <w:right w:val="none" w:sz="0" w:space="0" w:color="auto"/>
          </w:divBdr>
        </w:div>
        <w:div w:id="1989287483">
          <w:marLeft w:val="480"/>
          <w:marRight w:val="0"/>
          <w:marTop w:val="0"/>
          <w:marBottom w:val="0"/>
          <w:divBdr>
            <w:top w:val="none" w:sz="0" w:space="0" w:color="auto"/>
            <w:left w:val="none" w:sz="0" w:space="0" w:color="auto"/>
            <w:bottom w:val="none" w:sz="0" w:space="0" w:color="auto"/>
            <w:right w:val="none" w:sz="0" w:space="0" w:color="auto"/>
          </w:divBdr>
        </w:div>
        <w:div w:id="1368291181">
          <w:marLeft w:val="480"/>
          <w:marRight w:val="0"/>
          <w:marTop w:val="0"/>
          <w:marBottom w:val="0"/>
          <w:divBdr>
            <w:top w:val="none" w:sz="0" w:space="0" w:color="auto"/>
            <w:left w:val="none" w:sz="0" w:space="0" w:color="auto"/>
            <w:bottom w:val="none" w:sz="0" w:space="0" w:color="auto"/>
            <w:right w:val="none" w:sz="0" w:space="0" w:color="auto"/>
          </w:divBdr>
        </w:div>
        <w:div w:id="885684164">
          <w:marLeft w:val="480"/>
          <w:marRight w:val="0"/>
          <w:marTop w:val="0"/>
          <w:marBottom w:val="0"/>
          <w:divBdr>
            <w:top w:val="none" w:sz="0" w:space="0" w:color="auto"/>
            <w:left w:val="none" w:sz="0" w:space="0" w:color="auto"/>
            <w:bottom w:val="none" w:sz="0" w:space="0" w:color="auto"/>
            <w:right w:val="none" w:sz="0" w:space="0" w:color="auto"/>
          </w:divBdr>
        </w:div>
        <w:div w:id="1359770471">
          <w:marLeft w:val="480"/>
          <w:marRight w:val="0"/>
          <w:marTop w:val="0"/>
          <w:marBottom w:val="0"/>
          <w:divBdr>
            <w:top w:val="none" w:sz="0" w:space="0" w:color="auto"/>
            <w:left w:val="none" w:sz="0" w:space="0" w:color="auto"/>
            <w:bottom w:val="none" w:sz="0" w:space="0" w:color="auto"/>
            <w:right w:val="none" w:sz="0" w:space="0" w:color="auto"/>
          </w:divBdr>
        </w:div>
        <w:div w:id="1454859614">
          <w:marLeft w:val="480"/>
          <w:marRight w:val="0"/>
          <w:marTop w:val="0"/>
          <w:marBottom w:val="0"/>
          <w:divBdr>
            <w:top w:val="none" w:sz="0" w:space="0" w:color="auto"/>
            <w:left w:val="none" w:sz="0" w:space="0" w:color="auto"/>
            <w:bottom w:val="none" w:sz="0" w:space="0" w:color="auto"/>
            <w:right w:val="none" w:sz="0" w:space="0" w:color="auto"/>
          </w:divBdr>
        </w:div>
        <w:div w:id="1836916517">
          <w:marLeft w:val="480"/>
          <w:marRight w:val="0"/>
          <w:marTop w:val="0"/>
          <w:marBottom w:val="0"/>
          <w:divBdr>
            <w:top w:val="none" w:sz="0" w:space="0" w:color="auto"/>
            <w:left w:val="none" w:sz="0" w:space="0" w:color="auto"/>
            <w:bottom w:val="none" w:sz="0" w:space="0" w:color="auto"/>
            <w:right w:val="none" w:sz="0" w:space="0" w:color="auto"/>
          </w:divBdr>
        </w:div>
        <w:div w:id="1747993191">
          <w:marLeft w:val="480"/>
          <w:marRight w:val="0"/>
          <w:marTop w:val="0"/>
          <w:marBottom w:val="0"/>
          <w:divBdr>
            <w:top w:val="none" w:sz="0" w:space="0" w:color="auto"/>
            <w:left w:val="none" w:sz="0" w:space="0" w:color="auto"/>
            <w:bottom w:val="none" w:sz="0" w:space="0" w:color="auto"/>
            <w:right w:val="none" w:sz="0" w:space="0" w:color="auto"/>
          </w:divBdr>
        </w:div>
        <w:div w:id="254902024">
          <w:marLeft w:val="480"/>
          <w:marRight w:val="0"/>
          <w:marTop w:val="0"/>
          <w:marBottom w:val="0"/>
          <w:divBdr>
            <w:top w:val="none" w:sz="0" w:space="0" w:color="auto"/>
            <w:left w:val="none" w:sz="0" w:space="0" w:color="auto"/>
            <w:bottom w:val="none" w:sz="0" w:space="0" w:color="auto"/>
            <w:right w:val="none" w:sz="0" w:space="0" w:color="auto"/>
          </w:divBdr>
        </w:div>
        <w:div w:id="148444959">
          <w:marLeft w:val="480"/>
          <w:marRight w:val="0"/>
          <w:marTop w:val="0"/>
          <w:marBottom w:val="0"/>
          <w:divBdr>
            <w:top w:val="none" w:sz="0" w:space="0" w:color="auto"/>
            <w:left w:val="none" w:sz="0" w:space="0" w:color="auto"/>
            <w:bottom w:val="none" w:sz="0" w:space="0" w:color="auto"/>
            <w:right w:val="none" w:sz="0" w:space="0" w:color="auto"/>
          </w:divBdr>
        </w:div>
        <w:div w:id="130175202">
          <w:marLeft w:val="480"/>
          <w:marRight w:val="0"/>
          <w:marTop w:val="0"/>
          <w:marBottom w:val="0"/>
          <w:divBdr>
            <w:top w:val="none" w:sz="0" w:space="0" w:color="auto"/>
            <w:left w:val="none" w:sz="0" w:space="0" w:color="auto"/>
            <w:bottom w:val="none" w:sz="0" w:space="0" w:color="auto"/>
            <w:right w:val="none" w:sz="0" w:space="0" w:color="auto"/>
          </w:divBdr>
        </w:div>
        <w:div w:id="2123765086">
          <w:marLeft w:val="480"/>
          <w:marRight w:val="0"/>
          <w:marTop w:val="0"/>
          <w:marBottom w:val="0"/>
          <w:divBdr>
            <w:top w:val="none" w:sz="0" w:space="0" w:color="auto"/>
            <w:left w:val="none" w:sz="0" w:space="0" w:color="auto"/>
            <w:bottom w:val="none" w:sz="0" w:space="0" w:color="auto"/>
            <w:right w:val="none" w:sz="0" w:space="0" w:color="auto"/>
          </w:divBdr>
        </w:div>
        <w:div w:id="1027415505">
          <w:marLeft w:val="480"/>
          <w:marRight w:val="0"/>
          <w:marTop w:val="0"/>
          <w:marBottom w:val="0"/>
          <w:divBdr>
            <w:top w:val="none" w:sz="0" w:space="0" w:color="auto"/>
            <w:left w:val="none" w:sz="0" w:space="0" w:color="auto"/>
            <w:bottom w:val="none" w:sz="0" w:space="0" w:color="auto"/>
            <w:right w:val="none" w:sz="0" w:space="0" w:color="auto"/>
          </w:divBdr>
        </w:div>
        <w:div w:id="2070612219">
          <w:marLeft w:val="480"/>
          <w:marRight w:val="0"/>
          <w:marTop w:val="0"/>
          <w:marBottom w:val="0"/>
          <w:divBdr>
            <w:top w:val="none" w:sz="0" w:space="0" w:color="auto"/>
            <w:left w:val="none" w:sz="0" w:space="0" w:color="auto"/>
            <w:bottom w:val="none" w:sz="0" w:space="0" w:color="auto"/>
            <w:right w:val="none" w:sz="0" w:space="0" w:color="auto"/>
          </w:divBdr>
        </w:div>
        <w:div w:id="456678991">
          <w:marLeft w:val="480"/>
          <w:marRight w:val="0"/>
          <w:marTop w:val="0"/>
          <w:marBottom w:val="0"/>
          <w:divBdr>
            <w:top w:val="none" w:sz="0" w:space="0" w:color="auto"/>
            <w:left w:val="none" w:sz="0" w:space="0" w:color="auto"/>
            <w:bottom w:val="none" w:sz="0" w:space="0" w:color="auto"/>
            <w:right w:val="none" w:sz="0" w:space="0" w:color="auto"/>
          </w:divBdr>
        </w:div>
        <w:div w:id="768355864">
          <w:marLeft w:val="480"/>
          <w:marRight w:val="0"/>
          <w:marTop w:val="0"/>
          <w:marBottom w:val="0"/>
          <w:divBdr>
            <w:top w:val="none" w:sz="0" w:space="0" w:color="auto"/>
            <w:left w:val="none" w:sz="0" w:space="0" w:color="auto"/>
            <w:bottom w:val="none" w:sz="0" w:space="0" w:color="auto"/>
            <w:right w:val="none" w:sz="0" w:space="0" w:color="auto"/>
          </w:divBdr>
        </w:div>
        <w:div w:id="1484008330">
          <w:marLeft w:val="480"/>
          <w:marRight w:val="0"/>
          <w:marTop w:val="0"/>
          <w:marBottom w:val="0"/>
          <w:divBdr>
            <w:top w:val="none" w:sz="0" w:space="0" w:color="auto"/>
            <w:left w:val="none" w:sz="0" w:space="0" w:color="auto"/>
            <w:bottom w:val="none" w:sz="0" w:space="0" w:color="auto"/>
            <w:right w:val="none" w:sz="0" w:space="0" w:color="auto"/>
          </w:divBdr>
        </w:div>
        <w:div w:id="1429276279">
          <w:marLeft w:val="480"/>
          <w:marRight w:val="0"/>
          <w:marTop w:val="0"/>
          <w:marBottom w:val="0"/>
          <w:divBdr>
            <w:top w:val="none" w:sz="0" w:space="0" w:color="auto"/>
            <w:left w:val="none" w:sz="0" w:space="0" w:color="auto"/>
            <w:bottom w:val="none" w:sz="0" w:space="0" w:color="auto"/>
            <w:right w:val="none" w:sz="0" w:space="0" w:color="auto"/>
          </w:divBdr>
        </w:div>
        <w:div w:id="427579290">
          <w:marLeft w:val="480"/>
          <w:marRight w:val="0"/>
          <w:marTop w:val="0"/>
          <w:marBottom w:val="0"/>
          <w:divBdr>
            <w:top w:val="none" w:sz="0" w:space="0" w:color="auto"/>
            <w:left w:val="none" w:sz="0" w:space="0" w:color="auto"/>
            <w:bottom w:val="none" w:sz="0" w:space="0" w:color="auto"/>
            <w:right w:val="none" w:sz="0" w:space="0" w:color="auto"/>
          </w:divBdr>
        </w:div>
        <w:div w:id="1114401825">
          <w:marLeft w:val="480"/>
          <w:marRight w:val="0"/>
          <w:marTop w:val="0"/>
          <w:marBottom w:val="0"/>
          <w:divBdr>
            <w:top w:val="none" w:sz="0" w:space="0" w:color="auto"/>
            <w:left w:val="none" w:sz="0" w:space="0" w:color="auto"/>
            <w:bottom w:val="none" w:sz="0" w:space="0" w:color="auto"/>
            <w:right w:val="none" w:sz="0" w:space="0" w:color="auto"/>
          </w:divBdr>
        </w:div>
        <w:div w:id="1724208358">
          <w:marLeft w:val="480"/>
          <w:marRight w:val="0"/>
          <w:marTop w:val="0"/>
          <w:marBottom w:val="0"/>
          <w:divBdr>
            <w:top w:val="none" w:sz="0" w:space="0" w:color="auto"/>
            <w:left w:val="none" w:sz="0" w:space="0" w:color="auto"/>
            <w:bottom w:val="none" w:sz="0" w:space="0" w:color="auto"/>
            <w:right w:val="none" w:sz="0" w:space="0" w:color="auto"/>
          </w:divBdr>
        </w:div>
        <w:div w:id="598370660">
          <w:marLeft w:val="480"/>
          <w:marRight w:val="0"/>
          <w:marTop w:val="0"/>
          <w:marBottom w:val="0"/>
          <w:divBdr>
            <w:top w:val="none" w:sz="0" w:space="0" w:color="auto"/>
            <w:left w:val="none" w:sz="0" w:space="0" w:color="auto"/>
            <w:bottom w:val="none" w:sz="0" w:space="0" w:color="auto"/>
            <w:right w:val="none" w:sz="0" w:space="0" w:color="auto"/>
          </w:divBdr>
        </w:div>
        <w:div w:id="1273321820">
          <w:marLeft w:val="480"/>
          <w:marRight w:val="0"/>
          <w:marTop w:val="0"/>
          <w:marBottom w:val="0"/>
          <w:divBdr>
            <w:top w:val="none" w:sz="0" w:space="0" w:color="auto"/>
            <w:left w:val="none" w:sz="0" w:space="0" w:color="auto"/>
            <w:bottom w:val="none" w:sz="0" w:space="0" w:color="auto"/>
            <w:right w:val="none" w:sz="0" w:space="0" w:color="auto"/>
          </w:divBdr>
        </w:div>
        <w:div w:id="809518557">
          <w:marLeft w:val="480"/>
          <w:marRight w:val="0"/>
          <w:marTop w:val="0"/>
          <w:marBottom w:val="0"/>
          <w:divBdr>
            <w:top w:val="none" w:sz="0" w:space="0" w:color="auto"/>
            <w:left w:val="none" w:sz="0" w:space="0" w:color="auto"/>
            <w:bottom w:val="none" w:sz="0" w:space="0" w:color="auto"/>
            <w:right w:val="none" w:sz="0" w:space="0" w:color="auto"/>
          </w:divBdr>
        </w:div>
        <w:div w:id="1062295314">
          <w:marLeft w:val="480"/>
          <w:marRight w:val="0"/>
          <w:marTop w:val="0"/>
          <w:marBottom w:val="0"/>
          <w:divBdr>
            <w:top w:val="none" w:sz="0" w:space="0" w:color="auto"/>
            <w:left w:val="none" w:sz="0" w:space="0" w:color="auto"/>
            <w:bottom w:val="none" w:sz="0" w:space="0" w:color="auto"/>
            <w:right w:val="none" w:sz="0" w:space="0" w:color="auto"/>
          </w:divBdr>
        </w:div>
        <w:div w:id="2146849110">
          <w:marLeft w:val="480"/>
          <w:marRight w:val="0"/>
          <w:marTop w:val="0"/>
          <w:marBottom w:val="0"/>
          <w:divBdr>
            <w:top w:val="none" w:sz="0" w:space="0" w:color="auto"/>
            <w:left w:val="none" w:sz="0" w:space="0" w:color="auto"/>
            <w:bottom w:val="none" w:sz="0" w:space="0" w:color="auto"/>
            <w:right w:val="none" w:sz="0" w:space="0" w:color="auto"/>
          </w:divBdr>
        </w:div>
        <w:div w:id="1595437121">
          <w:marLeft w:val="480"/>
          <w:marRight w:val="0"/>
          <w:marTop w:val="0"/>
          <w:marBottom w:val="0"/>
          <w:divBdr>
            <w:top w:val="none" w:sz="0" w:space="0" w:color="auto"/>
            <w:left w:val="none" w:sz="0" w:space="0" w:color="auto"/>
            <w:bottom w:val="none" w:sz="0" w:space="0" w:color="auto"/>
            <w:right w:val="none" w:sz="0" w:space="0" w:color="auto"/>
          </w:divBdr>
        </w:div>
        <w:div w:id="183977484">
          <w:marLeft w:val="480"/>
          <w:marRight w:val="0"/>
          <w:marTop w:val="0"/>
          <w:marBottom w:val="0"/>
          <w:divBdr>
            <w:top w:val="none" w:sz="0" w:space="0" w:color="auto"/>
            <w:left w:val="none" w:sz="0" w:space="0" w:color="auto"/>
            <w:bottom w:val="none" w:sz="0" w:space="0" w:color="auto"/>
            <w:right w:val="none" w:sz="0" w:space="0" w:color="auto"/>
          </w:divBdr>
        </w:div>
        <w:div w:id="1603418410">
          <w:marLeft w:val="480"/>
          <w:marRight w:val="0"/>
          <w:marTop w:val="0"/>
          <w:marBottom w:val="0"/>
          <w:divBdr>
            <w:top w:val="none" w:sz="0" w:space="0" w:color="auto"/>
            <w:left w:val="none" w:sz="0" w:space="0" w:color="auto"/>
            <w:bottom w:val="none" w:sz="0" w:space="0" w:color="auto"/>
            <w:right w:val="none" w:sz="0" w:space="0" w:color="auto"/>
          </w:divBdr>
        </w:div>
        <w:div w:id="658458708">
          <w:marLeft w:val="480"/>
          <w:marRight w:val="0"/>
          <w:marTop w:val="0"/>
          <w:marBottom w:val="0"/>
          <w:divBdr>
            <w:top w:val="none" w:sz="0" w:space="0" w:color="auto"/>
            <w:left w:val="none" w:sz="0" w:space="0" w:color="auto"/>
            <w:bottom w:val="none" w:sz="0" w:space="0" w:color="auto"/>
            <w:right w:val="none" w:sz="0" w:space="0" w:color="auto"/>
          </w:divBdr>
        </w:div>
        <w:div w:id="1865434673">
          <w:marLeft w:val="480"/>
          <w:marRight w:val="0"/>
          <w:marTop w:val="0"/>
          <w:marBottom w:val="0"/>
          <w:divBdr>
            <w:top w:val="none" w:sz="0" w:space="0" w:color="auto"/>
            <w:left w:val="none" w:sz="0" w:space="0" w:color="auto"/>
            <w:bottom w:val="none" w:sz="0" w:space="0" w:color="auto"/>
            <w:right w:val="none" w:sz="0" w:space="0" w:color="auto"/>
          </w:divBdr>
        </w:div>
        <w:div w:id="1375469611">
          <w:marLeft w:val="480"/>
          <w:marRight w:val="0"/>
          <w:marTop w:val="0"/>
          <w:marBottom w:val="0"/>
          <w:divBdr>
            <w:top w:val="none" w:sz="0" w:space="0" w:color="auto"/>
            <w:left w:val="none" w:sz="0" w:space="0" w:color="auto"/>
            <w:bottom w:val="none" w:sz="0" w:space="0" w:color="auto"/>
            <w:right w:val="none" w:sz="0" w:space="0" w:color="auto"/>
          </w:divBdr>
        </w:div>
        <w:div w:id="1803957863">
          <w:marLeft w:val="480"/>
          <w:marRight w:val="0"/>
          <w:marTop w:val="0"/>
          <w:marBottom w:val="0"/>
          <w:divBdr>
            <w:top w:val="none" w:sz="0" w:space="0" w:color="auto"/>
            <w:left w:val="none" w:sz="0" w:space="0" w:color="auto"/>
            <w:bottom w:val="none" w:sz="0" w:space="0" w:color="auto"/>
            <w:right w:val="none" w:sz="0" w:space="0" w:color="auto"/>
          </w:divBdr>
        </w:div>
        <w:div w:id="758906903">
          <w:marLeft w:val="480"/>
          <w:marRight w:val="0"/>
          <w:marTop w:val="0"/>
          <w:marBottom w:val="0"/>
          <w:divBdr>
            <w:top w:val="none" w:sz="0" w:space="0" w:color="auto"/>
            <w:left w:val="none" w:sz="0" w:space="0" w:color="auto"/>
            <w:bottom w:val="none" w:sz="0" w:space="0" w:color="auto"/>
            <w:right w:val="none" w:sz="0" w:space="0" w:color="auto"/>
          </w:divBdr>
        </w:div>
      </w:divsChild>
    </w:div>
    <w:div w:id="2056199726">
      <w:bodyDiv w:val="1"/>
      <w:marLeft w:val="0"/>
      <w:marRight w:val="0"/>
      <w:marTop w:val="0"/>
      <w:marBottom w:val="0"/>
      <w:divBdr>
        <w:top w:val="none" w:sz="0" w:space="0" w:color="auto"/>
        <w:left w:val="none" w:sz="0" w:space="0" w:color="auto"/>
        <w:bottom w:val="none" w:sz="0" w:space="0" w:color="auto"/>
        <w:right w:val="none" w:sz="0" w:space="0" w:color="auto"/>
      </w:divBdr>
    </w:div>
    <w:div w:id="2058234849">
      <w:bodyDiv w:val="1"/>
      <w:marLeft w:val="0"/>
      <w:marRight w:val="0"/>
      <w:marTop w:val="0"/>
      <w:marBottom w:val="0"/>
      <w:divBdr>
        <w:top w:val="none" w:sz="0" w:space="0" w:color="auto"/>
        <w:left w:val="none" w:sz="0" w:space="0" w:color="auto"/>
        <w:bottom w:val="none" w:sz="0" w:space="0" w:color="auto"/>
        <w:right w:val="none" w:sz="0" w:space="0" w:color="auto"/>
      </w:divBdr>
    </w:div>
    <w:div w:id="2058509153">
      <w:bodyDiv w:val="1"/>
      <w:marLeft w:val="0"/>
      <w:marRight w:val="0"/>
      <w:marTop w:val="0"/>
      <w:marBottom w:val="0"/>
      <w:divBdr>
        <w:top w:val="none" w:sz="0" w:space="0" w:color="auto"/>
        <w:left w:val="none" w:sz="0" w:space="0" w:color="auto"/>
        <w:bottom w:val="none" w:sz="0" w:space="0" w:color="auto"/>
        <w:right w:val="none" w:sz="0" w:space="0" w:color="auto"/>
      </w:divBdr>
    </w:div>
    <w:div w:id="2059621217">
      <w:bodyDiv w:val="1"/>
      <w:marLeft w:val="0"/>
      <w:marRight w:val="0"/>
      <w:marTop w:val="0"/>
      <w:marBottom w:val="0"/>
      <w:divBdr>
        <w:top w:val="none" w:sz="0" w:space="0" w:color="auto"/>
        <w:left w:val="none" w:sz="0" w:space="0" w:color="auto"/>
        <w:bottom w:val="none" w:sz="0" w:space="0" w:color="auto"/>
        <w:right w:val="none" w:sz="0" w:space="0" w:color="auto"/>
      </w:divBdr>
    </w:div>
    <w:div w:id="2065137027">
      <w:bodyDiv w:val="1"/>
      <w:marLeft w:val="0"/>
      <w:marRight w:val="0"/>
      <w:marTop w:val="0"/>
      <w:marBottom w:val="0"/>
      <w:divBdr>
        <w:top w:val="none" w:sz="0" w:space="0" w:color="auto"/>
        <w:left w:val="none" w:sz="0" w:space="0" w:color="auto"/>
        <w:bottom w:val="none" w:sz="0" w:space="0" w:color="auto"/>
        <w:right w:val="none" w:sz="0" w:space="0" w:color="auto"/>
      </w:divBdr>
    </w:div>
    <w:div w:id="2066948543">
      <w:bodyDiv w:val="1"/>
      <w:marLeft w:val="0"/>
      <w:marRight w:val="0"/>
      <w:marTop w:val="0"/>
      <w:marBottom w:val="0"/>
      <w:divBdr>
        <w:top w:val="none" w:sz="0" w:space="0" w:color="auto"/>
        <w:left w:val="none" w:sz="0" w:space="0" w:color="auto"/>
        <w:bottom w:val="none" w:sz="0" w:space="0" w:color="auto"/>
        <w:right w:val="none" w:sz="0" w:space="0" w:color="auto"/>
      </w:divBdr>
    </w:div>
    <w:div w:id="2067754786">
      <w:bodyDiv w:val="1"/>
      <w:marLeft w:val="0"/>
      <w:marRight w:val="0"/>
      <w:marTop w:val="0"/>
      <w:marBottom w:val="0"/>
      <w:divBdr>
        <w:top w:val="none" w:sz="0" w:space="0" w:color="auto"/>
        <w:left w:val="none" w:sz="0" w:space="0" w:color="auto"/>
        <w:bottom w:val="none" w:sz="0" w:space="0" w:color="auto"/>
        <w:right w:val="none" w:sz="0" w:space="0" w:color="auto"/>
      </w:divBdr>
    </w:div>
    <w:div w:id="2068530949">
      <w:bodyDiv w:val="1"/>
      <w:marLeft w:val="0"/>
      <w:marRight w:val="0"/>
      <w:marTop w:val="0"/>
      <w:marBottom w:val="0"/>
      <w:divBdr>
        <w:top w:val="none" w:sz="0" w:space="0" w:color="auto"/>
        <w:left w:val="none" w:sz="0" w:space="0" w:color="auto"/>
        <w:bottom w:val="none" w:sz="0" w:space="0" w:color="auto"/>
        <w:right w:val="none" w:sz="0" w:space="0" w:color="auto"/>
      </w:divBdr>
    </w:div>
    <w:div w:id="2071269014">
      <w:bodyDiv w:val="1"/>
      <w:marLeft w:val="0"/>
      <w:marRight w:val="0"/>
      <w:marTop w:val="0"/>
      <w:marBottom w:val="0"/>
      <w:divBdr>
        <w:top w:val="none" w:sz="0" w:space="0" w:color="auto"/>
        <w:left w:val="none" w:sz="0" w:space="0" w:color="auto"/>
        <w:bottom w:val="none" w:sz="0" w:space="0" w:color="auto"/>
        <w:right w:val="none" w:sz="0" w:space="0" w:color="auto"/>
      </w:divBdr>
    </w:div>
    <w:div w:id="2072842907">
      <w:bodyDiv w:val="1"/>
      <w:marLeft w:val="0"/>
      <w:marRight w:val="0"/>
      <w:marTop w:val="0"/>
      <w:marBottom w:val="0"/>
      <w:divBdr>
        <w:top w:val="none" w:sz="0" w:space="0" w:color="auto"/>
        <w:left w:val="none" w:sz="0" w:space="0" w:color="auto"/>
        <w:bottom w:val="none" w:sz="0" w:space="0" w:color="auto"/>
        <w:right w:val="none" w:sz="0" w:space="0" w:color="auto"/>
      </w:divBdr>
    </w:div>
    <w:div w:id="2075471309">
      <w:bodyDiv w:val="1"/>
      <w:marLeft w:val="0"/>
      <w:marRight w:val="0"/>
      <w:marTop w:val="0"/>
      <w:marBottom w:val="0"/>
      <w:divBdr>
        <w:top w:val="none" w:sz="0" w:space="0" w:color="auto"/>
        <w:left w:val="none" w:sz="0" w:space="0" w:color="auto"/>
        <w:bottom w:val="none" w:sz="0" w:space="0" w:color="auto"/>
        <w:right w:val="none" w:sz="0" w:space="0" w:color="auto"/>
      </w:divBdr>
    </w:div>
    <w:div w:id="2075927305">
      <w:bodyDiv w:val="1"/>
      <w:marLeft w:val="0"/>
      <w:marRight w:val="0"/>
      <w:marTop w:val="0"/>
      <w:marBottom w:val="0"/>
      <w:divBdr>
        <w:top w:val="none" w:sz="0" w:space="0" w:color="auto"/>
        <w:left w:val="none" w:sz="0" w:space="0" w:color="auto"/>
        <w:bottom w:val="none" w:sz="0" w:space="0" w:color="auto"/>
        <w:right w:val="none" w:sz="0" w:space="0" w:color="auto"/>
      </w:divBdr>
    </w:div>
    <w:div w:id="2076005432">
      <w:bodyDiv w:val="1"/>
      <w:marLeft w:val="0"/>
      <w:marRight w:val="0"/>
      <w:marTop w:val="0"/>
      <w:marBottom w:val="0"/>
      <w:divBdr>
        <w:top w:val="none" w:sz="0" w:space="0" w:color="auto"/>
        <w:left w:val="none" w:sz="0" w:space="0" w:color="auto"/>
        <w:bottom w:val="none" w:sz="0" w:space="0" w:color="auto"/>
        <w:right w:val="none" w:sz="0" w:space="0" w:color="auto"/>
      </w:divBdr>
    </w:div>
    <w:div w:id="2076005890">
      <w:bodyDiv w:val="1"/>
      <w:marLeft w:val="0"/>
      <w:marRight w:val="0"/>
      <w:marTop w:val="0"/>
      <w:marBottom w:val="0"/>
      <w:divBdr>
        <w:top w:val="none" w:sz="0" w:space="0" w:color="auto"/>
        <w:left w:val="none" w:sz="0" w:space="0" w:color="auto"/>
        <w:bottom w:val="none" w:sz="0" w:space="0" w:color="auto"/>
        <w:right w:val="none" w:sz="0" w:space="0" w:color="auto"/>
      </w:divBdr>
    </w:div>
    <w:div w:id="2076393746">
      <w:bodyDiv w:val="1"/>
      <w:marLeft w:val="0"/>
      <w:marRight w:val="0"/>
      <w:marTop w:val="0"/>
      <w:marBottom w:val="0"/>
      <w:divBdr>
        <w:top w:val="none" w:sz="0" w:space="0" w:color="auto"/>
        <w:left w:val="none" w:sz="0" w:space="0" w:color="auto"/>
        <w:bottom w:val="none" w:sz="0" w:space="0" w:color="auto"/>
        <w:right w:val="none" w:sz="0" w:space="0" w:color="auto"/>
      </w:divBdr>
    </w:div>
    <w:div w:id="2076850067">
      <w:bodyDiv w:val="1"/>
      <w:marLeft w:val="0"/>
      <w:marRight w:val="0"/>
      <w:marTop w:val="0"/>
      <w:marBottom w:val="0"/>
      <w:divBdr>
        <w:top w:val="none" w:sz="0" w:space="0" w:color="auto"/>
        <w:left w:val="none" w:sz="0" w:space="0" w:color="auto"/>
        <w:bottom w:val="none" w:sz="0" w:space="0" w:color="auto"/>
        <w:right w:val="none" w:sz="0" w:space="0" w:color="auto"/>
      </w:divBdr>
    </w:div>
    <w:div w:id="2078552593">
      <w:bodyDiv w:val="1"/>
      <w:marLeft w:val="0"/>
      <w:marRight w:val="0"/>
      <w:marTop w:val="0"/>
      <w:marBottom w:val="0"/>
      <w:divBdr>
        <w:top w:val="none" w:sz="0" w:space="0" w:color="auto"/>
        <w:left w:val="none" w:sz="0" w:space="0" w:color="auto"/>
        <w:bottom w:val="none" w:sz="0" w:space="0" w:color="auto"/>
        <w:right w:val="none" w:sz="0" w:space="0" w:color="auto"/>
      </w:divBdr>
    </w:div>
    <w:div w:id="2079741680">
      <w:bodyDiv w:val="1"/>
      <w:marLeft w:val="0"/>
      <w:marRight w:val="0"/>
      <w:marTop w:val="0"/>
      <w:marBottom w:val="0"/>
      <w:divBdr>
        <w:top w:val="none" w:sz="0" w:space="0" w:color="auto"/>
        <w:left w:val="none" w:sz="0" w:space="0" w:color="auto"/>
        <w:bottom w:val="none" w:sz="0" w:space="0" w:color="auto"/>
        <w:right w:val="none" w:sz="0" w:space="0" w:color="auto"/>
      </w:divBdr>
    </w:div>
    <w:div w:id="2082218158">
      <w:bodyDiv w:val="1"/>
      <w:marLeft w:val="0"/>
      <w:marRight w:val="0"/>
      <w:marTop w:val="0"/>
      <w:marBottom w:val="0"/>
      <w:divBdr>
        <w:top w:val="none" w:sz="0" w:space="0" w:color="auto"/>
        <w:left w:val="none" w:sz="0" w:space="0" w:color="auto"/>
        <w:bottom w:val="none" w:sz="0" w:space="0" w:color="auto"/>
        <w:right w:val="none" w:sz="0" w:space="0" w:color="auto"/>
      </w:divBdr>
    </w:div>
    <w:div w:id="2082288634">
      <w:bodyDiv w:val="1"/>
      <w:marLeft w:val="0"/>
      <w:marRight w:val="0"/>
      <w:marTop w:val="0"/>
      <w:marBottom w:val="0"/>
      <w:divBdr>
        <w:top w:val="none" w:sz="0" w:space="0" w:color="auto"/>
        <w:left w:val="none" w:sz="0" w:space="0" w:color="auto"/>
        <w:bottom w:val="none" w:sz="0" w:space="0" w:color="auto"/>
        <w:right w:val="none" w:sz="0" w:space="0" w:color="auto"/>
      </w:divBdr>
    </w:div>
    <w:div w:id="2084059562">
      <w:bodyDiv w:val="1"/>
      <w:marLeft w:val="0"/>
      <w:marRight w:val="0"/>
      <w:marTop w:val="0"/>
      <w:marBottom w:val="0"/>
      <w:divBdr>
        <w:top w:val="none" w:sz="0" w:space="0" w:color="auto"/>
        <w:left w:val="none" w:sz="0" w:space="0" w:color="auto"/>
        <w:bottom w:val="none" w:sz="0" w:space="0" w:color="auto"/>
        <w:right w:val="none" w:sz="0" w:space="0" w:color="auto"/>
      </w:divBdr>
    </w:div>
    <w:div w:id="2085101075">
      <w:bodyDiv w:val="1"/>
      <w:marLeft w:val="0"/>
      <w:marRight w:val="0"/>
      <w:marTop w:val="0"/>
      <w:marBottom w:val="0"/>
      <w:divBdr>
        <w:top w:val="none" w:sz="0" w:space="0" w:color="auto"/>
        <w:left w:val="none" w:sz="0" w:space="0" w:color="auto"/>
        <w:bottom w:val="none" w:sz="0" w:space="0" w:color="auto"/>
        <w:right w:val="none" w:sz="0" w:space="0" w:color="auto"/>
      </w:divBdr>
    </w:div>
    <w:div w:id="2085446045">
      <w:bodyDiv w:val="1"/>
      <w:marLeft w:val="0"/>
      <w:marRight w:val="0"/>
      <w:marTop w:val="0"/>
      <w:marBottom w:val="0"/>
      <w:divBdr>
        <w:top w:val="none" w:sz="0" w:space="0" w:color="auto"/>
        <w:left w:val="none" w:sz="0" w:space="0" w:color="auto"/>
        <w:bottom w:val="none" w:sz="0" w:space="0" w:color="auto"/>
        <w:right w:val="none" w:sz="0" w:space="0" w:color="auto"/>
      </w:divBdr>
    </w:div>
    <w:div w:id="2087340556">
      <w:bodyDiv w:val="1"/>
      <w:marLeft w:val="0"/>
      <w:marRight w:val="0"/>
      <w:marTop w:val="0"/>
      <w:marBottom w:val="0"/>
      <w:divBdr>
        <w:top w:val="none" w:sz="0" w:space="0" w:color="auto"/>
        <w:left w:val="none" w:sz="0" w:space="0" w:color="auto"/>
        <w:bottom w:val="none" w:sz="0" w:space="0" w:color="auto"/>
        <w:right w:val="none" w:sz="0" w:space="0" w:color="auto"/>
      </w:divBdr>
    </w:div>
    <w:div w:id="2087607571">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889909">
      <w:bodyDiv w:val="1"/>
      <w:marLeft w:val="0"/>
      <w:marRight w:val="0"/>
      <w:marTop w:val="0"/>
      <w:marBottom w:val="0"/>
      <w:divBdr>
        <w:top w:val="none" w:sz="0" w:space="0" w:color="auto"/>
        <w:left w:val="none" w:sz="0" w:space="0" w:color="auto"/>
        <w:bottom w:val="none" w:sz="0" w:space="0" w:color="auto"/>
        <w:right w:val="none" w:sz="0" w:space="0" w:color="auto"/>
      </w:divBdr>
    </w:div>
    <w:div w:id="2095927920">
      <w:bodyDiv w:val="1"/>
      <w:marLeft w:val="0"/>
      <w:marRight w:val="0"/>
      <w:marTop w:val="0"/>
      <w:marBottom w:val="0"/>
      <w:divBdr>
        <w:top w:val="none" w:sz="0" w:space="0" w:color="auto"/>
        <w:left w:val="none" w:sz="0" w:space="0" w:color="auto"/>
        <w:bottom w:val="none" w:sz="0" w:space="0" w:color="auto"/>
        <w:right w:val="none" w:sz="0" w:space="0" w:color="auto"/>
      </w:divBdr>
    </w:div>
    <w:div w:id="2097483193">
      <w:bodyDiv w:val="1"/>
      <w:marLeft w:val="0"/>
      <w:marRight w:val="0"/>
      <w:marTop w:val="0"/>
      <w:marBottom w:val="0"/>
      <w:divBdr>
        <w:top w:val="none" w:sz="0" w:space="0" w:color="auto"/>
        <w:left w:val="none" w:sz="0" w:space="0" w:color="auto"/>
        <w:bottom w:val="none" w:sz="0" w:space="0" w:color="auto"/>
        <w:right w:val="none" w:sz="0" w:space="0" w:color="auto"/>
      </w:divBdr>
    </w:div>
    <w:div w:id="2099978279">
      <w:bodyDiv w:val="1"/>
      <w:marLeft w:val="0"/>
      <w:marRight w:val="0"/>
      <w:marTop w:val="0"/>
      <w:marBottom w:val="0"/>
      <w:divBdr>
        <w:top w:val="none" w:sz="0" w:space="0" w:color="auto"/>
        <w:left w:val="none" w:sz="0" w:space="0" w:color="auto"/>
        <w:bottom w:val="none" w:sz="0" w:space="0" w:color="auto"/>
        <w:right w:val="none" w:sz="0" w:space="0" w:color="auto"/>
      </w:divBdr>
    </w:div>
    <w:div w:id="2102025669">
      <w:bodyDiv w:val="1"/>
      <w:marLeft w:val="0"/>
      <w:marRight w:val="0"/>
      <w:marTop w:val="0"/>
      <w:marBottom w:val="0"/>
      <w:divBdr>
        <w:top w:val="none" w:sz="0" w:space="0" w:color="auto"/>
        <w:left w:val="none" w:sz="0" w:space="0" w:color="auto"/>
        <w:bottom w:val="none" w:sz="0" w:space="0" w:color="auto"/>
        <w:right w:val="none" w:sz="0" w:space="0" w:color="auto"/>
      </w:divBdr>
    </w:div>
    <w:div w:id="2105032884">
      <w:bodyDiv w:val="1"/>
      <w:marLeft w:val="0"/>
      <w:marRight w:val="0"/>
      <w:marTop w:val="0"/>
      <w:marBottom w:val="0"/>
      <w:divBdr>
        <w:top w:val="none" w:sz="0" w:space="0" w:color="auto"/>
        <w:left w:val="none" w:sz="0" w:space="0" w:color="auto"/>
        <w:bottom w:val="none" w:sz="0" w:space="0" w:color="auto"/>
        <w:right w:val="none" w:sz="0" w:space="0" w:color="auto"/>
      </w:divBdr>
    </w:div>
    <w:div w:id="2106608750">
      <w:bodyDiv w:val="1"/>
      <w:marLeft w:val="0"/>
      <w:marRight w:val="0"/>
      <w:marTop w:val="0"/>
      <w:marBottom w:val="0"/>
      <w:divBdr>
        <w:top w:val="none" w:sz="0" w:space="0" w:color="auto"/>
        <w:left w:val="none" w:sz="0" w:space="0" w:color="auto"/>
        <w:bottom w:val="none" w:sz="0" w:space="0" w:color="auto"/>
        <w:right w:val="none" w:sz="0" w:space="0" w:color="auto"/>
      </w:divBdr>
    </w:div>
    <w:div w:id="2106655109">
      <w:bodyDiv w:val="1"/>
      <w:marLeft w:val="0"/>
      <w:marRight w:val="0"/>
      <w:marTop w:val="0"/>
      <w:marBottom w:val="0"/>
      <w:divBdr>
        <w:top w:val="none" w:sz="0" w:space="0" w:color="auto"/>
        <w:left w:val="none" w:sz="0" w:space="0" w:color="auto"/>
        <w:bottom w:val="none" w:sz="0" w:space="0" w:color="auto"/>
        <w:right w:val="none" w:sz="0" w:space="0" w:color="auto"/>
      </w:divBdr>
    </w:div>
    <w:div w:id="2107724741">
      <w:bodyDiv w:val="1"/>
      <w:marLeft w:val="0"/>
      <w:marRight w:val="0"/>
      <w:marTop w:val="0"/>
      <w:marBottom w:val="0"/>
      <w:divBdr>
        <w:top w:val="none" w:sz="0" w:space="0" w:color="auto"/>
        <w:left w:val="none" w:sz="0" w:space="0" w:color="auto"/>
        <w:bottom w:val="none" w:sz="0" w:space="0" w:color="auto"/>
        <w:right w:val="none" w:sz="0" w:space="0" w:color="auto"/>
      </w:divBdr>
    </w:div>
    <w:div w:id="2112042336">
      <w:bodyDiv w:val="1"/>
      <w:marLeft w:val="0"/>
      <w:marRight w:val="0"/>
      <w:marTop w:val="0"/>
      <w:marBottom w:val="0"/>
      <w:divBdr>
        <w:top w:val="none" w:sz="0" w:space="0" w:color="auto"/>
        <w:left w:val="none" w:sz="0" w:space="0" w:color="auto"/>
        <w:bottom w:val="none" w:sz="0" w:space="0" w:color="auto"/>
        <w:right w:val="none" w:sz="0" w:space="0" w:color="auto"/>
      </w:divBdr>
    </w:div>
    <w:div w:id="2112703968">
      <w:bodyDiv w:val="1"/>
      <w:marLeft w:val="0"/>
      <w:marRight w:val="0"/>
      <w:marTop w:val="0"/>
      <w:marBottom w:val="0"/>
      <w:divBdr>
        <w:top w:val="none" w:sz="0" w:space="0" w:color="auto"/>
        <w:left w:val="none" w:sz="0" w:space="0" w:color="auto"/>
        <w:bottom w:val="none" w:sz="0" w:space="0" w:color="auto"/>
        <w:right w:val="none" w:sz="0" w:space="0" w:color="auto"/>
      </w:divBdr>
    </w:div>
    <w:div w:id="2112705285">
      <w:bodyDiv w:val="1"/>
      <w:marLeft w:val="0"/>
      <w:marRight w:val="0"/>
      <w:marTop w:val="0"/>
      <w:marBottom w:val="0"/>
      <w:divBdr>
        <w:top w:val="none" w:sz="0" w:space="0" w:color="auto"/>
        <w:left w:val="none" w:sz="0" w:space="0" w:color="auto"/>
        <w:bottom w:val="none" w:sz="0" w:space="0" w:color="auto"/>
        <w:right w:val="none" w:sz="0" w:space="0" w:color="auto"/>
      </w:divBdr>
    </w:div>
    <w:div w:id="2113163225">
      <w:bodyDiv w:val="1"/>
      <w:marLeft w:val="0"/>
      <w:marRight w:val="0"/>
      <w:marTop w:val="0"/>
      <w:marBottom w:val="0"/>
      <w:divBdr>
        <w:top w:val="none" w:sz="0" w:space="0" w:color="auto"/>
        <w:left w:val="none" w:sz="0" w:space="0" w:color="auto"/>
        <w:bottom w:val="none" w:sz="0" w:space="0" w:color="auto"/>
        <w:right w:val="none" w:sz="0" w:space="0" w:color="auto"/>
      </w:divBdr>
    </w:div>
    <w:div w:id="2115250334">
      <w:bodyDiv w:val="1"/>
      <w:marLeft w:val="0"/>
      <w:marRight w:val="0"/>
      <w:marTop w:val="0"/>
      <w:marBottom w:val="0"/>
      <w:divBdr>
        <w:top w:val="none" w:sz="0" w:space="0" w:color="auto"/>
        <w:left w:val="none" w:sz="0" w:space="0" w:color="auto"/>
        <w:bottom w:val="none" w:sz="0" w:space="0" w:color="auto"/>
        <w:right w:val="none" w:sz="0" w:space="0" w:color="auto"/>
      </w:divBdr>
    </w:div>
    <w:div w:id="2117020844">
      <w:bodyDiv w:val="1"/>
      <w:marLeft w:val="0"/>
      <w:marRight w:val="0"/>
      <w:marTop w:val="0"/>
      <w:marBottom w:val="0"/>
      <w:divBdr>
        <w:top w:val="none" w:sz="0" w:space="0" w:color="auto"/>
        <w:left w:val="none" w:sz="0" w:space="0" w:color="auto"/>
        <w:bottom w:val="none" w:sz="0" w:space="0" w:color="auto"/>
        <w:right w:val="none" w:sz="0" w:space="0" w:color="auto"/>
      </w:divBdr>
    </w:div>
    <w:div w:id="2118791349">
      <w:bodyDiv w:val="1"/>
      <w:marLeft w:val="0"/>
      <w:marRight w:val="0"/>
      <w:marTop w:val="0"/>
      <w:marBottom w:val="0"/>
      <w:divBdr>
        <w:top w:val="none" w:sz="0" w:space="0" w:color="auto"/>
        <w:left w:val="none" w:sz="0" w:space="0" w:color="auto"/>
        <w:bottom w:val="none" w:sz="0" w:space="0" w:color="auto"/>
        <w:right w:val="none" w:sz="0" w:space="0" w:color="auto"/>
      </w:divBdr>
    </w:div>
    <w:div w:id="2119597661">
      <w:bodyDiv w:val="1"/>
      <w:marLeft w:val="0"/>
      <w:marRight w:val="0"/>
      <w:marTop w:val="0"/>
      <w:marBottom w:val="0"/>
      <w:divBdr>
        <w:top w:val="none" w:sz="0" w:space="0" w:color="auto"/>
        <w:left w:val="none" w:sz="0" w:space="0" w:color="auto"/>
        <w:bottom w:val="none" w:sz="0" w:space="0" w:color="auto"/>
        <w:right w:val="none" w:sz="0" w:space="0" w:color="auto"/>
      </w:divBdr>
    </w:div>
    <w:div w:id="2126346371">
      <w:bodyDiv w:val="1"/>
      <w:marLeft w:val="0"/>
      <w:marRight w:val="0"/>
      <w:marTop w:val="0"/>
      <w:marBottom w:val="0"/>
      <w:divBdr>
        <w:top w:val="none" w:sz="0" w:space="0" w:color="auto"/>
        <w:left w:val="none" w:sz="0" w:space="0" w:color="auto"/>
        <w:bottom w:val="none" w:sz="0" w:space="0" w:color="auto"/>
        <w:right w:val="none" w:sz="0" w:space="0" w:color="auto"/>
      </w:divBdr>
    </w:div>
    <w:div w:id="2126462478">
      <w:bodyDiv w:val="1"/>
      <w:marLeft w:val="0"/>
      <w:marRight w:val="0"/>
      <w:marTop w:val="0"/>
      <w:marBottom w:val="0"/>
      <w:divBdr>
        <w:top w:val="none" w:sz="0" w:space="0" w:color="auto"/>
        <w:left w:val="none" w:sz="0" w:space="0" w:color="auto"/>
        <w:bottom w:val="none" w:sz="0" w:space="0" w:color="auto"/>
        <w:right w:val="none" w:sz="0" w:space="0" w:color="auto"/>
      </w:divBdr>
    </w:div>
    <w:div w:id="2128304308">
      <w:bodyDiv w:val="1"/>
      <w:marLeft w:val="0"/>
      <w:marRight w:val="0"/>
      <w:marTop w:val="0"/>
      <w:marBottom w:val="0"/>
      <w:divBdr>
        <w:top w:val="none" w:sz="0" w:space="0" w:color="auto"/>
        <w:left w:val="none" w:sz="0" w:space="0" w:color="auto"/>
        <w:bottom w:val="none" w:sz="0" w:space="0" w:color="auto"/>
        <w:right w:val="none" w:sz="0" w:space="0" w:color="auto"/>
      </w:divBdr>
    </w:div>
    <w:div w:id="2129813698">
      <w:bodyDiv w:val="1"/>
      <w:marLeft w:val="0"/>
      <w:marRight w:val="0"/>
      <w:marTop w:val="0"/>
      <w:marBottom w:val="0"/>
      <w:divBdr>
        <w:top w:val="none" w:sz="0" w:space="0" w:color="auto"/>
        <w:left w:val="none" w:sz="0" w:space="0" w:color="auto"/>
        <w:bottom w:val="none" w:sz="0" w:space="0" w:color="auto"/>
        <w:right w:val="none" w:sz="0" w:space="0" w:color="auto"/>
      </w:divBdr>
    </w:div>
    <w:div w:id="2130933957">
      <w:bodyDiv w:val="1"/>
      <w:marLeft w:val="0"/>
      <w:marRight w:val="0"/>
      <w:marTop w:val="0"/>
      <w:marBottom w:val="0"/>
      <w:divBdr>
        <w:top w:val="none" w:sz="0" w:space="0" w:color="auto"/>
        <w:left w:val="none" w:sz="0" w:space="0" w:color="auto"/>
        <w:bottom w:val="none" w:sz="0" w:space="0" w:color="auto"/>
        <w:right w:val="none" w:sz="0" w:space="0" w:color="auto"/>
      </w:divBdr>
    </w:div>
    <w:div w:id="2131001238">
      <w:bodyDiv w:val="1"/>
      <w:marLeft w:val="0"/>
      <w:marRight w:val="0"/>
      <w:marTop w:val="0"/>
      <w:marBottom w:val="0"/>
      <w:divBdr>
        <w:top w:val="none" w:sz="0" w:space="0" w:color="auto"/>
        <w:left w:val="none" w:sz="0" w:space="0" w:color="auto"/>
        <w:bottom w:val="none" w:sz="0" w:space="0" w:color="auto"/>
        <w:right w:val="none" w:sz="0" w:space="0" w:color="auto"/>
      </w:divBdr>
    </w:div>
    <w:div w:id="2132745167">
      <w:bodyDiv w:val="1"/>
      <w:marLeft w:val="0"/>
      <w:marRight w:val="0"/>
      <w:marTop w:val="0"/>
      <w:marBottom w:val="0"/>
      <w:divBdr>
        <w:top w:val="none" w:sz="0" w:space="0" w:color="auto"/>
        <w:left w:val="none" w:sz="0" w:space="0" w:color="auto"/>
        <w:bottom w:val="none" w:sz="0" w:space="0" w:color="auto"/>
        <w:right w:val="none" w:sz="0" w:space="0" w:color="auto"/>
      </w:divBdr>
    </w:div>
    <w:div w:id="2132746567">
      <w:bodyDiv w:val="1"/>
      <w:marLeft w:val="0"/>
      <w:marRight w:val="0"/>
      <w:marTop w:val="0"/>
      <w:marBottom w:val="0"/>
      <w:divBdr>
        <w:top w:val="none" w:sz="0" w:space="0" w:color="auto"/>
        <w:left w:val="none" w:sz="0" w:space="0" w:color="auto"/>
        <w:bottom w:val="none" w:sz="0" w:space="0" w:color="auto"/>
        <w:right w:val="none" w:sz="0" w:space="0" w:color="auto"/>
      </w:divBdr>
    </w:div>
    <w:div w:id="2132892714">
      <w:bodyDiv w:val="1"/>
      <w:marLeft w:val="0"/>
      <w:marRight w:val="0"/>
      <w:marTop w:val="0"/>
      <w:marBottom w:val="0"/>
      <w:divBdr>
        <w:top w:val="none" w:sz="0" w:space="0" w:color="auto"/>
        <w:left w:val="none" w:sz="0" w:space="0" w:color="auto"/>
        <w:bottom w:val="none" w:sz="0" w:space="0" w:color="auto"/>
        <w:right w:val="none" w:sz="0" w:space="0" w:color="auto"/>
      </w:divBdr>
    </w:div>
    <w:div w:id="2133473063">
      <w:bodyDiv w:val="1"/>
      <w:marLeft w:val="0"/>
      <w:marRight w:val="0"/>
      <w:marTop w:val="0"/>
      <w:marBottom w:val="0"/>
      <w:divBdr>
        <w:top w:val="none" w:sz="0" w:space="0" w:color="auto"/>
        <w:left w:val="none" w:sz="0" w:space="0" w:color="auto"/>
        <w:bottom w:val="none" w:sz="0" w:space="0" w:color="auto"/>
        <w:right w:val="none" w:sz="0" w:space="0" w:color="auto"/>
      </w:divBdr>
    </w:div>
    <w:div w:id="2133665752">
      <w:bodyDiv w:val="1"/>
      <w:marLeft w:val="0"/>
      <w:marRight w:val="0"/>
      <w:marTop w:val="0"/>
      <w:marBottom w:val="0"/>
      <w:divBdr>
        <w:top w:val="none" w:sz="0" w:space="0" w:color="auto"/>
        <w:left w:val="none" w:sz="0" w:space="0" w:color="auto"/>
        <w:bottom w:val="none" w:sz="0" w:space="0" w:color="auto"/>
        <w:right w:val="none" w:sz="0" w:space="0" w:color="auto"/>
      </w:divBdr>
    </w:div>
    <w:div w:id="2133742851">
      <w:bodyDiv w:val="1"/>
      <w:marLeft w:val="0"/>
      <w:marRight w:val="0"/>
      <w:marTop w:val="0"/>
      <w:marBottom w:val="0"/>
      <w:divBdr>
        <w:top w:val="none" w:sz="0" w:space="0" w:color="auto"/>
        <w:left w:val="none" w:sz="0" w:space="0" w:color="auto"/>
        <w:bottom w:val="none" w:sz="0" w:space="0" w:color="auto"/>
        <w:right w:val="none" w:sz="0" w:space="0" w:color="auto"/>
      </w:divBdr>
    </w:div>
    <w:div w:id="2133789946">
      <w:bodyDiv w:val="1"/>
      <w:marLeft w:val="0"/>
      <w:marRight w:val="0"/>
      <w:marTop w:val="0"/>
      <w:marBottom w:val="0"/>
      <w:divBdr>
        <w:top w:val="none" w:sz="0" w:space="0" w:color="auto"/>
        <w:left w:val="none" w:sz="0" w:space="0" w:color="auto"/>
        <w:bottom w:val="none" w:sz="0" w:space="0" w:color="auto"/>
        <w:right w:val="none" w:sz="0" w:space="0" w:color="auto"/>
      </w:divBdr>
    </w:div>
    <w:div w:id="2134009983">
      <w:bodyDiv w:val="1"/>
      <w:marLeft w:val="0"/>
      <w:marRight w:val="0"/>
      <w:marTop w:val="0"/>
      <w:marBottom w:val="0"/>
      <w:divBdr>
        <w:top w:val="none" w:sz="0" w:space="0" w:color="auto"/>
        <w:left w:val="none" w:sz="0" w:space="0" w:color="auto"/>
        <w:bottom w:val="none" w:sz="0" w:space="0" w:color="auto"/>
        <w:right w:val="none" w:sz="0" w:space="0" w:color="auto"/>
      </w:divBdr>
    </w:div>
    <w:div w:id="2134515481">
      <w:bodyDiv w:val="1"/>
      <w:marLeft w:val="0"/>
      <w:marRight w:val="0"/>
      <w:marTop w:val="0"/>
      <w:marBottom w:val="0"/>
      <w:divBdr>
        <w:top w:val="none" w:sz="0" w:space="0" w:color="auto"/>
        <w:left w:val="none" w:sz="0" w:space="0" w:color="auto"/>
        <w:bottom w:val="none" w:sz="0" w:space="0" w:color="auto"/>
        <w:right w:val="none" w:sz="0" w:space="0" w:color="auto"/>
      </w:divBdr>
    </w:div>
    <w:div w:id="2135713922">
      <w:bodyDiv w:val="1"/>
      <w:marLeft w:val="0"/>
      <w:marRight w:val="0"/>
      <w:marTop w:val="0"/>
      <w:marBottom w:val="0"/>
      <w:divBdr>
        <w:top w:val="none" w:sz="0" w:space="0" w:color="auto"/>
        <w:left w:val="none" w:sz="0" w:space="0" w:color="auto"/>
        <w:bottom w:val="none" w:sz="0" w:space="0" w:color="auto"/>
        <w:right w:val="none" w:sz="0" w:space="0" w:color="auto"/>
      </w:divBdr>
    </w:div>
    <w:div w:id="2141414273">
      <w:bodyDiv w:val="1"/>
      <w:marLeft w:val="0"/>
      <w:marRight w:val="0"/>
      <w:marTop w:val="0"/>
      <w:marBottom w:val="0"/>
      <w:divBdr>
        <w:top w:val="none" w:sz="0" w:space="0" w:color="auto"/>
        <w:left w:val="none" w:sz="0" w:space="0" w:color="auto"/>
        <w:bottom w:val="none" w:sz="0" w:space="0" w:color="auto"/>
        <w:right w:val="none" w:sz="0" w:space="0" w:color="auto"/>
      </w:divBdr>
    </w:div>
    <w:div w:id="2142457664">
      <w:bodyDiv w:val="1"/>
      <w:marLeft w:val="0"/>
      <w:marRight w:val="0"/>
      <w:marTop w:val="0"/>
      <w:marBottom w:val="0"/>
      <w:divBdr>
        <w:top w:val="none" w:sz="0" w:space="0" w:color="auto"/>
        <w:left w:val="none" w:sz="0" w:space="0" w:color="auto"/>
        <w:bottom w:val="none" w:sz="0" w:space="0" w:color="auto"/>
        <w:right w:val="none" w:sz="0" w:space="0" w:color="auto"/>
      </w:divBdr>
      <w:divsChild>
        <w:div w:id="1410300139">
          <w:marLeft w:val="480"/>
          <w:marRight w:val="0"/>
          <w:marTop w:val="0"/>
          <w:marBottom w:val="0"/>
          <w:divBdr>
            <w:top w:val="none" w:sz="0" w:space="0" w:color="auto"/>
            <w:left w:val="none" w:sz="0" w:space="0" w:color="auto"/>
            <w:bottom w:val="none" w:sz="0" w:space="0" w:color="auto"/>
            <w:right w:val="none" w:sz="0" w:space="0" w:color="auto"/>
          </w:divBdr>
        </w:div>
        <w:div w:id="1894734767">
          <w:marLeft w:val="480"/>
          <w:marRight w:val="0"/>
          <w:marTop w:val="0"/>
          <w:marBottom w:val="0"/>
          <w:divBdr>
            <w:top w:val="none" w:sz="0" w:space="0" w:color="auto"/>
            <w:left w:val="none" w:sz="0" w:space="0" w:color="auto"/>
            <w:bottom w:val="none" w:sz="0" w:space="0" w:color="auto"/>
            <w:right w:val="none" w:sz="0" w:space="0" w:color="auto"/>
          </w:divBdr>
        </w:div>
        <w:div w:id="1917745962">
          <w:marLeft w:val="480"/>
          <w:marRight w:val="0"/>
          <w:marTop w:val="0"/>
          <w:marBottom w:val="0"/>
          <w:divBdr>
            <w:top w:val="none" w:sz="0" w:space="0" w:color="auto"/>
            <w:left w:val="none" w:sz="0" w:space="0" w:color="auto"/>
            <w:bottom w:val="none" w:sz="0" w:space="0" w:color="auto"/>
            <w:right w:val="none" w:sz="0" w:space="0" w:color="auto"/>
          </w:divBdr>
        </w:div>
        <w:div w:id="797070253">
          <w:marLeft w:val="480"/>
          <w:marRight w:val="0"/>
          <w:marTop w:val="0"/>
          <w:marBottom w:val="0"/>
          <w:divBdr>
            <w:top w:val="none" w:sz="0" w:space="0" w:color="auto"/>
            <w:left w:val="none" w:sz="0" w:space="0" w:color="auto"/>
            <w:bottom w:val="none" w:sz="0" w:space="0" w:color="auto"/>
            <w:right w:val="none" w:sz="0" w:space="0" w:color="auto"/>
          </w:divBdr>
        </w:div>
        <w:div w:id="1079600668">
          <w:marLeft w:val="480"/>
          <w:marRight w:val="0"/>
          <w:marTop w:val="0"/>
          <w:marBottom w:val="0"/>
          <w:divBdr>
            <w:top w:val="none" w:sz="0" w:space="0" w:color="auto"/>
            <w:left w:val="none" w:sz="0" w:space="0" w:color="auto"/>
            <w:bottom w:val="none" w:sz="0" w:space="0" w:color="auto"/>
            <w:right w:val="none" w:sz="0" w:space="0" w:color="auto"/>
          </w:divBdr>
        </w:div>
        <w:div w:id="1752123851">
          <w:marLeft w:val="480"/>
          <w:marRight w:val="0"/>
          <w:marTop w:val="0"/>
          <w:marBottom w:val="0"/>
          <w:divBdr>
            <w:top w:val="none" w:sz="0" w:space="0" w:color="auto"/>
            <w:left w:val="none" w:sz="0" w:space="0" w:color="auto"/>
            <w:bottom w:val="none" w:sz="0" w:space="0" w:color="auto"/>
            <w:right w:val="none" w:sz="0" w:space="0" w:color="auto"/>
          </w:divBdr>
        </w:div>
        <w:div w:id="258102870">
          <w:marLeft w:val="480"/>
          <w:marRight w:val="0"/>
          <w:marTop w:val="0"/>
          <w:marBottom w:val="0"/>
          <w:divBdr>
            <w:top w:val="none" w:sz="0" w:space="0" w:color="auto"/>
            <w:left w:val="none" w:sz="0" w:space="0" w:color="auto"/>
            <w:bottom w:val="none" w:sz="0" w:space="0" w:color="auto"/>
            <w:right w:val="none" w:sz="0" w:space="0" w:color="auto"/>
          </w:divBdr>
        </w:div>
        <w:div w:id="1438528639">
          <w:marLeft w:val="480"/>
          <w:marRight w:val="0"/>
          <w:marTop w:val="0"/>
          <w:marBottom w:val="0"/>
          <w:divBdr>
            <w:top w:val="none" w:sz="0" w:space="0" w:color="auto"/>
            <w:left w:val="none" w:sz="0" w:space="0" w:color="auto"/>
            <w:bottom w:val="none" w:sz="0" w:space="0" w:color="auto"/>
            <w:right w:val="none" w:sz="0" w:space="0" w:color="auto"/>
          </w:divBdr>
        </w:div>
        <w:div w:id="297534173">
          <w:marLeft w:val="480"/>
          <w:marRight w:val="0"/>
          <w:marTop w:val="0"/>
          <w:marBottom w:val="0"/>
          <w:divBdr>
            <w:top w:val="none" w:sz="0" w:space="0" w:color="auto"/>
            <w:left w:val="none" w:sz="0" w:space="0" w:color="auto"/>
            <w:bottom w:val="none" w:sz="0" w:space="0" w:color="auto"/>
            <w:right w:val="none" w:sz="0" w:space="0" w:color="auto"/>
          </w:divBdr>
        </w:div>
        <w:div w:id="1868981945">
          <w:marLeft w:val="480"/>
          <w:marRight w:val="0"/>
          <w:marTop w:val="0"/>
          <w:marBottom w:val="0"/>
          <w:divBdr>
            <w:top w:val="none" w:sz="0" w:space="0" w:color="auto"/>
            <w:left w:val="none" w:sz="0" w:space="0" w:color="auto"/>
            <w:bottom w:val="none" w:sz="0" w:space="0" w:color="auto"/>
            <w:right w:val="none" w:sz="0" w:space="0" w:color="auto"/>
          </w:divBdr>
        </w:div>
        <w:div w:id="1744183137">
          <w:marLeft w:val="480"/>
          <w:marRight w:val="0"/>
          <w:marTop w:val="0"/>
          <w:marBottom w:val="0"/>
          <w:divBdr>
            <w:top w:val="none" w:sz="0" w:space="0" w:color="auto"/>
            <w:left w:val="none" w:sz="0" w:space="0" w:color="auto"/>
            <w:bottom w:val="none" w:sz="0" w:space="0" w:color="auto"/>
            <w:right w:val="none" w:sz="0" w:space="0" w:color="auto"/>
          </w:divBdr>
        </w:div>
        <w:div w:id="1869291747">
          <w:marLeft w:val="480"/>
          <w:marRight w:val="0"/>
          <w:marTop w:val="0"/>
          <w:marBottom w:val="0"/>
          <w:divBdr>
            <w:top w:val="none" w:sz="0" w:space="0" w:color="auto"/>
            <w:left w:val="none" w:sz="0" w:space="0" w:color="auto"/>
            <w:bottom w:val="none" w:sz="0" w:space="0" w:color="auto"/>
            <w:right w:val="none" w:sz="0" w:space="0" w:color="auto"/>
          </w:divBdr>
        </w:div>
        <w:div w:id="1019623709">
          <w:marLeft w:val="480"/>
          <w:marRight w:val="0"/>
          <w:marTop w:val="0"/>
          <w:marBottom w:val="0"/>
          <w:divBdr>
            <w:top w:val="none" w:sz="0" w:space="0" w:color="auto"/>
            <w:left w:val="none" w:sz="0" w:space="0" w:color="auto"/>
            <w:bottom w:val="none" w:sz="0" w:space="0" w:color="auto"/>
            <w:right w:val="none" w:sz="0" w:space="0" w:color="auto"/>
          </w:divBdr>
        </w:div>
        <w:div w:id="710493765">
          <w:marLeft w:val="480"/>
          <w:marRight w:val="0"/>
          <w:marTop w:val="0"/>
          <w:marBottom w:val="0"/>
          <w:divBdr>
            <w:top w:val="none" w:sz="0" w:space="0" w:color="auto"/>
            <w:left w:val="none" w:sz="0" w:space="0" w:color="auto"/>
            <w:bottom w:val="none" w:sz="0" w:space="0" w:color="auto"/>
            <w:right w:val="none" w:sz="0" w:space="0" w:color="auto"/>
          </w:divBdr>
        </w:div>
        <w:div w:id="1348213554">
          <w:marLeft w:val="480"/>
          <w:marRight w:val="0"/>
          <w:marTop w:val="0"/>
          <w:marBottom w:val="0"/>
          <w:divBdr>
            <w:top w:val="none" w:sz="0" w:space="0" w:color="auto"/>
            <w:left w:val="none" w:sz="0" w:space="0" w:color="auto"/>
            <w:bottom w:val="none" w:sz="0" w:space="0" w:color="auto"/>
            <w:right w:val="none" w:sz="0" w:space="0" w:color="auto"/>
          </w:divBdr>
        </w:div>
        <w:div w:id="1449664175">
          <w:marLeft w:val="480"/>
          <w:marRight w:val="0"/>
          <w:marTop w:val="0"/>
          <w:marBottom w:val="0"/>
          <w:divBdr>
            <w:top w:val="none" w:sz="0" w:space="0" w:color="auto"/>
            <w:left w:val="none" w:sz="0" w:space="0" w:color="auto"/>
            <w:bottom w:val="none" w:sz="0" w:space="0" w:color="auto"/>
            <w:right w:val="none" w:sz="0" w:space="0" w:color="auto"/>
          </w:divBdr>
        </w:div>
        <w:div w:id="998145854">
          <w:marLeft w:val="480"/>
          <w:marRight w:val="0"/>
          <w:marTop w:val="0"/>
          <w:marBottom w:val="0"/>
          <w:divBdr>
            <w:top w:val="none" w:sz="0" w:space="0" w:color="auto"/>
            <w:left w:val="none" w:sz="0" w:space="0" w:color="auto"/>
            <w:bottom w:val="none" w:sz="0" w:space="0" w:color="auto"/>
            <w:right w:val="none" w:sz="0" w:space="0" w:color="auto"/>
          </w:divBdr>
        </w:div>
        <w:div w:id="187763867">
          <w:marLeft w:val="480"/>
          <w:marRight w:val="0"/>
          <w:marTop w:val="0"/>
          <w:marBottom w:val="0"/>
          <w:divBdr>
            <w:top w:val="none" w:sz="0" w:space="0" w:color="auto"/>
            <w:left w:val="none" w:sz="0" w:space="0" w:color="auto"/>
            <w:bottom w:val="none" w:sz="0" w:space="0" w:color="auto"/>
            <w:right w:val="none" w:sz="0" w:space="0" w:color="auto"/>
          </w:divBdr>
        </w:div>
        <w:div w:id="340738645">
          <w:marLeft w:val="480"/>
          <w:marRight w:val="0"/>
          <w:marTop w:val="0"/>
          <w:marBottom w:val="0"/>
          <w:divBdr>
            <w:top w:val="none" w:sz="0" w:space="0" w:color="auto"/>
            <w:left w:val="none" w:sz="0" w:space="0" w:color="auto"/>
            <w:bottom w:val="none" w:sz="0" w:space="0" w:color="auto"/>
            <w:right w:val="none" w:sz="0" w:space="0" w:color="auto"/>
          </w:divBdr>
        </w:div>
        <w:div w:id="1148596050">
          <w:marLeft w:val="480"/>
          <w:marRight w:val="0"/>
          <w:marTop w:val="0"/>
          <w:marBottom w:val="0"/>
          <w:divBdr>
            <w:top w:val="none" w:sz="0" w:space="0" w:color="auto"/>
            <w:left w:val="none" w:sz="0" w:space="0" w:color="auto"/>
            <w:bottom w:val="none" w:sz="0" w:space="0" w:color="auto"/>
            <w:right w:val="none" w:sz="0" w:space="0" w:color="auto"/>
          </w:divBdr>
        </w:div>
        <w:div w:id="1847748655">
          <w:marLeft w:val="480"/>
          <w:marRight w:val="0"/>
          <w:marTop w:val="0"/>
          <w:marBottom w:val="0"/>
          <w:divBdr>
            <w:top w:val="none" w:sz="0" w:space="0" w:color="auto"/>
            <w:left w:val="none" w:sz="0" w:space="0" w:color="auto"/>
            <w:bottom w:val="none" w:sz="0" w:space="0" w:color="auto"/>
            <w:right w:val="none" w:sz="0" w:space="0" w:color="auto"/>
          </w:divBdr>
        </w:div>
        <w:div w:id="190261138">
          <w:marLeft w:val="480"/>
          <w:marRight w:val="0"/>
          <w:marTop w:val="0"/>
          <w:marBottom w:val="0"/>
          <w:divBdr>
            <w:top w:val="none" w:sz="0" w:space="0" w:color="auto"/>
            <w:left w:val="none" w:sz="0" w:space="0" w:color="auto"/>
            <w:bottom w:val="none" w:sz="0" w:space="0" w:color="auto"/>
            <w:right w:val="none" w:sz="0" w:space="0" w:color="auto"/>
          </w:divBdr>
        </w:div>
        <w:div w:id="795951153">
          <w:marLeft w:val="480"/>
          <w:marRight w:val="0"/>
          <w:marTop w:val="0"/>
          <w:marBottom w:val="0"/>
          <w:divBdr>
            <w:top w:val="none" w:sz="0" w:space="0" w:color="auto"/>
            <w:left w:val="none" w:sz="0" w:space="0" w:color="auto"/>
            <w:bottom w:val="none" w:sz="0" w:space="0" w:color="auto"/>
            <w:right w:val="none" w:sz="0" w:space="0" w:color="auto"/>
          </w:divBdr>
        </w:div>
        <w:div w:id="921448757">
          <w:marLeft w:val="480"/>
          <w:marRight w:val="0"/>
          <w:marTop w:val="0"/>
          <w:marBottom w:val="0"/>
          <w:divBdr>
            <w:top w:val="none" w:sz="0" w:space="0" w:color="auto"/>
            <w:left w:val="none" w:sz="0" w:space="0" w:color="auto"/>
            <w:bottom w:val="none" w:sz="0" w:space="0" w:color="auto"/>
            <w:right w:val="none" w:sz="0" w:space="0" w:color="auto"/>
          </w:divBdr>
        </w:div>
        <w:div w:id="1457748202">
          <w:marLeft w:val="480"/>
          <w:marRight w:val="0"/>
          <w:marTop w:val="0"/>
          <w:marBottom w:val="0"/>
          <w:divBdr>
            <w:top w:val="none" w:sz="0" w:space="0" w:color="auto"/>
            <w:left w:val="none" w:sz="0" w:space="0" w:color="auto"/>
            <w:bottom w:val="none" w:sz="0" w:space="0" w:color="auto"/>
            <w:right w:val="none" w:sz="0" w:space="0" w:color="auto"/>
          </w:divBdr>
        </w:div>
        <w:div w:id="1477257854">
          <w:marLeft w:val="480"/>
          <w:marRight w:val="0"/>
          <w:marTop w:val="0"/>
          <w:marBottom w:val="0"/>
          <w:divBdr>
            <w:top w:val="none" w:sz="0" w:space="0" w:color="auto"/>
            <w:left w:val="none" w:sz="0" w:space="0" w:color="auto"/>
            <w:bottom w:val="none" w:sz="0" w:space="0" w:color="auto"/>
            <w:right w:val="none" w:sz="0" w:space="0" w:color="auto"/>
          </w:divBdr>
        </w:div>
        <w:div w:id="936325430">
          <w:marLeft w:val="480"/>
          <w:marRight w:val="0"/>
          <w:marTop w:val="0"/>
          <w:marBottom w:val="0"/>
          <w:divBdr>
            <w:top w:val="none" w:sz="0" w:space="0" w:color="auto"/>
            <w:left w:val="none" w:sz="0" w:space="0" w:color="auto"/>
            <w:bottom w:val="none" w:sz="0" w:space="0" w:color="auto"/>
            <w:right w:val="none" w:sz="0" w:space="0" w:color="auto"/>
          </w:divBdr>
        </w:div>
        <w:div w:id="82844798">
          <w:marLeft w:val="480"/>
          <w:marRight w:val="0"/>
          <w:marTop w:val="0"/>
          <w:marBottom w:val="0"/>
          <w:divBdr>
            <w:top w:val="none" w:sz="0" w:space="0" w:color="auto"/>
            <w:left w:val="none" w:sz="0" w:space="0" w:color="auto"/>
            <w:bottom w:val="none" w:sz="0" w:space="0" w:color="auto"/>
            <w:right w:val="none" w:sz="0" w:space="0" w:color="auto"/>
          </w:divBdr>
        </w:div>
        <w:div w:id="439688202">
          <w:marLeft w:val="480"/>
          <w:marRight w:val="0"/>
          <w:marTop w:val="0"/>
          <w:marBottom w:val="0"/>
          <w:divBdr>
            <w:top w:val="none" w:sz="0" w:space="0" w:color="auto"/>
            <w:left w:val="none" w:sz="0" w:space="0" w:color="auto"/>
            <w:bottom w:val="none" w:sz="0" w:space="0" w:color="auto"/>
            <w:right w:val="none" w:sz="0" w:space="0" w:color="auto"/>
          </w:divBdr>
        </w:div>
        <w:div w:id="1233782301">
          <w:marLeft w:val="480"/>
          <w:marRight w:val="0"/>
          <w:marTop w:val="0"/>
          <w:marBottom w:val="0"/>
          <w:divBdr>
            <w:top w:val="none" w:sz="0" w:space="0" w:color="auto"/>
            <w:left w:val="none" w:sz="0" w:space="0" w:color="auto"/>
            <w:bottom w:val="none" w:sz="0" w:space="0" w:color="auto"/>
            <w:right w:val="none" w:sz="0" w:space="0" w:color="auto"/>
          </w:divBdr>
        </w:div>
        <w:div w:id="93088186">
          <w:marLeft w:val="480"/>
          <w:marRight w:val="0"/>
          <w:marTop w:val="0"/>
          <w:marBottom w:val="0"/>
          <w:divBdr>
            <w:top w:val="none" w:sz="0" w:space="0" w:color="auto"/>
            <w:left w:val="none" w:sz="0" w:space="0" w:color="auto"/>
            <w:bottom w:val="none" w:sz="0" w:space="0" w:color="auto"/>
            <w:right w:val="none" w:sz="0" w:space="0" w:color="auto"/>
          </w:divBdr>
        </w:div>
        <w:div w:id="727143099">
          <w:marLeft w:val="480"/>
          <w:marRight w:val="0"/>
          <w:marTop w:val="0"/>
          <w:marBottom w:val="0"/>
          <w:divBdr>
            <w:top w:val="none" w:sz="0" w:space="0" w:color="auto"/>
            <w:left w:val="none" w:sz="0" w:space="0" w:color="auto"/>
            <w:bottom w:val="none" w:sz="0" w:space="0" w:color="auto"/>
            <w:right w:val="none" w:sz="0" w:space="0" w:color="auto"/>
          </w:divBdr>
        </w:div>
        <w:div w:id="2003190554">
          <w:marLeft w:val="480"/>
          <w:marRight w:val="0"/>
          <w:marTop w:val="0"/>
          <w:marBottom w:val="0"/>
          <w:divBdr>
            <w:top w:val="none" w:sz="0" w:space="0" w:color="auto"/>
            <w:left w:val="none" w:sz="0" w:space="0" w:color="auto"/>
            <w:bottom w:val="none" w:sz="0" w:space="0" w:color="auto"/>
            <w:right w:val="none" w:sz="0" w:space="0" w:color="auto"/>
          </w:divBdr>
        </w:div>
        <w:div w:id="1406951311">
          <w:marLeft w:val="480"/>
          <w:marRight w:val="0"/>
          <w:marTop w:val="0"/>
          <w:marBottom w:val="0"/>
          <w:divBdr>
            <w:top w:val="none" w:sz="0" w:space="0" w:color="auto"/>
            <w:left w:val="none" w:sz="0" w:space="0" w:color="auto"/>
            <w:bottom w:val="none" w:sz="0" w:space="0" w:color="auto"/>
            <w:right w:val="none" w:sz="0" w:space="0" w:color="auto"/>
          </w:divBdr>
        </w:div>
        <w:div w:id="570384580">
          <w:marLeft w:val="480"/>
          <w:marRight w:val="0"/>
          <w:marTop w:val="0"/>
          <w:marBottom w:val="0"/>
          <w:divBdr>
            <w:top w:val="none" w:sz="0" w:space="0" w:color="auto"/>
            <w:left w:val="none" w:sz="0" w:space="0" w:color="auto"/>
            <w:bottom w:val="none" w:sz="0" w:space="0" w:color="auto"/>
            <w:right w:val="none" w:sz="0" w:space="0" w:color="auto"/>
          </w:divBdr>
        </w:div>
        <w:div w:id="1655645781">
          <w:marLeft w:val="480"/>
          <w:marRight w:val="0"/>
          <w:marTop w:val="0"/>
          <w:marBottom w:val="0"/>
          <w:divBdr>
            <w:top w:val="none" w:sz="0" w:space="0" w:color="auto"/>
            <w:left w:val="none" w:sz="0" w:space="0" w:color="auto"/>
            <w:bottom w:val="none" w:sz="0" w:space="0" w:color="auto"/>
            <w:right w:val="none" w:sz="0" w:space="0" w:color="auto"/>
          </w:divBdr>
        </w:div>
        <w:div w:id="416710150">
          <w:marLeft w:val="480"/>
          <w:marRight w:val="0"/>
          <w:marTop w:val="0"/>
          <w:marBottom w:val="0"/>
          <w:divBdr>
            <w:top w:val="none" w:sz="0" w:space="0" w:color="auto"/>
            <w:left w:val="none" w:sz="0" w:space="0" w:color="auto"/>
            <w:bottom w:val="none" w:sz="0" w:space="0" w:color="auto"/>
            <w:right w:val="none" w:sz="0" w:space="0" w:color="auto"/>
          </w:divBdr>
        </w:div>
        <w:div w:id="1204055039">
          <w:marLeft w:val="480"/>
          <w:marRight w:val="0"/>
          <w:marTop w:val="0"/>
          <w:marBottom w:val="0"/>
          <w:divBdr>
            <w:top w:val="none" w:sz="0" w:space="0" w:color="auto"/>
            <w:left w:val="none" w:sz="0" w:space="0" w:color="auto"/>
            <w:bottom w:val="none" w:sz="0" w:space="0" w:color="auto"/>
            <w:right w:val="none" w:sz="0" w:space="0" w:color="auto"/>
          </w:divBdr>
        </w:div>
        <w:div w:id="918950340">
          <w:marLeft w:val="480"/>
          <w:marRight w:val="0"/>
          <w:marTop w:val="0"/>
          <w:marBottom w:val="0"/>
          <w:divBdr>
            <w:top w:val="none" w:sz="0" w:space="0" w:color="auto"/>
            <w:left w:val="none" w:sz="0" w:space="0" w:color="auto"/>
            <w:bottom w:val="none" w:sz="0" w:space="0" w:color="auto"/>
            <w:right w:val="none" w:sz="0" w:space="0" w:color="auto"/>
          </w:divBdr>
        </w:div>
        <w:div w:id="254628488">
          <w:marLeft w:val="480"/>
          <w:marRight w:val="0"/>
          <w:marTop w:val="0"/>
          <w:marBottom w:val="0"/>
          <w:divBdr>
            <w:top w:val="none" w:sz="0" w:space="0" w:color="auto"/>
            <w:left w:val="none" w:sz="0" w:space="0" w:color="auto"/>
            <w:bottom w:val="none" w:sz="0" w:space="0" w:color="auto"/>
            <w:right w:val="none" w:sz="0" w:space="0" w:color="auto"/>
          </w:divBdr>
        </w:div>
        <w:div w:id="1180192338">
          <w:marLeft w:val="480"/>
          <w:marRight w:val="0"/>
          <w:marTop w:val="0"/>
          <w:marBottom w:val="0"/>
          <w:divBdr>
            <w:top w:val="none" w:sz="0" w:space="0" w:color="auto"/>
            <w:left w:val="none" w:sz="0" w:space="0" w:color="auto"/>
            <w:bottom w:val="none" w:sz="0" w:space="0" w:color="auto"/>
            <w:right w:val="none" w:sz="0" w:space="0" w:color="auto"/>
          </w:divBdr>
        </w:div>
        <w:div w:id="1040786727">
          <w:marLeft w:val="480"/>
          <w:marRight w:val="0"/>
          <w:marTop w:val="0"/>
          <w:marBottom w:val="0"/>
          <w:divBdr>
            <w:top w:val="none" w:sz="0" w:space="0" w:color="auto"/>
            <w:left w:val="none" w:sz="0" w:space="0" w:color="auto"/>
            <w:bottom w:val="none" w:sz="0" w:space="0" w:color="auto"/>
            <w:right w:val="none" w:sz="0" w:space="0" w:color="auto"/>
          </w:divBdr>
        </w:div>
        <w:div w:id="1647009025">
          <w:marLeft w:val="480"/>
          <w:marRight w:val="0"/>
          <w:marTop w:val="0"/>
          <w:marBottom w:val="0"/>
          <w:divBdr>
            <w:top w:val="none" w:sz="0" w:space="0" w:color="auto"/>
            <w:left w:val="none" w:sz="0" w:space="0" w:color="auto"/>
            <w:bottom w:val="none" w:sz="0" w:space="0" w:color="auto"/>
            <w:right w:val="none" w:sz="0" w:space="0" w:color="auto"/>
          </w:divBdr>
        </w:div>
        <w:div w:id="297609884">
          <w:marLeft w:val="480"/>
          <w:marRight w:val="0"/>
          <w:marTop w:val="0"/>
          <w:marBottom w:val="0"/>
          <w:divBdr>
            <w:top w:val="none" w:sz="0" w:space="0" w:color="auto"/>
            <w:left w:val="none" w:sz="0" w:space="0" w:color="auto"/>
            <w:bottom w:val="none" w:sz="0" w:space="0" w:color="auto"/>
            <w:right w:val="none" w:sz="0" w:space="0" w:color="auto"/>
          </w:divBdr>
        </w:div>
        <w:div w:id="1216548335">
          <w:marLeft w:val="480"/>
          <w:marRight w:val="0"/>
          <w:marTop w:val="0"/>
          <w:marBottom w:val="0"/>
          <w:divBdr>
            <w:top w:val="none" w:sz="0" w:space="0" w:color="auto"/>
            <w:left w:val="none" w:sz="0" w:space="0" w:color="auto"/>
            <w:bottom w:val="none" w:sz="0" w:space="0" w:color="auto"/>
            <w:right w:val="none" w:sz="0" w:space="0" w:color="auto"/>
          </w:divBdr>
        </w:div>
        <w:div w:id="574243414">
          <w:marLeft w:val="480"/>
          <w:marRight w:val="0"/>
          <w:marTop w:val="0"/>
          <w:marBottom w:val="0"/>
          <w:divBdr>
            <w:top w:val="none" w:sz="0" w:space="0" w:color="auto"/>
            <w:left w:val="none" w:sz="0" w:space="0" w:color="auto"/>
            <w:bottom w:val="none" w:sz="0" w:space="0" w:color="auto"/>
            <w:right w:val="none" w:sz="0" w:space="0" w:color="auto"/>
          </w:divBdr>
        </w:div>
        <w:div w:id="1820730969">
          <w:marLeft w:val="480"/>
          <w:marRight w:val="0"/>
          <w:marTop w:val="0"/>
          <w:marBottom w:val="0"/>
          <w:divBdr>
            <w:top w:val="none" w:sz="0" w:space="0" w:color="auto"/>
            <w:left w:val="none" w:sz="0" w:space="0" w:color="auto"/>
            <w:bottom w:val="none" w:sz="0" w:space="0" w:color="auto"/>
            <w:right w:val="none" w:sz="0" w:space="0" w:color="auto"/>
          </w:divBdr>
        </w:div>
        <w:div w:id="1240017778">
          <w:marLeft w:val="480"/>
          <w:marRight w:val="0"/>
          <w:marTop w:val="0"/>
          <w:marBottom w:val="0"/>
          <w:divBdr>
            <w:top w:val="none" w:sz="0" w:space="0" w:color="auto"/>
            <w:left w:val="none" w:sz="0" w:space="0" w:color="auto"/>
            <w:bottom w:val="none" w:sz="0" w:space="0" w:color="auto"/>
            <w:right w:val="none" w:sz="0" w:space="0" w:color="auto"/>
          </w:divBdr>
        </w:div>
        <w:div w:id="1385981540">
          <w:marLeft w:val="480"/>
          <w:marRight w:val="0"/>
          <w:marTop w:val="0"/>
          <w:marBottom w:val="0"/>
          <w:divBdr>
            <w:top w:val="none" w:sz="0" w:space="0" w:color="auto"/>
            <w:left w:val="none" w:sz="0" w:space="0" w:color="auto"/>
            <w:bottom w:val="none" w:sz="0" w:space="0" w:color="auto"/>
            <w:right w:val="none" w:sz="0" w:space="0" w:color="auto"/>
          </w:divBdr>
        </w:div>
        <w:div w:id="605774590">
          <w:marLeft w:val="480"/>
          <w:marRight w:val="0"/>
          <w:marTop w:val="0"/>
          <w:marBottom w:val="0"/>
          <w:divBdr>
            <w:top w:val="none" w:sz="0" w:space="0" w:color="auto"/>
            <w:left w:val="none" w:sz="0" w:space="0" w:color="auto"/>
            <w:bottom w:val="none" w:sz="0" w:space="0" w:color="auto"/>
            <w:right w:val="none" w:sz="0" w:space="0" w:color="auto"/>
          </w:divBdr>
        </w:div>
        <w:div w:id="1472987874">
          <w:marLeft w:val="480"/>
          <w:marRight w:val="0"/>
          <w:marTop w:val="0"/>
          <w:marBottom w:val="0"/>
          <w:divBdr>
            <w:top w:val="none" w:sz="0" w:space="0" w:color="auto"/>
            <w:left w:val="none" w:sz="0" w:space="0" w:color="auto"/>
            <w:bottom w:val="none" w:sz="0" w:space="0" w:color="auto"/>
            <w:right w:val="none" w:sz="0" w:space="0" w:color="auto"/>
          </w:divBdr>
        </w:div>
        <w:div w:id="529343731">
          <w:marLeft w:val="480"/>
          <w:marRight w:val="0"/>
          <w:marTop w:val="0"/>
          <w:marBottom w:val="0"/>
          <w:divBdr>
            <w:top w:val="none" w:sz="0" w:space="0" w:color="auto"/>
            <w:left w:val="none" w:sz="0" w:space="0" w:color="auto"/>
            <w:bottom w:val="none" w:sz="0" w:space="0" w:color="auto"/>
            <w:right w:val="none" w:sz="0" w:space="0" w:color="auto"/>
          </w:divBdr>
        </w:div>
        <w:div w:id="78912718">
          <w:marLeft w:val="480"/>
          <w:marRight w:val="0"/>
          <w:marTop w:val="0"/>
          <w:marBottom w:val="0"/>
          <w:divBdr>
            <w:top w:val="none" w:sz="0" w:space="0" w:color="auto"/>
            <w:left w:val="none" w:sz="0" w:space="0" w:color="auto"/>
            <w:bottom w:val="none" w:sz="0" w:space="0" w:color="auto"/>
            <w:right w:val="none" w:sz="0" w:space="0" w:color="auto"/>
          </w:divBdr>
        </w:div>
        <w:div w:id="524288187">
          <w:marLeft w:val="480"/>
          <w:marRight w:val="0"/>
          <w:marTop w:val="0"/>
          <w:marBottom w:val="0"/>
          <w:divBdr>
            <w:top w:val="none" w:sz="0" w:space="0" w:color="auto"/>
            <w:left w:val="none" w:sz="0" w:space="0" w:color="auto"/>
            <w:bottom w:val="none" w:sz="0" w:space="0" w:color="auto"/>
            <w:right w:val="none" w:sz="0" w:space="0" w:color="auto"/>
          </w:divBdr>
        </w:div>
        <w:div w:id="31926556">
          <w:marLeft w:val="480"/>
          <w:marRight w:val="0"/>
          <w:marTop w:val="0"/>
          <w:marBottom w:val="0"/>
          <w:divBdr>
            <w:top w:val="none" w:sz="0" w:space="0" w:color="auto"/>
            <w:left w:val="none" w:sz="0" w:space="0" w:color="auto"/>
            <w:bottom w:val="none" w:sz="0" w:space="0" w:color="auto"/>
            <w:right w:val="none" w:sz="0" w:space="0" w:color="auto"/>
          </w:divBdr>
        </w:div>
        <w:div w:id="759837029">
          <w:marLeft w:val="480"/>
          <w:marRight w:val="0"/>
          <w:marTop w:val="0"/>
          <w:marBottom w:val="0"/>
          <w:divBdr>
            <w:top w:val="none" w:sz="0" w:space="0" w:color="auto"/>
            <w:left w:val="none" w:sz="0" w:space="0" w:color="auto"/>
            <w:bottom w:val="none" w:sz="0" w:space="0" w:color="auto"/>
            <w:right w:val="none" w:sz="0" w:space="0" w:color="auto"/>
          </w:divBdr>
        </w:div>
        <w:div w:id="284584401">
          <w:marLeft w:val="480"/>
          <w:marRight w:val="0"/>
          <w:marTop w:val="0"/>
          <w:marBottom w:val="0"/>
          <w:divBdr>
            <w:top w:val="none" w:sz="0" w:space="0" w:color="auto"/>
            <w:left w:val="none" w:sz="0" w:space="0" w:color="auto"/>
            <w:bottom w:val="none" w:sz="0" w:space="0" w:color="auto"/>
            <w:right w:val="none" w:sz="0" w:space="0" w:color="auto"/>
          </w:divBdr>
        </w:div>
        <w:div w:id="229656200">
          <w:marLeft w:val="480"/>
          <w:marRight w:val="0"/>
          <w:marTop w:val="0"/>
          <w:marBottom w:val="0"/>
          <w:divBdr>
            <w:top w:val="none" w:sz="0" w:space="0" w:color="auto"/>
            <w:left w:val="none" w:sz="0" w:space="0" w:color="auto"/>
            <w:bottom w:val="none" w:sz="0" w:space="0" w:color="auto"/>
            <w:right w:val="none" w:sz="0" w:space="0" w:color="auto"/>
          </w:divBdr>
        </w:div>
        <w:div w:id="1614900801">
          <w:marLeft w:val="480"/>
          <w:marRight w:val="0"/>
          <w:marTop w:val="0"/>
          <w:marBottom w:val="0"/>
          <w:divBdr>
            <w:top w:val="none" w:sz="0" w:space="0" w:color="auto"/>
            <w:left w:val="none" w:sz="0" w:space="0" w:color="auto"/>
            <w:bottom w:val="none" w:sz="0" w:space="0" w:color="auto"/>
            <w:right w:val="none" w:sz="0" w:space="0" w:color="auto"/>
          </w:divBdr>
        </w:div>
        <w:div w:id="1481582605">
          <w:marLeft w:val="480"/>
          <w:marRight w:val="0"/>
          <w:marTop w:val="0"/>
          <w:marBottom w:val="0"/>
          <w:divBdr>
            <w:top w:val="none" w:sz="0" w:space="0" w:color="auto"/>
            <w:left w:val="none" w:sz="0" w:space="0" w:color="auto"/>
            <w:bottom w:val="none" w:sz="0" w:space="0" w:color="auto"/>
            <w:right w:val="none" w:sz="0" w:space="0" w:color="auto"/>
          </w:divBdr>
        </w:div>
        <w:div w:id="254410774">
          <w:marLeft w:val="480"/>
          <w:marRight w:val="0"/>
          <w:marTop w:val="0"/>
          <w:marBottom w:val="0"/>
          <w:divBdr>
            <w:top w:val="none" w:sz="0" w:space="0" w:color="auto"/>
            <w:left w:val="none" w:sz="0" w:space="0" w:color="auto"/>
            <w:bottom w:val="none" w:sz="0" w:space="0" w:color="auto"/>
            <w:right w:val="none" w:sz="0" w:space="0" w:color="auto"/>
          </w:divBdr>
        </w:div>
        <w:div w:id="1649750027">
          <w:marLeft w:val="480"/>
          <w:marRight w:val="0"/>
          <w:marTop w:val="0"/>
          <w:marBottom w:val="0"/>
          <w:divBdr>
            <w:top w:val="none" w:sz="0" w:space="0" w:color="auto"/>
            <w:left w:val="none" w:sz="0" w:space="0" w:color="auto"/>
            <w:bottom w:val="none" w:sz="0" w:space="0" w:color="auto"/>
            <w:right w:val="none" w:sz="0" w:space="0" w:color="auto"/>
          </w:divBdr>
        </w:div>
        <w:div w:id="657922406">
          <w:marLeft w:val="480"/>
          <w:marRight w:val="0"/>
          <w:marTop w:val="0"/>
          <w:marBottom w:val="0"/>
          <w:divBdr>
            <w:top w:val="none" w:sz="0" w:space="0" w:color="auto"/>
            <w:left w:val="none" w:sz="0" w:space="0" w:color="auto"/>
            <w:bottom w:val="none" w:sz="0" w:space="0" w:color="auto"/>
            <w:right w:val="none" w:sz="0" w:space="0" w:color="auto"/>
          </w:divBdr>
        </w:div>
        <w:div w:id="1617829496">
          <w:marLeft w:val="480"/>
          <w:marRight w:val="0"/>
          <w:marTop w:val="0"/>
          <w:marBottom w:val="0"/>
          <w:divBdr>
            <w:top w:val="none" w:sz="0" w:space="0" w:color="auto"/>
            <w:left w:val="none" w:sz="0" w:space="0" w:color="auto"/>
            <w:bottom w:val="none" w:sz="0" w:space="0" w:color="auto"/>
            <w:right w:val="none" w:sz="0" w:space="0" w:color="auto"/>
          </w:divBdr>
        </w:div>
        <w:div w:id="2139448363">
          <w:marLeft w:val="480"/>
          <w:marRight w:val="0"/>
          <w:marTop w:val="0"/>
          <w:marBottom w:val="0"/>
          <w:divBdr>
            <w:top w:val="none" w:sz="0" w:space="0" w:color="auto"/>
            <w:left w:val="none" w:sz="0" w:space="0" w:color="auto"/>
            <w:bottom w:val="none" w:sz="0" w:space="0" w:color="auto"/>
            <w:right w:val="none" w:sz="0" w:space="0" w:color="auto"/>
          </w:divBdr>
        </w:div>
        <w:div w:id="2036734128">
          <w:marLeft w:val="480"/>
          <w:marRight w:val="0"/>
          <w:marTop w:val="0"/>
          <w:marBottom w:val="0"/>
          <w:divBdr>
            <w:top w:val="none" w:sz="0" w:space="0" w:color="auto"/>
            <w:left w:val="none" w:sz="0" w:space="0" w:color="auto"/>
            <w:bottom w:val="none" w:sz="0" w:space="0" w:color="auto"/>
            <w:right w:val="none" w:sz="0" w:space="0" w:color="auto"/>
          </w:divBdr>
        </w:div>
        <w:div w:id="663557722">
          <w:marLeft w:val="480"/>
          <w:marRight w:val="0"/>
          <w:marTop w:val="0"/>
          <w:marBottom w:val="0"/>
          <w:divBdr>
            <w:top w:val="none" w:sz="0" w:space="0" w:color="auto"/>
            <w:left w:val="none" w:sz="0" w:space="0" w:color="auto"/>
            <w:bottom w:val="none" w:sz="0" w:space="0" w:color="auto"/>
            <w:right w:val="none" w:sz="0" w:space="0" w:color="auto"/>
          </w:divBdr>
        </w:div>
        <w:div w:id="2003242659">
          <w:marLeft w:val="480"/>
          <w:marRight w:val="0"/>
          <w:marTop w:val="0"/>
          <w:marBottom w:val="0"/>
          <w:divBdr>
            <w:top w:val="none" w:sz="0" w:space="0" w:color="auto"/>
            <w:left w:val="none" w:sz="0" w:space="0" w:color="auto"/>
            <w:bottom w:val="none" w:sz="0" w:space="0" w:color="auto"/>
            <w:right w:val="none" w:sz="0" w:space="0" w:color="auto"/>
          </w:divBdr>
        </w:div>
        <w:div w:id="252016218">
          <w:marLeft w:val="480"/>
          <w:marRight w:val="0"/>
          <w:marTop w:val="0"/>
          <w:marBottom w:val="0"/>
          <w:divBdr>
            <w:top w:val="none" w:sz="0" w:space="0" w:color="auto"/>
            <w:left w:val="none" w:sz="0" w:space="0" w:color="auto"/>
            <w:bottom w:val="none" w:sz="0" w:space="0" w:color="auto"/>
            <w:right w:val="none" w:sz="0" w:space="0" w:color="auto"/>
          </w:divBdr>
        </w:div>
        <w:div w:id="375668172">
          <w:marLeft w:val="480"/>
          <w:marRight w:val="0"/>
          <w:marTop w:val="0"/>
          <w:marBottom w:val="0"/>
          <w:divBdr>
            <w:top w:val="none" w:sz="0" w:space="0" w:color="auto"/>
            <w:left w:val="none" w:sz="0" w:space="0" w:color="auto"/>
            <w:bottom w:val="none" w:sz="0" w:space="0" w:color="auto"/>
            <w:right w:val="none" w:sz="0" w:space="0" w:color="auto"/>
          </w:divBdr>
        </w:div>
        <w:div w:id="1382359299">
          <w:marLeft w:val="480"/>
          <w:marRight w:val="0"/>
          <w:marTop w:val="0"/>
          <w:marBottom w:val="0"/>
          <w:divBdr>
            <w:top w:val="none" w:sz="0" w:space="0" w:color="auto"/>
            <w:left w:val="none" w:sz="0" w:space="0" w:color="auto"/>
            <w:bottom w:val="none" w:sz="0" w:space="0" w:color="auto"/>
            <w:right w:val="none" w:sz="0" w:space="0" w:color="auto"/>
          </w:divBdr>
        </w:div>
        <w:div w:id="621063">
          <w:marLeft w:val="480"/>
          <w:marRight w:val="0"/>
          <w:marTop w:val="0"/>
          <w:marBottom w:val="0"/>
          <w:divBdr>
            <w:top w:val="none" w:sz="0" w:space="0" w:color="auto"/>
            <w:left w:val="none" w:sz="0" w:space="0" w:color="auto"/>
            <w:bottom w:val="none" w:sz="0" w:space="0" w:color="auto"/>
            <w:right w:val="none" w:sz="0" w:space="0" w:color="auto"/>
          </w:divBdr>
        </w:div>
        <w:div w:id="205141343">
          <w:marLeft w:val="480"/>
          <w:marRight w:val="0"/>
          <w:marTop w:val="0"/>
          <w:marBottom w:val="0"/>
          <w:divBdr>
            <w:top w:val="none" w:sz="0" w:space="0" w:color="auto"/>
            <w:left w:val="none" w:sz="0" w:space="0" w:color="auto"/>
            <w:bottom w:val="none" w:sz="0" w:space="0" w:color="auto"/>
            <w:right w:val="none" w:sz="0" w:space="0" w:color="auto"/>
          </w:divBdr>
        </w:div>
        <w:div w:id="378558613">
          <w:marLeft w:val="480"/>
          <w:marRight w:val="0"/>
          <w:marTop w:val="0"/>
          <w:marBottom w:val="0"/>
          <w:divBdr>
            <w:top w:val="none" w:sz="0" w:space="0" w:color="auto"/>
            <w:left w:val="none" w:sz="0" w:space="0" w:color="auto"/>
            <w:bottom w:val="none" w:sz="0" w:space="0" w:color="auto"/>
            <w:right w:val="none" w:sz="0" w:space="0" w:color="auto"/>
          </w:divBdr>
        </w:div>
        <w:div w:id="1732994961">
          <w:marLeft w:val="480"/>
          <w:marRight w:val="0"/>
          <w:marTop w:val="0"/>
          <w:marBottom w:val="0"/>
          <w:divBdr>
            <w:top w:val="none" w:sz="0" w:space="0" w:color="auto"/>
            <w:left w:val="none" w:sz="0" w:space="0" w:color="auto"/>
            <w:bottom w:val="none" w:sz="0" w:space="0" w:color="auto"/>
            <w:right w:val="none" w:sz="0" w:space="0" w:color="auto"/>
          </w:divBdr>
        </w:div>
        <w:div w:id="1280407112">
          <w:marLeft w:val="480"/>
          <w:marRight w:val="0"/>
          <w:marTop w:val="0"/>
          <w:marBottom w:val="0"/>
          <w:divBdr>
            <w:top w:val="none" w:sz="0" w:space="0" w:color="auto"/>
            <w:left w:val="none" w:sz="0" w:space="0" w:color="auto"/>
            <w:bottom w:val="none" w:sz="0" w:space="0" w:color="auto"/>
            <w:right w:val="none" w:sz="0" w:space="0" w:color="auto"/>
          </w:divBdr>
        </w:div>
        <w:div w:id="1422724770">
          <w:marLeft w:val="480"/>
          <w:marRight w:val="0"/>
          <w:marTop w:val="0"/>
          <w:marBottom w:val="0"/>
          <w:divBdr>
            <w:top w:val="none" w:sz="0" w:space="0" w:color="auto"/>
            <w:left w:val="none" w:sz="0" w:space="0" w:color="auto"/>
            <w:bottom w:val="none" w:sz="0" w:space="0" w:color="auto"/>
            <w:right w:val="none" w:sz="0" w:space="0" w:color="auto"/>
          </w:divBdr>
        </w:div>
        <w:div w:id="1448886373">
          <w:marLeft w:val="480"/>
          <w:marRight w:val="0"/>
          <w:marTop w:val="0"/>
          <w:marBottom w:val="0"/>
          <w:divBdr>
            <w:top w:val="none" w:sz="0" w:space="0" w:color="auto"/>
            <w:left w:val="none" w:sz="0" w:space="0" w:color="auto"/>
            <w:bottom w:val="none" w:sz="0" w:space="0" w:color="auto"/>
            <w:right w:val="none" w:sz="0" w:space="0" w:color="auto"/>
          </w:divBdr>
        </w:div>
        <w:div w:id="2118208844">
          <w:marLeft w:val="480"/>
          <w:marRight w:val="0"/>
          <w:marTop w:val="0"/>
          <w:marBottom w:val="0"/>
          <w:divBdr>
            <w:top w:val="none" w:sz="0" w:space="0" w:color="auto"/>
            <w:left w:val="none" w:sz="0" w:space="0" w:color="auto"/>
            <w:bottom w:val="none" w:sz="0" w:space="0" w:color="auto"/>
            <w:right w:val="none" w:sz="0" w:space="0" w:color="auto"/>
          </w:divBdr>
        </w:div>
        <w:div w:id="1868791704">
          <w:marLeft w:val="480"/>
          <w:marRight w:val="0"/>
          <w:marTop w:val="0"/>
          <w:marBottom w:val="0"/>
          <w:divBdr>
            <w:top w:val="none" w:sz="0" w:space="0" w:color="auto"/>
            <w:left w:val="none" w:sz="0" w:space="0" w:color="auto"/>
            <w:bottom w:val="none" w:sz="0" w:space="0" w:color="auto"/>
            <w:right w:val="none" w:sz="0" w:space="0" w:color="auto"/>
          </w:divBdr>
        </w:div>
        <w:div w:id="468397676">
          <w:marLeft w:val="480"/>
          <w:marRight w:val="0"/>
          <w:marTop w:val="0"/>
          <w:marBottom w:val="0"/>
          <w:divBdr>
            <w:top w:val="none" w:sz="0" w:space="0" w:color="auto"/>
            <w:left w:val="none" w:sz="0" w:space="0" w:color="auto"/>
            <w:bottom w:val="none" w:sz="0" w:space="0" w:color="auto"/>
            <w:right w:val="none" w:sz="0" w:space="0" w:color="auto"/>
          </w:divBdr>
        </w:div>
        <w:div w:id="138302218">
          <w:marLeft w:val="480"/>
          <w:marRight w:val="0"/>
          <w:marTop w:val="0"/>
          <w:marBottom w:val="0"/>
          <w:divBdr>
            <w:top w:val="none" w:sz="0" w:space="0" w:color="auto"/>
            <w:left w:val="none" w:sz="0" w:space="0" w:color="auto"/>
            <w:bottom w:val="none" w:sz="0" w:space="0" w:color="auto"/>
            <w:right w:val="none" w:sz="0" w:space="0" w:color="auto"/>
          </w:divBdr>
        </w:div>
        <w:div w:id="1191727298">
          <w:marLeft w:val="480"/>
          <w:marRight w:val="0"/>
          <w:marTop w:val="0"/>
          <w:marBottom w:val="0"/>
          <w:divBdr>
            <w:top w:val="none" w:sz="0" w:space="0" w:color="auto"/>
            <w:left w:val="none" w:sz="0" w:space="0" w:color="auto"/>
            <w:bottom w:val="none" w:sz="0" w:space="0" w:color="auto"/>
            <w:right w:val="none" w:sz="0" w:space="0" w:color="auto"/>
          </w:divBdr>
        </w:div>
        <w:div w:id="1411734150">
          <w:marLeft w:val="480"/>
          <w:marRight w:val="0"/>
          <w:marTop w:val="0"/>
          <w:marBottom w:val="0"/>
          <w:divBdr>
            <w:top w:val="none" w:sz="0" w:space="0" w:color="auto"/>
            <w:left w:val="none" w:sz="0" w:space="0" w:color="auto"/>
            <w:bottom w:val="none" w:sz="0" w:space="0" w:color="auto"/>
            <w:right w:val="none" w:sz="0" w:space="0" w:color="auto"/>
          </w:divBdr>
        </w:div>
        <w:div w:id="1680809264">
          <w:marLeft w:val="480"/>
          <w:marRight w:val="0"/>
          <w:marTop w:val="0"/>
          <w:marBottom w:val="0"/>
          <w:divBdr>
            <w:top w:val="none" w:sz="0" w:space="0" w:color="auto"/>
            <w:left w:val="none" w:sz="0" w:space="0" w:color="auto"/>
            <w:bottom w:val="none" w:sz="0" w:space="0" w:color="auto"/>
            <w:right w:val="none" w:sz="0" w:space="0" w:color="auto"/>
          </w:divBdr>
        </w:div>
        <w:div w:id="1424762662">
          <w:marLeft w:val="480"/>
          <w:marRight w:val="0"/>
          <w:marTop w:val="0"/>
          <w:marBottom w:val="0"/>
          <w:divBdr>
            <w:top w:val="none" w:sz="0" w:space="0" w:color="auto"/>
            <w:left w:val="none" w:sz="0" w:space="0" w:color="auto"/>
            <w:bottom w:val="none" w:sz="0" w:space="0" w:color="auto"/>
            <w:right w:val="none" w:sz="0" w:space="0" w:color="auto"/>
          </w:divBdr>
        </w:div>
        <w:div w:id="1754163517">
          <w:marLeft w:val="480"/>
          <w:marRight w:val="0"/>
          <w:marTop w:val="0"/>
          <w:marBottom w:val="0"/>
          <w:divBdr>
            <w:top w:val="none" w:sz="0" w:space="0" w:color="auto"/>
            <w:left w:val="none" w:sz="0" w:space="0" w:color="auto"/>
            <w:bottom w:val="none" w:sz="0" w:space="0" w:color="auto"/>
            <w:right w:val="none" w:sz="0" w:space="0" w:color="auto"/>
          </w:divBdr>
        </w:div>
        <w:div w:id="1613633803">
          <w:marLeft w:val="480"/>
          <w:marRight w:val="0"/>
          <w:marTop w:val="0"/>
          <w:marBottom w:val="0"/>
          <w:divBdr>
            <w:top w:val="none" w:sz="0" w:space="0" w:color="auto"/>
            <w:left w:val="none" w:sz="0" w:space="0" w:color="auto"/>
            <w:bottom w:val="none" w:sz="0" w:space="0" w:color="auto"/>
            <w:right w:val="none" w:sz="0" w:space="0" w:color="auto"/>
          </w:divBdr>
        </w:div>
        <w:div w:id="1049722666">
          <w:marLeft w:val="480"/>
          <w:marRight w:val="0"/>
          <w:marTop w:val="0"/>
          <w:marBottom w:val="0"/>
          <w:divBdr>
            <w:top w:val="none" w:sz="0" w:space="0" w:color="auto"/>
            <w:left w:val="none" w:sz="0" w:space="0" w:color="auto"/>
            <w:bottom w:val="none" w:sz="0" w:space="0" w:color="auto"/>
            <w:right w:val="none" w:sz="0" w:space="0" w:color="auto"/>
          </w:divBdr>
        </w:div>
        <w:div w:id="703987838">
          <w:marLeft w:val="480"/>
          <w:marRight w:val="0"/>
          <w:marTop w:val="0"/>
          <w:marBottom w:val="0"/>
          <w:divBdr>
            <w:top w:val="none" w:sz="0" w:space="0" w:color="auto"/>
            <w:left w:val="none" w:sz="0" w:space="0" w:color="auto"/>
            <w:bottom w:val="none" w:sz="0" w:space="0" w:color="auto"/>
            <w:right w:val="none" w:sz="0" w:space="0" w:color="auto"/>
          </w:divBdr>
        </w:div>
        <w:div w:id="1492866845">
          <w:marLeft w:val="480"/>
          <w:marRight w:val="0"/>
          <w:marTop w:val="0"/>
          <w:marBottom w:val="0"/>
          <w:divBdr>
            <w:top w:val="none" w:sz="0" w:space="0" w:color="auto"/>
            <w:left w:val="none" w:sz="0" w:space="0" w:color="auto"/>
            <w:bottom w:val="none" w:sz="0" w:space="0" w:color="auto"/>
            <w:right w:val="none" w:sz="0" w:space="0" w:color="auto"/>
          </w:divBdr>
        </w:div>
        <w:div w:id="65614348">
          <w:marLeft w:val="480"/>
          <w:marRight w:val="0"/>
          <w:marTop w:val="0"/>
          <w:marBottom w:val="0"/>
          <w:divBdr>
            <w:top w:val="none" w:sz="0" w:space="0" w:color="auto"/>
            <w:left w:val="none" w:sz="0" w:space="0" w:color="auto"/>
            <w:bottom w:val="none" w:sz="0" w:space="0" w:color="auto"/>
            <w:right w:val="none" w:sz="0" w:space="0" w:color="auto"/>
          </w:divBdr>
        </w:div>
        <w:div w:id="860193">
          <w:marLeft w:val="480"/>
          <w:marRight w:val="0"/>
          <w:marTop w:val="0"/>
          <w:marBottom w:val="0"/>
          <w:divBdr>
            <w:top w:val="none" w:sz="0" w:space="0" w:color="auto"/>
            <w:left w:val="none" w:sz="0" w:space="0" w:color="auto"/>
            <w:bottom w:val="none" w:sz="0" w:space="0" w:color="auto"/>
            <w:right w:val="none" w:sz="0" w:space="0" w:color="auto"/>
          </w:divBdr>
        </w:div>
        <w:div w:id="504787408">
          <w:marLeft w:val="480"/>
          <w:marRight w:val="0"/>
          <w:marTop w:val="0"/>
          <w:marBottom w:val="0"/>
          <w:divBdr>
            <w:top w:val="none" w:sz="0" w:space="0" w:color="auto"/>
            <w:left w:val="none" w:sz="0" w:space="0" w:color="auto"/>
            <w:bottom w:val="none" w:sz="0" w:space="0" w:color="auto"/>
            <w:right w:val="none" w:sz="0" w:space="0" w:color="auto"/>
          </w:divBdr>
        </w:div>
        <w:div w:id="1642077025">
          <w:marLeft w:val="480"/>
          <w:marRight w:val="0"/>
          <w:marTop w:val="0"/>
          <w:marBottom w:val="0"/>
          <w:divBdr>
            <w:top w:val="none" w:sz="0" w:space="0" w:color="auto"/>
            <w:left w:val="none" w:sz="0" w:space="0" w:color="auto"/>
            <w:bottom w:val="none" w:sz="0" w:space="0" w:color="auto"/>
            <w:right w:val="none" w:sz="0" w:space="0" w:color="auto"/>
          </w:divBdr>
        </w:div>
        <w:div w:id="1938558890">
          <w:marLeft w:val="480"/>
          <w:marRight w:val="0"/>
          <w:marTop w:val="0"/>
          <w:marBottom w:val="0"/>
          <w:divBdr>
            <w:top w:val="none" w:sz="0" w:space="0" w:color="auto"/>
            <w:left w:val="none" w:sz="0" w:space="0" w:color="auto"/>
            <w:bottom w:val="none" w:sz="0" w:space="0" w:color="auto"/>
            <w:right w:val="none" w:sz="0" w:space="0" w:color="auto"/>
          </w:divBdr>
        </w:div>
      </w:divsChild>
    </w:div>
    <w:div w:id="2142578861">
      <w:bodyDiv w:val="1"/>
      <w:marLeft w:val="0"/>
      <w:marRight w:val="0"/>
      <w:marTop w:val="0"/>
      <w:marBottom w:val="0"/>
      <w:divBdr>
        <w:top w:val="none" w:sz="0" w:space="0" w:color="auto"/>
        <w:left w:val="none" w:sz="0" w:space="0" w:color="auto"/>
        <w:bottom w:val="none" w:sz="0" w:space="0" w:color="auto"/>
        <w:right w:val="none" w:sz="0" w:space="0" w:color="auto"/>
      </w:divBdr>
      <w:divsChild>
        <w:div w:id="518010025">
          <w:marLeft w:val="480"/>
          <w:marRight w:val="0"/>
          <w:marTop w:val="0"/>
          <w:marBottom w:val="0"/>
          <w:divBdr>
            <w:top w:val="none" w:sz="0" w:space="0" w:color="auto"/>
            <w:left w:val="none" w:sz="0" w:space="0" w:color="auto"/>
            <w:bottom w:val="none" w:sz="0" w:space="0" w:color="auto"/>
            <w:right w:val="none" w:sz="0" w:space="0" w:color="auto"/>
          </w:divBdr>
        </w:div>
        <w:div w:id="1111166176">
          <w:marLeft w:val="480"/>
          <w:marRight w:val="0"/>
          <w:marTop w:val="0"/>
          <w:marBottom w:val="0"/>
          <w:divBdr>
            <w:top w:val="none" w:sz="0" w:space="0" w:color="auto"/>
            <w:left w:val="none" w:sz="0" w:space="0" w:color="auto"/>
            <w:bottom w:val="none" w:sz="0" w:space="0" w:color="auto"/>
            <w:right w:val="none" w:sz="0" w:space="0" w:color="auto"/>
          </w:divBdr>
        </w:div>
        <w:div w:id="149176726">
          <w:marLeft w:val="480"/>
          <w:marRight w:val="0"/>
          <w:marTop w:val="0"/>
          <w:marBottom w:val="0"/>
          <w:divBdr>
            <w:top w:val="none" w:sz="0" w:space="0" w:color="auto"/>
            <w:left w:val="none" w:sz="0" w:space="0" w:color="auto"/>
            <w:bottom w:val="none" w:sz="0" w:space="0" w:color="auto"/>
            <w:right w:val="none" w:sz="0" w:space="0" w:color="auto"/>
          </w:divBdr>
        </w:div>
        <w:div w:id="1062098281">
          <w:marLeft w:val="480"/>
          <w:marRight w:val="0"/>
          <w:marTop w:val="0"/>
          <w:marBottom w:val="0"/>
          <w:divBdr>
            <w:top w:val="none" w:sz="0" w:space="0" w:color="auto"/>
            <w:left w:val="none" w:sz="0" w:space="0" w:color="auto"/>
            <w:bottom w:val="none" w:sz="0" w:space="0" w:color="auto"/>
            <w:right w:val="none" w:sz="0" w:space="0" w:color="auto"/>
          </w:divBdr>
        </w:div>
        <w:div w:id="801534929">
          <w:marLeft w:val="480"/>
          <w:marRight w:val="0"/>
          <w:marTop w:val="0"/>
          <w:marBottom w:val="0"/>
          <w:divBdr>
            <w:top w:val="none" w:sz="0" w:space="0" w:color="auto"/>
            <w:left w:val="none" w:sz="0" w:space="0" w:color="auto"/>
            <w:bottom w:val="none" w:sz="0" w:space="0" w:color="auto"/>
            <w:right w:val="none" w:sz="0" w:space="0" w:color="auto"/>
          </w:divBdr>
        </w:div>
        <w:div w:id="998383315">
          <w:marLeft w:val="480"/>
          <w:marRight w:val="0"/>
          <w:marTop w:val="0"/>
          <w:marBottom w:val="0"/>
          <w:divBdr>
            <w:top w:val="none" w:sz="0" w:space="0" w:color="auto"/>
            <w:left w:val="none" w:sz="0" w:space="0" w:color="auto"/>
            <w:bottom w:val="none" w:sz="0" w:space="0" w:color="auto"/>
            <w:right w:val="none" w:sz="0" w:space="0" w:color="auto"/>
          </w:divBdr>
        </w:div>
        <w:div w:id="528564433">
          <w:marLeft w:val="480"/>
          <w:marRight w:val="0"/>
          <w:marTop w:val="0"/>
          <w:marBottom w:val="0"/>
          <w:divBdr>
            <w:top w:val="none" w:sz="0" w:space="0" w:color="auto"/>
            <w:left w:val="none" w:sz="0" w:space="0" w:color="auto"/>
            <w:bottom w:val="none" w:sz="0" w:space="0" w:color="auto"/>
            <w:right w:val="none" w:sz="0" w:space="0" w:color="auto"/>
          </w:divBdr>
        </w:div>
        <w:div w:id="1004355671">
          <w:marLeft w:val="480"/>
          <w:marRight w:val="0"/>
          <w:marTop w:val="0"/>
          <w:marBottom w:val="0"/>
          <w:divBdr>
            <w:top w:val="none" w:sz="0" w:space="0" w:color="auto"/>
            <w:left w:val="none" w:sz="0" w:space="0" w:color="auto"/>
            <w:bottom w:val="none" w:sz="0" w:space="0" w:color="auto"/>
            <w:right w:val="none" w:sz="0" w:space="0" w:color="auto"/>
          </w:divBdr>
        </w:div>
        <w:div w:id="1617784779">
          <w:marLeft w:val="480"/>
          <w:marRight w:val="0"/>
          <w:marTop w:val="0"/>
          <w:marBottom w:val="0"/>
          <w:divBdr>
            <w:top w:val="none" w:sz="0" w:space="0" w:color="auto"/>
            <w:left w:val="none" w:sz="0" w:space="0" w:color="auto"/>
            <w:bottom w:val="none" w:sz="0" w:space="0" w:color="auto"/>
            <w:right w:val="none" w:sz="0" w:space="0" w:color="auto"/>
          </w:divBdr>
        </w:div>
        <w:div w:id="1724988134">
          <w:marLeft w:val="480"/>
          <w:marRight w:val="0"/>
          <w:marTop w:val="0"/>
          <w:marBottom w:val="0"/>
          <w:divBdr>
            <w:top w:val="none" w:sz="0" w:space="0" w:color="auto"/>
            <w:left w:val="none" w:sz="0" w:space="0" w:color="auto"/>
            <w:bottom w:val="none" w:sz="0" w:space="0" w:color="auto"/>
            <w:right w:val="none" w:sz="0" w:space="0" w:color="auto"/>
          </w:divBdr>
        </w:div>
        <w:div w:id="369690780">
          <w:marLeft w:val="480"/>
          <w:marRight w:val="0"/>
          <w:marTop w:val="0"/>
          <w:marBottom w:val="0"/>
          <w:divBdr>
            <w:top w:val="none" w:sz="0" w:space="0" w:color="auto"/>
            <w:left w:val="none" w:sz="0" w:space="0" w:color="auto"/>
            <w:bottom w:val="none" w:sz="0" w:space="0" w:color="auto"/>
            <w:right w:val="none" w:sz="0" w:space="0" w:color="auto"/>
          </w:divBdr>
        </w:div>
        <w:div w:id="1478449441">
          <w:marLeft w:val="480"/>
          <w:marRight w:val="0"/>
          <w:marTop w:val="0"/>
          <w:marBottom w:val="0"/>
          <w:divBdr>
            <w:top w:val="none" w:sz="0" w:space="0" w:color="auto"/>
            <w:left w:val="none" w:sz="0" w:space="0" w:color="auto"/>
            <w:bottom w:val="none" w:sz="0" w:space="0" w:color="auto"/>
            <w:right w:val="none" w:sz="0" w:space="0" w:color="auto"/>
          </w:divBdr>
        </w:div>
        <w:div w:id="1784762992">
          <w:marLeft w:val="480"/>
          <w:marRight w:val="0"/>
          <w:marTop w:val="0"/>
          <w:marBottom w:val="0"/>
          <w:divBdr>
            <w:top w:val="none" w:sz="0" w:space="0" w:color="auto"/>
            <w:left w:val="none" w:sz="0" w:space="0" w:color="auto"/>
            <w:bottom w:val="none" w:sz="0" w:space="0" w:color="auto"/>
            <w:right w:val="none" w:sz="0" w:space="0" w:color="auto"/>
          </w:divBdr>
        </w:div>
        <w:div w:id="929236994">
          <w:marLeft w:val="480"/>
          <w:marRight w:val="0"/>
          <w:marTop w:val="0"/>
          <w:marBottom w:val="0"/>
          <w:divBdr>
            <w:top w:val="none" w:sz="0" w:space="0" w:color="auto"/>
            <w:left w:val="none" w:sz="0" w:space="0" w:color="auto"/>
            <w:bottom w:val="none" w:sz="0" w:space="0" w:color="auto"/>
            <w:right w:val="none" w:sz="0" w:space="0" w:color="auto"/>
          </w:divBdr>
        </w:div>
        <w:div w:id="1029532619">
          <w:marLeft w:val="480"/>
          <w:marRight w:val="0"/>
          <w:marTop w:val="0"/>
          <w:marBottom w:val="0"/>
          <w:divBdr>
            <w:top w:val="none" w:sz="0" w:space="0" w:color="auto"/>
            <w:left w:val="none" w:sz="0" w:space="0" w:color="auto"/>
            <w:bottom w:val="none" w:sz="0" w:space="0" w:color="auto"/>
            <w:right w:val="none" w:sz="0" w:space="0" w:color="auto"/>
          </w:divBdr>
        </w:div>
        <w:div w:id="2069641781">
          <w:marLeft w:val="480"/>
          <w:marRight w:val="0"/>
          <w:marTop w:val="0"/>
          <w:marBottom w:val="0"/>
          <w:divBdr>
            <w:top w:val="none" w:sz="0" w:space="0" w:color="auto"/>
            <w:left w:val="none" w:sz="0" w:space="0" w:color="auto"/>
            <w:bottom w:val="none" w:sz="0" w:space="0" w:color="auto"/>
            <w:right w:val="none" w:sz="0" w:space="0" w:color="auto"/>
          </w:divBdr>
        </w:div>
        <w:div w:id="669916914">
          <w:marLeft w:val="480"/>
          <w:marRight w:val="0"/>
          <w:marTop w:val="0"/>
          <w:marBottom w:val="0"/>
          <w:divBdr>
            <w:top w:val="none" w:sz="0" w:space="0" w:color="auto"/>
            <w:left w:val="none" w:sz="0" w:space="0" w:color="auto"/>
            <w:bottom w:val="none" w:sz="0" w:space="0" w:color="auto"/>
            <w:right w:val="none" w:sz="0" w:space="0" w:color="auto"/>
          </w:divBdr>
        </w:div>
        <w:div w:id="1267234400">
          <w:marLeft w:val="480"/>
          <w:marRight w:val="0"/>
          <w:marTop w:val="0"/>
          <w:marBottom w:val="0"/>
          <w:divBdr>
            <w:top w:val="none" w:sz="0" w:space="0" w:color="auto"/>
            <w:left w:val="none" w:sz="0" w:space="0" w:color="auto"/>
            <w:bottom w:val="none" w:sz="0" w:space="0" w:color="auto"/>
            <w:right w:val="none" w:sz="0" w:space="0" w:color="auto"/>
          </w:divBdr>
        </w:div>
        <w:div w:id="2065987547">
          <w:marLeft w:val="480"/>
          <w:marRight w:val="0"/>
          <w:marTop w:val="0"/>
          <w:marBottom w:val="0"/>
          <w:divBdr>
            <w:top w:val="none" w:sz="0" w:space="0" w:color="auto"/>
            <w:left w:val="none" w:sz="0" w:space="0" w:color="auto"/>
            <w:bottom w:val="none" w:sz="0" w:space="0" w:color="auto"/>
            <w:right w:val="none" w:sz="0" w:space="0" w:color="auto"/>
          </w:divBdr>
        </w:div>
        <w:div w:id="1251738230">
          <w:marLeft w:val="480"/>
          <w:marRight w:val="0"/>
          <w:marTop w:val="0"/>
          <w:marBottom w:val="0"/>
          <w:divBdr>
            <w:top w:val="none" w:sz="0" w:space="0" w:color="auto"/>
            <w:left w:val="none" w:sz="0" w:space="0" w:color="auto"/>
            <w:bottom w:val="none" w:sz="0" w:space="0" w:color="auto"/>
            <w:right w:val="none" w:sz="0" w:space="0" w:color="auto"/>
          </w:divBdr>
        </w:div>
        <w:div w:id="1596858541">
          <w:marLeft w:val="480"/>
          <w:marRight w:val="0"/>
          <w:marTop w:val="0"/>
          <w:marBottom w:val="0"/>
          <w:divBdr>
            <w:top w:val="none" w:sz="0" w:space="0" w:color="auto"/>
            <w:left w:val="none" w:sz="0" w:space="0" w:color="auto"/>
            <w:bottom w:val="none" w:sz="0" w:space="0" w:color="auto"/>
            <w:right w:val="none" w:sz="0" w:space="0" w:color="auto"/>
          </w:divBdr>
        </w:div>
        <w:div w:id="269121603">
          <w:marLeft w:val="480"/>
          <w:marRight w:val="0"/>
          <w:marTop w:val="0"/>
          <w:marBottom w:val="0"/>
          <w:divBdr>
            <w:top w:val="none" w:sz="0" w:space="0" w:color="auto"/>
            <w:left w:val="none" w:sz="0" w:space="0" w:color="auto"/>
            <w:bottom w:val="none" w:sz="0" w:space="0" w:color="auto"/>
            <w:right w:val="none" w:sz="0" w:space="0" w:color="auto"/>
          </w:divBdr>
        </w:div>
        <w:div w:id="1597060461">
          <w:marLeft w:val="480"/>
          <w:marRight w:val="0"/>
          <w:marTop w:val="0"/>
          <w:marBottom w:val="0"/>
          <w:divBdr>
            <w:top w:val="none" w:sz="0" w:space="0" w:color="auto"/>
            <w:left w:val="none" w:sz="0" w:space="0" w:color="auto"/>
            <w:bottom w:val="none" w:sz="0" w:space="0" w:color="auto"/>
            <w:right w:val="none" w:sz="0" w:space="0" w:color="auto"/>
          </w:divBdr>
        </w:div>
        <w:div w:id="810710374">
          <w:marLeft w:val="480"/>
          <w:marRight w:val="0"/>
          <w:marTop w:val="0"/>
          <w:marBottom w:val="0"/>
          <w:divBdr>
            <w:top w:val="none" w:sz="0" w:space="0" w:color="auto"/>
            <w:left w:val="none" w:sz="0" w:space="0" w:color="auto"/>
            <w:bottom w:val="none" w:sz="0" w:space="0" w:color="auto"/>
            <w:right w:val="none" w:sz="0" w:space="0" w:color="auto"/>
          </w:divBdr>
        </w:div>
        <w:div w:id="1928805210">
          <w:marLeft w:val="480"/>
          <w:marRight w:val="0"/>
          <w:marTop w:val="0"/>
          <w:marBottom w:val="0"/>
          <w:divBdr>
            <w:top w:val="none" w:sz="0" w:space="0" w:color="auto"/>
            <w:left w:val="none" w:sz="0" w:space="0" w:color="auto"/>
            <w:bottom w:val="none" w:sz="0" w:space="0" w:color="auto"/>
            <w:right w:val="none" w:sz="0" w:space="0" w:color="auto"/>
          </w:divBdr>
        </w:div>
        <w:div w:id="2023702748">
          <w:marLeft w:val="480"/>
          <w:marRight w:val="0"/>
          <w:marTop w:val="0"/>
          <w:marBottom w:val="0"/>
          <w:divBdr>
            <w:top w:val="none" w:sz="0" w:space="0" w:color="auto"/>
            <w:left w:val="none" w:sz="0" w:space="0" w:color="auto"/>
            <w:bottom w:val="none" w:sz="0" w:space="0" w:color="auto"/>
            <w:right w:val="none" w:sz="0" w:space="0" w:color="auto"/>
          </w:divBdr>
        </w:div>
        <w:div w:id="1199199077">
          <w:marLeft w:val="480"/>
          <w:marRight w:val="0"/>
          <w:marTop w:val="0"/>
          <w:marBottom w:val="0"/>
          <w:divBdr>
            <w:top w:val="none" w:sz="0" w:space="0" w:color="auto"/>
            <w:left w:val="none" w:sz="0" w:space="0" w:color="auto"/>
            <w:bottom w:val="none" w:sz="0" w:space="0" w:color="auto"/>
            <w:right w:val="none" w:sz="0" w:space="0" w:color="auto"/>
          </w:divBdr>
        </w:div>
        <w:div w:id="2044937854">
          <w:marLeft w:val="480"/>
          <w:marRight w:val="0"/>
          <w:marTop w:val="0"/>
          <w:marBottom w:val="0"/>
          <w:divBdr>
            <w:top w:val="none" w:sz="0" w:space="0" w:color="auto"/>
            <w:left w:val="none" w:sz="0" w:space="0" w:color="auto"/>
            <w:bottom w:val="none" w:sz="0" w:space="0" w:color="auto"/>
            <w:right w:val="none" w:sz="0" w:space="0" w:color="auto"/>
          </w:divBdr>
        </w:div>
        <w:div w:id="1986348363">
          <w:marLeft w:val="480"/>
          <w:marRight w:val="0"/>
          <w:marTop w:val="0"/>
          <w:marBottom w:val="0"/>
          <w:divBdr>
            <w:top w:val="none" w:sz="0" w:space="0" w:color="auto"/>
            <w:left w:val="none" w:sz="0" w:space="0" w:color="auto"/>
            <w:bottom w:val="none" w:sz="0" w:space="0" w:color="auto"/>
            <w:right w:val="none" w:sz="0" w:space="0" w:color="auto"/>
          </w:divBdr>
        </w:div>
        <w:div w:id="1666979992">
          <w:marLeft w:val="480"/>
          <w:marRight w:val="0"/>
          <w:marTop w:val="0"/>
          <w:marBottom w:val="0"/>
          <w:divBdr>
            <w:top w:val="none" w:sz="0" w:space="0" w:color="auto"/>
            <w:left w:val="none" w:sz="0" w:space="0" w:color="auto"/>
            <w:bottom w:val="none" w:sz="0" w:space="0" w:color="auto"/>
            <w:right w:val="none" w:sz="0" w:space="0" w:color="auto"/>
          </w:divBdr>
        </w:div>
        <w:div w:id="39060768">
          <w:marLeft w:val="480"/>
          <w:marRight w:val="0"/>
          <w:marTop w:val="0"/>
          <w:marBottom w:val="0"/>
          <w:divBdr>
            <w:top w:val="none" w:sz="0" w:space="0" w:color="auto"/>
            <w:left w:val="none" w:sz="0" w:space="0" w:color="auto"/>
            <w:bottom w:val="none" w:sz="0" w:space="0" w:color="auto"/>
            <w:right w:val="none" w:sz="0" w:space="0" w:color="auto"/>
          </w:divBdr>
        </w:div>
        <w:div w:id="829951248">
          <w:marLeft w:val="480"/>
          <w:marRight w:val="0"/>
          <w:marTop w:val="0"/>
          <w:marBottom w:val="0"/>
          <w:divBdr>
            <w:top w:val="none" w:sz="0" w:space="0" w:color="auto"/>
            <w:left w:val="none" w:sz="0" w:space="0" w:color="auto"/>
            <w:bottom w:val="none" w:sz="0" w:space="0" w:color="auto"/>
            <w:right w:val="none" w:sz="0" w:space="0" w:color="auto"/>
          </w:divBdr>
        </w:div>
        <w:div w:id="935871286">
          <w:marLeft w:val="480"/>
          <w:marRight w:val="0"/>
          <w:marTop w:val="0"/>
          <w:marBottom w:val="0"/>
          <w:divBdr>
            <w:top w:val="none" w:sz="0" w:space="0" w:color="auto"/>
            <w:left w:val="none" w:sz="0" w:space="0" w:color="auto"/>
            <w:bottom w:val="none" w:sz="0" w:space="0" w:color="auto"/>
            <w:right w:val="none" w:sz="0" w:space="0" w:color="auto"/>
          </w:divBdr>
        </w:div>
        <w:div w:id="495993844">
          <w:marLeft w:val="480"/>
          <w:marRight w:val="0"/>
          <w:marTop w:val="0"/>
          <w:marBottom w:val="0"/>
          <w:divBdr>
            <w:top w:val="none" w:sz="0" w:space="0" w:color="auto"/>
            <w:left w:val="none" w:sz="0" w:space="0" w:color="auto"/>
            <w:bottom w:val="none" w:sz="0" w:space="0" w:color="auto"/>
            <w:right w:val="none" w:sz="0" w:space="0" w:color="auto"/>
          </w:divBdr>
        </w:div>
        <w:div w:id="2013871803">
          <w:marLeft w:val="480"/>
          <w:marRight w:val="0"/>
          <w:marTop w:val="0"/>
          <w:marBottom w:val="0"/>
          <w:divBdr>
            <w:top w:val="none" w:sz="0" w:space="0" w:color="auto"/>
            <w:left w:val="none" w:sz="0" w:space="0" w:color="auto"/>
            <w:bottom w:val="none" w:sz="0" w:space="0" w:color="auto"/>
            <w:right w:val="none" w:sz="0" w:space="0" w:color="auto"/>
          </w:divBdr>
        </w:div>
        <w:div w:id="483551633">
          <w:marLeft w:val="480"/>
          <w:marRight w:val="0"/>
          <w:marTop w:val="0"/>
          <w:marBottom w:val="0"/>
          <w:divBdr>
            <w:top w:val="none" w:sz="0" w:space="0" w:color="auto"/>
            <w:left w:val="none" w:sz="0" w:space="0" w:color="auto"/>
            <w:bottom w:val="none" w:sz="0" w:space="0" w:color="auto"/>
            <w:right w:val="none" w:sz="0" w:space="0" w:color="auto"/>
          </w:divBdr>
        </w:div>
        <w:div w:id="74280922">
          <w:marLeft w:val="480"/>
          <w:marRight w:val="0"/>
          <w:marTop w:val="0"/>
          <w:marBottom w:val="0"/>
          <w:divBdr>
            <w:top w:val="none" w:sz="0" w:space="0" w:color="auto"/>
            <w:left w:val="none" w:sz="0" w:space="0" w:color="auto"/>
            <w:bottom w:val="none" w:sz="0" w:space="0" w:color="auto"/>
            <w:right w:val="none" w:sz="0" w:space="0" w:color="auto"/>
          </w:divBdr>
        </w:div>
        <w:div w:id="881986160">
          <w:marLeft w:val="480"/>
          <w:marRight w:val="0"/>
          <w:marTop w:val="0"/>
          <w:marBottom w:val="0"/>
          <w:divBdr>
            <w:top w:val="none" w:sz="0" w:space="0" w:color="auto"/>
            <w:left w:val="none" w:sz="0" w:space="0" w:color="auto"/>
            <w:bottom w:val="none" w:sz="0" w:space="0" w:color="auto"/>
            <w:right w:val="none" w:sz="0" w:space="0" w:color="auto"/>
          </w:divBdr>
        </w:div>
        <w:div w:id="1838693340">
          <w:marLeft w:val="480"/>
          <w:marRight w:val="0"/>
          <w:marTop w:val="0"/>
          <w:marBottom w:val="0"/>
          <w:divBdr>
            <w:top w:val="none" w:sz="0" w:space="0" w:color="auto"/>
            <w:left w:val="none" w:sz="0" w:space="0" w:color="auto"/>
            <w:bottom w:val="none" w:sz="0" w:space="0" w:color="auto"/>
            <w:right w:val="none" w:sz="0" w:space="0" w:color="auto"/>
          </w:divBdr>
        </w:div>
        <w:div w:id="167596155">
          <w:marLeft w:val="480"/>
          <w:marRight w:val="0"/>
          <w:marTop w:val="0"/>
          <w:marBottom w:val="0"/>
          <w:divBdr>
            <w:top w:val="none" w:sz="0" w:space="0" w:color="auto"/>
            <w:left w:val="none" w:sz="0" w:space="0" w:color="auto"/>
            <w:bottom w:val="none" w:sz="0" w:space="0" w:color="auto"/>
            <w:right w:val="none" w:sz="0" w:space="0" w:color="auto"/>
          </w:divBdr>
        </w:div>
        <w:div w:id="642273148">
          <w:marLeft w:val="480"/>
          <w:marRight w:val="0"/>
          <w:marTop w:val="0"/>
          <w:marBottom w:val="0"/>
          <w:divBdr>
            <w:top w:val="none" w:sz="0" w:space="0" w:color="auto"/>
            <w:left w:val="none" w:sz="0" w:space="0" w:color="auto"/>
            <w:bottom w:val="none" w:sz="0" w:space="0" w:color="auto"/>
            <w:right w:val="none" w:sz="0" w:space="0" w:color="auto"/>
          </w:divBdr>
        </w:div>
        <w:div w:id="1626308570">
          <w:marLeft w:val="480"/>
          <w:marRight w:val="0"/>
          <w:marTop w:val="0"/>
          <w:marBottom w:val="0"/>
          <w:divBdr>
            <w:top w:val="none" w:sz="0" w:space="0" w:color="auto"/>
            <w:left w:val="none" w:sz="0" w:space="0" w:color="auto"/>
            <w:bottom w:val="none" w:sz="0" w:space="0" w:color="auto"/>
            <w:right w:val="none" w:sz="0" w:space="0" w:color="auto"/>
          </w:divBdr>
        </w:div>
        <w:div w:id="85343610">
          <w:marLeft w:val="480"/>
          <w:marRight w:val="0"/>
          <w:marTop w:val="0"/>
          <w:marBottom w:val="0"/>
          <w:divBdr>
            <w:top w:val="none" w:sz="0" w:space="0" w:color="auto"/>
            <w:left w:val="none" w:sz="0" w:space="0" w:color="auto"/>
            <w:bottom w:val="none" w:sz="0" w:space="0" w:color="auto"/>
            <w:right w:val="none" w:sz="0" w:space="0" w:color="auto"/>
          </w:divBdr>
        </w:div>
        <w:div w:id="336275427">
          <w:marLeft w:val="480"/>
          <w:marRight w:val="0"/>
          <w:marTop w:val="0"/>
          <w:marBottom w:val="0"/>
          <w:divBdr>
            <w:top w:val="none" w:sz="0" w:space="0" w:color="auto"/>
            <w:left w:val="none" w:sz="0" w:space="0" w:color="auto"/>
            <w:bottom w:val="none" w:sz="0" w:space="0" w:color="auto"/>
            <w:right w:val="none" w:sz="0" w:space="0" w:color="auto"/>
          </w:divBdr>
        </w:div>
        <w:div w:id="809711513">
          <w:marLeft w:val="480"/>
          <w:marRight w:val="0"/>
          <w:marTop w:val="0"/>
          <w:marBottom w:val="0"/>
          <w:divBdr>
            <w:top w:val="none" w:sz="0" w:space="0" w:color="auto"/>
            <w:left w:val="none" w:sz="0" w:space="0" w:color="auto"/>
            <w:bottom w:val="none" w:sz="0" w:space="0" w:color="auto"/>
            <w:right w:val="none" w:sz="0" w:space="0" w:color="auto"/>
          </w:divBdr>
        </w:div>
        <w:div w:id="294795815">
          <w:marLeft w:val="480"/>
          <w:marRight w:val="0"/>
          <w:marTop w:val="0"/>
          <w:marBottom w:val="0"/>
          <w:divBdr>
            <w:top w:val="none" w:sz="0" w:space="0" w:color="auto"/>
            <w:left w:val="none" w:sz="0" w:space="0" w:color="auto"/>
            <w:bottom w:val="none" w:sz="0" w:space="0" w:color="auto"/>
            <w:right w:val="none" w:sz="0" w:space="0" w:color="auto"/>
          </w:divBdr>
        </w:div>
        <w:div w:id="164059416">
          <w:marLeft w:val="480"/>
          <w:marRight w:val="0"/>
          <w:marTop w:val="0"/>
          <w:marBottom w:val="0"/>
          <w:divBdr>
            <w:top w:val="none" w:sz="0" w:space="0" w:color="auto"/>
            <w:left w:val="none" w:sz="0" w:space="0" w:color="auto"/>
            <w:bottom w:val="none" w:sz="0" w:space="0" w:color="auto"/>
            <w:right w:val="none" w:sz="0" w:space="0" w:color="auto"/>
          </w:divBdr>
        </w:div>
        <w:div w:id="152256924">
          <w:marLeft w:val="480"/>
          <w:marRight w:val="0"/>
          <w:marTop w:val="0"/>
          <w:marBottom w:val="0"/>
          <w:divBdr>
            <w:top w:val="none" w:sz="0" w:space="0" w:color="auto"/>
            <w:left w:val="none" w:sz="0" w:space="0" w:color="auto"/>
            <w:bottom w:val="none" w:sz="0" w:space="0" w:color="auto"/>
            <w:right w:val="none" w:sz="0" w:space="0" w:color="auto"/>
          </w:divBdr>
        </w:div>
        <w:div w:id="235092178">
          <w:marLeft w:val="480"/>
          <w:marRight w:val="0"/>
          <w:marTop w:val="0"/>
          <w:marBottom w:val="0"/>
          <w:divBdr>
            <w:top w:val="none" w:sz="0" w:space="0" w:color="auto"/>
            <w:left w:val="none" w:sz="0" w:space="0" w:color="auto"/>
            <w:bottom w:val="none" w:sz="0" w:space="0" w:color="auto"/>
            <w:right w:val="none" w:sz="0" w:space="0" w:color="auto"/>
          </w:divBdr>
        </w:div>
        <w:div w:id="1953054639">
          <w:marLeft w:val="480"/>
          <w:marRight w:val="0"/>
          <w:marTop w:val="0"/>
          <w:marBottom w:val="0"/>
          <w:divBdr>
            <w:top w:val="none" w:sz="0" w:space="0" w:color="auto"/>
            <w:left w:val="none" w:sz="0" w:space="0" w:color="auto"/>
            <w:bottom w:val="none" w:sz="0" w:space="0" w:color="auto"/>
            <w:right w:val="none" w:sz="0" w:space="0" w:color="auto"/>
          </w:divBdr>
        </w:div>
        <w:div w:id="1187671376">
          <w:marLeft w:val="480"/>
          <w:marRight w:val="0"/>
          <w:marTop w:val="0"/>
          <w:marBottom w:val="0"/>
          <w:divBdr>
            <w:top w:val="none" w:sz="0" w:space="0" w:color="auto"/>
            <w:left w:val="none" w:sz="0" w:space="0" w:color="auto"/>
            <w:bottom w:val="none" w:sz="0" w:space="0" w:color="auto"/>
            <w:right w:val="none" w:sz="0" w:space="0" w:color="auto"/>
          </w:divBdr>
        </w:div>
        <w:div w:id="926771451">
          <w:marLeft w:val="480"/>
          <w:marRight w:val="0"/>
          <w:marTop w:val="0"/>
          <w:marBottom w:val="0"/>
          <w:divBdr>
            <w:top w:val="none" w:sz="0" w:space="0" w:color="auto"/>
            <w:left w:val="none" w:sz="0" w:space="0" w:color="auto"/>
            <w:bottom w:val="none" w:sz="0" w:space="0" w:color="auto"/>
            <w:right w:val="none" w:sz="0" w:space="0" w:color="auto"/>
          </w:divBdr>
        </w:div>
        <w:div w:id="99376523">
          <w:marLeft w:val="480"/>
          <w:marRight w:val="0"/>
          <w:marTop w:val="0"/>
          <w:marBottom w:val="0"/>
          <w:divBdr>
            <w:top w:val="none" w:sz="0" w:space="0" w:color="auto"/>
            <w:left w:val="none" w:sz="0" w:space="0" w:color="auto"/>
            <w:bottom w:val="none" w:sz="0" w:space="0" w:color="auto"/>
            <w:right w:val="none" w:sz="0" w:space="0" w:color="auto"/>
          </w:divBdr>
        </w:div>
        <w:div w:id="819811445">
          <w:marLeft w:val="480"/>
          <w:marRight w:val="0"/>
          <w:marTop w:val="0"/>
          <w:marBottom w:val="0"/>
          <w:divBdr>
            <w:top w:val="none" w:sz="0" w:space="0" w:color="auto"/>
            <w:left w:val="none" w:sz="0" w:space="0" w:color="auto"/>
            <w:bottom w:val="none" w:sz="0" w:space="0" w:color="auto"/>
            <w:right w:val="none" w:sz="0" w:space="0" w:color="auto"/>
          </w:divBdr>
        </w:div>
        <w:div w:id="1037201427">
          <w:marLeft w:val="480"/>
          <w:marRight w:val="0"/>
          <w:marTop w:val="0"/>
          <w:marBottom w:val="0"/>
          <w:divBdr>
            <w:top w:val="none" w:sz="0" w:space="0" w:color="auto"/>
            <w:left w:val="none" w:sz="0" w:space="0" w:color="auto"/>
            <w:bottom w:val="none" w:sz="0" w:space="0" w:color="auto"/>
            <w:right w:val="none" w:sz="0" w:space="0" w:color="auto"/>
          </w:divBdr>
        </w:div>
        <w:div w:id="1077437979">
          <w:marLeft w:val="480"/>
          <w:marRight w:val="0"/>
          <w:marTop w:val="0"/>
          <w:marBottom w:val="0"/>
          <w:divBdr>
            <w:top w:val="none" w:sz="0" w:space="0" w:color="auto"/>
            <w:left w:val="none" w:sz="0" w:space="0" w:color="auto"/>
            <w:bottom w:val="none" w:sz="0" w:space="0" w:color="auto"/>
            <w:right w:val="none" w:sz="0" w:space="0" w:color="auto"/>
          </w:divBdr>
        </w:div>
        <w:div w:id="850872418">
          <w:marLeft w:val="480"/>
          <w:marRight w:val="0"/>
          <w:marTop w:val="0"/>
          <w:marBottom w:val="0"/>
          <w:divBdr>
            <w:top w:val="none" w:sz="0" w:space="0" w:color="auto"/>
            <w:left w:val="none" w:sz="0" w:space="0" w:color="auto"/>
            <w:bottom w:val="none" w:sz="0" w:space="0" w:color="auto"/>
            <w:right w:val="none" w:sz="0" w:space="0" w:color="auto"/>
          </w:divBdr>
        </w:div>
        <w:div w:id="2104449136">
          <w:marLeft w:val="480"/>
          <w:marRight w:val="0"/>
          <w:marTop w:val="0"/>
          <w:marBottom w:val="0"/>
          <w:divBdr>
            <w:top w:val="none" w:sz="0" w:space="0" w:color="auto"/>
            <w:left w:val="none" w:sz="0" w:space="0" w:color="auto"/>
            <w:bottom w:val="none" w:sz="0" w:space="0" w:color="auto"/>
            <w:right w:val="none" w:sz="0" w:space="0" w:color="auto"/>
          </w:divBdr>
        </w:div>
        <w:div w:id="1853375207">
          <w:marLeft w:val="480"/>
          <w:marRight w:val="0"/>
          <w:marTop w:val="0"/>
          <w:marBottom w:val="0"/>
          <w:divBdr>
            <w:top w:val="none" w:sz="0" w:space="0" w:color="auto"/>
            <w:left w:val="none" w:sz="0" w:space="0" w:color="auto"/>
            <w:bottom w:val="none" w:sz="0" w:space="0" w:color="auto"/>
            <w:right w:val="none" w:sz="0" w:space="0" w:color="auto"/>
          </w:divBdr>
        </w:div>
        <w:div w:id="548954235">
          <w:marLeft w:val="480"/>
          <w:marRight w:val="0"/>
          <w:marTop w:val="0"/>
          <w:marBottom w:val="0"/>
          <w:divBdr>
            <w:top w:val="none" w:sz="0" w:space="0" w:color="auto"/>
            <w:left w:val="none" w:sz="0" w:space="0" w:color="auto"/>
            <w:bottom w:val="none" w:sz="0" w:space="0" w:color="auto"/>
            <w:right w:val="none" w:sz="0" w:space="0" w:color="auto"/>
          </w:divBdr>
        </w:div>
        <w:div w:id="29771104">
          <w:marLeft w:val="480"/>
          <w:marRight w:val="0"/>
          <w:marTop w:val="0"/>
          <w:marBottom w:val="0"/>
          <w:divBdr>
            <w:top w:val="none" w:sz="0" w:space="0" w:color="auto"/>
            <w:left w:val="none" w:sz="0" w:space="0" w:color="auto"/>
            <w:bottom w:val="none" w:sz="0" w:space="0" w:color="auto"/>
            <w:right w:val="none" w:sz="0" w:space="0" w:color="auto"/>
          </w:divBdr>
        </w:div>
        <w:div w:id="305278716">
          <w:marLeft w:val="480"/>
          <w:marRight w:val="0"/>
          <w:marTop w:val="0"/>
          <w:marBottom w:val="0"/>
          <w:divBdr>
            <w:top w:val="none" w:sz="0" w:space="0" w:color="auto"/>
            <w:left w:val="none" w:sz="0" w:space="0" w:color="auto"/>
            <w:bottom w:val="none" w:sz="0" w:space="0" w:color="auto"/>
            <w:right w:val="none" w:sz="0" w:space="0" w:color="auto"/>
          </w:divBdr>
        </w:div>
        <w:div w:id="355278187">
          <w:marLeft w:val="480"/>
          <w:marRight w:val="0"/>
          <w:marTop w:val="0"/>
          <w:marBottom w:val="0"/>
          <w:divBdr>
            <w:top w:val="none" w:sz="0" w:space="0" w:color="auto"/>
            <w:left w:val="none" w:sz="0" w:space="0" w:color="auto"/>
            <w:bottom w:val="none" w:sz="0" w:space="0" w:color="auto"/>
            <w:right w:val="none" w:sz="0" w:space="0" w:color="auto"/>
          </w:divBdr>
        </w:div>
        <w:div w:id="731152333">
          <w:marLeft w:val="480"/>
          <w:marRight w:val="0"/>
          <w:marTop w:val="0"/>
          <w:marBottom w:val="0"/>
          <w:divBdr>
            <w:top w:val="none" w:sz="0" w:space="0" w:color="auto"/>
            <w:left w:val="none" w:sz="0" w:space="0" w:color="auto"/>
            <w:bottom w:val="none" w:sz="0" w:space="0" w:color="auto"/>
            <w:right w:val="none" w:sz="0" w:space="0" w:color="auto"/>
          </w:divBdr>
        </w:div>
        <w:div w:id="99183654">
          <w:marLeft w:val="480"/>
          <w:marRight w:val="0"/>
          <w:marTop w:val="0"/>
          <w:marBottom w:val="0"/>
          <w:divBdr>
            <w:top w:val="none" w:sz="0" w:space="0" w:color="auto"/>
            <w:left w:val="none" w:sz="0" w:space="0" w:color="auto"/>
            <w:bottom w:val="none" w:sz="0" w:space="0" w:color="auto"/>
            <w:right w:val="none" w:sz="0" w:space="0" w:color="auto"/>
          </w:divBdr>
        </w:div>
        <w:div w:id="680818666">
          <w:marLeft w:val="480"/>
          <w:marRight w:val="0"/>
          <w:marTop w:val="0"/>
          <w:marBottom w:val="0"/>
          <w:divBdr>
            <w:top w:val="none" w:sz="0" w:space="0" w:color="auto"/>
            <w:left w:val="none" w:sz="0" w:space="0" w:color="auto"/>
            <w:bottom w:val="none" w:sz="0" w:space="0" w:color="auto"/>
            <w:right w:val="none" w:sz="0" w:space="0" w:color="auto"/>
          </w:divBdr>
        </w:div>
        <w:div w:id="13654151">
          <w:marLeft w:val="480"/>
          <w:marRight w:val="0"/>
          <w:marTop w:val="0"/>
          <w:marBottom w:val="0"/>
          <w:divBdr>
            <w:top w:val="none" w:sz="0" w:space="0" w:color="auto"/>
            <w:left w:val="none" w:sz="0" w:space="0" w:color="auto"/>
            <w:bottom w:val="none" w:sz="0" w:space="0" w:color="auto"/>
            <w:right w:val="none" w:sz="0" w:space="0" w:color="auto"/>
          </w:divBdr>
        </w:div>
        <w:div w:id="1596746978">
          <w:marLeft w:val="480"/>
          <w:marRight w:val="0"/>
          <w:marTop w:val="0"/>
          <w:marBottom w:val="0"/>
          <w:divBdr>
            <w:top w:val="none" w:sz="0" w:space="0" w:color="auto"/>
            <w:left w:val="none" w:sz="0" w:space="0" w:color="auto"/>
            <w:bottom w:val="none" w:sz="0" w:space="0" w:color="auto"/>
            <w:right w:val="none" w:sz="0" w:space="0" w:color="auto"/>
          </w:divBdr>
        </w:div>
        <w:div w:id="1383020078">
          <w:marLeft w:val="480"/>
          <w:marRight w:val="0"/>
          <w:marTop w:val="0"/>
          <w:marBottom w:val="0"/>
          <w:divBdr>
            <w:top w:val="none" w:sz="0" w:space="0" w:color="auto"/>
            <w:left w:val="none" w:sz="0" w:space="0" w:color="auto"/>
            <w:bottom w:val="none" w:sz="0" w:space="0" w:color="auto"/>
            <w:right w:val="none" w:sz="0" w:space="0" w:color="auto"/>
          </w:divBdr>
        </w:div>
        <w:div w:id="625739908">
          <w:marLeft w:val="480"/>
          <w:marRight w:val="0"/>
          <w:marTop w:val="0"/>
          <w:marBottom w:val="0"/>
          <w:divBdr>
            <w:top w:val="none" w:sz="0" w:space="0" w:color="auto"/>
            <w:left w:val="none" w:sz="0" w:space="0" w:color="auto"/>
            <w:bottom w:val="none" w:sz="0" w:space="0" w:color="auto"/>
            <w:right w:val="none" w:sz="0" w:space="0" w:color="auto"/>
          </w:divBdr>
        </w:div>
        <w:div w:id="1209803927">
          <w:marLeft w:val="480"/>
          <w:marRight w:val="0"/>
          <w:marTop w:val="0"/>
          <w:marBottom w:val="0"/>
          <w:divBdr>
            <w:top w:val="none" w:sz="0" w:space="0" w:color="auto"/>
            <w:left w:val="none" w:sz="0" w:space="0" w:color="auto"/>
            <w:bottom w:val="none" w:sz="0" w:space="0" w:color="auto"/>
            <w:right w:val="none" w:sz="0" w:space="0" w:color="auto"/>
          </w:divBdr>
        </w:div>
        <w:div w:id="1385175290">
          <w:marLeft w:val="480"/>
          <w:marRight w:val="0"/>
          <w:marTop w:val="0"/>
          <w:marBottom w:val="0"/>
          <w:divBdr>
            <w:top w:val="none" w:sz="0" w:space="0" w:color="auto"/>
            <w:left w:val="none" w:sz="0" w:space="0" w:color="auto"/>
            <w:bottom w:val="none" w:sz="0" w:space="0" w:color="auto"/>
            <w:right w:val="none" w:sz="0" w:space="0" w:color="auto"/>
          </w:divBdr>
        </w:div>
        <w:div w:id="1167744931">
          <w:marLeft w:val="480"/>
          <w:marRight w:val="0"/>
          <w:marTop w:val="0"/>
          <w:marBottom w:val="0"/>
          <w:divBdr>
            <w:top w:val="none" w:sz="0" w:space="0" w:color="auto"/>
            <w:left w:val="none" w:sz="0" w:space="0" w:color="auto"/>
            <w:bottom w:val="none" w:sz="0" w:space="0" w:color="auto"/>
            <w:right w:val="none" w:sz="0" w:space="0" w:color="auto"/>
          </w:divBdr>
        </w:div>
        <w:div w:id="77796159">
          <w:marLeft w:val="480"/>
          <w:marRight w:val="0"/>
          <w:marTop w:val="0"/>
          <w:marBottom w:val="0"/>
          <w:divBdr>
            <w:top w:val="none" w:sz="0" w:space="0" w:color="auto"/>
            <w:left w:val="none" w:sz="0" w:space="0" w:color="auto"/>
            <w:bottom w:val="none" w:sz="0" w:space="0" w:color="auto"/>
            <w:right w:val="none" w:sz="0" w:space="0" w:color="auto"/>
          </w:divBdr>
        </w:div>
        <w:div w:id="1585919400">
          <w:marLeft w:val="480"/>
          <w:marRight w:val="0"/>
          <w:marTop w:val="0"/>
          <w:marBottom w:val="0"/>
          <w:divBdr>
            <w:top w:val="none" w:sz="0" w:space="0" w:color="auto"/>
            <w:left w:val="none" w:sz="0" w:space="0" w:color="auto"/>
            <w:bottom w:val="none" w:sz="0" w:space="0" w:color="auto"/>
            <w:right w:val="none" w:sz="0" w:space="0" w:color="auto"/>
          </w:divBdr>
        </w:div>
        <w:div w:id="135412484">
          <w:marLeft w:val="480"/>
          <w:marRight w:val="0"/>
          <w:marTop w:val="0"/>
          <w:marBottom w:val="0"/>
          <w:divBdr>
            <w:top w:val="none" w:sz="0" w:space="0" w:color="auto"/>
            <w:left w:val="none" w:sz="0" w:space="0" w:color="auto"/>
            <w:bottom w:val="none" w:sz="0" w:space="0" w:color="auto"/>
            <w:right w:val="none" w:sz="0" w:space="0" w:color="auto"/>
          </w:divBdr>
        </w:div>
        <w:div w:id="451830109">
          <w:marLeft w:val="480"/>
          <w:marRight w:val="0"/>
          <w:marTop w:val="0"/>
          <w:marBottom w:val="0"/>
          <w:divBdr>
            <w:top w:val="none" w:sz="0" w:space="0" w:color="auto"/>
            <w:left w:val="none" w:sz="0" w:space="0" w:color="auto"/>
            <w:bottom w:val="none" w:sz="0" w:space="0" w:color="auto"/>
            <w:right w:val="none" w:sz="0" w:space="0" w:color="auto"/>
          </w:divBdr>
        </w:div>
        <w:div w:id="1472014512">
          <w:marLeft w:val="480"/>
          <w:marRight w:val="0"/>
          <w:marTop w:val="0"/>
          <w:marBottom w:val="0"/>
          <w:divBdr>
            <w:top w:val="none" w:sz="0" w:space="0" w:color="auto"/>
            <w:left w:val="none" w:sz="0" w:space="0" w:color="auto"/>
            <w:bottom w:val="none" w:sz="0" w:space="0" w:color="auto"/>
            <w:right w:val="none" w:sz="0" w:space="0" w:color="auto"/>
          </w:divBdr>
        </w:div>
        <w:div w:id="1890145708">
          <w:marLeft w:val="480"/>
          <w:marRight w:val="0"/>
          <w:marTop w:val="0"/>
          <w:marBottom w:val="0"/>
          <w:divBdr>
            <w:top w:val="none" w:sz="0" w:space="0" w:color="auto"/>
            <w:left w:val="none" w:sz="0" w:space="0" w:color="auto"/>
            <w:bottom w:val="none" w:sz="0" w:space="0" w:color="auto"/>
            <w:right w:val="none" w:sz="0" w:space="0" w:color="auto"/>
          </w:divBdr>
        </w:div>
        <w:div w:id="1195536766">
          <w:marLeft w:val="480"/>
          <w:marRight w:val="0"/>
          <w:marTop w:val="0"/>
          <w:marBottom w:val="0"/>
          <w:divBdr>
            <w:top w:val="none" w:sz="0" w:space="0" w:color="auto"/>
            <w:left w:val="none" w:sz="0" w:space="0" w:color="auto"/>
            <w:bottom w:val="none" w:sz="0" w:space="0" w:color="auto"/>
            <w:right w:val="none" w:sz="0" w:space="0" w:color="auto"/>
          </w:divBdr>
        </w:div>
        <w:div w:id="395788941">
          <w:marLeft w:val="480"/>
          <w:marRight w:val="0"/>
          <w:marTop w:val="0"/>
          <w:marBottom w:val="0"/>
          <w:divBdr>
            <w:top w:val="none" w:sz="0" w:space="0" w:color="auto"/>
            <w:left w:val="none" w:sz="0" w:space="0" w:color="auto"/>
            <w:bottom w:val="none" w:sz="0" w:space="0" w:color="auto"/>
            <w:right w:val="none" w:sz="0" w:space="0" w:color="auto"/>
          </w:divBdr>
        </w:div>
        <w:div w:id="1066299835">
          <w:marLeft w:val="480"/>
          <w:marRight w:val="0"/>
          <w:marTop w:val="0"/>
          <w:marBottom w:val="0"/>
          <w:divBdr>
            <w:top w:val="none" w:sz="0" w:space="0" w:color="auto"/>
            <w:left w:val="none" w:sz="0" w:space="0" w:color="auto"/>
            <w:bottom w:val="none" w:sz="0" w:space="0" w:color="auto"/>
            <w:right w:val="none" w:sz="0" w:space="0" w:color="auto"/>
          </w:divBdr>
        </w:div>
        <w:div w:id="1279264393">
          <w:marLeft w:val="480"/>
          <w:marRight w:val="0"/>
          <w:marTop w:val="0"/>
          <w:marBottom w:val="0"/>
          <w:divBdr>
            <w:top w:val="none" w:sz="0" w:space="0" w:color="auto"/>
            <w:left w:val="none" w:sz="0" w:space="0" w:color="auto"/>
            <w:bottom w:val="none" w:sz="0" w:space="0" w:color="auto"/>
            <w:right w:val="none" w:sz="0" w:space="0" w:color="auto"/>
          </w:divBdr>
        </w:div>
        <w:div w:id="1321232332">
          <w:marLeft w:val="480"/>
          <w:marRight w:val="0"/>
          <w:marTop w:val="0"/>
          <w:marBottom w:val="0"/>
          <w:divBdr>
            <w:top w:val="none" w:sz="0" w:space="0" w:color="auto"/>
            <w:left w:val="none" w:sz="0" w:space="0" w:color="auto"/>
            <w:bottom w:val="none" w:sz="0" w:space="0" w:color="auto"/>
            <w:right w:val="none" w:sz="0" w:space="0" w:color="auto"/>
          </w:divBdr>
        </w:div>
        <w:div w:id="927229337">
          <w:marLeft w:val="480"/>
          <w:marRight w:val="0"/>
          <w:marTop w:val="0"/>
          <w:marBottom w:val="0"/>
          <w:divBdr>
            <w:top w:val="none" w:sz="0" w:space="0" w:color="auto"/>
            <w:left w:val="none" w:sz="0" w:space="0" w:color="auto"/>
            <w:bottom w:val="none" w:sz="0" w:space="0" w:color="auto"/>
            <w:right w:val="none" w:sz="0" w:space="0" w:color="auto"/>
          </w:divBdr>
        </w:div>
        <w:div w:id="1288313552">
          <w:marLeft w:val="480"/>
          <w:marRight w:val="0"/>
          <w:marTop w:val="0"/>
          <w:marBottom w:val="0"/>
          <w:divBdr>
            <w:top w:val="none" w:sz="0" w:space="0" w:color="auto"/>
            <w:left w:val="none" w:sz="0" w:space="0" w:color="auto"/>
            <w:bottom w:val="none" w:sz="0" w:space="0" w:color="auto"/>
            <w:right w:val="none" w:sz="0" w:space="0" w:color="auto"/>
          </w:divBdr>
        </w:div>
        <w:div w:id="1007750106">
          <w:marLeft w:val="480"/>
          <w:marRight w:val="0"/>
          <w:marTop w:val="0"/>
          <w:marBottom w:val="0"/>
          <w:divBdr>
            <w:top w:val="none" w:sz="0" w:space="0" w:color="auto"/>
            <w:left w:val="none" w:sz="0" w:space="0" w:color="auto"/>
            <w:bottom w:val="none" w:sz="0" w:space="0" w:color="auto"/>
            <w:right w:val="none" w:sz="0" w:space="0" w:color="auto"/>
          </w:divBdr>
        </w:div>
        <w:div w:id="904411249">
          <w:marLeft w:val="480"/>
          <w:marRight w:val="0"/>
          <w:marTop w:val="0"/>
          <w:marBottom w:val="0"/>
          <w:divBdr>
            <w:top w:val="none" w:sz="0" w:space="0" w:color="auto"/>
            <w:left w:val="none" w:sz="0" w:space="0" w:color="auto"/>
            <w:bottom w:val="none" w:sz="0" w:space="0" w:color="auto"/>
            <w:right w:val="none" w:sz="0" w:space="0" w:color="auto"/>
          </w:divBdr>
        </w:div>
        <w:div w:id="1733846852">
          <w:marLeft w:val="480"/>
          <w:marRight w:val="0"/>
          <w:marTop w:val="0"/>
          <w:marBottom w:val="0"/>
          <w:divBdr>
            <w:top w:val="none" w:sz="0" w:space="0" w:color="auto"/>
            <w:left w:val="none" w:sz="0" w:space="0" w:color="auto"/>
            <w:bottom w:val="none" w:sz="0" w:space="0" w:color="auto"/>
            <w:right w:val="none" w:sz="0" w:space="0" w:color="auto"/>
          </w:divBdr>
        </w:div>
        <w:div w:id="1231690626">
          <w:marLeft w:val="480"/>
          <w:marRight w:val="0"/>
          <w:marTop w:val="0"/>
          <w:marBottom w:val="0"/>
          <w:divBdr>
            <w:top w:val="none" w:sz="0" w:space="0" w:color="auto"/>
            <w:left w:val="none" w:sz="0" w:space="0" w:color="auto"/>
            <w:bottom w:val="none" w:sz="0" w:space="0" w:color="auto"/>
            <w:right w:val="none" w:sz="0" w:space="0" w:color="auto"/>
          </w:divBdr>
        </w:div>
        <w:div w:id="1400396217">
          <w:marLeft w:val="480"/>
          <w:marRight w:val="0"/>
          <w:marTop w:val="0"/>
          <w:marBottom w:val="0"/>
          <w:divBdr>
            <w:top w:val="none" w:sz="0" w:space="0" w:color="auto"/>
            <w:left w:val="none" w:sz="0" w:space="0" w:color="auto"/>
            <w:bottom w:val="none" w:sz="0" w:space="0" w:color="auto"/>
            <w:right w:val="none" w:sz="0" w:space="0" w:color="auto"/>
          </w:divBdr>
        </w:div>
        <w:div w:id="716128410">
          <w:marLeft w:val="480"/>
          <w:marRight w:val="0"/>
          <w:marTop w:val="0"/>
          <w:marBottom w:val="0"/>
          <w:divBdr>
            <w:top w:val="none" w:sz="0" w:space="0" w:color="auto"/>
            <w:left w:val="none" w:sz="0" w:space="0" w:color="auto"/>
            <w:bottom w:val="none" w:sz="0" w:space="0" w:color="auto"/>
            <w:right w:val="none" w:sz="0" w:space="0" w:color="auto"/>
          </w:divBdr>
        </w:div>
        <w:div w:id="2094468344">
          <w:marLeft w:val="480"/>
          <w:marRight w:val="0"/>
          <w:marTop w:val="0"/>
          <w:marBottom w:val="0"/>
          <w:divBdr>
            <w:top w:val="none" w:sz="0" w:space="0" w:color="auto"/>
            <w:left w:val="none" w:sz="0" w:space="0" w:color="auto"/>
            <w:bottom w:val="none" w:sz="0" w:space="0" w:color="auto"/>
            <w:right w:val="none" w:sz="0" w:space="0" w:color="auto"/>
          </w:divBdr>
        </w:div>
        <w:div w:id="555626381">
          <w:marLeft w:val="480"/>
          <w:marRight w:val="0"/>
          <w:marTop w:val="0"/>
          <w:marBottom w:val="0"/>
          <w:divBdr>
            <w:top w:val="none" w:sz="0" w:space="0" w:color="auto"/>
            <w:left w:val="none" w:sz="0" w:space="0" w:color="auto"/>
            <w:bottom w:val="none" w:sz="0" w:space="0" w:color="auto"/>
            <w:right w:val="none" w:sz="0" w:space="0" w:color="auto"/>
          </w:divBdr>
        </w:div>
        <w:div w:id="1064833492">
          <w:marLeft w:val="480"/>
          <w:marRight w:val="0"/>
          <w:marTop w:val="0"/>
          <w:marBottom w:val="0"/>
          <w:divBdr>
            <w:top w:val="none" w:sz="0" w:space="0" w:color="auto"/>
            <w:left w:val="none" w:sz="0" w:space="0" w:color="auto"/>
            <w:bottom w:val="none" w:sz="0" w:space="0" w:color="auto"/>
            <w:right w:val="none" w:sz="0" w:space="0" w:color="auto"/>
          </w:divBdr>
        </w:div>
      </w:divsChild>
    </w:div>
    <w:div w:id="2143765853">
      <w:bodyDiv w:val="1"/>
      <w:marLeft w:val="0"/>
      <w:marRight w:val="0"/>
      <w:marTop w:val="0"/>
      <w:marBottom w:val="0"/>
      <w:divBdr>
        <w:top w:val="none" w:sz="0" w:space="0" w:color="auto"/>
        <w:left w:val="none" w:sz="0" w:space="0" w:color="auto"/>
        <w:bottom w:val="none" w:sz="0" w:space="0" w:color="auto"/>
        <w:right w:val="none" w:sz="0" w:space="0" w:color="auto"/>
      </w:divBdr>
    </w:div>
    <w:div w:id="2144734552">
      <w:bodyDiv w:val="1"/>
      <w:marLeft w:val="0"/>
      <w:marRight w:val="0"/>
      <w:marTop w:val="0"/>
      <w:marBottom w:val="0"/>
      <w:divBdr>
        <w:top w:val="none" w:sz="0" w:space="0" w:color="auto"/>
        <w:left w:val="none" w:sz="0" w:space="0" w:color="auto"/>
        <w:bottom w:val="none" w:sz="0" w:space="0" w:color="auto"/>
        <w:right w:val="none" w:sz="0" w:space="0" w:color="auto"/>
      </w:divBdr>
    </w:div>
    <w:div w:id="2144804157">
      <w:bodyDiv w:val="1"/>
      <w:marLeft w:val="0"/>
      <w:marRight w:val="0"/>
      <w:marTop w:val="0"/>
      <w:marBottom w:val="0"/>
      <w:divBdr>
        <w:top w:val="none" w:sz="0" w:space="0" w:color="auto"/>
        <w:left w:val="none" w:sz="0" w:space="0" w:color="auto"/>
        <w:bottom w:val="none" w:sz="0" w:space="0" w:color="auto"/>
        <w:right w:val="none" w:sz="0" w:space="0" w:color="auto"/>
      </w:divBdr>
    </w:div>
    <w:div w:id="2144883798">
      <w:bodyDiv w:val="1"/>
      <w:marLeft w:val="0"/>
      <w:marRight w:val="0"/>
      <w:marTop w:val="0"/>
      <w:marBottom w:val="0"/>
      <w:divBdr>
        <w:top w:val="none" w:sz="0" w:space="0" w:color="auto"/>
        <w:left w:val="none" w:sz="0" w:space="0" w:color="auto"/>
        <w:bottom w:val="none" w:sz="0" w:space="0" w:color="auto"/>
        <w:right w:val="none" w:sz="0" w:space="0" w:color="auto"/>
      </w:divBdr>
    </w:div>
    <w:div w:id="214723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a.perkowski@ttu.edu" TargetMode="Externa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ED3F5-187D-3B46-8F35-10018019A37B}">
  <we:reference id="wa104382081" version="1.55.1.0" store="en-US" storeType="OMEX"/>
  <we:alternateReferences>
    <we:reference id="wa104382081" version="1.55.1.0" store="" storeType="OMEX"/>
  </we:alternateReferences>
  <we:properties>
    <we:property name="MENDELEY_CITATIONS" value="[{&quot;citationID&quot;:&quot;MENDELEY_CITATION_59b8e226-251a-4423-bb8a-642ab321d335&quot;,&quot;properties&quot;:{&quot;noteIndex&quot;:0},&quot;isEdited&quot;:false,&quot;manualOverride&quot;:{&quot;citeprocText&quot;:&quot;(Braghiere et al., 2022; Davies-Barnard et al., 2020; Shi et al., 2016)&quot;,&quot;isManuallyOverridden&quot;:false,&quot;manualOverrideText&quot;:&quot;&quot;},&quot;citationTag&quot;:&quot;MENDELEY_CITATION_v3_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&quot;,&quot;citationItems&quot;:[{&quot;id&quot;:&quot;48a8882f-bf27-34ca-96bf-204051ce0277&quot;,&quot;itemData&quot;:{&quot;DOI&quot;:&quot;10.1029/2022MS003204&quot;,&quot;ISSN&quot;:&quot;1942-2466&quot;,&quot;author&quot;:[{&quot;dropping-particle&quot;:&quot;&quot;,&quot;family&quot;:&quot;Braghiere&quot;,&quot;given&quot;:&quot;Renato K&quot;,&quot;non-dropping-particle&quot;:&quot;&quot;,&quot;parse-names&quot;:false,&quot;suffix&quot;:&quot;&quot;},{&quot;dropping-particle&quot;:&quot;&quot;,&quot;family&quot;:&quot;Fisher&quot;,&quot;given&quot;:&quot;J. B.&quot;,&quot;non-dropping-particle&quot;:&quot;&quot;,&quot;parse-names&quot;:false,&quot;suffix&quot;:&quot;&quot;},{&quot;dropping-particle&quot;:&quot;&quot;,&quot;family&quot;:&quot;Allen&quot;,&quot;given&quot;:&quot;Kara&quot;,&quot;non-dropping-particle&quot;:&quot;&quot;,&quot;parse-names&quot;:false,&quot;suffix&quot;:&quot;&quot;},{&quot;dropping-particle&quot;:&quot;&quot;,&quot;family&quot;:&quot;Brzostek&quot;,&quot;given&quot;:&quot;E.&quot;,&quot;non-dropping-particle&quot;:&quot;&quot;,&quot;parse-names&quot;:false,&quot;suffix&quot;:&quot;&quot;},{&quot;dropping-particle&quot;:&quot;&quot;,&quot;family&quot;:&quot;Shi&quot;,&quot;given&quot;:&quot;Mingjie&quot;,&quot;non-dropping-particle&quot;:&quot;&quot;,&quot;parse-names&quot;:false,&quot;suffix&quot;:&quot;&quot;},{&quot;dropping-particle&quot;:&quot;&quot;,&quot;family&quot;:&quot;Yang&quot;,&quot;given&quot;:&quot;X&quot;,&quot;non-dropping-particle&quot;:&quot;&quot;,&quot;parse-names&quot;:false,&quot;suffix&quot;:&quot;&quot;},{&quot;dropping-particle&quot;:&quot;&quot;,&quot;family&quot;:&quot;Ricciuto&quot;,&quot;given&quot;:&quot;Daniel M&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Zhu&quot;,&quot;given&quot;:&quot;Q&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Advances in Modeling Earth Systems&quot;,&quot;id&quot;:&quot;48a8882f-bf27-34ca-96bf-204051ce0277&quot;,&quot;issue&quot;:&quot;8&quot;,&quot;issued&quot;:{&quot;date-parts&quot;:[[&quot;2022&quot;,&quot;8&quot;,&quot;20&quot;]]},&quot;page&quot;:&quot;1-23&quot;,&quot;title&quot;:&quot;Modeling Global Carbon Costs of Plant Nitrogen and Phosphorus Acquisition&quot;,&quot;type&quot;:&quot;article-journal&quot;,&quot;volume&quot;:&quot;14&quot;,&quot;container-title-short&quot;:&quot;J Adv Model Earth Syst&quot;},&quot;uris&quot;:[&quot;http://www.mendeley.com/documents/?uuid=5a1837ff-3b1b-4b09-836f-dcc5343b6ad9&quot;],&quot;isTemporary&quot;:false,&quot;legacyDesktopId&quot;:&quot;5a1837ff-3b1b-4b09-836f-dcc5343b6ad9&quot;},{&quot;id&quot;:&quot;b73b9544-0925-37c7-ba16-7929d0e7a7a8&quot;,&quot;itemData&quot;:{&quot;DOI&quot;:&quot;10.1111/gcb.13131&quot;,&quot;ISSN&quot;:&quot;13652486&quot;,&quot;PMID&quot;:&quot;26473512&quot;,&quot;abstract&quot;:&quot;Plants typically expend a significant portion of their available carbon (C) on nutrient acquisition - C that could otherwise support growth. However, given that most global terrestrial biosphere models (TBMs) do not include the C cost of nutrient acquisition, these models fail to represent current and future constraints to the land C sink. Here, we integrated a plant productivity-optimized nutrient acquisition model - the Fixation and Uptake of Nitrogen Model - into one of the most widely used TBMs, the Community Land Model. Global plant nitrogen (N) uptake is dynamically simulated in the coupled model based on the C costs of N acquisition from mycorrhizal roots, nonmycorrhizal roots, N-fixing microbes, and retranslocation (from senescing leaves). We find that at the global scale, plants spend 2.4 Pg C yr-1 to acquire 1.0 Pg N yr-1, and that the C cost of N acquisition leads to a downregulation of global net primary production (NPP) by 13%. Mycorrhizal uptake represented the dominant pathway by which N is acquired, accounting for ~66% of the N uptake by plants. Notably, roots associating with arbuscular mycorrhizal (AM) fungi - generally considered for their role in phosphorus (P) acquisition - are estimated to be the primary source of global plant N uptake owing to the dominance of AM-associated plants in mid- and low-latitude biomes. Overall, our coupled model improves the representations of NPP downregulation globally and generates spatially explicit patterns of belowground C allocation, soil N uptake, and N retranslocation at the global scale. Such model improvements are critical for predicting how plant responses to altered N availability (owing to N deposition, rising atmospheric CO2, and warming temperatures) may impact the land C sink.&quot;,&quot;author&quot;:[{&quot;dropping-particle&quot;:&quot;&quot;,&quot;family&quot;:&quot;Shi&quot;,&quot;given&quot;:&quot;Mingjie&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Brzostek&quot;,&quot;given&quot;:&quot;Edward R&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Global Change Biology&quot;,&quot;id&quot;:&quot;b73b9544-0925-37c7-ba16-7929d0e7a7a8&quot;,&quot;issue&quot;:&quot;3&quot;,&quot;issued&quot;:{&quot;date-parts&quot;:[[&quot;2016&quot;]]},&quot;page&quot;:&quot;1299-1314&quot;,&quot;title&quot;:&quot;Carbon cost of plant nitrogen acquisition: Global carbon cycle impact from an improved plant nitrogen cycle in the Community Land Model&quot;,&quot;type&quot;:&quot;article-journal&quot;,&quot;volume&quot;:&quot;22&quot;,&quot;container-title-short&quot;:&quot;Glob Chang Biol&quot;},&quot;uris&quot;:[&quot;http://www.mendeley.com/documents/?uuid=e87a9d14-0e7f-4e93-9627-1c4b0e119bb4&quot;],&quot;isTemporary&quot;:false,&quot;legacyDesktopId&quot;:&quot;e87a9d14-0e7f-4e93-9627-1c4b0e119bb4&quot;},{&quot;id&quot;:&quot;57930a92-01e3-354d-a4e3-c3c37f74a3c0&quot;,&quot;itemData&quot;:{&quot;DOI&quot;:&quot;10.5194/bg-17-5129-2020&quot;,&quot;ISSN&quot;:&quot;1726-4189&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author&quot;:[{&quot;dropping-particle&quot;:&quot;&quot;,&quot;family&quot;:&quot;Davies-Barnard&quot;,&quot;given&quot;:&quot;Taraka&quot;,&quot;non-dropping-particle&quot;:&quot;&quot;,&quot;parse-names&quot;:false,&quot;suffix&quot;:&quot;&quot;},{&quot;dropping-particle&quot;:&quot;&quot;,&quot;family&quot;:&quot;Meyerholt&quot;,&quot;given&quot;:&quot;Johannes&quot;,&quot;non-dropping-particle&quot;:&quot;&quot;,&quot;parse-names&quot;:false,&quot;suffix&quot;:&quot;&quot;},{&quot;dropping-particle&quot;:&quot;&quot;,&quot;family&quot;:&quot;Zaehle&quot;,&quot;given&quot;:&quot;Sönke&quot;,&quot;non-dropping-particle&quot;:&quot;&quot;,&quot;parse-names&quot;:false,&quot;suffix&quot;:&quot;&quot;},{&quot;dropping-particle&quot;:&quot;&quot;,&quot;family&quot;:&quot;Friedlingstein&quot;,&quot;given&quot;:&quot;Pierre&quot;,&quot;non-dropping-particle&quot;:&quot;&quot;,&quot;parse-names&quot;:false,&quot;suffix&quot;:&quot;&quot;},{&quot;dropping-particle&quot;:&quot;&quot;,&quot;family&quot;:&quot;Brovkin&quot;,&quot;given&quot;:&quot;Victor&quot;,&quot;non-dropping-particle&quot;:&quot;&quot;,&quot;parse-names&quot;:false,&quot;suffix&quot;:&quot;&quot;},{&quot;dropping-particle&quot;:&quot;&quot;,&quot;family&quot;:&quot;Fan&quot;,&quot;given&quot;:&quot;Yuanchao&quot;,&quot;non-dropping-particle&quot;:&quot;&quot;,&quot;parse-names&quot;:false,&quot;suffix&quot;:&quot;&quot;},{&quot;dropping-particle&quot;:&quot;&quot;,&quot;family&quot;:&quot;Fisher&quot;,&quot;given&quot;:&quot;Rosie A&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Lee&quot;,&quot;given&quot;:&quot;Hanna&quot;,&quot;non-dropping-particle&quot;:&quot;&quot;,&quot;parse-names&quot;:false,&quot;suffix&quot;:&quot;&quot;},{&quot;dropping-particle&quot;:&quot;&quot;,&quot;family&quot;:&quot;Peano&quot;,&quot;given&quot;:&quot;Daniele&quot;,&quot;non-dropping-particle&quot;:&quot;&quot;,&quot;parse-names&quot;:false,&quot;suffix&quot;:&quot;&quot;},{&quot;dropping-particle&quot;:&quot;&quot;,&quot;family&quot;:&quot;Smith&quot;,&quot;given&quot;:&quot;Benjamin&quot;,&quot;non-dropping-particle&quot;:&quot;&quot;,&quot;parse-names&quot;:false,&quot;suffix&quot;:&quot;&quot;},{&quot;dropping-particle&quot;:&quot;&quot;,&quot;family&quot;:&quot;Wårlind&quot;,&quot;given&quot;:&quot;David&quot;,&quot;non-dropping-particle&quot;:&quot;&quot;,&quot;parse-names&quot;:false,&quot;suffix&quot;:&quot;&quot;},{&quot;dropping-particle&quot;:&quot;&quot;,&quot;family&quot;:&quot;Wiltshire&quot;,&quot;given&quot;:&quot;Andy J&quot;,&quot;non-dropping-particle&quot;:&quot;&quot;,&quot;parse-names&quot;:false,&quot;suffix&quot;:&quot;&quot;}],&quot;container-title&quot;:&quot;Biogeosciences&quot;,&quot;id&quot;:&quot;57930a92-01e3-354d-a4e3-c3c37f74a3c0&quot;,&quot;issue&quot;:&quot;20&quot;,&quot;issued&quot;:{&quot;date-parts&quot;:[[&quot;2020&quot;,&quot;10&quot;,&quot;23&quot;]]},&quot;page&quot;:&quot;5129-5148&quot;,&quot;title&quot;:&quot;Nitrogen cycling in CMIP6 land surface models: progress and limitations&quot;,&quot;type&quot;:&quot;article-journal&quot;,&quot;volume&quot;:&quot;17&quot;,&quot;container-title-short&quot;:&quot;&quot;},&quot;uris&quot;:[&quot;http://www.mendeley.com/documents/?uuid=43d491c9-cd44-49f7-b593-8d040e1f230f&quot;],&quot;isTemporary&quot;:false,&quot;legacyDesktopId&quot;:&quot;43d491c9-cd44-49f7-b593-8d040e1f230f&quot;}]},{&quot;citationID&quot;:&quot;MENDELEY_CITATION_15c78296-254a-4d3f-ad18-bb992371c1cf&quot;,&quot;properties&quot;:{&quot;noteIndex&quot;:0},&quot;isEdited&quot;:false,&quot;manualOverride&quot;:{&quot;citeprocText&quot;:&quot;(Hungate et al., 2003; Oreskes et al., 1994; Prentice et al., 2015)&quot;,&quot;isManuallyOverridden&quot;:false,&quot;manualOverrideText&quot;:&quot;&quot;},&quot;citationTag&quot;:&quot;MENDELEY_CITATION_v3_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&quot;,&quot;citationItems&quot;:[{&quot;id&quot;:&quot;b80e1827-db9e-3fba-b4f3-0dc1e8086d3b&quot;,&quot;itemData&quot;:{&quot;author&quot;:[{&quot;dropping-particle&quot;:&quot;&quot;,&quot;family&quot;:&quot;Oreskes&quot;,&quot;given&quot;:&quot;Naomi&quot;,&quot;non-dropping-particle&quot;:&quot;&quot;,&quot;parse-names&quot;:false,&quot;suffix&quot;:&quot;&quot;},{&quot;dropping-particle&quot;:&quot;&quot;,&quot;family&quot;:&quot;Shrader-Frechette&quot;,&quot;given&quot;:&quot;Kristin&quot;,&quot;non-dropping-particle&quot;:&quot;&quot;,&quot;parse-names&quot;:false,&quot;suffix&quot;:&quot;&quot;},{&quot;dropping-particle&quot;:&quot;&quot;,&quot;family&quot;:&quot;Belitz&quot;,&quot;given&quot;:&quot;Kenneth&quot;,&quot;non-dropping-particle&quot;:&quot;&quot;,&quot;parse-names&quot;:false,&quot;suffix&quot;:&quot;&quot;}],&quot;container-title&quot;:&quot;Science&quot;,&quot;id&quot;:&quot;b80e1827-db9e-3fba-b4f3-0dc1e8086d3b&quot;,&quot;issue&quot;:&quot;5147&quot;,&quot;issued&quot;:{&quot;date-parts&quot;:[[&quot;1994&quot;]]},&quot;page&quot;:&quot;641-646&quot;,&quot;title&quot;:&quot;Verification, validation, and confirmation of numerical models in the Earth sciences&quot;,&quot;type&quot;:&quot;article-journal&quot;,&quot;volume&quot;:&quot;263&quot;,&quot;container-title-short&quot;:&quot;Science (1979)&quot;},&quot;uris&quot;:[&quot;http://www.mendeley.com/documents/?uuid=530c7891-debc-430a-985c-fd6877ad0617&quot;],&quot;isTemporary&quot;:false,&quot;legacyDesktopId&quot;:&quot;530c7891-debc-430a-985c-fd6877ad0617&quot;},{&quot;id&quot;:&quot;0a9a4688-bf1d-32c0-91cc-233918ee49e4&quot;,&quot;itemData&quot;:{&quot;DOI&quot;:&quot;10.1126/science.1091390&quot;,&quot;ISSN&quot;:&quot;0036-8075&quot;,&quot;abstract&quot;:&quot;To develop low-energy architecture, designers need knowledge about passive cooling techniques and shading devices. This paper focuses on the impact of management strategies for external mobile shadings and cooling by natural ventilation. Various control rules are simulated for both techniques. Resulting energy demand and comfort conditions are discussed. For shadings, strategies based on both internal temperature and solar irradiation set points are shown to be more efficient than strategies based on solar irradiation or internal temperature alone. For natural ventilation, strategies limiting the flow rate when outside temperature exceeds internal temperature are found to have no major impact on comfort conditions for the Belgian weather. A flow rate limitation when external temperature drops is found to be efficient to save energy. Objectives of this paper are to show that management choices have a real impact on energy and comfort criteria and to help designers to choose the adequate management rules for their projects. © 2005 Elsevier Ltd. All rights reserved.&quot;,&quot;author&quot;:[{&quot;dropping-particle&quot;:&quot;&quot;,&quot;family&quot;:&quot;Hungate&quot;,&quot;given&quot;:&quot;Bruce A&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Shaw&quot;,&quot;given&quot;:&quot;M Rebecca&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Science&quot;,&quot;id&quot;:&quot;0a9a4688-bf1d-32c0-91cc-233918ee49e4&quot;,&quot;issue&quot;:&quot;5650&quot;,&quot;issued&quot;:{&quot;date-parts&quot;:[[&quot;2003&quot;,&quot;11&quot;,&quot;28&quot;]]},&quot;note&quot;:&quot;Models that incorporate nutrient cycling predict much less CO2 sequestration (i.e. uptake via photosynthesis) than models that lack these feedbacks. \n\nTherefore, models that do not include nutrient feedbacks tend to overestimate carbon uptake under CO2, and may not be as realistic as those that include nutrient cycling&quot;,&quot;page&quot;:&quot;1512-1513&quot;,&quot;title&quot;:&quot;Nitrogen and climate change&quot;,&quot;type&quot;:&quot;article-journal&quot;,&quot;volume&quot;:&quot;302&quot;,&quot;container-title-short&quot;:&quot;Science (1979)&quot;},&quot;uris&quot;:[&quot;http://www.mendeley.com/documents/?uuid=27d5f9a2-ef0f-4622-8624-6b2e99d109bc&quot;],&quot;isTemporary&quot;:false,&quot;legacyDesktopId&quot;:&quot;27d5f9a2-ef0f-4622-8624-6b2e99d109bc&quot;},{&quot;id&quot;:&quot;6f85a41e-e346-3117-8eb5-39e7fe5a2f27&quot;,&quot;itemData&quot;:{&quot;DOI&quot;:&quot;10.5194/acp-15-5987-2015&quot;,&quot;ISSN&quot;:&quot;16807324&quot;,&quot;abstract&quot;:&quot;Land surface models (LSMs) are increasingly called upon to represent not only the exchanges of energy, water and momentum across the land-atmosphere interface (their original purpose in climate models), but also how ecosystems and water resources respond to climate and atmospheric environment, and how these responses in turn influence land-atmosphere fluxes of carbon dioxide (CO2), trace gases and other species that affect the composition and chemistry of the atmosphere. However, the LSMs embedded in state-of-the-art climate models differ in how they represent fundamental aspects of the hydrological and carbon cycles, resulting in large inter-model differences and sometimes faulty predictions. These \&quot;third-generation\&quot; LSMs respect the close coupling of the carbon and water cycles through plants, but otherwise tend to be under-constrained, and have not taken full advantage of robust hydrological parameterizations that were independently developed in offline models. Benchmarking, combining multiple sources of atmospheric, biospheric and hydrological data, should be a required component of LSM development, but this field has been relatively poorly supported and intermittently pursued. Moreover, benchmarking alone is not sufficient to ensure that models improve. Increasing complexity may increase realism but decrease reliability and robustness, by increasing the number of poorly known model parameters. In contrast, simplifying the representation of complex processes by stochastic parameterization (the representation of unresolved processes by statistical distributions of values) has been shown to improve model reliability and realism in both atmospheric and land-surface modelling contexts. We provide examples for important processes in hydrology (the generation of runoff and flow routing in heterogeneous catchments) and biology (carbon uptake by species-diverse ecosystems). We propose that the way forward for next-generation complex LSMs will include: (a) representations of biological and hydrological processes based on the implementation of multiple internal constraints; (b) systematic application of benchmarking and data assimilation techniques to optimize parameter values and thereby test the structural adequacy of models; and (c) stochastic parameterization of unresolved variability, applied in both the hydrological and the biological domains.&quot;,&quot;author&quot;:[{&quot;dropping-particle&quot;:&quot;&quot;,&quot;family&quot;:&quot;Prentice&quot;,&quot;given&quot;:&quot;I Colin&quot;,&quot;non-dropping-particle&quot;:&quot;&quot;,&quot;parse-names&quot;:false,&quot;suffix&quot;:&quot;&quot;},{&quot;dropping-particle&quot;:&quot;&quot;,&quot;family&quot;:&quot;Liang&quot;,&quot;given&quot;:&quot;Xu&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Wang&quot;,&quot;given&quot;:&quot;Ying-Ping&quot;,&quot;non-dropping-particle&quot;:&quot;&quot;,&quot;parse-names&quot;:false,&quot;suffix&quot;:&quot;&quot;}],&quot;container-title&quot;:&quot;Atmospheric Chemistry and Physics&quot;,&quot;id&quot;:&quot;6f85a41e-e346-3117-8eb5-39e7fe5a2f27&quot;,&quot;issued&quot;:{&quot;date-parts&quot;:[[&quot;2015&quot;]]},&quot;page&quot;:&quot;5987-6005&quot;,&quot;title&quot;:&quot;Reliable, robust and realistic: The three R's of next-generation land-surface modelling&quot;,&quot;type&quot;:&quot;article-journal&quot;,&quot;volume&quot;:&quot;15&quot;,&quot;container-title-short&quot;:&quot;Atmos Chem Phys&quot;},&quot;uris&quot;:[&quot;http://www.mendeley.com/documents/?uuid=4c863f36-0f41-4a37-8b69-328cc4526cd9&quot;],&quot;isTemporary&quot;:false,&quot;legacyDesktopId&quot;:&quot;4c863f36-0f41-4a37-8b69-328cc4526cd9&quot;}]},{&quot;properties&quot;:{&quot;noteIndex&quot;:0},&quot;citationID&quot;:&quot;MENDELEY_CITATION_53fd15ab-3a16-45e9-adbb-2020c26736d4&quot;,&quot;isEdited&quot;:false,&quot;manualOverride&quot;:{&quot;isManuallyOverridden&quot;:false,&quot;manualOverrideText&quot;:&quot;&quot;,&quot;citeprocText&quot;:&quot;(Ziehn et al., 2011)&quot;},&quot;citationTag&quot;:&quot;MENDELEY_CITATION_v3_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&quot;,&quot;citationItems&quot;:[{&quot;id&quot;:&quot;e69681ac-df1c-3650-8b48-e7ba3d2b56df&quot;,&quot;isTemporary&quot;:false,&quot;itemData&quot;:{&quot;type&quot;:&quot;article-journal&quot;,&quot;id&quot;:&quot;e69681ac-df1c-3650-8b48-e7ba3d2b56df&quot;,&quot;title&quot;:&quot;Improving the predictability of global CO&lt;sub&gt;2&lt;/sub&gt; assimilation rates under climate change&quot;,&quot;author&quot;:[{&quot;family&quot;:&quot;Ziehn&quot;,&quot;given&quot;:&quot;T&quot;,&quot;parse-names&quot;:false,&quot;dropping-particle&quot;:&quot;&quot;,&quot;non-dropping-particle&quot;:&quot;&quot;},{&quot;family&quot;:&quot;Kattge&quot;,&quot;given&quot;:&quot;Jens&quot;,&quot;parse-names&quot;:false,&quot;dropping-particle&quot;:&quot;&quot;,&quot;non-dropping-particle&quot;:&quot;&quot;},{&quot;family&quot;:&quot;Knorr&quot;,&quot;given&quot;:&quot;Wolfgang&quot;,&quot;parse-names&quot;:false,&quot;dropping-particle&quot;:&quot;&quot;,&quot;non-dropping-particle&quot;:&quot;&quot;},{&quot;family&quot;:&quot;Scholze&quot;,&quot;given&quot;:&quot;M&quot;,&quot;parse-names&quot;:false,&quot;dropping-particle&quot;:&quot;&quot;,&quot;non-dropping-particle&quot;:&quot;&quot;}],&quot;container-title&quot;:&quot;Geophysical Research Letters&quot;,&quot;container-title-short&quot;:&quot;Geophys Res Lett&quot;,&quot;DOI&quot;:&quot;10.1029/2011GL047182&quot;,&quot;ISSN&quot;:&quot;00948276&quot;,&quot;URL&quot;:&quot;http://doi.wiley.com/10.1029/2011GL047182&quot;,&quot;issued&quot;:{&quot;date-parts&quot;:[[2011,5]]},&quot;page&quot;:&quot;L10404&quot;,&quot;abstract&quot;:&quot;Feedbacks between the terrestrial carbon cycle and the atmosphere have the potential to greatly modify expected rates of future climate change. This makes it all the more urgent to exploit all existing data for the purpose of accurate modelling of the underlying processes. Here we use a Bayesian random sampling method to constrain parameters of the Farquhar model of leaf photosynthesis and a model of leaf respiration against a comprehensive set of plant trait data at the leaf level. The resulting probability density function (PDF) of model parameters is contrasted with a PDF derived using a conventional “expert knowledge” approach. When running the Biosphere Energy Transfer Hydrology (BETHY) scheme with a 1000‐ member sub‐sample of each of the two PDFs for present climate and a climate scenario, we find that the use of plant trait data is able to reduce the uncertainty range of simulated net leaf assimilation (NLA) by more than a factor of two. Most of the remaining variability is caused by only four parameters, associated with the acclimation of photosynthesis to plant growth temperature and to how leaf stomata react to atmospheric CO 2 concentration. We suggest that this method should be used extensively to parameterize Earth system models, given that data bases on plant traits are increasingly being made available to the modelling community.&quot;,&quot;issue&quot;:&quot;10&quot;,&quot;volume&quot;:&quot;38&quot;}}]},{&quot;citationID&quot;:&quot;MENDELEY_CITATION_fb57a3c6-612f-4a40-a38c-0ff2ab35931a&quot;,&quot;properties&quot;:{&quot;noteIndex&quot;:0},&quot;isEdited&quot;:false,&quot;manualOverride&quot;:{&quot;isManuallyOverridden&quot;:false,&quot;manualOverrideText&quot;:&quot;&quot;,&quot;citeprocText&quot;:&quot;(Y. Luo et al., 2004; N. G. Smith &amp;#38; Dukes, 2013)&quot;},&quot;citationTag&quot;:&quot;MENDELEY_CITATION_v3_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&quot;,&quot;citationItems&quot;:[{&quot;id&quot;:&quot;874e4f8a-0d1f-3d3a-b037-061376e10c18&quot;,&quot;isTemporary&quot;:false,&quot;itemData&quot;:{&quot;type&quot;:&quot;article-journal&quot;,&quot;id&quot;:&quot;874e4f8a-0d1f-3d3a-b037-061376e10c18&quot;,&quot;title&quot;:&quot;Progressive nitrogen limitation of ecosystem responses to rising atmospheric carbon dioxide&quot;,&quot;author&quot;:[{&quot;family&quot;:&quot;Luo&quot;,&quot;given&quot;:&quot;Yiqi&quot;,&quot;parse-names&quot;:false,&quot;dropping-particle&quot;:&quot;&quot;,&quot;non-dropping-particle&quot;:&quot;&quot;},{&quot;family&quot;:&quot;Currie&quot;,&quot;given&quot;:&quot;William S&quot;,&quot;parse-names&quot;:false,&quot;dropping-particle&quot;:&quot;&quot;,&quot;non-dropping-particle&quot;:&quot;&quot;},{&quot;family&quot;:&quot;Dukes&quot;,&quot;given&quot;:&quot;Jeffrey S&quot;,&quot;parse-names&quot;:false,&quot;dropping-particle&quot;:&quot;&quot;,&quot;non-dropping-particle&quot;:&quot;&quot;},{&quot;family&quot;:&quot;Finzi&quot;,&quot;given&quot;:&quot;Adrien C&quot;,&quot;parse-names&quot;:false,&quot;dropping-particle&quot;:&quot;&quot;,&quot;non-dropping-particle&quot;:&quot;&quot;},{&quot;family&quot;:&quot;Hartwig&quot;,&quot;given&quot;:&quot;Ueli A&quot;,&quot;parse-names&quot;:false,&quot;dropping-particle&quot;:&quot;&quot;,&quot;non-dropping-particle&quot;:&quot;&quot;},{&quot;family&quot;:&quot;Hungate&quot;,&quot;given&quot;:&quot;Bruce A&quot;,&quot;parse-names&quot;:false,&quot;dropping-particle&quot;:&quot;&quot;,&quot;non-dropping-particle&quot;:&quot;&quot;},{&quot;family&quot;:&quot;McMurtrie&quot;,&quot;given&quot;:&quot;Ross E&quot;,&quot;parse-names&quot;:false,&quot;dropping-particle&quot;:&quot;&quot;,&quot;non-dropping-particle&quot;:&quot;&quot;},{&quot;family&quot;:&quot;Oren&quot;,&quot;given&quot;:&quot;Ram&quot;,&quot;parse-names&quot;:false,&quot;dropping-particle&quot;:&quot;&quot;,&quot;non-dropping-particle&quot;:&quot;&quot;},{&quot;family&quot;:&quot;Parton&quot;,&quot;given&quot;:&quot;William J&quot;,&quot;parse-names&quot;:false,&quot;dropping-particle&quot;:&quot;&quot;,&quot;non-dropping-particle&quot;:&quot;&quot;},{&quot;family&quot;:&quot;Pataki&quot;,&quot;given&quot;:&quot;Diane E&quot;,&quot;parse-names&quot;:false,&quot;dropping-particle&quot;:&quot;&quot;,&quot;non-dropping-particle&quot;:&quot;&quot;},{&quot;family&quot;:&quot;Shaw&quot;,&quot;given&quot;:&quot;Rebecca M&quot;,&quot;parse-names&quot;:false,&quot;dropping-particle&quot;:&quot;&quot;,&quot;non-dropping-particle&quot;:&quot;&quot;},{&quot;family&quot;:&quot;Zak&quot;,&quot;given&quot;:&quot;Donald R&quot;,&quot;parse-names&quot;:false,&quot;dropping-particle&quot;:&quot;&quot;,&quot;non-dropping-particle&quot;:&quot;&quot;},{&quot;family&quot;:&quot;Field&quot;,&quot;given&quot;:&quot;Christopher B&quot;,&quot;parse-names&quot;:false,&quot;dropping-particle&quot;:&quot;&quot;,&quot;non-dropping-particle&quot;:&quot;&quot;}],&quot;container-title&quot;:&quot;BioScience&quot;,&quot;container-title-short&quot;:&quot;Bioscience&quot;,&quot;DOI&quot;:&quot;10.1641/0006-3568(2004)054[0731:PNLOER]2.0.CO;2&quot;,&quot;issued&quot;:{&quot;date-parts&quot;:[[2004]]},&quot;page&quot;:&quot;731-739&quot;,&quot;issue&quot;:&quot;8&quot;,&quot;volume&quot;:&quot;54&quot;}},{&quot;id&quot;:&quot;2a483789-c87f-30a8-a948-df4a5b0a53a7&quot;,&quot;itemData&quot;:{&quot;type&quot;:&quot;article-journal&quot;,&quot;id&quot;:&quot;2a483789-c87f-30a8-a948-df4a5b0a53a7&quot;,&quot;title&quot;:&quot;Plant respiration and photosynthesis in global-scale models: incorporating acclimation to temperature and CO 2&quot;,&quot;author&quot;:[{&quot;family&quot;:&quot;Smith&quot;,&quot;given&quot;:&quot;Nicholas G&quot;,&quot;parse-names&quot;:false,&quot;dropping-particle&quot;:&quot;&quot;,&quot;non-dropping-particle&quot;:&quot;&quot;},{&quot;family&quot;:&quot;Dukes&quot;,&quot;given&quot;:&quot;Jeffrey S&quot;,&quot;parse-names&quot;:false,&quot;dropping-particle&quot;:&quot;&quot;,&quot;non-dropping-particle&quot;:&quot;&quot;}],&quot;container-title&quot;:&quot;Global Change Biology&quot;,&quot;container-title-short&quot;:&quot;Glob Chang Biol&quot;,&quot;DOI&quot;:&quot;10.1111/j.1365-2486.2012.02797.x&quot;,&quot;ISSN&quot;:&quot;13541013&quot;,&quot;URL&quot;:&quot;https://onlinelibrary.wiley.com/doi/10.1111/j.1365-2486.2012.02797.x&quot;,&quot;issued&quot;:{&quot;date-parts&quot;:[[2013,1]]},&quot;page&quot;:&quot;45-63&quot;,&quot;issue&quot;:&quot;1&quot;,&quot;volume&quot;:&quot;19&quot;},&quot;isTemporary&quot;:false}]},{&quot;citationID&quot;:&quot;MENDELEY_CITATION_9898a945-17f5-4feb-9a45-b78cbea7279d&quot;,&quot;properties&quot;:{&quot;noteIndex&quot;:0},&quot;isEdited&quot;:false,&quot;manualOverride&quot;:{&quot;isManuallyOverridden&quot;:false,&quot;citeprocText&quot;:&quot;(Wieder et al., 2015)&quot;,&quot;manualOverrideText&quot;:&quot;&quot;},&quot;citationTag&quot;:&quot;MENDELEY_CITATION_v3_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&quot;,&quot;citationItems&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citationID&quot;:&quot;MENDELEY_CITATION_99d43edb-4fab-4759-8c60-0ae4ef6abcfc&quot;,&quot;properties&quot;:{&quot;noteIndex&quot;:0},&quot;isEdited&quot;:false,&quot;manualOverride&quot;:{&quot;citeprocText&quot;:&quot;(Arora et al., 2020; Davies-Barnard et al., 2022; Terrer et al., 2018)&quot;,&quot;isManuallyOverridden&quot;:false,&quot;manualOverrideText&quot;:&quot;&quot;},&quot;citationTag&quot;:&quot;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pc3N1ZSI6IjIiLCJ2b2x1bWUiOiIyMTciLCJjb250YWluZXItdGl0bGUtc2hvcnQiOiIifSwiaXNUZW1wb3JhcnkiOmZhbHNlfV19&quot;,&quot;citationItems&quot;:[{&quot;id&quot;:&quot;c6b4fb23-1556-3a8d-8ff1-da7cd0727900&quot;,&quot;itemData&quot;:{&quot;type&quot;:&quot;article-journal&quot;,&quot;id&quot;:&quot;c6b4fb23-1556-3a8d-8ff1-da7cd0727900&quot;,&quot;title&quot;:&quot;Carbon-concentration and carbon-climate feedbacks in CMIP6 models and their comparison to CMIP5 models&quot;,&quot;author&quot;:[{&quot;family&quot;:&quot;Arora&quot;,&quot;given&quot;:&quot;Vivek K&quot;,&quot;parse-names&quot;:false,&quot;dropping-particle&quot;:&quot;&quot;,&quot;non-dropping-particle&quot;:&quot;&quot;},{&quot;family&quot;:&quot;Katavouta&quot;,&quot;given&quot;:&quot;Anna&quot;,&quot;parse-names&quot;:false,&quot;dropping-particle&quot;:&quot;&quot;,&quot;non-dropping-particle&quot;:&quot;&quot;},{&quot;family&quot;:&quot;Williams&quot;,&quot;given&quot;:&quot;Richard G&quot;,&quot;parse-names&quot;:false,&quot;dropping-particle&quot;:&quot;&quot;,&quot;non-dropping-particle&quot;:&quot;&quot;},{&quot;family&quot;:&quot;Jones&quot;,&quot;given&quot;:&quot;Chris D&quot;,&quot;parse-names&quot;:false,&quot;dropping-particle&quot;:&quot;&quot;,&quot;non-dropping-particle&quot;:&quot;&quot;},{&quot;family&quot;:&quot;Brovkin&quot;,&quot;given&quot;:&quot;Victor&quot;,&quot;parse-names&quot;:false,&quot;dropping-particle&quot;:&quot;&quot;,&quot;non-dropping-particle&quot;:&quot;&quot;},{&quot;family&quot;:&quot;Friedlingstein&quot;,&quot;given&quot;:&quot;Pierre&quot;,&quot;parse-names&quot;:false,&quot;dropping-particle&quot;:&quot;&quot;,&quot;non-dropping-particle&quot;:&quot;&quot;},{&quot;family&quot;:&quot;Schwinger&quot;,&quot;given&quot;:&quot;Jörg&quot;,&quot;parse-names&quot;:false,&quot;dropping-particle&quot;:&quot;&quot;,&quot;non-dropping-particle&quot;:&quot;&quot;},{&quot;family&quot;:&quot;Bopp&quot;,&quot;given&quot;:&quot;Laurent&quot;,&quot;parse-names&quot;:false,&quot;dropping-particle&quot;:&quot;&quot;,&quot;non-dropping-particle&quot;:&quot;&quot;},{&quot;family&quot;:&quot;Boucher&quot;,&quot;given&quot;:&quot;Olivier&quot;,&quot;parse-names&quot;:false,&quot;dropping-particle&quot;:&quot;&quot;,&quot;non-dropping-particle&quot;:&quot;&quot;},{&quot;family&quot;:&quot;Cadule&quot;,&quot;given&quot;:&quot;Patricia&quot;,&quot;parse-names&quot;:false,&quot;dropping-particle&quot;:&quot;&quot;,&quot;non-dropping-particle&quot;:&quot;&quot;},{&quot;family&quot;:&quot;Chamberlain&quot;,&quot;given&quot;:&quot;Matthew A&quot;,&quot;parse-names&quot;:false,&quot;dropping-particle&quot;:&quot;&quot;,&quot;non-dropping-particle&quot;:&quot;&quot;},{&quot;family&quot;:&quot;Christian&quot;,&quot;given&quot;:&quot;James R&quot;,&quot;parse-names&quot;:false,&quot;dropping-particle&quot;:&quot;&quot;,&quot;non-dropping-particle&quot;:&quot;&quot;},{&quot;family&quot;:&quot;Delire&quot;,&quot;given&quot;:&quot;Christine&quot;,&quot;parse-names&quot;:false,&quot;dropping-particle&quot;:&quot;&quot;,&quot;non-dropping-particle&quot;:&quot;&quot;},{&quot;family&quot;:&quot;Fisher&quot;,&quot;given&quot;:&quot;Rosie A&quot;,&quot;parse-names&quot;:false,&quot;dropping-particle&quot;:&quot;&quot;,&quot;non-dropping-particle&quot;:&quot;&quot;},{&quot;family&quot;:&quot;Hajima&quot;,&quot;given&quot;:&quot;Tomohiro&quot;,&quot;parse-names&quot;:false,&quot;dropping-particle&quot;:&quot;&quot;,&quot;non-dropping-particle&quot;:&quot;&quot;},{&quot;family&quot;:&quot;Ilyina&quot;,&quot;given&quot;:&quot;Tatiana&quot;,&quot;parse-names&quot;:false,&quot;dropping-particle&quot;:&quot;&quot;,&quot;non-dropping-particle&quot;:&quot;&quot;},{&quot;family&quot;:&quot;Joetzjer&quot;,&quot;given&quot;:&quot;Emilie&quot;,&quot;parse-names&quot;:false,&quot;dropping-particle&quot;:&quot;&quot;,&quot;non-dropping-particle&quot;:&quot;&quot;},{&quot;family&quot;:&quot;Kawamiya&quot;,&quot;given&quot;:&quot;Michio&quot;,&quot;parse-names&quot;:false,&quot;dropping-particle&quot;:&quot;&quot;,&quot;non-dropping-particle&quot;:&quot;&quot;},{&quot;family&quot;:&quot;Koven&quot;,&quot;given&quot;:&quot;Charles D&quot;,&quot;parse-names&quot;:false,&quot;dropping-particle&quot;:&quot;&quot;,&quot;non-dropping-particle&quot;:&quot;&quot;},{&quot;family&quot;:&quot;Krasting&quot;,&quot;given&quot;:&quot;John P&quot;,&quot;parse-names&quot;:false,&quot;dropping-particle&quot;:&quot;&quot;,&quot;non-dropping-particle&quot;:&quot;&quot;},{&quot;family&quot;:&quot;Law&quot;,&quot;given&quot;:&quot;Rachel M&quot;,&quot;parse-names&quot;:false,&quot;dropping-particle&quot;:&quot;&quot;,&quot;non-dropping-particle&quot;:&quot;&quot;},{&quot;family&quot;:&quot;Lawrence&quot;,&quot;given&quot;:&quot;David M&quot;,&quot;parse-names&quot;:false,&quot;dropping-particle&quot;:&quot;&quot;,&quot;non-dropping-particle&quot;:&quot;&quot;},{&quot;family&quot;:&quot;Lenton&quot;,&quot;given&quot;:&quot;Andrew&quot;,&quot;parse-names&quot;:false,&quot;dropping-particle&quot;:&quot;&quot;,&quot;non-dropping-particle&quot;:&quot;&quot;},{&quot;family&quot;:&quot;Lindsay&quot;,&quot;given&quot;:&quot;Keith&quot;,&quot;parse-names&quot;:false,&quot;dropping-particle&quot;:&quot;&quot;,&quot;non-dropping-particle&quot;:&quot;&quot;},{&quot;family&quot;:&quot;Pongratz&quot;,&quot;given&quot;:&quot;Julia&quot;,&quot;parse-names&quot;:false,&quot;dropping-particle&quot;:&quot;&quot;,&quot;non-dropping-particle&quot;:&quot;&quot;},{&quot;family&quot;:&quot;Raddatz&quot;,&quot;given&quot;:&quot;Thomas&quot;,&quot;parse-names&quot;:false,&quot;dropping-particle&quot;:&quot;&quot;,&quot;non-dropping-particle&quot;:&quot;&quot;},{&quot;family&quot;:&quot;Séférian&quot;,&quot;given&quot;:&quot;Roland&quot;,&quot;parse-names&quot;:false,&quot;dropping-particle&quot;:&quot;&quot;,&quot;non-dropping-particle&quot;:&quot;&quot;},{&quot;family&quot;:&quot;Tachiiri&quot;,&quot;given&quot;:&quot;Kaoru&quot;,&quot;parse-names&quot;:false,&quot;dropping-particle&quot;:&quot;&quot;,&quot;non-dropping-particle&quot;:&quot;&quot;},{&quot;family&quot;:&quot;Tjiputra&quot;,&quot;given&quot;:&quot;Jerry F&quot;,&quot;parse-names&quot;:false,&quot;dropping-particle&quot;:&quot;&quot;,&quot;non-dropping-particle&quot;:&quot;&quot;},{&quot;family&quot;:&quot;Wiltshire&quot;,&quot;given&quot;:&quot;Andy&quot;,&quot;parse-names&quot;:false,&quot;dropping-particle&quot;:&quot;&quot;,&quot;non-dropping-particle&quot;:&quot;&quot;},{&quot;family&quot;:&quot;Wu&quot;,&quot;given&quot;:&quot;Tongwen&quot;,&quot;parse-names&quot;:false,&quot;dropping-particle&quot;:&quot;&quot;,&quot;non-dropping-particle&quot;:&quot;&quot;},{&quot;family&quot;:&quot;Ziehn&quot;,&quot;given&quot;:&quot;Tilo&quot;,&quot;parse-names&quot;:false,&quot;dropping-particle&quot;:&quot;&quot;,&quot;non-dropping-particle&quot;:&quot;&quot;}],&quot;container-title&quot;:&quot;Biogeosciences&quot;,&quot;DOI&quot;:&quot;10.5194/bg-17-4173-2020&quot;,&quot;ISSN&quot;:&quot;17264189&quot;,&quot;issued&quot;:{&quot;date-parts&quot;:[[2020]]},&quot;page&quot;:&quot;4173-4222&quot;,&quot;abstract&quot;:&quot;Results from the fully and biogeochemically coupled simulations in which CO2 increases at a rate of 1%yr-1 (1pctCO2) from its preindustrial value are analyzed to quantify the magnitude of carbon-concentration and carbon-climate feedback parameters which measure the response of ocean and terrestrial carbon pools to changes in atmospheric CO2 concentration and the resulting change in global climate, respectively. The results are based on 11 comprehensive Earth system models from the most recent uncertain over land than over ocean as has been seen in existing studies. These values and their spread from 11 CMIP6 models have not changed significantly compared to CMIP5 models. The absolute values of feedback parameters are lower for land with models that include a representation of nitrogen cycle. The transient climate response to cumulative emissions (TCRE) from the 11 CMIP6 models considered here is 1.77±0.37 ° C EgC-1 and is similar to that found in CMIP5 models (1.63±0.48 °C EgC-1) but with somewhat reduced model spread. The expressions for feedback parameters based on the fully and biogeochemically coupled configurations of the 1pctCO2 simulation are simplified when the small temperature change in the biogeochemically coupled simulation is ignored. Decomposition of the terms of these simplified expressions for the feedback parameters is used to gain insight into the reasons for differing responses among ocean and land carbon cycle models.&quot;,&quot;issue&quot;:&quot;16&quot;,&quot;volume&quot;:&quot;17&quot;,&quot;container-title-short&quot;:&quot;&quot;},&quot;isTemporary&quot;:false},{&quot;id&quot;:&quot;65ad75e1-34b1-3949-a2b9-87f75f1f5ece&quot;,&quot;itemData&quot;:{&quot;type&quot;:&quot;article-journal&quot;,&quot;id&quot;:&quot;65ad75e1-34b1-3949-a2b9-87f75f1f5ece&quot;,&quot;title&quot;:&quot;Assessment of the impacts of biological nitrogen fixation structural uncertainty in CMIP6 earth system models&quot;,&quot;author&quot;:[{&quot;family&quot;:&quot;Davies-Barnard&quot;,&quot;given&quot;:&quot;Taraka&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container-title&quot;:&quot;Biogeosciences&quot;,&quot;DOI&quot;:&quot;10.5194/bg-19-3491-2022&quot;,&quot;ISSN&quot;:&quot;17264189&quot;,&quot;issued&quot;:{&quot;date-parts&quot;:[[2022]]},&quot;page&quot;:&quot;3491-3503&quot;,&quot;abstract&quot;:&quot;Biological nitrogen fixation is the main source of new nitrogen into natural terrestrial ecosystems and consequently in the nitrogen cycle in many earth system models. Representation of biological nitrogen fixation varies, and because of the tight coupling between the carbon and nitrogen cycles, previous studies have shown that this affects projected changes in net primary productivity. Here we present the first assessment of the performance of biological nitrogen fixation in models contributing to CMIP6 compared to observed and observation-constrained estimates of biological nitrogen fixation. We find that 9 out of 10 models represent global total biological nitrogen fixation within the uncertainty in recent global estimates. However, 6 out of 10 models overestimate the amount of fixation in the tropics and therefore the extent of the latitudinal gradient in the global distribution. For the SSP3-7.0 scenario of future climate change, models project increases in fixation over the 21st century of up to 80%. However, while the historical range of biological nitrogen fixation amongst models is large (up to 140kgNha-1yr-1 at the grid cell level and 43-208TgNyr-1 globally) this does not have explanatory power for variations within the model ensemble of net primary productivity or the coupled nitrogen-carbon cycle. Models with shared structures can have significant variations in both biological nitrogen fixation and other parts of the nitrogen cycle without differing in their net primary productivity. This points to systematic challenges in the representation of carbon-nitrogen model structures and the severe limitations of models using net primary productivity or evapotranspiration to project the biological nitrogen fixation response to elevated atmospheric carbon dioxide or other environmental changes.&quot;,&quot;issue&quot;:&quot;14&quot;,&quot;volume&quot;:&quot;19&quot;,&quot;container-title-short&quot;:&quot;&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citationID&quot;:&quot;MENDELEY_CITATION_25292968-46d2-444f-a5e6-aadbb52f2b47&quot;,&quot;properties&quot;:{&quot;noteIndex&quot;:0},&quot;isEdited&quot;:false,&quot;manualOverride&quot;:{&quot;citeprocText&quot;:&quot;(Davies-Barnard et al., 2020; Friedlingstein et al., 2014; Meyerholt et al., 2020; Wieder et al., 2015; Zaehle et al., 2014)&quot;,&quot;isManuallyOverridden&quot;:false,&quot;manualOverrideText&quot;:&quot;&quot;},&quot;citationTag&quot;:&quot;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&quot;,&quot;citationItems&quot;:[{&quot;id&quot;:&quot;40d51e77-e1bb-3ef2-8c1d-bc161d2d6c11&quot;,&quot;itemData&quot;:{&quot;DOI&quot;:&quot;10.1175/JCLI-D-12-00579.1&quot;,&quot;ISSN&quot;:&quot;08948755&quot;,&quot;abstract&quot;:&quot;In the context of phase 5 of the Coupled Model Intercomparison Project, most climate simulations use prescribed atmospheric CO2 concentration and therefore do not interactively include the effect of carbon cycle feedbacks. However, the representative concentration pathway 8.5 (RCP8.5) scenario has additionally been run by earth system models with prescribed CO2 emissions. This paper analyzes the climate projections of 11 earth system models (ESMs) that performed both emission-driven and concentration-driven RCP8.5 simulations.When forced by RCP8.5 CO2 emissions, models simulate a large spread in atmospheric CO2; the simulated 2100 concentrations range between 795 and 1145 ppm. Seven out of the 11 ESMs simulate a larger CO2 (on average by 44 ppm, 985 ± 97ppm by 2100) and hence higher radiative forcing (by 0.25Wm-2) when driven by CO2 emissions than for the concentration-driven scenarios (941 ppm). However, most of these models already overestimate the present-day CO2, with the present-day biases reasonably well correlated with future atmospheric concentrations' departure from the prescribed concentration. The uncertainty in CO2 projections is mainly attributable to uncertainties in the response of the land carbon cycle. As a result of simulated higher CO2 concentrations than in the concentration-driven simulations, temperature projections are generally higher when ESMs are driven with CO2 emissions. Global surface temperature change by 2100 (relative to present day) increased by 3.9° ± 0.9°C for the emission-driven simulations compared to 3.7° ± 0.7°C in the concentration-driven simulations. Although the lower ends are comparable in both sets of simulations, the highest climate projections are significantly warmer in the emission-driven simulations because of stronger carbon cycle feedbacks. © 2014 American Meteorological Society.&quot;,&quot;author&quot;:[{&quot;dropping-particle&quot;:&quot;&quot;,&quot;family&quot;:&quot;Friedlingstein&quot;,&quot;given&quot;:&quot;Pierre&quot;,&quot;non-dropping-particle&quot;:&quot;&quot;,&quot;parse-names&quot;:false,&quot;suffix&quot;:&quot;&quot;},{&quot;dropping-particle&quot;:&quot;&quot;,&quot;family&quot;:&quot;Meinshausen&quot;,&quot;given&quot;:&quot;Malte&quot;,&quot;non-dropping-particle&quot;:&quot;&quot;,&quot;parse-names&quot;:false,&quot;suffix&quot;:&quot;&quot;},{&quot;dropping-particle&quot;:&quot;&quot;,&quot;family&quot;:&quot;Arora&quot;,&quot;given&quot;:&quot;Vivek K&quot;,&quot;non-dropping-particle&quot;:&quot;&quot;,&quot;parse-names&quot;:false,&quot;suffix&quot;:&quot;&quot;},{&quot;dropping-particle&quot;:&quot;&quot;,&quot;family&quot;:&quot;Jones&quot;,&quot;given&quot;:&quot;Chris D&quot;,&quot;non-dropping-particle&quot;:&quot;&quot;,&quot;parse-names&quot;:false,&quot;suffix&quot;:&quot;&quot;},{&quot;dropping-particle&quot;:&quot;&quot;,&quot;family&quot;:&quot;Anav&quot;,&quot;given&quot;:&quot;Alessandro&quot;,&quot;non-dropping-particle&quot;:&quot;&quot;,&quot;parse-names&quot;:false,&quot;suffix&quot;:&quot;&quot;},{&quot;dropping-particle&quot;:&quot;&quot;,&quot;family&quot;:&quot;Liddicoat&quot;,&quot;given&quot;:&quot;Spencer K&quot;,&quot;non-dropping-particle&quot;:&quot;&quot;,&quot;parse-names&quot;:false,&quot;suffix&quot;:&quot;&quot;},{&quot;dropping-particle&quot;:&quot;&quot;,&quot;family&quot;:&quot;Knutti&quot;,&quot;given&quot;:&quot;Reto&quot;,&quot;non-dropping-particle&quot;:&quot;&quot;,&quot;parse-names&quot;:false,&quot;suffix&quot;:&quot;&quot;}],&quot;container-title&quot;:&quot;Journal of Climate&quot;,&quot;id&quot;:&quot;40d51e77-e1bb-3ef2-8c1d-bc161d2d6c11&quot;,&quot;issue&quot;:&quot;2&quot;,&quot;issued&quot;:{&quot;date-parts&quot;:[[&quot;2014&quot;]]},&quot;page&quot;:&quot;511-526&quot;,&quot;title&quot;:&quot;Uncertainties in CMIP5 climate projections due to carbon cycle feedbacks&quot;,&quot;type&quot;:&quot;article-journal&quot;,&quot;volume&quot;:&quot;27&quot;,&quot;container-title-short&quot;:&quot;J Clim&quot;},&quot;uris&quot;:[&quot;http://www.mendeley.com/documents/?uuid=f76674cd-7d72-4223-b90c-11753b09878b&quot;],&quot;isTemporary&quot;:false,&quot;legacyDesktopId&quot;:&quot;f76674cd-7d72-4223-b90c-11753b09878b&quot;},{&quot;id&quot;:&quot;3766c92a-23b1-391c-b098-d7a9dbfbe9db&quot;,&quot;itemData&quot;:{&quot;DOI&quot;:&quot;10.1111/gcb.15114&quot;,&quot;ISSN&quot;:&quot;13652486&quot;,&quot;PMID&quot;:&quot;32285534&quot;,&quot;abstract&quot;:&quot;The magnitude of the nitrogen (N) limitation of terrestrial carbon (C) storage over the 21st century is highly uncertain because of the complex interactions between the terrestrial C and N cycles. We use an ensemble approach to quantify and attribute process-level uncertainty in C-cycle projections by analysing a 30-member ensemble representing published alternative representations of key N cycle processes (stoichiometry, biological nitrogen fixation (BNF) and ecosystem N losses) within the framework of one terrestrial biosphere model. Despite large differences in the simulated present-day N cycle, primarily affecting simulated productivity north of 40°N, ensemble members generally conform with global C-cycle benchmarks for present-day conditions. Ensemble projections for two representative concentration pathways (RCP 2.6 and RCP 8.5) show that the increase in land C storage due to CO2 fertilization is reduced by 24 ± 15% due to N constraints, whereas terrestrial C losses associated with climate change are attenuated by 19 ± 20%. As a result, N cycling reduces projected land C uptake for the years 2006–2099 by 19% (37% decrease to 3% increase) for RCP 2.6, and by 21% (40% decrease to 9% increase) for RCP 8.5. Most of the ensemble spread results from uncertainty in temperate and boreal forests, and is dominated by uncertainty in BNF (10% decrease to 50% increase for RCP 2.6, 5% decrease to 100% increase for RCP 8.5). However, choices about the flexibility of ecosystem C:N ratios and processes controlling ecosystem N losses regionally also play important roles. The findings of this study demonstrate clearly the need for an ensemble approach to quantify likely future terrestrial C–N cycle trajectories. Present-day C-cycle observations only weakly constrain the future ensemble spread, highlighting the need for better observational constraints on large-scale N cycling, and N cycle process responses to global change.&quot;,&quot;author&quot;:[{&quot;dropping-particle&quot;:&quot;&quot;,&quot;family&quot;:&quot;Meyerholt&quot;,&quot;given&quot;:&quot;Johannes&quot;,&quot;non-dropping-particle&quot;:&quot;&quot;,&quot;parse-names&quot;:false,&quot;suffix&quot;:&quot;&quot;},{&quot;dropping-particle&quot;:&quot;&quot;,&quot;family&quot;:&quot;Sickel&quot;,&quot;given&quot;:&quot;Kerstin&quot;,&quot;non-dropping-particle&quot;:&quot;&quot;,&quot;parse-names&quot;:false,&quot;suffix&quot;:&quot;&quot;},{&quot;dropping-particle&quot;:&quot;&quot;,&quot;family&quot;:&quot;Zaehle&quot;,&quot;given&quot;:&quot;Sönke&quot;,&quot;non-dropping-particle&quot;:&quot;&quot;,&quot;parse-names&quot;:false,&quot;suffix&quot;:&quot;&quot;}],&quot;container-title&quot;:&quot;Global Change Biology&quot;,&quot;id&quot;:&quot;3766c92a-23b1-391c-b098-d7a9dbfbe9db&quot;,&quot;issue&quot;:&quot;7&quot;,&quot;issued&quot;:{&quot;date-parts&quot;:[[&quot;2020&quot;]]},&quot;page&quot;:&quot;3978-3996&quot;,&quot;title&quot;:&quot;Ensemble projections elucidate effects of uncertainty in terrestrial nitrogen limitation on future carbon uptake&quot;,&quot;type&quot;:&quot;article-journal&quot;,&quot;volume&quot;:&quot;26&quot;,&quot;container-title-short&quot;:&quot;Glob Chang Biol&quot;},&quot;uris&quot;:[&quot;http://www.mendeley.com/documents/?uuid=df8140ee-2475-4e79-9ce3-d6b0b9bbb5ba&quot;],&quot;isTemporary&quot;:false,&quot;legacyDesktopId&quot;:&quot;df8140ee-2475-4e79-9ce3-d6b0b9bbb5ba&quot;},{&quot;id&quot;:&quot;64b0ed6c-1cb1-3be1-8b35-ab8deea3e97e&quot;,&quot;itemData&quot;:{&quot;DOI&quot;:&quot;10.1111/nph.12697&quot;,&quot;ISSN&quot;:&quot;14698137&quot;,&quot;PMID&quot;:&quot;24467623&quot;,&quot;abstract&quot;:&quot;We analysed the responses of 11 ecosystem models to elevated atmospheric [CO2] (eCO2) at two temperate forest ecosystems (Duke and Oak Ridge National Laboratory (ORNL) Free-Air CO2 Enrichment (FACE) experiments) to test alternative representations of carbon (C)-nitrogen (N) cycle processes. We decomposed the model responses into component processes affecting the response to eCO2 and confronted these with observations from the FACE experiments. Most of the models reproduced the observed initial enhancement of net primary production (NPP) at both sites, but none was able to simulate both the sustained 10-yr enhancement at Duke and the declining response at ORNL: models generally showed signs of progressive N limitation as a result of lower than observed plant N uptake. Nonetheless, many models showed qualitative agreement with observed component processes. The results suggest that improved representation of above-ground-below-ground interactions and better constraints on plant stoichiometry are important for a predictive understanding of eCO2 effects. Improved accuracy of soil organic matter inventories is pivotal to reduce uncertainty in the observed C-N budgets. The two FACE experiments are insufficient to fully constrain terrestrial responses to eCO2, given the complexity of factors leading to the observed diverging trends, and the consequential inability of the models to explain these trends. Nevertheless, the ecosystem models were able to capture important features of the experiments, lending some support to their projections. © 2014 New Phytologist Trust.&quot;,&quot;author&quot;:[{&quot;dropping-particle&quot;:&quot;&quot;,&quot;family&quot;:&quot;Zaehle&quot;,&quot;given&quot;:&quot;Sönke&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Kauwe&quot;,&quot;given&quot;:&quot;Martin G.&quot;,&quot;non-dropping-particle&quot;:&quot;De&quot;,&quot;parse-names&quot;:false,&quot;suffix&quot;:&quot;&quot;},{&quot;dropping-particle&quot;:&quot;&quot;,&quot;family&quot;:&quot;Walker&quot;,&quot;given&quot;:&quot;Anthony P.&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Hickler&quot;,&quot;given&quot;:&quot;Thomas&quot;,&quot;non-dropping-particle&quot;:&quot;&quot;,&quot;parse-names&quot;:false,&quot;suffix&quot;:&quot;&quot;},{&quot;dropping-particle&quot;:&quot;&quot;,&quot;family&quot;:&quot;Luo&quot;,&quot;given&quot;:&quot;Yiqi&quot;,&quot;non-dropping-particle&quot;:&quot;&quot;,&quot;parse-names&quot;:false,&quot;suffix&quot;:&quot;&quot;},{&quot;dropping-particle&quot;:&quot;&quot;,&quot;family&quot;:&quot;Wang&quot;,&quot;given&quot;:&quot;Ying Ping&quot;,&quot;non-dropping-particle&quot;:&quot;&quot;,&quot;parse-names&quot;:false,&quot;suffix&quot;:&quot;&quot;},{&quot;dropping-particle&quot;:&quot;&quot;,&quot;family&quot;:&quot;El-Masri&quot;,&quot;given&quot;:&quot;Bassil&quot;,&quot;non-dropping-particle&quot;:&quot;&quot;,&quot;parse-names&quot;:false,&quot;suffix&quot;:&quot;&quot;},{&quot;dropping-particle&quot;:&quot;&quot;,&quot;family&quot;:&quot;Thornton&quot;,&quot;given&quot;:&quot;Peter&quot;,&quot;non-dropping-particle&quot;:&quot;&quot;,&quot;parse-names&quot;:false,&quot;suffix&quot;:&quot;&quot;},{&quot;dropping-particle&quot;:&quot;&quot;,&quot;family&quot;:&quot;Jain&quot;,&quot;given&quot;:&quot;Atul&quot;,&quot;non-dropping-particle&quot;:&quot;&quot;,&quot;parse-names&quot;:false,&quot;suffix&quot;:&quot;&quot;},{&quot;dropping-particle&quot;:&quot;&quot;,&quot;family&quot;:&quot;Wang&quot;,&quot;given&quot;:&quot;Shusen&quot;,&quot;non-dropping-particle&quot;:&quot;&quot;,&quot;parse-names&quot;:false,&quot;suffix&quot;:&quot;&quot;},{&quot;dropping-particle&quot;:&quot;&quot;,&quot;family&quot;:&quot;Warlind&quot;,&quot;given&quot;:&quot;David&quot;,&quot;non-dropping-particle&quot;:&quot;&quot;,&quot;parse-names&quot;:false,&quot;suffix&quot;:&quot;&quot;},{&quot;dropping-particle&quot;:&quot;&quot;,&quot;family&quot;:&quot;Weng&quot;,&quot;given&quot;:&quot;Ensheng&quot;,&quot;non-dropping-particle&quot;:&quot;&quot;,&quot;parse-names&quot;:false,&quot;suffix&quot;:&quot;&quot;},{&quot;dropping-particle&quot;:&quot;&quot;,&quot;family&quot;:&quot;Parton&quot;,&quot;given&quot;:&quot;William&quot;,&quot;non-dropping-particle&quot;:&quot;&quot;,&quot;parse-names&quot;:false,&quot;suffix&quot;:&quot;&quot;},{&quot;dropping-particle&quot;:&quot;&quot;,&quot;family&quot;:&quot;Iversen&quot;,&quot;given&quot;:&quot;Colleen M.&quot;,&quot;non-dropping-particle&quot;:&quot;&quot;,&quot;parse-names&quot;:false,&quot;suffix&quot;:&quot;&quot;},{&quot;dropping-particle&quot;:&quot;&quot;,&quot;family&quot;:&quot;Gallet-Budynek&quot;,&quot;given&quot;:&quot;Anne&quot;,&quot;non-dropping-particle&quot;:&quot;&quot;,&quot;parse-names&quot;:false,&quot;suffix&quot;:&quot;&quot;},{&quot;dropping-particle&quot;:&quot;&quot;,&quot;family&quot;:&quot;Mccarthy&quot;,&quot;given&quot;:&quot;Heather&quot;,&quot;non-dropping-particle&quot;:&quot;&quot;,&quot;parse-names&quot;:false,&quot;suffix&quot;:&quot;&quot;},{&quot;dropping-particle&quot;:&quot;&quot;,&quot;family&quot;:&quot;Finzi&quot;,&quot;given&quot;:&quot;Adrien&quot;,&quot;non-dropping-particle&quot;:&quot;&quot;,&quot;parse-names&quot;:false,&quot;suffix&quot;:&quot;&quot;},{&quot;dropping-particle&quot;:&quot;&quot;,&quot;family&quot;:&quot;Hanson&quot;,&quot;given&quot;:&quot;Paul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Norby&quot;,&quot;given&quot;:&quot;Richard J.&quot;,&quot;non-dropping-particle&quot;:&quot;&quot;,&quot;parse-names&quot;:false,&quot;suffix&quot;:&quot;&quot;}],&quot;container-title&quot;:&quot;New Phytologist&quot;,&quot;id&quot;:&quot;64b0ed6c-1cb1-3be1-8b35-ab8deea3e97e&quot;,&quot;issue&quot;:&quot;3&quot;,&quot;issued&quot;:{&quot;date-parts&quot;:[[&quot;2014&quot;]]},&quot;page&quot;:&quot;803-822&quot;,&quot;title&quot;:&quot;Evaluation of 11 terrestrial carbon-nitrogen cycle models against observations from two temperate Free-Air CO2 Enrichment studies&quot;,&quot;type&quot;:&quot;article-journal&quot;,&quot;volume&quot;:&quot;202&quot;,&quot;container-title-short&quot;:&quot;&quot;},&quot;uris&quot;:[&quot;http://www.mendeley.com/documents/?uuid=3a84039c-ba4b-4f6e-8b9b-24f79a08c38f&quot;],&quot;isTemporary&quot;:false,&quot;legacyDesktopId&quot;:&quot;3a84039c-ba4b-4f6e-8b9b-24f79a08c38f&quot;},{&quot;id&quot;:&quot;e82f3f41-f2cc-3389-9e30-10670683071a&quot;,&quot;itemData&quot;:{&quot;type&quot;:&quot;article-journal&quot;,&quot;id&quot;:&quot;e82f3f41-f2cc-3389-9e30-10670683071a&quot;,&quot;title&quot;:&quot;Future productivity and carbon storage limited by terrestrial nutrient availability&quot;,&quot;author&quot;:[{&quot;family&quot;:&quot;Wieder&quot;,&quot;given&quot;:&quot;William R&quot;,&quot;parse-names&quot;:false,&quot;dropping-particle&quot;:&quot;&quot;,&quot;non-dropping-particle&quot;:&quot;&quot;},{&quot;family&quot;:&quot;Cleveland&quot;,&quot;given&quot;:&quot;Cory C&quot;,&quot;parse-names&quot;:false,&quot;dropping-particle&quot;:&quot;&quot;,&quot;non-dropping-particle&quot;:&quot;&quot;},{&quot;family&quot;:&quot;Smith&quot;,&quot;given&quot;:&quot;W Kolby&quot;,&quot;parse-names&quot;:false,&quot;dropping-particle&quot;:&quot;&quot;,&quot;non-dropping-particle&quot;:&quot;&quot;},{&quot;family&quot;:&quot;Todd-Brown&quot;,&quot;given&quot;:&quot;Katherine&quot;,&quot;parse-names&quot;:false,&quot;dropping-particle&quot;:&quot;&quot;,&quot;non-dropping-particle&quot;:&quot;&quot;}],&quot;container-title&quot;:&quot;Nature Geoscience&quot;,&quot;container-title-short&quot;:&quot;Nat Geosci&quot;,&quot;DOI&quot;:&quot;10.1038/ngeo2413&quot;,&quot;ISSN&quot;:&quot;1752-0894&quot;,&quot;URL&quot;:&quot;http://www.nature.com/articles/ngeo2413&quot;,&quot;issued&quot;:{&quot;date-parts&quot;:[[2015,6,20]]},&quot;page&quot;:&quot;441-444&quot;,&quot;issue&quot;:&quot;6&quot;,&quot;volume&quot;:&quot;8&quot;},&quot;isTemporary&quot;:false},{&quot;id&quot;:&quot;57930a92-01e3-354d-a4e3-c3c37f74a3c0&quot;,&quot;itemData&quot;:{&quot;type&quot;:&quot;article-journal&quot;,&quot;id&quot;:&quot;57930a92-01e3-354d-a4e3-c3c37f74a3c0&quot;,&quot;title&quot;:&quot;Nitrogen cycling in CMIP6 land surface models: progress and limitations&quot;,&quot;author&quot;:[{&quot;family&quot;:&quot;Davies-Barnard&quot;,&quot;given&quot;:&quot;Taraka&quot;,&quot;parse-names&quot;:false,&quot;dropping-particle&quot;:&quot;&quot;,&quot;non-dropping-particle&quot;:&quot;&quot;},{&quot;family&quot;:&quot;Meyerholt&quot;,&quot;given&quot;:&quot;Johannes&quot;,&quot;parse-names&quot;:false,&quot;dropping-particle&quot;:&quot;&quot;,&quot;non-dropping-particle&quot;:&quot;&quot;},{&quot;family&quot;:&quot;Zaehle&quot;,&quot;given&quot;:&quot;Sönke&quot;,&quot;parse-names&quot;:false,&quot;dropping-particle&quot;:&quot;&quot;,&quot;non-dropping-particle&quot;:&quot;&quot;},{&quot;family&quot;:&quot;Friedlingstein&quot;,&quot;given&quot;:&quot;Pierre&quot;,&quot;parse-names&quot;:false,&quot;dropping-particle&quot;:&quot;&quot;,&quot;non-dropping-particle&quot;:&quot;&quot;},{&quot;family&quot;:&quot;Brovkin&quot;,&quot;given&quot;:&quot;Victor&quot;,&quot;parse-names&quot;:false,&quot;dropping-particle&quot;:&quot;&quot;,&quot;non-dropping-particle&quot;:&quot;&quot;},{&quot;family&quot;:&quot;Fan&quot;,&quot;given&quot;:&quot;Yuanchao&quot;,&quot;parse-names&quot;:false,&quot;dropping-particle&quot;:&quot;&quot;,&quot;non-dropping-particle&quot;:&quot;&quot;},{&quot;family&quot;:&quot;Fisher&quot;,&quot;given&quot;:&quot;Rosie A&quot;,&quot;parse-names&quot;:false,&quot;dropping-particle&quot;:&quot;&quot;,&quot;non-dropping-particle&quot;:&quot;&quot;},{&quot;family&quot;:&quot;Jones&quot;,&quot;given&quot;:&quot;Chris D&quot;,&quot;parse-names&quot;:false,&quot;dropping-particle&quot;:&quot;&quot;,&quot;non-dropping-particle&quot;:&quot;&quot;},{&quot;family&quot;:&quot;Lee&quot;,&quot;given&quot;:&quot;Hanna&quot;,&quot;parse-names&quot;:false,&quot;dropping-particle&quot;:&quot;&quot;,&quot;non-dropping-particle&quot;:&quot;&quot;},{&quot;family&quot;:&quot;Peano&quot;,&quot;given&quot;:&quot;Daniele&quot;,&quot;parse-names&quot;:false,&quot;dropping-particle&quot;:&quot;&quot;,&quot;non-dropping-particle&quot;:&quot;&quot;},{&quot;family&quot;:&quot;Smith&quot;,&quot;given&quot;:&quot;Benjamin&quot;,&quot;parse-names&quot;:false,&quot;dropping-particle&quot;:&quot;&quot;,&quot;non-dropping-particle&quot;:&quot;&quot;},{&quot;family&quot;:&quot;Wårlind&quot;,&quot;given&quot;:&quot;David&quot;,&quot;parse-names&quot;:false,&quot;dropping-particle&quot;:&quot;&quot;,&quot;non-dropping-particle&quot;:&quot;&quot;},{&quot;family&quot;:&quot;Wiltshire&quot;,&quot;given&quot;:&quot;Andy J&quot;,&quot;parse-names&quot;:false,&quot;dropping-particle&quot;:&quot;&quot;,&quot;non-dropping-particle&quot;:&quot;&quot;}],&quot;container-title&quot;:&quot;Biogeosciences&quot;,&quot;DOI&quot;:&quot;10.5194/bg-17-5129-2020&quot;,&quot;ISSN&quot;:&quot;1726-4189&quot;,&quot;URL&quot;:&quot;https://bg.copernicus.org/articles/17/5129/2020/&quot;,&quot;issued&quot;:{&quot;date-parts&quot;:[[2020,10,23]]},&quot;page&quot;:&quot;5129-5148&quot;,&quot;abstract&quot;:&quot;The nitrogen cycle and its effect on carbon uptake in the terrestrial biosphere is a recent progression in earth system models. As with any new component of a model, it is important to understand the behaviour, strengths, and limitations of the various process representations. Here we assess and compare five land surface models with nitro- gen cycles that are used as the terrestrial components of some of the earth system models in CMIP6. The land sur- face models were run offline with a common spin-up and forcing protocol. We use a historical control simulation and two perturbations to assess the model nitrogen-related per- formances: a simulation with atmospheric carbon dioxide increased by 200 ppm and one with nitrogen deposition in- creased by 50 kgN ha−1 yr−1. There is generally greater vari- ability in productivity response between models to increased nitrogen than to carbon dioxide. Across the five models the response to carbon dioxide globally was 5 % to 20 % and the response to nitrogen was 2 % to 24 %. The models are not evenly distributed within the ensemble range, with two of the models having low productivity response to nitrogen and another one with low response to elevated atmospheric car- bon dioxide, compared to the other models. In all five mod- els individual grid cells tend to exhibit bimodality, with ei- ther a strong response to increased nitrogen or atmospheric carbon dioxide but rarely to both to an equal extent. How- ever, this local effect does not scale to either the regional or global level. The global and tropical responses are gen- erally more accurately modelled than boreal, tundra, or other high-latitude areas compared to observations. These results are due to divergent choices in the representation of key nitrogen cycle processes. They show the need for more obser- vational studies to enhance understanding of nitrogen cycle processes, especially nitrogen-use efficiency and biological nitrogen fixation.&quot;,&quot;issue&quot;:&quot;20&quot;,&quot;volume&quot;:&quot;17&quot;,&quot;container-title-short&quot;:&quot;&quot;},&quot;isTemporary&quot;:false}]},{&quot;citationID&quot;:&quot;MENDELEY_CITATION_f86b082a-4370-4bae-8bad-66fb384eb1ed&quot;,&quot;properties&quot;:{&quot;noteIndex&quot;:0},&quot;isEdited&quot;:false,&quot;manualOverride&quot;:{&quot;isManuallyOverridden&quot;:false,&quot;citeprocText&quot;:&quot;(Ainsworth &amp;#38; Long, 2005; Ainsworth &amp;#38; Rogers, 2007; Curtis, 1996; Drake et al., 1997; Poorter et al., 2022)&quot;,&quot;manualOverrideText&quot;:&quot;&quot;},&quot;citationTag&quot;:&quot;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nZvbHVtZSI6IjQ4In0sImlzVGVtcG9yYXJ5IjpmYWxzZX1dfQ==&quot;,&quot;citationItems&quot;:[{&quot;id&quot;:&quot;751f1d81-7990-3c47-b2bf-f7d81195f900&quot;,&quot;itemData&quot;:{&quot;type&quot;:&quot;article-journal&quot;,&quot;id&quot;:&quot;751f1d81-7990-3c47-b2bf-f7d81195f900&quot;,&quot;title&quot;:&quot;What have we learned from 15 years of free-air CO&lt;sub&gt;2&lt;/sub&gt; enrichment (FACE)? A meta-analytic review of the responses of photosynthesis, canopy properties and plant production to rising CO&lt;sub&gt;2&lt;/sub&gt;&quot;,&quot;author&quot;:[{&quot;family&quot;:&quot;Ainsworth&quot;,&quot;given&quot;:&quot;Elizabeth A&quot;,&quot;parse-names&quot;:false,&quot;dropping-particle&quot;:&quot;&quot;,&quot;non-dropping-particle&quot;:&quot;&quot;},{&quot;family&quot;:&quot;Long&quot;,&quot;given&quot;:&quot;Stephen P&quot;,&quot;parse-names&quot;:false,&quot;dropping-particle&quot;:&quot;&quot;,&quot;non-dropping-particle&quot;:&quot;&quot;}],&quot;container-title&quot;:&quot;New Phytologist&quot;,&quot;DOI&quot;:&quot;10.1111/j.1469-8137.2004.01224.x&quot;,&quot;ISSN&quot;:&quot;0028646X&quot;,&quot;PMID&quot;:&quot;15720649&quot;,&quot;issued&quot;:{&quot;date-parts&quot;:[[2005]]},&quot;page&quot;:&quot;351-372&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issue&quot;:&quot;2&quot;,&quot;volume&quot;:&quot;165&quot;,&quot;container-title-short&quot;:&quot;&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40c3c8f9-3f51-3534-9181-1bc7d76f0d1f&quot;,&quot;itemData&quot;:{&quot;type&quot;:&quot;article-journal&quot;,&quot;id&quot;:&quot;40c3c8f9-3f51-3534-9181-1bc7d76f0d1f&quot;,&quot;title&quot;:&quot;A meta-analysis of leaf gas exchange and nitrogen in trees grown under elevated carbon dioxide&quot;,&quot;author&quot;:[{&quot;family&quot;:&quot;Curtis&quot;,&quot;given&quot;:&quot;Peter S&quot;,&quot;parse-names&quot;:false,&quot;dropping-particle&quot;:&quot;&quot;,&quot;non-dropping-particle&quot;:&quot;&quot;}],&quot;container-title&quot;:&quot;Plant, Cell and Environment&quot;,&quot;DOI&quot;:&quot;10.1111/j.1365-3040.1996.tb00234.x&quot;,&quot;ISSN&quot;:&quot;0140-7791&quot;,&quot;URL&quot;:&quot;https://onlinelibrary.wiley.com/doi/10.1111/j.1365-3040.1996.tb00234.x&quot;,&quot;issued&quot;:{&quot;date-parts&quot;:[[1996,2]]},&quot;page&quot;:&quot;127-137&quot;,&quot;issue&quot;:&quot;2&quot;,&quot;volume&quot;:&quot;19&quot;,&quot;container-title-short&quot;:&quot;Plant Cell Environ&quot;},&quot;isTemporary&quot;:false},{&quot;id&quot;:&quot;7df79420-a448-3d34-aa58-11f9b873f420&quot;,&quot;itemData&quot;:{&quot;type&quot;:&quot;article-journal&quot;,&quot;id&quot;:&quot;7df79420-a448-3d34-aa58-11f9b873f420&quot;,&quot;title&quot;:&quot;More efficient plants: A Consequence of Rising Atmospheric CO2?&quot;,&quot;author&quot;:[{&quot;family&quot;:&quot;Drake&quot;,&quot;given&quot;:&quot;Bert G&quot;,&quot;parse-names&quot;:false,&quot;dropping-particle&quot;:&quot;&quot;,&quot;non-dropping-particle&quot;:&quot;&quot;},{&quot;family&quot;:&quot;Gonzàlez-Meler&quot;,&quot;given&quot;:&quot;Miquel A&quot;,&quot;parse-names&quot;:false,&quot;dropping-particle&quot;:&quot;&quot;,&quot;non-dropping-particle&quot;:&quot;&quot;},{&quot;family&quot;:&quot;Long&quot;,&quot;given&quot;:&quot;Steve P&quot;,&quot;parse-names&quot;:false,&quot;dropping-particle&quot;:&quot;&quot;,&quot;non-dropping-particle&quot;:&quot;&quot;}],&quot;container-title&quot;:&quot;Annual Review of Plant Biology&quot;,&quot;container-title-short&quot;:&quot;Annu Rev Plant Biol&quot;,&quot;DOI&quot;:&quot;10.1146/annurev.arplant.48.1.609&quot;,&quot;ISSN&quot;:&quot;15435008&quot;,&quot;PMID&quot;:&quot;15012276&quot;,&quot;issued&quot;:{&quot;date-parts&quot;:[[1997]]},&quot;page&quot;:&quot;609-639&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volume&quot;:&quot;48&quot;},&quot;isTemporary&quot;:false}]},{&quot;citationID&quot;:&quot;MENDELEY_CITATION_971c8671-14ab-4a45-bc7c-1f100fb128eb&quot;,&quot;properties&quot;:{&quot;noteIndex&quot;:0},&quot;isEdited&quot;:false,&quot;manualOverride&quot;:{&quot;isManuallyOverridden&quot;:false,&quot;citeprocText&quot;:&quot;(Ainsworth et al., 2002; Ainsworth &amp;#38; Rogers, 2007; Poorter et al., 2022)&quot;,&quot;manualOverrideText&quot;:&quot;&quot;},&quot;citationTag&quot;:&quot;MENDELEY_CITATION_v3_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pc3N1ZSI6IjMiLCJ2b2x1bWUiOiIzMCJ9LCJpc1RlbXBvcmFyeSI6ZmFsc2V9LH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V19&quot;,&quot;citationItems&quot;:[{&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96d66a39-5bee-3581-8ac5-0bd0e43bf755&quot;,&quot;itemData&quot;:{&quot;type&quot;:&quot;article-journal&quot;,&quot;id&quot;:&quot;96d66a39-5bee-3581-8ac5-0bd0e43bf755&quot;,&quot;title&quot;:&quot;The response of photosynthesis and stomatal conductance to rising [CO&lt;sub&gt;2&lt;/sub&gt;]: mechanisms and environmental interactions&quot;,&quot;author&quot;:[{&quot;family&quot;:&quot;Ainsworth&quot;,&quot;given&quot;:&quot;Elizabeth A&quot;,&quot;parse-names&quot;:false,&quot;dropping-particle&quot;:&quot;&quot;,&quot;non-dropping-particle&quot;:&quot;&quot;},{&quot;family&quot;:&quot;Rogers&quot;,&quot;given&quot;:&quot;Alistair&quot;,&quot;parse-names&quot;:false,&quot;dropping-particle&quot;:&quot;&quot;,&quot;non-dropping-particle&quot;:&quot;&quot;}],&quot;container-title&quot;:&quot;Plant, Cell &amp; Environment&quot;,&quot;container-title-short&quot;:&quot;Plant Cell Environ&quot;,&quot;DOI&quot;:&quot;10.1111/j.1365-3040.2007.01641.x&quot;,&quot;ISSN&quot;:&quot;01407791&quot;,&quot;URL&quot;:&quot;http://doi.wiley.com/10.1111/j.1365-3040.2007.01641.x&quot;,&quot;issued&quot;:{&quot;date-parts&quot;:[[2007,3]]},&quot;page&quot;:&quot;258-270&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issue&quot;:&quot;3&quot;,&quot;volume&quot;:&quot;30&quot;},&quot;isTemporary&quot;:false},{&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citationID&quot;:&quot;MENDELEY_CITATION_1e378d65-e60d-442c-85a3-5a984f718981&quot;,&quot;properties&quot;:{&quot;noteIndex&quot;:0},&quot;isEdited&quot;:false,&quot;manualOverride&quot;:{&quot;citeprocText&quot;:&quot;(Fay et al., 2015; LeBauer &amp;#38; Treseder, 2008; Vitousek &amp;#38; Howarth, 1991)&quot;,&quot;isManuallyOverridden&quot;:false,&quot;manualOverrideText&quot;:&quot;&quot;},&quot;citationTag&quot;:&quot;MENDELEY_CITATION_v3_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&quot;,&quot;citationItems&quot;:[{&quot;id&quot;:&quot;7b89654f-e7a0-3430-b2fe-09ee8aa0d3e6&quot;,&quot;itemData&quot;:{&quot;DOI&quot;:&quot;10.1890/06-2057.1&quot;,&quot;abstract&quot;:&quot;Our meta-analysis of 126 nitrogen addition experiments evaluated nitrogen (N) limitation of net primary production (NPP) in terrestrial ecosystems. We tested the hypothesis that N limitation is widespread among biomes and influenced by geography and climate. We used the response ratio (R ffi ANPPN/ANPPctrl) of aboveground plant growth in fertilized to control plots and found that most ecosystems are nitrogen limited with an average 29% growth response to nitrogen (i.e., R ¼ 1.29). The response ratio was significant within temperate forests (R ¼ 1.19), tropical forests (R ¼ 1.60), temperate grasslands (R ¼ 1.53), tropical grasslands (R ¼ 1.26), wetlands (R ¼ 1.16), and tundra (R ¼ 1.35), but not deserts. Eight tropical forest studies had been conducted on very young volcanic soils in Hawaii, and this subgroup was strongly N limited (R ¼ 2.13), which resulted in a negative correlation between forest R and latitude. The degree of N limitation in the remainder of the tropical forest studies (R ¼ 1.20) was comparable to that of temperate forests, and when the young Hawaiian subgroup was excluded, forest R did not vary with latitude. Grassland response increased with latitude, but was independent of temperature and precipitation. These results suggest that the global N and C cycles interact strongly and that geography can mediate ecosystem response to N within certain biome types.&quot;,&quot;author&quot;:[{&quot;dropping-particle&quot;:&quot;&quot;,&quot;family&quot;:&quot;LeBauer&quot;,&quot;given&quot;:&quot;David S&quot;,&quot;non-dropping-particle&quot;:&quot;&quot;,&quot;parse-names&quot;:false,&quot;suffix&quot;:&quot;&quot;},{&quot;dropping-particle&quot;:&quot;&quot;,&quot;family&quot;:&quot;Treseder&quot;,&quot;given&quot;:&quot;Kathleen&quot;,&quot;non-dropping-particle&quot;:&quot;&quot;,&quot;parse-names&quot;:false,&quot;suffix&quot;:&quot;&quot;}],&quot;container-title&quot;:&quot;Ecology&quot;,&quot;id&quot;:&quot;7b89654f-e7a0-3430-b2fe-09ee8aa0d3e6&quot;,&quot;issue&quot;:&quot;2&quot;,&quot;issued&quot;:{&quot;date-parts&quot;:[[&quot;2008&quot;]]},&quot;page&quot;:&quot;371-379&quot;,&quot;title&quot;:&quot;Nitrogen limitation of net primary productivity&quot;,&quot;type&quot;:&quot;article-journal&quot;,&quot;volume&quot;:&quot;89&quot;,&quot;container-title-short&quot;:&quot;Ecology&quot;},&quot;uris&quot;:[&quot;http://www.mendeley.com/documents/?uuid=9a0f3748-3fb9-483a-aeb3-fcaab5fa4acc&quot;],&quot;isTemporary&quot;:false,&quot;legacyDesktopId&quot;:&quot;9a0f3748-3fb9-483a-aeb3-fcaab5fa4acc&quot;},{&quot;id&quot;:&quot;1b948814-5a44-3916-9e4b-c5df4be63139&quot;,&quot;itemData&quot;:{&quot;DOI&quot;:&quot;10.1038/nplants.2015.80&quot;,&quot;ISSN&quot;:&quot;2055-0278&quot;,&quot;author&quot;:[{&quot;dropping-particle&quot;:&quot;&quot;,&quot;family&quot;:&quot;Fay&quot;,&quot;given&quot;:&quot;Philip A&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Lind&quot;,&quot;given&quot;:&quot;Eric M&quot;,&quot;non-dropping-particle&quot;:&quot;&quot;,&quot;parse-names&quot;:false,&quot;suffix&quot;:&quot;&quot;},{&quot;dropping-particle&quot;:&quot;&quot;,&quot;family&quot;:&quot;MacDougall&quot;,&quot;given&quot;:&quot;Andrew S&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Blumenthal&quot;,&quot;given&quot;:&quot;Dana M&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Chu&quot;,&quot;given&quot;:&quot;Chengjin&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Collins&quot;,&quot;given&quot;:&quot;Scott L&quot;,&quot;non-dropping-particle&quot;:&quot;&quot;,&quot;parse-names&quot;:false,&quot;suffix&quot;:&quot;&quot;},{&quot;dropping-particle&quot;:&quot;&quot;,&quot;family&quot;:&quot;Davies&quot;,&quot;given&quot;:&quot;Kendi F&quot;,&quot;non-dropping-particle&quot;:&quot;&quot;,&quot;parse-names&quot;:false,&quot;suffix&quot;:&quot;&quot;},{&quot;dropping-particle&quot;:&quot;&quot;,&quot;family&quot;:&quot;Du&quot;,&quot;given&quot;:&quot;Guozhen&quot;,&quot;non-dropping-particle&quot;:&quot;&quot;,&quot;parse-names&quot;:false,&quot;suffix&quot;:&quot;&quot;},{&quot;dropping-particle&quot;:&quot;&quot;,&quot;family&quot;:&quot;Feng&quot;,&quot;given&quot;:&quot;Xiaohui&quot;,&quot;non-dropping-particle&quot;:&quot;&quot;,&quot;parse-names&quot;:false,&quot;suffix&quot;:&quot;&quot;},{&quot;dropping-particle&quot;:&quot;&quot;,&quot;family&quot;:&quot;Firn&quot;,&quot;given&quot;:&quot;Jennifer&quot;,&quot;non-dropping-particle&quot;:&quot;&quot;,&quot;parse-names&quot;:false,&quot;suffix&quot;:&quot;&quot;},{&quot;dropping-particle&quot;:&quot;&quot;,&quot;family&quot;:&quot;Gruner&quot;,&quot;given&quot;:&quot;Daniel S&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Heckman&quot;,&quot;given&quot;:&quot;Robert W&quot;,&quot;non-dropping-particle&quot;:&quot;&quot;,&quot;parse-names&quot;:false,&quot;suffix&quot;:&quot;&quot;},{&quot;dropping-particle&quot;:&quot;&quot;,&quot;family&quot;:&quot;Jin&quot;,&quot;given&quot;:&quot;Virginia L&quot;,&quot;non-dropping-particle&quot;:&quot;&quot;,&quot;parse-names&quot;:false,&quot;suffix&quot;:&quot;&quot;},{&quot;dropping-particle&quot;:&quot;&quot;,&quot;family&quot;:&quot;Kirkman&quot;,&quot;given&quot;:&quot;Kevin P&quot;,&quot;non-dropping-particle&quot;:&quot;&quot;,&quot;parse-names&quot;:false,&quot;suffix&quot;:&quot;&quot;},{&quot;dropping-particle&quot;:&quot;&quot;,&quot;family&quot;:&quot;Klein&quot;,&quot;given&quot;:&quot;Julia A&quot;,&quot;non-dropping-particle&quot;:&quot;&quot;,&quot;parse-names&quot;:false,&quot;suffix&quot;:&quot;&quot;},{&quot;dropping-particle&quot;:&quot;&quot;,&quot;family&quot;:&quot;Ladwig&quot;,&quot;given&quot;:&quot;Laura M&quot;,&quot;non-dropping-particle&quot;:&quot;&quot;,&quot;parse-names&quot;:false,&quot;suffix&quot;:&quot;&quot;},{&quot;dropping-particle&quot;:&quot;&quot;,&quot;family&quot;:&quot;Li&quot;,&quot;given&quot;:&quot;Qi&quot;,&quot;non-dropping-particle&quot;:&quot;&quot;,&quot;parse-names&quot;:false,&quot;suffix&quot;:&quot;&quot;},{&quot;dropping-particle&quot;:&quot;&quot;,&quot;family&quot;:&quot;McCulley&quot;,&quot;given&quot;:&quot;Rebecca L&quot;,&quot;non-dropping-particle&quot;:&quot;&quot;,&quot;parse-names&quot;:false,&quot;suffix&quot;:&quot;&quot;},{&quot;dropping-particle&quot;:&quot;&quot;,&quot;family&quot;:&quot;Melbourne&quot;,&quot;given&quot;:&quot;Brett A&quot;,&quot;non-dropping-particle&quot;:&quot;&quot;,&quot;parse-names&quot;:false,&quot;suffix&quot;:&quot;&quot;},{&quot;dropping-particle&quot;:&quot;&quot;,&quot;family&quot;:&quot;Mitchell&quot;,&quot;given&quot;:&quot;Charles E&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Risch&quot;,&quot;given&quot;:&quot;Anita 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Wedin&quot;,&quot;given&quot;:&quot;David A&quot;,&quot;non-dropping-particle&quot;:&quot;&quot;,&quot;parse-names&quot;:false,&quot;suffix&quot;:&quot;&quot;},{&quot;dropping-particle&quot;:&quot;&quot;,&quot;family&quot;:&quot;Yang&quot;,&quot;given&quot;:&quot;Louie H&quot;,&quot;non-dropping-particle&quot;:&quot;&quot;,&quot;parse-names&quot;:false,&quot;suffix&quot;:&quot;&quot;}],&quot;container-title&quot;:&quot;Nature Plants&quot;,&quot;id&quot;:&quot;1b948814-5a44-3916-9e4b-c5df4be63139&quot;,&quot;issue&quot;:&quot;7&quot;,&quot;issued&quot;:{&quot;date-parts&quot;:[[&quot;2015&quot;,&quot;7&quot;,&quot;6&quot;]]},&quot;page&quot;:&quot;15080&quot;,&quot;title&quot;:&quot;Grassland productivity limited by multiple nutrients&quot;,&quot;type&quot;:&quot;article-journal&quot;,&quot;volume&quot;:&quot;1&quot;,&quot;container-title-short&quot;:&quot;Nat Plants&quot;},&quot;uris&quot;:[&quot;http://www.mendeley.com/documents/?uuid=a62c0db7-4b0d-43d0-870c-34311e8a7ebe&quot;],&quot;isTemporary&quot;:false,&quot;legacyDesktopId&quot;:&quot;a62c0db7-4b0d-43d0-870c-34311e8a7ebe&quot;},{&quot;id&quot;:&quot;ba476d29-c5e5-31c2-99d9-3b6f3e080aea&quot;,&quot;itemData&quot;:{&quot;DOI&quot;:&quot;10.1007/BF00002772&quot;,&quot;ISSN&quot;:&quot;01682563&quot;,&quot;abstract&quot;:&quot;The widespread occurrence of nitrogen limitation to net primary production in terrestrial and marine ecosystems is something of a puzzle; it would seem that nitrogen fixers should have a substantial competitive advantage wherever nitrogen is limiting, and that their activity in turn should reverse limitation. Nevertheless, there is substantial evidence that nitrogen limits net primary production much of the time in most terrestrial biomes and many marine ecosystems. We examine both how the biogeochemistry of the nitrogen cycle could cause limitation to develop, and how nitrogen limitation could persist as a consequence of processes that prevent or reduce nitrogen fixation. Biogeochemical mechansism that favor nitrogen limitation include: the substantial mobility of nitrogen across ecosystem boundaries, which favors nitogen limitation in the \&quot;source\&quot; ecosystem - especially where denitrification is important in sediments and soils, or in terrestrial ecosystems where fire is frequent; differences in the biochemistry of nitrogen as opposed to phosphorus (with detrital N mostly carbon-bonded and detrital P mostly ester-bonded), which favor the development of nitrogen limitation where decomposition is slow, and allow the development of a positive feedback from nitrogen limitation to producers, to reduced decomposition of their detritus, and on to reduced nitrogen availability; and other more specialized, but perhaps no less important, processes. A number of mechanisms could keep nitrogen fixation from reversing nitrogen limitation. These include: energetic constraints on the colonization or activity of nitrogen fixers; limitation of nitrogen fixers or fixation by another nutrient (phosphorus, molybdenum, or iron) - which would then represent the ultimate factor limiting net primary production; other physical and ecological mechanisms. The possible importance of these and other processes is discussed for a wide range of terrestrial, freshwater, and marine ecosystems. © 1991 Kluwer Academic Publishers.&quot;,&quot;author&quot;:[{&quot;dropping-particle&quot;:&quot;&quot;,&quot;family&quot;:&quot;Vitousek&quot;,&quot;given&quot;:&quot;Peter M.&quot;,&quot;non-dropping-particle&quot;:&quot;&quot;,&quot;parse-names&quot;:false,&quot;suffix&quot;:&quot;&quot;},{&quot;dropping-particle&quot;:&quot;&quot;,&quot;family&quot;:&quot;Howarth&quot;,&quot;given&quot;:&quot;Robert W.&quot;,&quot;non-dropping-particle&quot;:&quot;&quot;,&quot;parse-names&quot;:false,&quot;suffix&quot;:&quot;&quot;}],&quot;container-title&quot;:&quot;Biogeochemistry&quot;,&quot;id&quot;:&quot;ba476d29-c5e5-31c2-99d9-3b6f3e080aea&quot;,&quot;issue&quot;:&quot;2&quot;,&quot;issued&quot;:{&quot;date-parts&quot;:[[&quot;1991&quot;]]},&quot;page&quot;:&quot;87-115&quot;,&quot;title&quot;:&quot;Nitrogen limitation on land and in the sea: How can it occur?&quot;,&quot;type&quot;:&quot;article-journal&quot;,&quot;volume&quot;:&quot;13&quot;,&quot;container-title-short&quot;:&quot;Biogeochemistry&quot;},&quot;uris&quot;:[&quot;http://www.mendeley.com/documents/?uuid=debbac24-92fe-4ea8-9712-e6d5e8f0cb8a&quot;],&quot;isTemporary&quot;:false,&quot;legacyDesktopId&quot;:&quot;debbac24-92fe-4ea8-9712-e6d5e8f0cb8a&quot;}]},{&quot;citationID&quot;:&quot;MENDELEY_CITATION_e09d87df-f899-476d-8ffc-849243a39092&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ZTA5ZDg3ZGYtZjg5OS00NzZkLThmZmMtODQ5MjQzYTM5MDky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4f683e57-97f0-4edc-8e24-592e4d1770a6&quot;,&quot;properties&quot;:{&quot;noteIndex&quot;:0},&quot;isEdited&quot;:false,&quot;manualOverride&quot;:{&quot;citeprocText&quot;:&quot;(Y. Luo et al., 2004)&quot;,&quot;isManuallyOverridden&quot;:false,&quot;manualOverrideText&quot;:&quot;&quot;},&quot;citationTag&quot;:&quot;MENDELEY_CITATION_v3_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SGFydHdpZyIsImdpdmVuIjoiVWVsaSBB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k1jTXVydHJpZSIsImdpdmVuIjoiUm9zcyBF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&quot;,&quot;citationItems&quot;:[{&quot;id&quot;:&quot;874e4f8a-0d1f-3d3a-b037-061376e10c18&quot;,&quot;itemData&quot;:{&quot;DOI&quot;:&quot;10.1641/0006-3568(2004)054[0731:PNLOER]2.0.CO;2&quot;,&quot;author&quot;:[{&quot;dropping-particle&quot;:&quot;&quot;,&quot;family&quot;:&quot;Luo&quot;,&quot;given&quot;:&quot;Yiqi&quot;,&quot;non-dropping-particle&quot;:&quot;&quot;,&quot;parse-names&quot;:false,&quot;suffix&quot;:&quot;&quot;},{&quot;dropping-particle&quot;:&quot;&quot;,&quot;family&quot;:&quot;Currie&quot;,&quot;given&quot;:&quot;William S&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Hartwig&quot;,&quot;given&quot;:&quot;Ueli 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McMurtrie&quot;,&quot;given&quot;:&quot;Ross E&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arton&quot;,&quot;given&quot;:&quot;William J&quot;,&quot;non-dropping-particle&quot;:&quot;&quot;,&quot;parse-names&quot;:false,&quot;suffix&quot;:&quot;&quot;},{&quot;dropping-particle&quot;:&quot;&quot;,&quot;family&quot;:&quot;Pataki&quot;,&quot;given&quot;:&quot;Diane E&quot;,&quot;non-dropping-particle&quot;:&quot;&quot;,&quot;parse-names&quot;:false,&quot;suffix&quot;:&quot;&quot;},{&quot;dropping-particle&quot;:&quot;&quot;,&quot;family&quot;:&quot;Shaw&quot;,&quot;given&quot;:&quot;Rebecca M&quot;,&quot;non-dropping-particle&quot;:&quot;&quot;,&quot;parse-names&quot;:false,&quot;suffix&quot;:&quot;&quot;},{&quot;dropping-particle&quot;:&quot;&quot;,&quot;family&quot;:&quot;Zak&quot;,&quot;given&quot;:&quot;Donald R&quot;,&quot;non-dropping-particle&quot;:&quot;&quot;,&quot;parse-names&quot;:false,&quot;suffix&quot;:&quot;&quot;},{&quot;dropping-particle&quot;:&quot;&quot;,&quot;family&quot;:&quot;Field&quot;,&quot;given&quot;:&quot;Christopher B&quot;,&quot;non-dropping-particle&quot;:&quot;&quot;,&quot;parse-names&quot;:false,&quot;suffix&quot;:&quot;&quot;}],&quot;container-title&quot;:&quot;BioScience&quot;,&quot;id&quot;:&quot;874e4f8a-0d1f-3d3a-b037-061376e10c18&quot;,&quot;issue&quot;:&quot;8&quot;,&quot;issued&quot;:{&quot;date-parts&quot;:[[&quot;2004&quot;]]},&quot;page&quot;:&quot;731-739&quot;,&quot;title&quot;:&quot;Progressive nitrogen limitation of ecosystem responses to rising atmospheric carbon dioxide&quot;,&quot;type&quot;:&quot;article-journal&quot;,&quot;volume&quot;:&quot;54&quot;,&quot;container-title-short&quot;:&quot;Bioscience&quot;},&quot;uris&quot;:[&quot;http://www.mendeley.com/documents/?uuid=c6cedc9b-b071-48cb-ba7f-d0fe6b794b16&quot;],&quot;isTemporary&quot;:false,&quot;legacyDesktopId&quot;:&quot;c6cedc9b-b071-48cb-ba7f-d0fe6b794b16&quot;}]},{&quot;citationID&quot;:&quot;MENDELEY_CITATION_37b21a4b-5c6e-484c-8266-e5fefc94cbe7&quot;,&quot;properties&quot;:{&quot;noteIndex&quot;:0},&quot;isEdited&quot;:false,&quot;manualOverride&quot;:{&quot;citeprocText&quot;:&quot;(Evans, 1989; Evans &amp;#38; Seemann, 1989; Field &amp;#38; Mooney, 1986; Firn et al., 2019; X. Liang et al., 2020; Walker et al., 2014)&quot;,&quot;isManuallyOverridden&quot;:false,&quot;manualOverrideText&quot;:&quot;&quot;},&quot;citationTag&quot;:&quot;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&quot;,&quot;citationItems&quot;:[{&quot;id&quot;:&quot;c6eb0ed5-0ab0-38a6-8800-c6d2b49098b0&quot;,&quot;itemData&quot;:{&quot;DOI&quot;:&quot;10.1038/s41559-018-0790-1&quot;,&quot;ISSN&quot;:&quot;2397-334X&quot;,&quot;author&quot;:[{&quot;dropping-particle&quot;:&quot;&quot;,&quot;family&quot;:&quot;Firn&quot;,&quot;given&quot;:&quot;Jennifer&quot;,&quot;non-dropping-particle&quot;:&quot;&quot;,&quot;parse-names&quot;:false,&quot;suffix&quot;:&quot;&quot;},{&quot;dropping-particle&quot;:&quot;&quot;,&quot;family&quot;:&quot;McGree&quot;,&quot;given&quot;:&quot;James M&quot;,&quot;non-dropping-particle&quot;:&quot;&quot;,&quot;parse-names&quot;:false,&quot;suffix&quot;:&quot;&quot;},{&quot;dropping-particle&quot;:&quot;&quot;,&quot;family&quot;:&quot;Harvey&quot;,&quot;given&quot;:&quot;Eric&quot;,&quot;non-dropping-particle&quot;:&quot;&quot;,&quot;parse-names&quot;:false,&quot;suffix&quot;:&quot;&quot;},{&quot;dropping-particle&quot;:&quot;&quot;,&quot;family&quot;:&quot;Flores-Moreno&quot;,&quot;given&quot;:&quot;Habacuc&quot;,&quot;non-dropping-particle&quot;:&quot;&quot;,&quot;parse-names&quot;:false,&quot;suffix&quot;:&quot;&quot;},{&quot;dropping-particle&quot;:&quot;&quot;,&quot;family&quot;:&quot;Schütz&quot;,&quot;given&quot;:&quot;Martin&quot;,&quot;non-dropping-particle&quot;:&quot;&quot;,&quot;parse-names&quot;:false,&quot;suffix&quot;:&quot;&quot;},{&quot;dropping-particle&quot;:&quot;&quot;,&quot;family&quot;:&quot;Buckley&quot;,&quot;given&quot;:&quot;Yvonne M&quot;,&quot;non-dropping-particle&quot;:&quot;&quot;,&quot;parse-names&quot;:false,&quot;suffix&quot;:&quot;&quot;},{&quot;dropping-particle&quot;:&quot;&quot;,&quot;family&quot;:&quot;Borer&quot;,&quot;given&quot;:&quot;Elizabeth T&quot;,&quot;non-dropping-particle&quot;:&quot;&quot;,&quot;parse-names&quot;:false,&quot;suffix&quot;:&quot;&quot;},{&quot;dropping-particle&quot;:&quot;&quot;,&quot;family&quot;:&quot;Seabloom&quot;,&quot;given&quot;:&quot;Eric W&quot;,&quot;non-dropping-particle&quot;:&quot;&quot;,&quot;parse-names&quot;:false,&quot;suffix&quot;:&quot;&quot;},{&quot;dropping-particle&quot;:&quot;&quot;,&quot;family&quot;:&quot;Pierre&quot;,&quot;given&quot;:&quot;Kimberly J.&quot;,&quot;non-dropping-particle&quot;:&quot;La&quot;,&quot;parse-names&quot;:false,&quot;suffix&quot;:&quot;&quot;},{&quot;dropping-particle&quot;:&quot;&quot;,&quot;family&quot;:&quot;MacDougall&quot;,&quot;given&quot;:&quot;Andrew M.&quot;,&quot;non-dropping-particle&quot;:&quot;&quot;,&quot;parse-names&quot;:false,&quot;suffix&quot;:&quot;&quot;},{&quot;dropping-particle&quot;:&quot;&quot;,&quot;family&quot;:&quot;Prober&quot;,&quot;given&quot;:&quot;Suzanne M&quot;,&quot;non-dropping-particle&quot;:&quot;&quot;,&quot;parse-names&quot;:false,&quot;suffix&quot;:&quot;&quot;},{&quot;dropping-particle&quot;:&quot;&quot;,&quot;family&quot;:&quot;Stevens&quot;,&quot;given&quot;:&quot;Carly J&quot;,&quot;non-dropping-particle&quot;:&quot;&quot;,&quot;parse-names&quot;:false,&quot;suffix&quot;:&quot;&quot;},{&quot;dropping-particle&quot;:&quot;&quot;,&quot;family&quot;:&quot;Sullivan&quot;,&quot;given&quot;:&quot;Lauren L&quot;,&quot;non-dropping-particle&quot;:&quot;&quot;,&quot;parse-names&quot;:false,&quot;suffix&quot;:&quot;&quot;},{&quot;dropping-particle&quot;:&quot;&quot;,&quot;family&quot;:&quot;Porter&quot;,&quot;given&quot;:&quot;Erica&quot;,&quot;non-dropping-particle&quot;:&quot;&quot;,&quot;parse-names&quot;:false,&quot;suffix&quot;:&quot;&quot;},{&quot;dropping-particle&quot;:&quot;&quot;,&quot;family&quot;:&quot;Ladouceur&quot;,&quot;given&quot;:&quot;Emma&quot;,&quot;non-dropping-particle&quot;:&quot;&quot;,&quot;parse-names&quot;:false,&quot;suffix&quot;:&quot;&quot;},{&quot;dropping-particle&quot;:&quot;&quot;,&quot;family&quot;:&quot;Allen&quot;,&quot;given&quot;:&quot;Charlotte&quot;,&quot;non-dropping-particle&quot;:&quot;&quot;,&quot;parse-names&quot;:false,&quot;suffix&quot;:&quot;&quot;},{&quot;dropping-particle&quot;:&quot;&quot;,&quot;family&quot;:&quot;Moromizato&quot;,&quot;given&quot;:&quot;Karine H&quot;,&quot;non-dropping-particle&quot;:&quot;&quot;,&quot;parse-names&quot;:false,&quot;suffix&quot;:&quot;&quot;},{&quot;dropping-particle&quot;:&quot;&quot;,&quot;family&quot;:&quot;Morgan&quot;,&quot;given&quot;:&quot;John W&quot;,&quot;non-dropping-particle&quot;:&quot;&quot;,&quot;parse-names&quot;:false,&quot;suffix&quot;:&quot;&quot;},{&quot;dropping-particle&quot;:&quot;&quot;,&quot;family&quot;:&quot;Harpole&quot;,&quot;given&quot;:&quot;W Stanley&quot;,&quot;non-dropping-particle&quot;:&quot;&quot;,&quot;parse-names&quot;:false,&quot;suffix&quot;:&quot;&quot;},{&quot;dropping-particle&quot;:&quot;&quot;,&quot;family&quot;:&quot;Hautier&quot;,&quot;given&quot;:&quot;Yann&quot;,&quot;non-dropping-particle&quot;:&quot;&quot;,&quot;parse-names&quot;:false,&quot;suffix&quot;:&quot;&quot;},{&quot;dropping-particle&quot;:&quot;&quot;,&quot;family&quot;:&quot;Eisenhauer&quot;,&quot;given&quot;:&quot;Nico&quot;,&quot;non-dropping-particle&quot;:&quot;&quot;,&quot;parse-names&quot;:false,&quot;suffix&quot;:&quot;&quot;},{&quot;dropping-particle&quot;:&quot;&quot;,&quot;family&quot;:&quot;Wright&quot;,&quot;given&quot;:&quot;Justin P&quot;,&quot;non-dropping-particle&quot;:&quot;&quot;,&quot;parse-names&quot;:false,&quot;suffix&quot;:&quot;&quot;},{&quot;dropping-particle&quot;:&quot;&quot;,&quot;family&quot;:&quot;Adler&quot;,&quot;given&quot;:&quot;Peter B&quot;,&quot;non-dropping-particle&quot;:&quot;&quot;,&quot;parse-names&quot;:false,&quot;suffix&quot;:&quot;&quot;},{&quot;dropping-particle&quot;:&quot;&quot;,&quot;family&quot;:&quot;Arnillas&quot;,&quot;given&quot;:&quot;Carlos Alberto&quot;,&quot;non-dropping-particle&quot;:&quot;&quot;,&quot;parse-names&quot;:false,&quot;suffix&quot;:&quot;&quot;},{&quot;dropping-particle&quot;:&quot;&quot;,&quot;family&quot;:&quot;Bakker&quot;,&quot;given&quot;:&quot;Jonathan D.&quot;,&quot;non-dropping-particle&quot;:&quot;&quot;,&quot;parse-names&quot;:false,&quot;suffix&quot;:&quot;&quot;},{&quot;dropping-particle&quot;:&quot;&quot;,&quot;family&quot;:&quot;Biederman&quot;,&quot;given&quot;:&quot;Lori&quot;,&quot;non-dropping-particle&quot;:&quot;&quot;,&quot;parse-names&quot;:false,&quot;suffix&quot;:&quot;&quot;},{&quot;dropping-particle&quot;:&quot;&quot;,&quot;family&quot;:&quot;Broadbent&quot;,&quot;given&quot;:&quot;Arthur A. D.&quot;,&quot;non-dropping-particle&quot;:&quot;&quot;,&quot;parse-names&quot;:false,&quot;suffix&quot;:&quot;&quot;},{&quot;dropping-particle&quot;:&quot;&quot;,&quot;family&quot;:&quot;Brown&quot;,&quot;given&quot;:&quot;Cynthia S&quot;,&quot;non-dropping-particle&quot;:&quot;&quot;,&quot;parse-names&quot;:false,&quot;suffix&quot;:&quot;&quot;},{&quot;dropping-particle&quot;:&quot;&quot;,&quot;family&quot;:&quot;Bugalho&quot;,&quot;given&quot;:&quot;Miguel N&quot;,&quot;non-dropping-particle&quot;:&quot;&quot;,&quot;parse-names&quot;:false,&quot;suffix&quot;:&quot;&quot;},{&quot;dropping-particle&quot;:&quot;&quot;,&quot;family&quot;:&quot;Caldeira&quot;,&quot;given&quot;:&quot;Maria C&quot;,&quot;non-dropping-particle&quot;:&quot;&quot;,&quot;parse-names&quot;:false,&quot;suffix&quot;:&quot;&quot;},{&quot;dropping-particle&quot;:&quot;&quot;,&quot;family&quot;:&quot;Cleland&quot;,&quot;given&quot;:&quot;Elsa E&quot;,&quot;non-dropping-particle&quot;:&quot;&quot;,&quot;parse-names&quot;:false,&quot;suffix&quot;:&quot;&quot;},{&quot;dropping-particle&quot;:&quot;&quot;,&quot;family&quot;:&quot;Ebeling&quot;,&quot;given&quot;:&quot;Anne&quot;,&quot;non-dropping-particle&quot;:&quot;&quot;,&quot;parse-names&quot;:false,&quot;suffix&quot;:&quot;&quot;},{&quot;dropping-particle&quot;:&quot;&quot;,&quot;family&quot;:&quot;Fay&quot;,&quot;given&quot;:&quot;Philip A&quot;,&quot;non-dropping-particle&quot;:&quot;&quot;,&quot;parse-names&quot;:false,&quot;suffix&quot;:&quot;&quot;},{&quot;dropping-particle&quot;:&quot;&quot;,&quot;family&quot;:&quot;Hagenah&quot;,&quot;given&quot;:&quot;Nicole&quot;,&quot;non-dropping-particle&quot;:&quot;&quot;,&quot;parse-names&quot;:false,&quot;suffix&quot;:&quot;&quot;},{&quot;dropping-particle&quot;:&quot;&quot;,&quot;family&quot;:&quot;Kleinhesselink&quot;,&quot;given&quot;:&quot;Andrew R&quot;,&quot;non-dropping-particle&quot;:&quot;&quot;,&quot;parse-names&quot;:false,&quot;suffix&quot;:&quot;&quot;},{&quot;dropping-particle&quot;:&quot;&quot;,&quot;family&quot;:&quot;Mitchell&quot;,&quot;given&quot;:&quot;Rachel&quot;,&quot;non-dropping-particle&quot;:&quot;&quot;,&quot;parse-names&quot;:false,&quot;suffix&quot;:&quot;&quot;},{&quot;dropping-particle&quot;:&quot;&quot;,&quot;family&quot;:&quot;Moore&quot;,&quot;given&quot;:&quot;Joslin L&quot;,&quot;non-dropping-particle&quot;:&quot;&quot;,&quot;parse-names&quot;:false,&quot;suffix&quot;:&quot;&quot;},{&quot;dropping-particle&quot;:&quot;&quot;,&quot;family&quot;:&quot;Nogueira&quot;,&quot;given&quot;:&quot;Carla&quot;,&quot;non-dropping-particle&quot;:&quot;&quot;,&quot;parse-names&quot;:false,&quot;suffix&quot;:&quot;&quot;},{&quot;dropping-particle&quot;:&quot;&quot;,&quot;family&quot;:&quot;Peri&quot;,&quot;given&quot;:&quot;Pablo Luis&quot;,&quot;non-dropping-particle&quot;:&quot;&quot;,&quot;parse-names&quot;:false,&quot;suffix&quot;:&quot;&quot;},{&quot;dropping-particle&quot;:&quot;&quot;,&quot;family&quot;:&quot;Roscher&quot;,&quot;given&quot;:&quot;Christiane&quot;,&quot;non-dropping-particle&quot;:&quot;&quot;,&quot;parse-names&quot;:false,&quot;suffix&quot;:&quot;&quot;},{&quot;dropping-particle&quot;:&quot;&quot;,&quot;family&quot;:&quot;Smith&quot;,&quot;given&quot;:&quot;Melinda D&quot;,&quot;non-dropping-particle&quot;:&quot;&quot;,&quot;parse-names&quot;:false,&quot;suffix&quot;:&quot;&quot;},{&quot;dropping-particle&quot;:&quot;&quot;,&quot;family&quot;:&quot;Wragg&quot;,&quot;given&quot;:&quot;Peter D&quot;,&quot;non-dropping-particle&quot;:&quot;&quot;,&quot;parse-names&quot;:false,&quot;suffix&quot;:&quot;&quot;},{&quot;dropping-particle&quot;:&quot;&quot;,&quot;family&quot;:&quot;Risch&quot;,&quot;given&quot;:&quot;Anita C&quot;,&quot;non-dropping-particle&quot;:&quot;&quot;,&quot;parse-names&quot;:false,&quot;suffix&quot;:&quot;&quot;}],&quot;container-title&quot;:&quot;Nature Ecology &amp; Evolution&quot;,&quot;id&quot;:&quot;c6eb0ed5-0ab0-38a6-8800-c6d2b49098b0&quot;,&quot;issue&quot;:&quot;3&quot;,&quot;issued&quot;:{&quot;date-parts&quot;:[[&quot;2019&quot;,&quot;2&quot;,&quot;4&quot;]]},&quot;page&quot;:&quot;400-406&quot;,&quot;title&quot;:&quot;Leaf nutrients, not specific leaf area, are consistent indicators of elevated nutrient inputs&quot;,&quot;type&quot;:&quot;article-journal&quot;,&quot;volume&quot;:&quot;3&quot;,&quot;container-title-short&quot;:&quot;Nat Ecol Evol&quot;},&quot;uris&quot;:[&quot;http://www.mendeley.com/documents/?uuid=29e0b7b4-20c1-463b-af0e-323fc7be437b&quot;],&quot;isTemporary&quot;:false,&quot;legacyDesktopId&quot;:&quot;29e0b7b4-20c1-463b-af0e-323fc7be437b&quot;},{&quot;id&quot;:&quot;c3e0823d-e853-3f32-8ea9-ca1f30e2286a&quot;,&quot;itemData&quot;:{&quot;DOI&quot;:&quot;10.1111/gcb.15071&quot;,&quot;ISSN&quot;:&quot;1354-1013&quot;,&quot;abstract&quot;:&quot;A mechanistic understanding of plant photosynthetic response is needed to reliably predict changes in terrestrial carbon (C) gain under conditions of chronically elevated atmospheric nitrogen (N) deposition. Here, using 2,683 observations from 240 jour- nal articles, we conducted a global meta-analysis to reveal effects of N addition on 14 photosynthesis-related traits and affecting moderators. We found that across 320 terrestrial plant species, leaf N was enhanced comparably on mass basis (Nmass , +18.4%) and area basis (Narea, +14.3%), with no changes in specific leaf area or leaf mass per area. Total leaf area (TLA) was increased significantly, as indicated by the in- creases in total leaf biomass (+46.5%), leaf area per plant (+29.7%), and leaf area index (LAI, +24.4%). To a lesser extent than for TLA, N addition significantly enhanced leaf photosynthetic rate per area (Aarea, +12.6%), stomatal conductance (gs, +7.5%), and transpiration rate (E, +10.5%). The responses of Aarea were positively related with that of gs, with no changes in instantaneous water-use efficiency and only slight in- creases in long-term water-use efficiency (+2.5%) inferred from 13C composition. The responses of traits depended on biological, experimental, and environmental moder- ators. As experimental duration and N load increased, the responses of LAI and Aarea diminished while that of E increased significantly. The observed patterns of increases in both TLA and E indicate that N deposition will increase the amount of water used by plants. Taken together, N deposition will enhance gross photosynthetic C gain of the terrestrial plants while increasing their water loss to the atmosphere, but the effects on C gain might diminish over time and that on plant water use would be am- plified if N deposition persists&quot;,&quot;author&quot;:[{&quot;dropping-particle&quot;:&quot;&quot;,&quot;family&quot;:&quot;Liang&quot;,&quot;given&quot;:&quot;Xingyun&quot;,&quot;non-dropping-particle&quot;:&quot;&quot;,&quot;parse-names&quot;:false,&quot;suffix&quot;:&quot;&quot;},{&quot;dropping-particle&quot;:&quot;&quot;,&quot;family&quot;:&quot;Zhang&quot;,&quot;given&quot;:&quot;Tong&quot;,&quot;non-dropping-particle&quot;:&quot;&quot;,&quot;parse-names&quot;:false,&quot;suffix&quot;:&quot;&quot;},{&quot;dropping-particle&quot;:&quot;&quot;,&quot;family&quot;:&quot;Lu&quot;,&quot;given&quot;:&quot;Xianka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BassiriRad&quot;,&quot;given&quot;:&quot;Hormoz&quot;,&quot;non-dropping-particle&quot;:&quot;&quot;,&quot;parse-names&quot;:false,&quot;suffix&quot;:&quot;&quot;},{&quot;dropping-particle&quot;:&quot;&quot;,&quot;family&quot;:&quot;You&quot;,&quot;given&quot;:&quot;Chengming&quot;,&quot;non-dropping-particle&quot;:&quot;&quot;,&quot;parse-names&quot;:false,&quot;suffix&quot;:&quot;&quot;},{&quot;dropping-particle&quot;:&quot;&quot;,&quot;family&quot;:&quot;Wang&quot;,&quot;given&quot;:&quot;Dong&quot;,&quot;non-dropping-particle&quot;:&quot;&quot;,&quot;parse-names&quot;:false,&quot;suffix&quot;:&quot;&quot;},{&quot;dropping-particle&quot;:&quot;&quot;,&quot;family&quot;:&quot;He&quot;,&quot;given&quot;:&quot;Pengcheng&quot;,&quot;non-dropping-particle&quot;:&quot;&quot;,&quot;parse-names&quot;:false,&quot;suffix&quot;:&quot;&quot;},{&quot;dropping-particle&quot;:&quot;&quot;,&quot;family&quot;:&quot;Deng&quot;,&quot;given&quot;:&quot;Qi&quot;,&quot;non-dropping-particle&quot;:&quot;&quot;,&quot;parse-names&quot;:false,&quot;suffix&quot;:&quot;&quot;},{&quot;dropping-particle&quot;:&quot;&quot;,&quot;family&quot;:&quot;Liu&quot;,&quot;given&quot;:&quot;Hui&quot;,&quot;non-dropping-particle&quot;:&quot;&quot;,&quot;parse-names&quot;:false,&quot;suffix&quot;:&quot;&quot;},{&quot;dropping-particle&quot;:&quot;&quot;,&quot;family&quot;:&quot;Mo&quot;,&quot;given&quot;:&quot;Jiangming&quot;,&quot;non-dropping-particle&quot;:&quot;&quot;,&quot;parse-names&quot;:false,&quot;suffix&quot;:&quot;&quot;},{&quot;dropping-particle&quot;:&quot;&quot;,&quot;family&quot;:&quot;Ye&quot;,&quot;given&quot;:&quot;Qing&quot;,&quot;non-dropping-particle&quot;:&quot;&quot;,&quot;parse-names&quot;:false,&quot;suffix&quot;:&quot;&quot;}],&quot;container-title&quot;:&quot;Global Change Biology&quot;,&quot;id&quot;:&quot;c3e0823d-e853-3f32-8ea9-ca1f30e2286a&quot;,&quot;issue&quot;:&quot;6&quot;,&quot;issued&quot;:{&quot;date-parts&quot;:[[&quot;2020&quot;,&quot;6&quot;,&quot;8&quot;]]},&quot;page&quot;:&quot;3585-3600&quot;,&quot;title&quot;:&quot;Global response patterns of plant photosynthesis to nitrogen addition: A meta‐analysis&quot;,&quot;type&quot;:&quot;article-journal&quot;,&quot;volume&quot;:&quot;26&quot;,&quot;container-title-short&quot;:&quot;Glob Chang Biol&quot;},&quot;uris&quot;:[&quot;http://www.mendeley.com/documents/?uuid=c936a49f-196c-406d-ac18-be1d835be620&quot;],&quot;isTemporary&quot;:false,&quot;legacyDesktopId&quot;:&quot;c936a49f-196c-406d-ac18-be1d835be620&quot;},{&quot;id&quot;:&quot;a86647d7-0892-3f58-808e-6d34c5db65a2&quot;,&quot;itemData&quot;:{&quot;DOI&quot;:&quot;10.1002/ece3.1173&quot;,&quot;ISSN&quot;:&quot;20457758&quot;,&quot;author&quot;:[{&quot;dropping-particle&quot;:&quot;&quot;,&quot;family&quot;:&quot;Walker&quot;,&quot;given&quot;:&quot;Anthony P&quot;,&quot;non-dropping-particle&quot;:&quot;&quot;,&quot;parse-names&quot;:false,&quot;suffix&quot;:&quot;&quot;},{&quot;dropping-particle&quot;:&quot;&quot;,&quot;family&quot;:&quot;Beckerman&quot;,&quot;given&quot;:&quot;Andrew P&quot;,&quot;non-dropping-particle&quot;:&quot;&quot;,&quot;parse-names&quot;:false,&quot;suffix&quot;:&quot;&quot;},{&quot;dropping-particle&quot;:&quot;&quot;,&quot;family&quot;:&quot;Gu&quot;,&quot;given&quot;:&quot;Lianhong&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Scales&quot;,&quot;given&quot;:&quot;Joanna C&quot;,&quot;non-dropping-particle&quot;:&quot;&quot;,&quot;parse-names&quot;:false,&quot;suffix&quot;:&quot;&quot;},{&quot;dropping-particle&quot;:&quot;&quot;,&quot;family&quot;:&quot;Wohlfahrt&quot;,&quot;given&quot;:&quot;Georg&quot;,&quot;non-dropping-particle&quot;:&quot;&quot;,&quot;parse-names&quot;:false,&quot;suffix&quot;:&quot;&quot;},{&quot;dropping-particle&quot;:&quot;&quot;,&quot;family&quot;:&quot;Wullschleger&quot;,&quot;given&quot;:&quot;Stan D&quot;,&quot;non-dropping-particle&quot;:&quot;&quot;,&quot;parse-names&quot;:false,&quot;suffix&quot;:&quot;&quot;},{&quot;dropping-particle&quot;:&quot;&quot;,&quot;family&quot;:&quot;Woodward&quot;,&quot;given&quot;:&quot;F. Ian&quot;,&quot;non-dropping-particle&quot;:&quot;&quot;,&quot;parse-names&quot;:false,&quot;suffix&quot;:&quot;&quot;}],&quot;container-title&quot;:&quot;Ecology and Evolution&quot;,&quot;id&quot;:&quot;a86647d7-0892-3f58-808e-6d34c5db65a2&quot;,&quot;issue&quot;:&quot;16&quot;,&quot;issued&quot;:{&quot;date-parts&quot;:[[&quot;2014&quot;,&quot;8&quot;]]},&quot;page&quot;:&quot;3218-3235&quot;,&quot;title&quot;:&quot;The relationship of leaf photosynthetic traits - Vcmax and Jmax - to leaf nitrogen, leaf phosphorus, and specific leaf area: a meta-analysis and modeling study&quot;,&quot;type&quot;:&quot;article-journal&quot;,&quot;volume&quot;:&quot;4&quot;,&quot;container-title-short&quot;:&quot;Ecol Evol&quot;},&quot;uris&quot;:[&quot;http://www.mendeley.com/documents/?uuid=f2d11739-e7fe-4603-a9bb-fc59ddb6a65c&quot;],&quot;isTemporary&quot;:false,&quot;legacyDesktopId&quot;:&quot;f2d11739-e7fe-4603-a9bb-fc59ddb6a65c&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2d9ac86a-6e45-3859-92c1-3df447465794&quot;,&quot;itemData&quot;:{&quot;author&quot;:[{&quot;dropping-particle&quot;:&quot;&quot;,&quot;family&quot;:&quot;Field&quot;,&quot;given&quot;:&quot;Christopher B&quot;,&quot;non-dropping-particle&quot;:&quot;&quot;,&quot;parse-names&quot;:false,&quot;suffix&quot;:&quot;&quot;},{&quot;dropping-particle&quot;:&quot;&quot;,&quot;family&quot;:&quot;Mooney&quot;,&quot;given&quot;:&quot;Harold A&quot;,&quot;non-dropping-particle&quot;:&quot;&quot;,&quot;parse-names&quot;:false,&quot;suffix&quot;:&quot;&quot;}],&quot;container-title&quot;:&quot;On the Economy of Plant Form and Function&quot;,&quot;editor&quot;:[{&quot;dropping-particle&quot;:&quot;&quot;,&quot;family&quot;:&quot;Givnish&quot;,&quot;given&quot;:&quot;Thomas J&quot;,&quot;non-dropping-particle&quot;:&quot;&quot;,&quot;parse-names&quot;:false,&quot;suffix&quot;:&quot;&quot;}],&quot;id&quot;:&quot;2d9ac86a-6e45-3859-92c1-3df447465794&quot;,&quot;issued&quot;:{&quot;date-parts&quot;:[[&quot;1986&quot;]]},&quot;page&quot;:&quot;25-55&quot;,&quot;publisher&quot;:&quot;Cambridge University Press&quot;,&quot;publisher-place&quot;:&quot;Cambridge&quot;,&quot;title&quot;:&quot;The photosynthesis-nitrogen relationship in wild plants&quot;,&quot;type&quot;:&quot;chapter&quot;,&quot;container-title-short&quot;:&quot;&quot;},&quot;uris&quot;:[&quot;http://www.mendeley.com/documents/?uuid=2875bd6d-174c-40cd-9bcf-a7be722bf21a&quot;],&quot;isTemporary&quot;:false,&quot;legacyDesktopId&quot;:&quot;2875bd6d-174c-40cd-9bcf-a7be722bf21a&quot;}]},{&quot;citationID&quot;:&quot;MENDELEY_CITATION_e57286fd-8578-4562-bceb-36deb0137227&quot;,&quot;properties&quot;:{&quot;noteIndex&quot;:0},&quot;isEdited&quot;:false,&quot;manualOverride&quot;:{&quot;citeprocText&quot;:&quot;(Norby et al., 2010; Reich et al., 2006)&quot;,&quot;isManuallyOverridden&quot;:false,&quot;manualOverrideText&quot;:&quot;&quot;},&quot;citationTag&quot;:&quot;MENDELEY_CITATION_v3_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&quot;,&quot;citationItems&quot;:[{&quot;id&quot;:&quot;c816ee26-8c58-3b41-9849-5821086f8fb9&quot;,&quot;itemData&quot;:{&quot;type&quot;:&quot;article-journal&quot;,&quot;id&quot;:&quot;c816ee26-8c58-3b41-9849-5821086f8fb9&quot;,&quot;title&quot;:&quot;CO2 enhancement of forest productivity constrained by limited nitrogen availability&quot;,&quot;author&quot;:[{&quot;family&quot;:&quot;Norby&quot;,&quot;given&quot;:&quot;Richard J&quot;,&quot;parse-names&quot;:false,&quot;dropping-particle&quot;:&quot;&quot;,&quot;non-dropping-particle&quot;:&quot;&quot;},{&quot;family&quot;:&quot;Warren&quot;,&quot;given&quot;:&quot;Jeffrey M&quot;,&quot;parse-names&quot;:false,&quot;dropping-particle&quot;:&quot;&quot;,&quot;non-dropping-particle&quot;:&quot;&quot;},{&quot;family&quot;:&quot;Iversen&quot;,&quot;given&quot;:&quot;Colleen M&quot;,&quot;parse-names&quot;:false,&quot;dropping-particle&quot;:&quot;&quot;,&quot;non-dropping-particle&quot;:&quot;&quot;},{&quot;family&quot;:&quot;Medlyn&quot;,&quot;given&quot;:&quot;Belinda E&quot;,&quot;parse-names&quot;:false,&quot;dropping-particle&quot;:&quot;&quot;,&quot;non-dropping-particle&quot;:&quot;&quot;},{&quot;family&quot;:&quot;McMurtrie&quot;,&quot;given&quot;:&quot;Ross E&quot;,&quot;parse-names&quot;:false,&quot;dropping-particle&quot;:&quot;&quot;,&quot;non-dropping-particle&quot;:&quot;&quot;}],&quot;container-title&quot;:&quot;Proceedings of the National Academy of Sciences&quot;,&quot;issued&quot;:{&quot;date-parts&quot;:[[2010]]},&quot;page&quot;:&quot;19368-19373&quot;,&quot;issue&quot;:&quot;45&quot;,&quot;volume&quot;:&quot;107&quot;,&quot;container-title-short&quot;:&quot;&quot;},&quot;uris&quot;:[&quot;http://www.mendeley.com/documents/?uuid=e767abd0-6adf-454f-b204-7f6ea57b1637&quot;],&quot;isTemporary&quot;:false,&quot;legacyDesktopId&quot;:&quot;e767abd0-6adf-454f-b204-7f6ea57b1637&quot;},{&quot;id&quot;:&quot;fdce334e-b8e0-3234-95b0-1858823f7399&quot;,&quot;itemData&quot;:{&quot;DOI&quot;:&quot;10.1038/nature04486&quot;,&quot;ISSN&quot;:&quot;0028-0836&quot;,&quot;author&quot;:[{&quot;dropping-particle&quot;:&quot;&quot;,&quot;family&quot;:&quot;Reich&quot;,&quot;given&quot;:&quot;Peter B&quot;,&quot;non-dropping-particle&quot;:&quot;&quot;,&quot;parse-names&quot;:false,&quot;suffix&quot;:&quot;&quot;},{&quot;dropping-particle&quot;:&quot;&quot;,&quot;family&quot;:&quot;Hobbie&quot;,&quot;given&quot;:&quot;Sarah E&quot;,&quot;non-dropping-particle&quot;:&quot;&quot;,&quot;parse-names&quot;:false,&quot;suffix&quot;:&quot;&quot;},{&quot;dropping-particle&quot;:&quot;&quot;,&quot;family&quot;:&quot;Lee&quot;,&quot;given&quot;:&quot;Tali&quot;,&quot;non-dropping-particle&quot;:&quot;&quot;,&quot;parse-names&quot;:false,&quot;suffix&quot;:&quot;&quot;},{&quot;dropping-particle&quot;:&quot;&quot;,&quot;family&quot;:&quot;Ellsworth&quot;,&quot;given&quot;:&quot;David S&quot;,&quot;non-dropping-particle&quot;:&quot;&quot;,&quot;parse-names&quot;:false,&quot;suffix&quot;:&quot;&quot;},{&quot;dropping-particle&quot;:&quot;&quot;,&quot;family&quot;:&quot;West&quot;,&quot;given&quot;:&quot;Jason B&quot;,&quot;non-dropping-particle&quot;:&quot;&quot;,&quot;parse-names&quot;:false,&quot;suffix&quot;:&quot;&quot;},{&quot;dropping-particle&quot;:&quot;&quot;,&quot;family&quot;:&quot;Tilman&quot;,&quot;given&quot;:&quot;David&quot;,&quot;non-dropping-particle&quot;:&quot;&quot;,&quot;parse-names&quot;:false,&quot;suffix&quot;:&quot;&quot;},{&quot;dropping-particle&quot;:&quot;&quot;,&quot;family&quot;:&quot;Knops&quot;,&quot;given&quot;:&quot;Johannes M H&quot;,&quot;non-dropping-particle&quot;:&quot;&quot;,&quot;parse-names&quot;:false,&quot;suffix&quot;:&quot;&quot;},{&quot;dropping-particle&quot;:&quot;&quot;,&quot;family&quot;:&quot;Naeem&quot;,&quot;given&quot;:&quot;Shahid&quot;,&quot;non-dropping-particle&quot;:&quot;&quot;,&quot;parse-names&quot;:false,&quot;suffix&quot;:&quot;&quot;},{&quot;dropping-particle&quot;:&quot;&quot;,&quot;family&quot;:&quot;Trost&quot;,&quot;given&quot;:&quot;Jared&quot;,&quot;non-dropping-particle&quot;:&quot;&quot;,&quot;parse-names&quot;:false,&quot;suffix&quot;:&quot;&quot;}],&quot;container-title&quot;:&quot;Nature&quot;,&quot;id&quot;:&quot;fdce334e-b8e0-3234-95b0-1858823f7399&quot;,&quot;issue&quot;:&quot;7086&quot;,&quot;issued&quot;:{&quot;date-parts&quot;:[[&quot;2006&quot;,&quot;4&quot;]]},&quot;page&quot;:&quot;922-925&quot;,&quot;title&quot;:&quot;Nitrogen limitation constrains sustainability of ecosystem response to CO&lt;sub&gt;2&lt;/sub&gt;&quot;,&quot;type&quot;:&quot;article-journal&quot;,&quot;volume&quot;:&quot;440&quot;,&quot;container-title-short&quot;:&quot;Nature&quot;},&quot;uris&quot;:[&quot;http://www.mendeley.com/documents/?uuid=f1e00189-b323-4902-bcbb-4f8d334cb8f6&quot;],&quot;isTemporary&quot;:false,&quot;legacyDesktopId&quot;:&quot;f1e00189-b323-4902-bcbb-4f8d334cb8f6&quot;}]},{&quot;citationID&quot;:&quot;MENDELEY_CITATION_acb68c47-1f09-4549-b7b3-4affbb4a843f&quot;,&quot;properties&quot;:{&quot;noteIndex&quot;:0},&quot;isEdited&quot;:false,&quot;manualOverride&quot;:{&quot;citeprocText&quot;:&quot;(Finzi et al., 2006; J. Liang et al., 2016; Moore et al., 2006)&quot;,&quot;isManuallyOverridden&quot;:false,&quot;manualOverrideText&quot;:&quot;&quot;},&quot;citationTag&quot;:&quot;MENDELEY_CITATION_v3_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&quot;,&quot;citationItems&quot;:[{&quot;id&quot;:&quot;11d31702-d07a-3639-9b94-77cdd43af3a6&quot;,&quot;itemData&quot;:{&quot;DOI&quot;:&quot;10.1890/04-1748&quot;,&quot;ISSN&quot;:&quot;00129658&quot;,&quot;PMID&quot;:&quot;16634293&quot;,&quot;abstract&quot;:&quot;A hypothesis for progressive nitrogen limitation (PNL) proposes that net primary production (NPP) will decline through time in ecosystems subjected to a step-function increase in atmospheric CO2. The primary mechanism driving this response is a rapid rate of N immobilization by plants and microbes under elevated CO2 that depletes soils of N, causing slower rates of N mineralization. Under this hypothesis, there is little long-term stimulation of NPP by elevated CO2 in the absence of exogenous inputs of N. We tested this hypothesis using data on the pools and fluxes of C and N in tree biomass, microbes, and soils from 1997 through 2002 collected at the Duke Forest free-air CO2 enrichment (FACE) experiment. Elevated CO2 stimulated NPP by 18-24% during the first six years of this experiment. Consistent with the hypothesis for PNL, significantly more N was immobilized in tree biomass and in the O horizon under elevated CO2. In contrast to the PNL hypothesis, microbial-N immobilization did not increase under elevated CO2, and although the rate of net N mineralization declined through time, the decline was not significantly more rapid under elevated CO 2. Ecosystem C-to-N ratios widened more rapidly under elevated CO2 than ambient CO2 indicating a more rapid rate of C fixation per unit of N, a processes that could delay PNL in this ecosystem. Mass balance calculations demonstrated a large accrual of ecosystem N capital. Is PNL occurring in this ecosystem and will NPP decline to levels under ambient CO2? The answer depends on the relative strength of tree biomass and O-horizon N immobilization vs. widening C-to-N ratios and ecosystem-N accrual as processes that drive and delay PNL, respectively. Only direct observations through time will definitively answer this question. © 2006 by the Ecological Society of America.&quot;,&quot;author&quot;:[{&quot;dropping-particle&quot;:&quot;&quot;,&quot;family&quot;:&quot;Finzi&quot;,&quot;given&quot;:&quot;Adrien C&quot;,&quot;non-dropping-particle&quot;:&quot;&quot;,&quot;parse-names&quot;:false,&quot;suffix&quot;:&quot;&quot;},{&quot;dropping-particle&quot;:&quot;&quot;,&quot;family&quot;:&quot;Moore&quot;,&quot;given&quot;:&quot;David J P&quot;,&quot;non-dropping-particle&quot;:&quot;&quot;,&quot;parse-names&quot;:false,&quot;suffix&quot;:&quot;&quot;},{&quot;dropping-particle&quot;:&quot;&quot;,&quot;family&quot;:&quot;DeLucia&quot;,&quot;given&quot;:&quot;Evan H&quot;,&quot;non-dropping-particle&quot;:&quot;&quot;,&quot;parse-names&quot;:false,&quot;suffix&quot;:&quot;&quot;},{&quot;dropping-particle&quot;:&quot;&quot;,&quot;family&quot;:&quot;Lichter&quot;,&quot;given&quot;:&quot;John&quot;,&quot;non-dropping-particle&quot;:&quot;&quot;,&quot;parse-names&quot;:false,&quot;suffix&quot;:&quot;&quot;},{&quot;dropping-particle&quot;:&quot;&quot;,&quot;family&quot;:&quot;Hofmockel&quot;,&quot;given&quot;:&quot;Kirsten S&quot;,&quot;non-dropping-particle&quot;:&quot;&quot;,&quot;parse-names&quot;:false,&quot;suffix&quot;:&quot;&quot;},{&quot;dropping-particle&quot;:&quot;&quot;,&quot;family&quot;:&quot;Jackson&quot;,&quot;given&quot;:&quot;Robert B&quot;,&quot;non-dropping-particle&quot;:&quot;&quot;,&quot;parse-names&quot;:false,&quot;suffix&quot;:&quot;&quot;},{&quot;dropping-particle&quot;:&quot;&quot;,&quot;family&quot;:&quot;Kim&quot;,&quot;given&quot;:&quot;Hyun Seok&quot;,&quot;non-dropping-particle&quot;:&quot;&quot;,&quot;parse-names&quot;:false,&quot;suffix&quot;:&quot;&quot;},{&quot;dropping-particle&quot;:&quot;&quot;,&quot;family&quot;:&quot;Matamala&quot;,&quot;given&quot;:&quot;Roser&quot;,&quot;non-dropping-particle&quot;:&quot;&quot;,&quot;parse-names&quot;:false,&quot;suffix&quot;:&quot;&quot;},{&quot;dropping-particle&quot;:&quot;&quot;,&quot;family&quot;:&quot;McCarthy&quot;,&quot;given&quot;:&quot;Heather R.&quot;,&quot;non-dropping-particle&quot;:&quot;&quot;,&quot;parse-names&quot;:false,&quot;suffix&quot;:&quot;&quot;},{&quot;dropping-particle&quot;:&quot;&quot;,&quot;family&quot;:&quot;Oren&quot;,&quot;given&quot;:&quot;Ra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Schlesinger&quot;,&quot;given&quot;:&quot;William H.&quot;,&quot;non-dropping-particle&quot;:&quot;&quot;,&quot;parse-names&quot;:false,&quot;suffix&quot;:&quot;&quot;}],&quot;container-title&quot;:&quot;Ecology&quot;,&quot;id&quot;:&quot;11d31702-d07a-3639-9b94-77cdd43af3a6&quot;,&quot;issue&quot;:&quot;1&quot;,&quot;issued&quot;:{&quot;date-parts&quot;:[[&quot;2006&quot;]]},&quot;page&quot;:&quot;15-25&quot;,&quot;title&quot;:&quot;Progressive nitrogen limitation of ecosystem processes under elevated CO2 in a warm-temperate forest&quot;,&quot;type&quot;:&quot;article-journal&quot;,&quot;volume&quot;:&quot;87&quot;,&quot;container-title-short&quot;:&quot;Ecology&quot;},&quot;uris&quot;:[&quot;http://www.mendeley.com/documents/?uuid=0bdb055c-bf3c-41a4-8fe7-000b4057b72b&quot;],&quot;isTemporary&quot;:false,&quot;legacyDesktopId&quot;:&quot;0bdb055c-bf3c-41a4-8fe7-000b4057b72b&quot;},{&quot;id&quot;:&quot;0d6f22a4-2e87-3347-942a-7ee74d4d9fbd&quot;,&quot;itemData&quot;:{&quot;DOI&quot;:&quot;10.1111/j.1365-2486.2006.01189.x&quot;,&quot;ISSN&quot;:&quot;13541013&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author&quot;:[{&quot;dropping-particle&quot;:&quot;&quot;,&quot;family&quot;:&quot;Moore&quot;,&quot;given&quot;:&quot;David J.P.&quot;,&quot;non-dropping-particle&quot;:&quot;&quot;,&quot;parse-names&quot;:false,&quot;suffix&quot;:&quot;&quot;},{&quot;dropping-particle&quot;:&quot;&quot;,&quot;family&quot;:&quot;Aref&quot;,&quot;given&quot;:&quot;Susanne&quot;,&quot;non-dropping-particle&quot;:&quot;&quot;,&quot;parse-names&quot;:false,&quot;suffix&quot;:&quot;&quot;},{&quot;dropping-particle&quot;:&quot;&quot;,&quot;family&quot;:&quot;Ho&quot;,&quot;given&quot;:&quot;Ringo M.&quot;,&quot;non-dropping-particle&quot;:&quot;&quot;,&quot;parse-names&quot;:false,&quot;suffix&quot;:&quot;&quot;},{&quot;dropping-particle&quot;:&quot;&quot;,&quot;family&quot;:&quot;Pippen&quot;,&quot;given&quot;:&quot;Jeffrey S.&quot;,&quot;non-dropping-particle&quot;:&quot;&quot;,&quot;parse-names&quot;:false,&quot;suffix&quot;:&quot;&quot;},{&quot;dropping-particle&quot;:&quot;&quot;,&quot;family&quot;:&quot;Hamilton&quot;,&quot;given&quot;:&quot;Jason G.&quot;,&quot;non-dropping-particle&quot;:&quot;&quot;,&quot;parse-names&quot;:false,&quot;suffix&quot;:&quot;&quot;},{&quot;dropping-particle&quot;:&quot;&quot;,&quot;family&quot;:&quot;Lucia&quot;,&quot;given&quot;:&quot;Evan H.&quot;,&quot;non-dropping-particle&quot;:&quot;De&quot;,&quot;parse-names&quot;:false,&quot;suffix&quot;:&quot;&quot;}],&quot;container-title&quot;:&quot;Global Change Biology&quot;,&quot;id&quot;:&quot;0d6f22a4-2e87-3347-942a-7ee74d4d9fbd&quot;,&quot;issue&quot;:&quot;8&quot;,&quot;issued&quot;:{&quot;date-parts&quot;:[[&quot;2006&quot;]]},&quot;page&quot;:&quot;1367-1377&quot;,&quot;title&quot;:&quot;Annual basal area increment and growth duration of Pinus taeda in response to eight years of free-air carbon dioxide enrichment&quot;,&quot;type&quot;:&quot;article-journal&quot;,&quot;volume&quot;:&quot;12&quot;,&quot;container-title-short&quot;:&quot;Glob Chang Biol&quot;},&quot;uris&quot;:[&quot;http://www.mendeley.com/documents/?uuid=a66b316d-0857-41f7-849a-59bd64d04443&quot;],&quot;isTemporary&quot;:false,&quot;legacyDesktopId&quot;:&quot;a66b316d-0857-41f7-849a-59bd64d04443&quot;},{&quot;id&quot;:&quot;c057e422-7356-3b9f-b63c-0908524fa7ca&quot;,&quot;itemData&quot;:{&quot;DOI&quot;:&quot;10.5194/bg-13-2689-2016&quot;,&quot;ISSN&quot;:&quot;1726-4189&quot;,&quot;abstract&quot;:&quot;Abstract. The nitrogen (N) cycle has the potential to regulate climate change through its influence on carbon (C) sequestration. Although extensive research has explored whether or not progressive N limitation (PNL) occurs under CO2 enrichment, a comprehensive assessment of the processes that regulate PNL is still lacking. Here, we quantitatively synthesized the responses of all major processes and pools in the terrestrial N cycle with meta-analysis of CO2 experimental data available in the literature. The results showed that CO2 enrichment significantly increased N sequestration in the plant and litter pools but not in the soil pool, partially supporting one of the basic assumptions in the PNL hypothesis that elevated CO2 results in more N sequestered in organic pools. However, CO2 enrichment significantly increased the N influx via biological N fixation and the loss via N2O emission, but decreased the N efflux via leaching. In addition, no general diminished CO2 fertilization effect on plant growth was observed over time up to the longest experiment of 13 years. Overall, our analyses suggest that the extra N supply by the increased biological N fixation and decreased leaching may potentially alleviate PNL under elevated CO2 conditions in spite of the increases in plant N sequestration and N2O emission. Moreover, our syntheses indicate that CO2 enrichment increases soil ammonium (NH4+) to nitrate (NO3−) ratio. The changed NH4+/NO3− ratio and subsequent biological processes may result in changes in soil microenvironments, above-belowground community structures and associated interactions, which could potentially affect the terrestrial biogeochemical cycles. In addition, our data synthesis suggests that more long-term studies, especially in regions other than temperate ones, are needed for comprehensive assessments of the PNL hypothesis.&quot;,&quot;author&quot;:[{&quot;dropping-particle&quot;:&quot;&quot;,&quot;family&quot;:&quot;Liang&quot;,&quot;given&quot;:&quot;Junyi&quot;,&quot;non-dropping-particle&quot;:&quot;&quot;,&quot;parse-names&quot;:false,&quot;suffix&quot;:&quot;&quot;},{&quot;dropping-particle&quot;:&quot;&quot;,&quot;family&quot;:&quot;Qi&quot;,&quot;given&quot;:&quot;Xuan&quot;,&quot;non-dropping-particle&quot;:&quot;&quot;,&quot;parse-names&quot;:false,&quot;suffix&quot;:&quot;&quot;},{&quot;dropping-particle&quot;:&quot;&quot;,&quot;family&quot;:&quot;Souza&quot;,&quot;given&quot;:&quot;Lara&quot;,&quot;non-dropping-particle&quot;:&quot;&quot;,&quot;parse-names&quot;:false,&quot;suffix&quot;:&quot;&quot;},{&quot;dropping-particle&quot;:&quot;&quot;,&quot;family&quot;:&quot;Luo&quot;,&quot;given&quot;:&quot;Yiqi&quot;,&quot;non-dropping-particle&quot;:&quot;&quot;,&quot;parse-names&quot;:false,&quot;suffix&quot;:&quot;&quot;}],&quot;container-title&quot;:&quot;Biogeosciences&quot;,&quot;id&quot;:&quot;c057e422-7356-3b9f-b63c-0908524fa7ca&quot;,&quot;issue&quot;:&quot;9&quot;,&quot;issued&quot;:{&quot;date-parts&quot;:[[&quot;2016&quot;,&quot;5&quot;,&quot;10&quot;]]},&quot;page&quot;:&quot;2689-2699&quot;,&quot;title&quot;:&quot;Processes regulating progressive nitrogen limitation under elevated carbon dioxide: a meta-analysis&quot;,&quot;type&quot;:&quot;article-journal&quot;,&quot;volume&quot;:&quot;13&quot;,&quot;container-title-short&quot;:&quot;&quot;},&quot;uris&quot;:[&quot;http://www.mendeley.com/documents/?uuid=b127ab7f-b9b9-4286-9cf4-af8ca945ee96&quot;],&quot;isTemporary&quot;:false,&quot;legacyDesktopId&quot;:&quot;b127ab7f-b9b9-4286-9cf4-af8ca945ee96&quot;}]},{&quot;citationID&quot;:&quot;MENDELEY_CITATION_055513f5-6b9d-47ab-adcb-95d4937ae24f&quot;,&quot;properties&quot;:{&quot;noteIndex&quot;:0},&quot;isEdited&quot;:false,&quot;manualOverride&quot;:{&quot;citeprocText&quot;:&quot;(Dong et al., 2017, 2020; Dong, Prentice, et al., 2022; Paillassa et al., 2020; Peng et al., 2021; Querejeta et al., 2022; N. G. Smith et al., 2019; N. G. Smith &amp;#38; Keenan, 2020; Westerband et al., 2023)&quot;,&quot;isManuallyOverridden&quot;:false,&quot;manualOverrideText&quot;:&quot;&quot;},&quot;citationTag&quot;:&quot;MENDELEY_CITATION_v3_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Q2VybnVzYWsiLCJnaXZlbiI6Ikx1Y2FzIEE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V2YW5zIiwiZ2l2ZW4iOiJCcmFkbGV5IEo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dhbmciLCJnaXZlbiI6IkhhbiIsIm5vbi1kcm9wcGluZy1wYXJ0aWNsZSI6IiIsInBhcnNlLW5hbWVzIjpmYWxzZSwic3VmZml4IjoiIn0seyJkcm9wcGluZy1wYXJ0aWNsZSI6IiIsImZhbWlseSI6IkF0a2luIiwiZ2l2ZW4iOiJPd2VuIEsiLCJub24tZHJvcHBpbmctcGFydGljbGUiOiIiLCJwYXJzZS1uYW1lcyI6ZmFsc2UsInN1ZmZpeCI6IiJ9LHsiZHJvcHBpbmctcGFydGljbGUiOiIiLCJmYW1pbHkiOiJCbG9vbWZpZWxkIiwiZ2l2ZW4iOiJLZWl0aCBK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Pbm9kYSIsImdpdmVuIjoiWXVzdWtl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QcmVudGljZSIsImdpdmVuIjoiSSBDIiwibm9uLWRyb3BwaW5nLXBhcnRpY2xlIjoiIiwicGFyc2UtbmFtZXMiOmZhbHNlLCJzdWZmaXgiOiIifSx7ImRyb3BwaW5nLXBhcnRpY2xlIjoiIiwiZmFtaWx5IjoiV2FuZyIsImdpdmVuIjoiSGFu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UHJlbnRpY2UiLCJnaXZlbiI6IkkgQ29saW4iLCJub24tZHJvcHBpbmctcGFydGljbGUiOiIiLCJwYXJzZS1uYW1lcyI6ZmFsc2UsInN1ZmZpeCI6IiJ9LHsiZHJvcHBpbmctcGFydGljbGUiOiIiLCJmYW1pbHkiOiJQZXBpbiIsImdpdmVuIjoiU3RlZXZl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FdGhpZXIiLCJnaXZlbiI6IkdpbGJlcnQiLCJub24tZHJvcHBpbmctcGFydGljbGUiOiIiLCJwYXJzZS1uYW1lcyI6ZmFsc2UsInN1ZmZpeCI6IiJ9LHsiZHJvcHBpbmctcGFydGljbGUiOiIiLCJmYW1pbHkiOiJXZXN0ZXJiYW5kIiwiZ2l2ZW4iOiJBbmRyZWEgQyIsIm5vbi1kcm9wcGluZy1wYXJ0aWNsZSI6IiIsInBhcnNlLW5hbWVzIjpmYWxzZSwic3VmZml4IjoiIn0seyJkcm9wcGluZy1wYXJ0aWNsZSI6IiIsImZhbWlseSI6IkxhbWFycXVlIiwiZ2l2ZW4iOiJMYXVyZW50IEo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80cb8924-fe1a-3e46-8fad-2da78e098fe2&quot;,&quot;itemData&quot;:{&quot;DOI&quot;:&quot;10.1038/s42003-021-01985-7&quot;,&quot;ISBN&quot;:&quot;4200302101&quot;,&quot;ISSN&quot;:&quot;2399-3642&quot;,&quot;PMID&quot;:&quot;33846550&quot;,&quot;abstract&quot;:&quot;There is huge uncertainty about how global exchanges of carbon between the atmosphere and land will respond to continuing environmental change. A better representation of photosynthetic capacity is required for Earth System models to simulate carbon assimilation reliably. Here we use a global leaf-trait dataset to test whether photosynthetic capacity is quantitatively predictable from climate, based on optimality principles; and to explore how this prediction is modified by soil properties, including indices of nitrogen and phosphorus availability, measured in situ. The maximum rate of carboxylation standardized to 25 °C ( V cmax25 ) was found to be proportional to growing-season irradiance, and to increase—as predicted—towards both colder and drier climates. Individual species’ departures from predicted V cmax25 covaried with area-based leaf nitrogen ( N area ) but community-mean V cmax25 was unrelated to N area , which in turn was unrelated to the soil C:N ratio. In contrast, leaves with low area-based phosphorus ( P area ) had low V cmax25 (both between and within communities), and P area increased with total soil P. These findings do not support the assumption, adopted in some ecosystem and Earth System models, that leaf-level photosynthetic capacity depends on soil N supply. They do, however, support a previously-noted relationship between photosynthesis and soil P supply.&quot;,&quot;author&quot;:[{&quot;dropping-particle&quot;:&quot;&quot;,&quot;family&quot;:&quot;Peng&quot;,&quot;given&quot;:&quot;Yunke&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Communications Biology&quot;,&quot;id&quot;:&quot;80cb8924-fe1a-3e46-8fad-2da78e098fe2&quot;,&quot;issue&quot;:&quot;1&quot;,&quot;issued&quot;:{&quot;date-parts&quot;:[[&quot;2021&quot;,&quot;12&quot;,&quot;12&quot;]]},&quot;page&quot;:&quot;462&quot;,&quot;title&quot;:&quot;Global climate and nutrient controls of photosynthetic capacity&quot;,&quot;type&quot;:&quot;article-journal&quot;,&quot;volume&quot;:&quot;4&quot;,&quot;container-title-short&quot;:&quot;Commun Biol&quot;},&quot;uris&quot;:[&quot;http://www.mendeley.com/documents/?uuid=3ef8e4be-d782-4101-b3db-1a91b9992fc1&quot;],&quot;isTemporary&quot;:false,&quot;legacyDesktopId&quot;:&quot;3ef8e4be-d782-4101-b3db-1a91b9992fc1&quot;},{&quot;id&quot;:&quot;8dc841ee-319c-3b8a-a191-efb47ad04e9c&quot;,&quot;itemData&quot;:{&quot;DOI&quot;:&quot;10.5194/bg-14-481-2017&quot;,&quot;ISSN&quot;:&quot;1726-4189&quot;,&quot;abstract&quot;:&quot;Abstract. Nitrogen content per unit leaf area (Narea) is a key variable in plant functional ecology and biogeochemistry. Narea comprises a structural component, which scales with leaf mass per area (LMA), and a metabolic component, which scales with Rubisco capacity. The co-ordination hypothesis, as implemented in LPJ and related global vegetation models, predicts that Rubisco capacity should be directly proportional to irradiance but should decrease with increases in ci : ca and temperature because the amount of Rubisco required to achieve a given assimilation rate declines with increases in both. We tested these predictions using LMA, leaf δ13C, and leaf N measurements on complete species assemblages sampled at sites on a north–south transect from tropical to temperate Australia. Partial effects of mean canopy irradiance, mean annual temperature, and ci : ca (from δ13C) on Narea were all significant and their directions and magnitudes were in line with predictions. Over 80 % of the variance in community-mean (ln) Narea was accounted for by these predictors plus LMA. Moreover, Narea could be decomposed into two components, one proportional to LMA (slightly steeper in N-fixers), and the other to Rubisco capacity as predicted by the co-ordination hypothesis. Trait gradient analysis revealed ci : ca to be perfectly plastic, while species turnover contributed about half the variation in LMA and Narea. Interest has surged in methods to predict continuous leaf-trait variation from environmental factors, in order to improve ecosystem models. Coupled carbon–nitrogen models require a method to predict Narea that is more realistic than the widespread assumptions that Narea is proportional to photosynthetic capacity, and/or that Narea (and photosynthetic capacity) are determined by N supply from the soil. Our results indicate that Narea has a useful degree of predictability, from a combination of LMA and ci : ca – themselves in part environmentally determined – with Rubisco activity, as predicted from local growing conditions. This finding is consistent with a plant-centred approach to modelling, emphasizing the adaptive regulation of traits. Models that account for biodiversity will also need to partition community-level trait variation into components due to phenotypic plasticity and/or genotypic differentiation within species vs. progressive species replacement, along environmental gradients. Our analysis suggests that variation in Narea is about evenly split …&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Lowe&quot;,&quot;given&quot;:&quot;Andrew J&quot;,&quot;non-dropping-particle&quot;:&quot;&quot;,&quot;parse-names&quot;:false,&quot;suffix&quot;:&quot;&quot;},{&quot;dropping-particle&quot;:&quot;&quot;,&quot;family&quot;:&quot;Wright&quot;,&quot;given&quot;:&quot;Ian J&quot;,&quot;non-dropping-particle&quot;:&quot;&quot;,&quot;parse-names&quot;:false,&quot;suffix&quot;:&quot;&quot;}],&quot;container-title&quot;:&quot;Biogeosciences&quot;,&quot;id&quot;:&quot;8dc841ee-319c-3b8a-a191-efb47ad04e9c&quot;,&quot;issue&quot;:&quot;2&quot;,&quot;issued&quot;:{&quot;date-parts&quot;:[[&quot;2017&quot;,&quot;1&quot;,&quot;30&quot;]]},&quot;page&quot;:&quot;481-495&quot;,&quot;title&quot;:&quot;Leaf nitrogen from first principles: field evidence for adaptive variation with climate&quot;,&quot;type&quot;:&quot;article-journal&quot;,&quot;volume&quot;:&quot;14&quot;,&quot;container-title-short&quot;:&quot;&quot;},&quot;uris&quot;:[&quot;http://www.mendeley.com/documents/?uuid=d26886a5-de26-4a8d-afa2-a17d2a28ee6e&quot;],&quot;isTemporary&quot;:false,&quot;legacyDesktopId&quot;:&quot;d26886a5-de26-4a8d-afa2-a17d2a28ee6e&quot;},{&quot;id&quot;:&quot;23286a76-8391-3369-bbcc-285cba985c08&quot;,&quot;itemData&quot;:{&quot;DOI&quot;:&quot;10.1111/nph.16558&quot;,&quot;ISSN&quot;:&quot;0028-646X&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Caddy-Retalic&quot;,&quot;given&quot;:&quot;Stefan&quot;,&quot;non-dropping-particle&quot;:&quot;&quot;,&quot;parse-names&quot;:false,&quot;suffix&quot;:&quot;&quot;},{&quot;dropping-particle&quot;:&quot;&quot;,&quot;family&quot;:&quot;McInerney&quot;,&quot;given&quot;:&quot;Francesca A&quot;,&quot;non-dropping-particle&quot;:&quot;&quot;,&quot;parse-names&quot;:false,&quot;suffix&quot;:&quot;&quot;},{&quot;dropping-particle&quot;:&quot;&quot;,&quot;family&quot;:&quot;Sparrow&quot;,&quot;given&quot;:&quot;Ben&quot;,&quot;non-dropping-particle&quot;:&quot;&quot;,&quot;parse-names&quot;:false,&quot;suffix&quot;:&quot;&quot;},{&quot;dropping-particle&quot;:&quot;&quot;,&quot;family&quot;:&quot;Leitch&quot;,&quot;given&quot;:&quot;Emrys&quot;,&quot;non-dropping-particle&quot;:&quot;&quot;,&quot;parse-names&quot;:false,&quot;suffix&quot;:&quot;&quot;},{&quot;dropping-particle&quot;:&quot;&quot;,&quot;family&quot;:&quot;Lowe&quot;,&quot;given&quot;:&quot;Andrew J&quot;,&quot;non-dropping-particle&quot;:&quot;&quot;,&quot;parse-names&quot;:false,&quot;suffix&quot;:&quot;&quot;}],&quot;container-title&quot;:&quot;New Phytologist&quot;,&quot;id&quot;:&quot;23286a76-8391-3369-bbcc-285cba985c08&quot;,&quot;issue&quot;:&quot;1&quot;,&quot;issued&quot;:{&quot;date-parts&quot;:[[&quot;2020&quot;,&quot;10&quot;,&quot;24&quot;]]},&quot;page&quot;:&quot;82-94&quot;,&quot;title&quot;:&quot;Components of leaf‐trait variation along environmental gradients&quot;,&quot;type&quot;:&quot;article-journal&quot;,&quot;volume&quot;:&quot;228&quot;,&quot;container-title-short&quot;:&quot;&quot;},&quot;uris&quot;:[&quot;http://www.mendeley.com/documents/?uuid=665ee559-637a-4c3e-ab28-1c199c696d00&quot;],&quot;isTemporary&quot;:false,&quot;legacyDesktopId&quot;:&quot;665ee559-637a-4c3e-ab28-1c199c696d00&quot;},{&quot;id&quot;:&quot;f12ce9b9-ebda-3414-bcb8-f3c936099a90&quot;,&quot;itemData&quot;:{&quot;DOI&quot;:&quot;10.1111/1365-2745.13967&quot;,&quot;ISSN&quot;:&quot;0022-0477&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author&quot;:[{&quot;dropping-particle&quot;:&quot;&quot;,&quot;family&quot;:&quot;Dong&quot;,&quot;given&quot;:&quot;Ning&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Onoda&quot;,&quot;given&quot;:&quot;Yusuke&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cology&quot;,&quot;id&quot;:&quot;f12ce9b9-ebda-3414-bcb8-f3c936099a90&quot;,&quot;issue&quot;:&quot;11&quot;,&quot;issued&quot;:{&quot;date-parts&quot;:[[&quot;2022&quot;,&quot;11&quot;]]},&quot;page&quot;:&quot;2585-2602&quot;,&quot;title&quot;:&quot;Leaf nitrogen from the perspective of optimal plant function&quot;,&quot;type&quot;:&quot;article-journal&quot;,&quot;volume&quot;:&quot;110&quot;,&quot;container-title-short&quot;:&quot;&quot;},&quot;uris&quot;:[&quot;http://www.mendeley.com/documents/?uuid=50267697-cf85-48a3-8479-7edfcd508a88&quot;],&quot;isTemporary&quot;:false,&quot;legacyDesktopId&quot;:&quot;50267697-cf85-48a3-8479-7edfcd508a8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e18aa1a1-e57a-348d-a55d-c6b894c8e3a6&quot;,&quot;itemData&quot;:{&quot;DOI&quot;:&quot;10.1111/gcb.16501&quot;,&quot;ISBN&quot;:&quot;1410706516&quot;,&quot;ISSN&quot;:&quot;1354-1013&quot;,&quot;PMID&quot;:&quot;25669675&quot;,&quot;author&quot;:[{&quot;dropping-particle&quot;:&quot;&quot;,&quot;family&quot;:&quot;Westerband&quot;,&quot;given&quot;:&quot;Andrea C.&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Paillassa&quot;,&quot;given&quot;:&quot;Jennifer&quot;,&quot;non-dropping-particle&quot;:&quot;&quot;,&quot;parse-names&quot;:false,&quot;suffix&quot;:&quot;&quot;},{&quot;dropping-particle&quot;:&quot;&quot;,&quot;family&quot;:&quot;Prentice&quot;,&quot;given&quot;:&quot;Iain Colin&quot;,&quot;non-dropping-particle&quot;:&quot;&quot;,&quot;parse-names&quot;:false,&quot;suffix&quot;:&quot;&quot;},{&quot;dropping-particle&quot;:&quot;&quot;,&quot;family&quot;:&quot;Atkin&quot;,&quot;given&quot;:&quot;Owen K.&quot;,&quot;non-dropping-particle&quot;:&quot;&quot;,&quot;parse-names&quot;:false,&quot;suffix&quot;:&quot;&quot;},{&quot;dropping-particle&quot;:&quot;&quot;,&quot;family&quot;:&quot;Bloomfield&quot;,&quot;given&quot;:&quot;Keith J.&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Guilherme Pereira&quot;,&quot;given&quot;:&quot;Caio&quot;,&quot;non-dropping-particle&quot;:&quot;&quot;,&quot;parse-names&quot;:false,&quot;suffix&quot;:&quot;&quot;},{&quot;dropping-particle&quot;:&quot;&quot;,&quot;family&quot;:&quot;Lambers&quot;,&quot;given&quot;:&quot;Hans&quot;,&quot;non-dropping-particle&quot;:&quot;&quot;,&quot;parse-names&quot;:false,&quot;suffix&quot;:&quot;&quot;},{&quot;dropping-particle&quot;:&quot;&quot;,&quot;family&quot;:&quot;Leishman&quot;,&quot;given&quot;:&quot;Michelle R.&quot;,&quot;non-dropping-particle&quot;:&quot;&quot;,&quot;parse-names&quot;:false,&quot;suffix&quot;:&quot;&quot;},{&quot;dropping-particle&quot;:&quot;&quot;,&quot;family&quot;:&quot;Malhi&quot;,&quot;given&quot;:&quot;Yadvinder&quot;,&quot;non-dropping-particle&quot;:&quot;&quot;,&quot;parse-names&quot;:false,&quot;suffix&quot;:&quot;&quot;},{&quot;dropping-particle&quot;:&quot;&quot;,&quot;family&quot;:&quot;Nolan&quot;,&quot;given&quot;:&quot;Rachael H.&quot;,&quot;non-dropping-particle&quot;:&quot;&quot;,&quot;parse-names&quot;:false,&quot;suffix&quot;:&quot;&quot;}],&quot;container-title&quot;:&quot;Global Change Biology&quot;,&quot;id&quot;:&quot;e18aa1a1-e57a-348d-a55d-c6b894c8e3a6&quot;,&quot;issue&quot;:&quot;3&quot;,&quot;issued&quot;:{&quot;date-parts&quot;:[[&quot;2023&quot;,&quot;2&quot;,&quot;16&quot;]]},&quot;page&quot;:&quot;856-873&quot;,&quot;title&quot;:&quot;Coordination of photosynthetic traits across soil and climate gradients&quot;,&quot;type&quot;:&quot;article-journal&quot;,&quot;volume&quot;:&quot;29&quot;,&quot;container-title-short&quot;:&quot;Glob Chang Biol&quot;},&quot;uris&quot;:[&quot;http://www.mendeley.com/documents/?uuid=21ffc03c-3e82-40b0-846f-1638da6585e7&quot;],&quot;isTemporary&quot;:false,&quot;legacyDesktopId&quot;:&quot;21ffc03c-3e82-40b0-846f-1638da6585e7&quot;},{&quot;id&quot;:&quot;270b9838-0a91-32c5-b4e4-1ad87171b1ba&quot;,&quot;itemData&quot;:{&quot;DOI&quot;:&quot;10.1111/nph.16702&quot;,&quot;ISSN&quot;:&quot;0028-646X&quot;,&quot;abstract&quot;:&quot;\u000f Photosynthetic ‘least-cost’ theory posits that the optimal trait combination for a given envi- ronment is that where the summed costs of photosynthetic water and nutrient acquisition/ use are minimised. The effects of soil water and nutrient availability on photosynthesis should be stronger as climate-related costs for both resources increase. \u000f Two independent datasets of photosynthetic traits, Globamax (1509 species, 288 sites) and Glob13C (3645 species, 594 sites), were used to quantify biophysical and biochemical limita- tions of photosynthesis and the key variable Ci /Ca (CO 2 drawdown during photosynthesis). Climate and soil variables were associated with both datasets. \u000f The biochemical photosynthetic capacity was higher on alkaline soils. This effect was strongest at more arid sites, where water unit-costs are presumably higher. Higher values of soil silt and depth increased Ci /Ca, likely by providing greater H 2O supply, alleviating biophys- ical photosynthetic limitation when soil water is scarce. \u000f Climate is important in controlling the optimal balance of H 2 O and N costs for photosynthe- sis, but soil properties change these costs, both directly and indirectly. In total, soil properties modify the climate-demand driven predictions of Ci /Ca by up to 30% at a global scale.&quot;,&quot;author&quot;:[{&quot;dropping-particle&quot;:&quot;&quot;,&quot;family&quot;:&quot;Paillassa&quot;,&quot;given&quot;:&quot;Jennif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Pepin&quot;,&quot;given&quot;:&quot;Steeve&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Ethier&quot;,&quot;given&quot;:&quot;Gilbert&quot;,&quot;non-dropping-particle&quot;:&quot;&quot;,&quot;parse-names&quot;:false,&quot;suffix&quot;:&quot;&quot;},{&quot;dropping-particle&quot;:&quot;&quot;,&quot;family&quot;:&quot;Westerband&quot;,&quot;given&quot;:&quot;Andrea C&quot;,&quot;non-dropping-particle&quot;:&quot;&quot;,&quot;parse-names&quot;:false,&quot;suffix&quot;:&quot;&quot;},{&quot;dropping-particle&quot;:&quot;&quot;,&quot;family&quot;:&quot;Lamarque&quot;,&quot;given&quot;:&quot;Laurent J&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Maire&quot;,&quot;given&quot;:&quot;Vincent&quot;,&quot;non-dropping-particle&quot;:&quot;&quot;,&quot;parse-names&quot;:false,&quot;suffix&quot;:&quot;&quot;}],&quot;container-title&quot;:&quot;New Phytologist&quot;,&quot;id&quot;:&quot;270b9838-0a91-32c5-b4e4-1ad87171b1ba&quot;,&quot;issue&quot;:&quot;1&quot;,&quot;issued&quot;:{&quot;date-parts&quot;:[[&quot;2020&quot;,&quot;10&quot;,&quot;9&quot;]]},&quot;page&quot;:&quot;121-135&quot;,&quot;title&quot;:&quot;When and where soil is important to modify the carbon and water economy of leaves&quot;,&quot;type&quot;:&quot;article-journal&quot;,&quot;volume&quot;:&quot;228&quot;,&quot;container-title-short&quot;:&quot;&quot;},&quot;uris&quot;:[&quot;http://www.mendeley.com/documents/?uuid=7a979be5-4341-4431-bd38-7ceeeada2df2&quot;],&quot;isTemporary&quot;:false,&quot;legacyDesktopId&quot;:&quot;7a979be5-4341-4431-bd38-7ceeeada2df2&quot;},{&quot;id&quot;:&quot;39ce325b-9f4d-30e0-932c-6a3f7fbe4180&quot;,&quot;itemData&quot;:{&quot;DOI&quot;:&quot;10.1111/nph.18254&quot;,&quot;ISSN&quot;:&quot;0028-646X&quot;,&quot;abstract&quot;:&quot;The least-cost economic theory of photosynthesis shows that water and nitrogen are mutually substitutable resources to achieve a given carbon gain. However, vegetation in the Sahel has to cope with the dual challenge imposed by drought and nutrient-poor soils. We addressed how variation in leaf nitrogen per area (Narea) modulates leaf oxygen and carbon isotopic composition (δ18O, δ13C), as proxies of stomatal conductance and water-use efficiency, across 34 Sahelian woody species. Dryland species exhibited diverging leaf δ18O and δ13C values, indicating large interspecific variation in time-integrated stomatal conductance and water-use efficiency. Structural equation modeling revealed that leaf Narea is a pivotal trait linked to multiple water-use traits. Leaf Narea was positively linked to both δ18O and δ13C, suggesting higher carboxylation capacity and tighter stomatal regulation of transpiration in N-rich species, which allows them to achieve higher water-use efficiency and more conservative water use. These adaptations represent a key physiological advantage of N-rich species, such as legumes, that could contribute to their dominance across many dryland regions. This is the first report of a robust mechanistic link between leaf Narea and δ18O in dryland vegetation that is consistent with core principles of plant physiology.&quot;,&quot;author&quot;:[{&quot;dropping-particle&quot;:&quot;&quot;,&quot;family&quot;:&quot;Querejeta&quot;,&quot;given&quot;:&quot;José Ignacio&quot;,&quot;non-dropping-particle&quot;:&quot;&quot;,&quot;parse-names&quot;:false,&quot;suffix&quot;:&quot;&quot;},{&quot;dropping-particle&quot;:&quot;&quot;,&quot;family&quot;:&quot;Prieto&quot;,&quot;given&quot;:&quot;Iván&quot;,&quot;non-dropping-particle&quot;:&quot;&quot;,&quot;parse-names&quot;:false,&quot;suffix&quot;:&quot;&quot;},{&quot;dropping-particle&quot;:&quot;&quot;,&quot;family&quot;:&quot;Armas&quot;,&quot;given&quot;:&quot;Cristina&quot;,&quot;non-dropping-particle&quot;:&quot;&quot;,&quot;parse-names&quot;:false,&quot;suffix&quot;:&quot;&quot;},{&quot;dropping-particle&quot;:&quot;&quot;,&quot;family&quot;:&quot;Casanoves&quot;,&quot;given&quot;:&quot;Fernando&quot;,&quot;non-dropping-particle&quot;:&quot;&quot;,&quot;parse-names&quot;:false,&quot;suffix&quot;:&quot;&quot;},{&quot;dropping-particle&quot;:&quot;&quot;,&quot;family&quot;:&quot;Diémé&quot;,&quot;given&quot;:&quot;Joseph S.&quot;,&quot;non-dropping-particle&quot;:&quot;&quot;,&quot;parse-names&quot;:false,&quot;suffix&quot;:&quot;&quot;},{&quot;dropping-particle&quot;:&quot;&quot;,&quot;family&quot;:&quot;Diouf&quot;,&quot;given&quot;:&quot;Mayecor&quot;,&quot;non-dropping-particle&quot;:&quot;&quot;,&quot;parse-names&quot;:false,&quot;suffix&quot;:&quot;&quot;},{&quot;dropping-particle&quot;:&quot;&quot;,&quot;family&quot;:&quot;Yossi&quot;,&quot;given&quot;:&quot;Harouna&quot;,&quot;non-dropping-particle&quot;:&quot;&quot;,&quot;parse-names&quot;:false,&quot;suffix&quot;:&quot;&quot;},{&quot;dropping-particle&quot;:&quot;&quot;,&quot;family&quot;:&quot;Kaya&quot;,&quot;given&quot;:&quot;Bocary&quot;,&quot;non-dropping-particle&quot;:&quot;&quot;,&quot;parse-names&quot;:false,&quot;suffix&quot;:&quot;&quot;},{&quot;dropping-particle&quot;:&quot;&quot;,&quot;family&quot;:&quot;Pugnaire&quot;,&quot;given&quot;:&quot;Francisco I.&quot;,&quot;non-dropping-particle&quot;:&quot;&quot;,&quot;parse-names&quot;:false,&quot;suffix&quot;:&quot;&quot;},{&quot;dropping-particle&quot;:&quot;&quot;,&quot;family&quot;:&quot;Rusch&quot;,&quot;given&quot;:&quot;Graciela M.&quot;,&quot;non-dropping-particle&quot;:&quot;&quot;,&quot;parse-names&quot;:false,&quot;suffix&quot;:&quot;&quot;}],&quot;container-title&quot;:&quot;New Phytologist&quot;,&quot;id&quot;:&quot;39ce325b-9f4d-30e0-932c-6a3f7fbe4180&quot;,&quot;issue&quot;:&quot;4&quot;,&quot;issued&quot;:{&quot;date-parts&quot;:[[&quot;2022&quot;,&quot;8&quot;,&quot;21&quot;]]},&quot;page&quot;:&quot;1351-1364&quot;,&quot;title&quot;:&quot;Higher leaf nitrogen content is linked to tighter stomatal regulation of transpiration and more efficient water use across dryland trees&quot;,&quot;type&quot;:&quot;article-journal&quot;,&quot;volume&quot;:&quot;235&quot;,&quot;container-title-short&quot;:&quot;&quot;},&quot;uris&quot;:[&quot;http://www.mendeley.com/documents/?uuid=6c52b46a-4bb6-4058-885d-47c6fd2b9341&quot;],&quot;isTemporary&quot;:false,&quot;legacyDesktopId&quot;:&quot;6c52b46a-4bb6-4058-885d-47c6fd2b9341&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34b27ad8-70d2-4015-a813-1e9c34da6a41&quot;,&quot;properties&quot;:{&quot;noteIndex&quot;:0},&quot;isEdited&quot;:false,&quot;manualOverride&quot;:{&quot;citeprocText&quot;:&quot;(Dong, Wright, et al., 2022)&quot;,&quot;isManuallyOverridden&quot;:false,&quot;manualOverrideText&quot;:&quot;&quot;},&quot;citationTag&quot;:&quot;MENDELEY_CITATION_v3_eyJjaXRhdGlvbklEIjoiTUVOREVMRVlfQ0lUQVRJT05fMzRiMjdhZDgtNzBkMi00MDE1LWE4MTMtMWU5YzM0ZGE2YTQxIiwicHJvcGVydGllcyI6eyJub3RlSW5kZXgiOjB9LCJpc0VkaXRlZCI6ZmFsc2UsIm1hbnVhbE92ZXJyaWRlIjp7ImNpdGVwcm9jVGV4dCI6IihEb25nLCBXcmlnaHQsIGV0IGFsLiwgMjAyMikiLCJpc01hbnVhbGx5T3ZlcnJpZGRlbiI6ZmFsc2UsIm1hbnVhbE92ZXJyaWRlVGV4dCI6IiJ9LCJjaXRhdGlvbkl0ZW1zIjpbeyJpZCI6Ijg1NDMxZmUzLTc5NjUtMzNjMi05MDNkLTdmN2ZjM2YxMjQzMiIsIml0ZW1EYXRhIjp7IkRPSSI6IjEwLjExMTEvbnBoLjE4MDc2IiwiSVNTTiI6IjAwMjgtNjQ2W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hdXRob3IiOlt7ImRyb3BwaW5nLXBhcnRpY2xlIjoiIiwiZmFtaWx5IjoiRG9uZyIsImdpdmVuIjoiTmluZ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aGVuIiwiZ2l2ZW4iOiJKaW5nIE0iLCJub24tZHJvcHBpbmctcGFydGljbGUiOiIiLCJwYXJzZS1uYW1lcyI6ZmFsc2UsInN1ZmZpeCI6IiJ9LHsiZHJvcHBpbmctcGFydGljbGUiOiIiLCJmYW1pbHkiOiJMdW8iLCJnaXZlbiI6IlhpYW5nemhvbmc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&quot;,&quot;citationItems&quot;:[{&quot;id&quot;:&quot;85431fe3-7965-33c2-903d-7f7fc3f12432&quot;,&quot;itemData&quot;:{&quot;DOI&quot;:&quot;10.1111/nph.18076&quot;,&quot;ISSN&quot;:&quot;0028-646X&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author&quot;:[{&quot;dropping-particle&quot;:&quot;&quot;,&quot;family&quot;:&quot;Dong&quot;,&quot;given&quot;:&quot;Ning&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hen&quot;,&quot;given&quot;:&quot;Jing M&quot;,&quot;non-dropping-particle&quot;:&quot;&quot;,&quot;parse-names&quot;:false,&quot;suffix&quot;:&quot;&quot;},{&quot;dropping-particle&quot;:&quot;&quot;,&quot;family&quot;:&quot;Luo&quot;,&quot;given&quot;:&quot;Xiangzhong&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Prentice&quot;,&quot;given&quot;:&quot;Iain Colin&quot;,&quot;non-dropping-particle&quot;:&quot;&quot;,&quot;parse-names&quot;:false,&quot;suffix&quot;:&quot;&quot;}],&quot;container-title&quot;:&quot;New Phytologist&quot;,&quot;id&quot;:&quot;85431fe3-7965-33c2-903d-7f7fc3f12432&quot;,&quot;issue&quot;:&quot;5&quot;,&quot;issued&quot;:{&quot;date-parts&quot;:[[&quot;2022&quot;,&quot;9&quot;,&quot;22&quot;]]},&quot;page&quot;:&quot;1692-1700&quot;,&quot;title&quot;:&quot;Rising CO 2 and warming reduce global canopy demand for nitrogen&quot;,&quot;type&quot;:&quot;article-journal&quot;,&quot;volume&quot;:&quot;235&quot;,&quot;container-title-short&quot;:&quot;&quot;},&quot;uris&quot;:[&quot;http://www.mendeley.com/documents/?uuid=8f26b717-0c63-4a11-b766-e27b90eb396f&quot;],&quot;isTemporary&quot;:false,&quot;legacyDesktopId&quot;:&quot;8f26b717-0c63-4a11-b766-e27b90eb396f&quot;}]},{&quot;citationID&quot;:&quot;MENDELEY_CITATION_2f9407ee-1774-4d22-9297-07db28815a3c&quot;,&quot;properties&quot;:{&quot;noteIndex&quot;:0},&quot;isEdited&quot;:false,&quot;manualOverride&quot;:{&quot;citeprocText&quot;:&quot;(Drake et al., 1997; Prentice et al., 2014; N. G. Smith et al., 2019; Wright et al., 2003)&quot;,&quot;isManuallyOverridden&quot;:false,&quot;manualOverrideText&quot;:&quot;&quot;},&quot;citationTag&quot;:&quot;MENDELEY_CITATION_v3_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HJlbnRpY2UiLCJnaXZlbiI6IkkgQy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tydWdlciIsImdpdmVuIjoiRXJpYyBM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Sb2dlcnMiLCJnaXZlbiI6IkFsaXN0YWly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&quot;,&quot;citationItems&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citationID&quot;:&quot;MENDELEY_CITATION_c54f84fe-a550-476b-ab61-4898d186163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zU0Zjg0ZmUtYTU1MC00NzZiLWFiNjEtNDg5OGQxODYxNjM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d28457a2-b9bb-4d9c-a77c-4843112b7adb&quot;,&quot;properties&quot;:{&quot;noteIndex&quot;:0},&quot;isEdited&quot;:false,&quot;manualOverride&quot;:{&quot;citeprocText&quot;:&quot;(Evans, 1989; Evans &amp;#38; Clarke, 2019)&quot;,&quot;isManuallyOverridden&quot;:false,&quot;manualOverrideText&quot;:&quot;&quot;},&quot;citationTag&quot;:&quot;MENDELEY_CITATION_v3_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&quot;,&quot;citationItems&quot;:[{&quot;id&quot;:&quot;f5f31922-7892-398f-b841-e746b41bed4b&quot;,&quot;itemData&quot;:{&quot;DOI&quot;:&quot;10.1007/BF00377192&quot;,&quot;ISSN&quot;:&quot;0029-8549&quot;,&quot;author&quot;:[{&quot;dropping-particle&quot;:&quot;&quot;,&quot;family&quot;:&quot;Evans&quot;,&quot;given&quot;:&quot;John R&quot;,&quot;non-dropping-particle&quot;:&quot;&quot;,&quot;parse-names&quot;:false,&quot;suffix&quot;:&quot;&quot;}],&quot;container-title&quot;:&quot;Oecologia&quot;,&quot;id&quot;:&quot;f5f31922-7892-398f-b841-e746b41bed4b&quot;,&quot;issue&quot;:&quot;1&quot;,&quot;issued&quot;:{&quot;date-parts&quot;:[[&quot;1989&quot;,&quot;1&quot;]]},&quot;page&quot;:&quot;9-19&quot;,&quot;title&quot;:&quot;Photosynthesis and nitrogen relationships in leaves of C3 plants&quot;,&quot;type&quot;:&quot;article-journal&quot;,&quot;volume&quot;:&quot;78&quot;,&quot;container-title-short&quot;:&quot;Oecologia&quot;},&quot;uris&quot;:[&quot;http://www.mendeley.com/documents/?uuid=20ca2eec-0707-46d9-b95a-10c6371d8aab&quot;],&quot;isTemporary&quot;:false,&quot;legacyDesktopId&quot;:&quot;20ca2eec-0707-46d9-b95a-10c6371d8aab&quot;},{&quot;id&quot;:&quot;b2a26c11-91ce-37d7-b190-1ed689a16b1d&quot;,&quot;itemData&quot;:{&quot;DOI&quot;:&quot;10.1093/jxb/ery366&quot;,&quot;ISSN&quot;:&quot;14602431&quot;,&quot;PMID&quot;:&quot;30357381&quot;,&quot;abstract&quot;:&quot;Global food security depends on three main cereal crops (wheat, rice and maize) achieving and maintaining high yields, as well as increasing their future yields. Fundamental to the production of this biomass is photosynthesis. The process of photosynthesis involves a large number of proteins that together account for the majority of the nitrogen in leaves. As large amounts of nitrogen are removed in the harvested grain, this needs to be replaced either from synthetic fertilizer or biological nitrogen fixation. Knowledge about photosynthetic properties of leaves in natural ecosystems is also important, particularly when we consider the potential impacts of climate change. While the relationship between nitrogen and photosynthetic capacity of a leaf differs between species, leaf nitrogen content provides a useful way to incorporate photosynthesis into models of ecosystems and the terrestrial biosphere. This review provides a generalized nitrogen budget for a C3 leaf cell and discusses the potential for improving photosynthesis from a nitrogen perspective.&quot;,&quot;author&quot;:[{&quot;dropping-particle&quot;:&quot;&quot;,&quot;family&quot;:&quot;Evans&quot;,&quot;given&quot;:&quot;John R&quot;,&quot;non-dropping-particle&quot;:&quot;&quot;,&quot;parse-names&quot;:false,&quot;suffix&quot;:&quot;&quot;},{&quot;dropping-particle&quot;:&quot;&quot;,&quot;family&quot;:&quot;Clarke&quot;,&quot;given&quot;:&quot;Victoria C&quot;,&quot;non-dropping-particle&quot;:&quot;&quot;,&quot;parse-names&quot;:false,&quot;suffix&quot;:&quot;&quot;}],&quot;container-title&quot;:&quot;Journal of Experimental Botany&quot;,&quot;id&quot;:&quot;b2a26c11-91ce-37d7-b190-1ed689a16b1d&quot;,&quot;issue&quot;:&quot;1&quot;,&quot;issued&quot;:{&quot;date-parts&quot;:[[&quot;2019&quot;]]},&quot;page&quot;:&quot;7-15&quot;,&quot;title&quot;:&quot;The nitrogen cost of photosynthesis&quot;,&quot;type&quot;:&quot;article-journal&quot;,&quot;volume&quot;:&quot;70&quot;,&quot;container-title-short&quot;:&quot;J Exp Bot&quot;},&quot;uris&quot;:[&quot;http://www.mendeley.com/documents/?uuid=11d45483-6de6-4870-9de2-02a297b3cacf&quot;],&quot;isTemporary&quot;:false,&quot;legacyDesktopId&quot;:&quot;11d45483-6de6-4870-9de2-02a297b3cacf&quot;}]},{&quot;citationID&quot;:&quot;MENDELEY_CITATION_64595756-327b-41d4-a35d-53e40e4c2b02&quot;,&quot;properties&quot;:{&quot;noteIndex&quot;:0},&quot;isEdited&quot;:false,&quot;manualOverride&quot;:{&quot;isManuallyOverridden&quot;:false,&quot;citeprocText&quot;:&quot;(Dong, Wright, et al., 2022; N. G. Smith &amp;#38; Keenan, 2020)&quot;,&quot;manualOverrideText&quot;:&quot;&quot;},&quot;citationTag&quot;:&quot;MENDELEY_CITATION_v3_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&quot;,&quot;citationItems&quot;:[{&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ff39fafa-6eda-48ae-8fb5-e8f19320db7d&quot;,&quot;properties&quot;:{&quot;noteIndex&quot;:0},&quot;isEdited&quot;:false,&quot;manualOverride&quot;:{&quot;citeprocText&quot;:&quot;(Barber, 1962)&quot;,&quot;isManuallyOverridden&quot;:false,&quot;manualOverrideText&quot;:&quot;&quot;},&quot;citationTag&quot;:&quot;MENDELEY_CITATION_v3_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&quot;,&quot;citationItems&quot;:[{&quot;id&quot;:&quot;1a23f227-184b-3e91-967a-f745018384bc&quot;,&quot;itemData&quot;:{&quot;author&quot;:[{&quot;dropping-particle&quot;:&quot;&quot;,&quot;family&quot;:&quot;Barber&quot;,&quot;given&quot;:&quot;Stanley A&quot;,&quot;non-dropping-particle&quot;:&quot;&quot;,&quot;parse-names&quot;:false,&quot;suffix&quot;:&quot;&quot;}],&quot;container-title&quot;:&quot;Soil Science&quot;,&quot;id&quot;:&quot;1a23f227-184b-3e91-967a-f745018384bc&quot;,&quot;issue&quot;:&quot;1&quot;,&quot;issued&quot;:{&quot;date-parts&quot;:[[&quot;1962&quot;]]},&quot;page&quot;:&quot;39-49&quot;,&quot;title&quot;:&quot;A diffusion and mass-flow concept of soil nutrient availability&quot;,&quot;type&quot;:&quot;article-journal&quot;,&quot;volume&quot;:&quot;93&quot;,&quot;container-title-short&quot;:&quot;Soil Sci&quot;},&quot;uris&quot;:[&quot;http://www.mendeley.com/documents/?uuid=2b8b2e7b-43ff-48ef-8d35-cfedb99403c0&quot;],&quot;isTemporary&quot;:false,&quot;legacyDesktopId&quot;:&quot;2b8b2e7b-43ff-48ef-8d35-cfedb99403c0&quot;}]},{&quot;citationID&quot;:&quot;MENDELEY_CITATION_7fce0540-078d-452f-a089-33250253d5d4&quot;,&quot;properties&quot;:{&quot;noteIndex&quot;:0},&quot;isEdited&quot;:false,&quot;manualOverride&quot;:{&quot;citeprocText&quot;:&quot;(Marschner &amp;#38; Dell, 1994; S. E. Smith &amp;#38; Read, 2008; Udvardi &amp;#38; Poole, 2013; Vance &amp;#38; Heichel, 1991)&quot;,&quot;isManuallyOverridden&quot;:false,&quot;manualOverrideText&quot;:&quot;&quot;},&quot;citationTag&quot;:&quot;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&quot;,&quot;citationItems&quot;:[{&quot;id&quot;:&quot;6cb5f364-e613-3e63-a9c5-c6469512ec42&quot;,&quot;itemData&quot;:{&quot;DOI&quot;:&quot;10.1146/annurev.arplant.42.1.373&quot;,&quot;ISSN&quot;:&quot;10402519&quot;,&quot;author&quot;:[{&quot;dropping-particle&quot;:&quot;&quot;,&quot;family&quot;:&quot;Vance&quot;,&quot;given&quot;:&quot;C P&quot;,&quot;non-dropping-particle&quot;:&quot;&quot;,&quot;parse-names&quot;:false,&quot;suffix&quot;:&quot;&quot;},{&quot;dropping-particle&quot;:&quot;&quot;,&quot;family&quot;:&quot;Heichel&quot;,&quot;given&quot;:&quot;G H&quot;,&quot;non-dropping-particle&quot;:&quot;&quot;,&quot;parse-names&quot;:false,&quot;suffix&quot;:&quot;&quot;}],&quot;container-title&quot;:&quot;Annual Review of Plant Physiology and Plant Molecular Biology&quot;,&quot;id&quot;:&quot;6cb5f364-e613-3e63-a9c5-c6469512ec42&quot;,&quot;issue&quot;:&quot;1&quot;,&quot;issued&quot;:{&quot;date-parts&quot;:[[&quot;1991&quot;]]},&quot;page&quot;:&quot;373-392&quot;,&quot;title&quot;:&quot;Carbon in N2 fixation: Limitation or exquisite adaptation&quot;,&quot;type&quot;:&quot;article-journal&quot;,&quot;volume&quot;:&quot;42&quot;,&quot;container-title-short&quot;:&quot;Annu Rev Plant Physiol Plant Mol Biol&quot;},&quot;uris&quot;:[&quot;http://www.mendeley.com/documents/?uuid=36558238-2378-4a2c-8e53-61020c7abe7e&quot;],&quot;isTemporary&quot;:false,&quot;legacyDesktopId&quot;:&quot;36558238-2378-4a2c-8e53-61020c7abe7e&quot;},{&quot;id&quot;:&quot;d8417a04-eef8-3852-885a-f36c68abe058&quot;,&quot;itemData&quot;:{&quot;DOI&quot;:&quot;10.1007/BF00000098&quot;,&quot;ISSN&quot;:&quot;0032079X&quot;,&quot;abstract&quot;:&quot;The role of mycorrhizal fungi in acquisition of mineral nutrients by host plants is examined for three groups of mycorrhizas. These are; the ectomycorrhizas (ECM), the ericoid mycorrhizas (EM), and the vesicular-arbuscular mycorrhizas (VAM). Mycorrhizal infection may affect the mineral nutrition of the host plant directly by enhancing plant growth through nutrient acquisition by the fungus, or indirectly by modifying transpiration rates and the composition of rhizosphere microflora. A capacity for the external hyphae to take up and deliver nutrients to the plant has been demonstrated for the following nutrients and mycorrhizas; P (VAM, EM, ECM), NH4+ (VAM, EM, ECM), NO3- (ECM), K (VAM, ECM), Ca (VAM, EM), SO42- (VAM), Cu (VAM), Zn (VAM) and Fe (EM). In experimental chambers, the external hyphae of VAM can deliver up to 80% of plant P, 25% of plant N, 10% of plant K, 25% of plant Zn and 60% of plant Cu. Knowledge of the role of mycorrhiza in the uptake of nutrients other than P and N is limited because definitive studies are few, especially for the ECM. Although further quantification is required, it is feasible that the external hyphae may provide a significant delivery system for N, K, Cu and Zn in addition to P in many soils. Proposals that ECM and VAM fungi contribute substantially to the Mg, B and Fe nutrition of the host plant have not been substantiated. ECM and EM fungi produce ectoenzymes which provide host plants with the potential to access organic N and P forms that are normally unavailable to VAM fungi or to non mycorrhizal roots. The relative contribution of these nutrient sources requires quantification in the field. Further basic research, including the quantification of nutrient uptake and transport by fungal hyphae in soil and regulation at the fungal-plant interface, is essential to support the selection and utilization of mycorrhizal fungi on a commercial scale. © 1993 Kluwer Academic Publishers.&quot;,&quot;author&quot;:[{&quot;dropping-particle&quot;:&quot;&quot;,&quot;family&quot;:&quot;Marschner&quot;,&quot;given&quot;:&quot;Horst&quot;,&quot;non-dropping-particle&quot;:&quot;&quot;,&quot;parse-names&quot;:false,&quot;suffix&quot;:&quot;&quot;},{&quot;dropping-particle&quot;:&quot;&quot;,&quot;family&quot;:&quot;Dell&quot;,&quot;given&quot;:&quot;B&quot;,&quot;non-dropping-particle&quot;:&quot;&quot;,&quot;parse-names&quot;:false,&quot;suffix&quot;:&quot;&quot;}],&quot;container-title&quot;:&quot;Plant and Soil&quot;,&quot;id&quot;:&quot;d8417a04-eef8-3852-885a-f36c68abe058&quot;,&quot;issue&quot;:&quot;1&quot;,&quot;issued&quot;:{&quot;date-parts&quot;:[[&quot;1994&quot;]]},&quot;page&quot;:&quot;89-102&quot;,&quot;title&quot;:&quot;Nutrient uptake in mycorrhizal symbiosis&quot;,&quot;type&quot;:&quot;article-journal&quot;,&quot;volume&quot;:&quot;159&quot;,&quot;container-title-short&quot;:&quot;Plant Soil&quot;},&quot;uris&quot;:[&quot;http://www.mendeley.com/documents/?uuid=dff89f71-2a39-4c7a-866e-2a3c8ad22d5f&quot;],&quot;isTemporary&quot;:false,&quot;legacyDesktopId&quot;:&quot;dff89f71-2a39-4c7a-866e-2a3c8ad22d5f&quot;},{&quot;id&quot;:&quot;dbda95f4-ad12-3793-8b8c-fb76706a2675&quot;,&quot;itemData&quot;:{&quot;author&quot;:[{&quot;dropping-particle&quot;:&quot;&quot;,&quot;family&quot;:&quot;Smith&quot;,&quot;given&quot;:&quot;Sally E&quot;,&quot;non-dropping-particle&quot;:&quot;&quot;,&quot;parse-names&quot;:false,&quot;suffix&quot;:&quot;&quot;},{&quot;dropping-particle&quot;:&quot;&quot;,&quot;family&quot;:&quot;Read&quot;,&quot;given&quot;:&quot;David J&quot;,&quot;non-dropping-particle&quot;:&quot;&quot;,&quot;parse-names&quot;:false,&quot;suffix&quot;:&quot;&quot;}],&quot;id&quot;:&quot;dbda95f4-ad12-3793-8b8c-fb76706a2675&quot;,&quot;issued&quot;:{&quot;date-parts&quot;:[[&quot;2008&quot;]]},&quot;title&quot;:&quot;Mycorrhizal Symbiosis&quot;,&quot;type&quot;:&quot;book&quot;,&quot;container-title-short&quot;:&quot;&quot;},&quot;uris&quot;:[&quot;http://www.mendeley.com/documents/?uuid=7de52699-7fb0-461b-b0db-02c8da38a432&quot;],&quot;isTemporary&quot;:false,&quot;legacyDesktopId&quot;:&quot;7de52699-7fb0-461b-b0db-02c8da38a432&quot;},{&quot;id&quot;:&quot;9a547c06-7b8b-36dc-ae5a-6c0a938ddf10&quot;,&quot;itemData&quot;:{&quot;DOI&quot;:&quot;10.1146/annurev-arplant-050312-120235&quot;,&quot;ISSN&quot;:&quot;15435008&quot;,&quot;PMID&quot;:&quot;23451778&quot;,&quot;abstract&quot;:&quot;Symbiotic nitrogen fixation by rhizobia in legume root nodules injects approximately 40 million tonnes of nitrogen into agricultural systems each year. In exchange for reduced nitrogen from the bacteria, the plant provides rhizobia with reduced carbon and all the essential nutrients required for bacterial metabolism. Symbiotic nitrogen fixation requires exquisite integration of plant and bacterial metabolism. Central to this integration are transporters of both the plant and the rhizobia, which transfer elements and compounds across various plant membranes and the two bacterial membranes. Here we review current knowledge of legume and rhizobial transport and metabolism as they relate to symbiotic nitrogen fixation. Although all legume-rhizobia symbioses have many metabolic features in common, there are also interesting differences between them, which show that evolution has solved metabolic problems in different ways to achieve effective symbiosis in different systems. © Copyright ©2013 by Annual Reviews. All rights reserved.&quot;,&quot;author&quot;:[{&quot;dropping-particle&quot;:&quot;&quot;,&quot;family&quot;:&quot;Udvardi&quot;,&quot;given&quot;:&quot;Michael&quot;,&quot;non-dropping-particle&quot;:&quot;&quot;,&quot;parse-names&quot;:false,&quot;suffix&quot;:&quot;&quot;},{&quot;dropping-particle&quot;:&quot;&quot;,&quot;family&quot;:&quot;Poole&quot;,&quot;given&quot;:&quot;Philip S&quot;,&quot;non-dropping-particle&quot;:&quot;&quot;,&quot;parse-names&quot;:false,&quot;suffix&quot;:&quot;&quot;}],&quot;container-title&quot;:&quot;Annual Review of Plant Biology&quot;,&quot;id&quot;:&quot;9a547c06-7b8b-36dc-ae5a-6c0a938ddf10&quot;,&quot;issued&quot;:{&quot;date-parts&quot;:[[&quot;2013&quot;]]},&quot;page&quot;:&quot;781-805&quot;,&quot;title&quot;:&quot;Transport and metabolism in legume-rhizobia symbioses&quot;,&quot;type&quot;:&quot;article-journal&quot;,&quot;volume&quot;:&quot;64&quot;,&quot;container-title-short&quot;:&quot;Annu Rev Plant Biol&quot;},&quot;uris&quot;:[&quot;http://www.mendeley.com/documents/?uuid=57ffd0b8-bd14-4c07-8d99-a513aed36ee6&quot;],&quot;isTemporary&quot;:false,&quot;legacyDesktopId&quot;:&quot;57ffd0b8-bd14-4c07-8d99-a513aed36ee6&quot;}]},{&quot;citationID&quot;:&quot;MENDELEY_CITATION_f5d42c6b-0b23-4f61-aeea-22cbf2502c44&quot;,&quot;properties&quot;:{&quot;noteIndex&quot;:0},&quot;isEdited&quot;:false,&quot;manualOverride&quot;:{&quot;citeprocText&quot;:&quot;(Phillips et al., 2011; Wen et al., 2022)&quot;,&quot;isManuallyOverridden&quot;:false,&quot;manualOverrideText&quot;:&quot;&quot;},&quot;citationTag&quot;:&quot;MENDELEY_CITATION_v3_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&quot;,&quot;citationItems&quot;:[{&quot;id&quot;:&quot;798efa51-9a6b-335f-957a-d25d2fd1cacf&quot;,&quot;itemData&quot;:{&quot;DOI&quot;:&quot;10.1111/j.1461-0248.2010.01570.x&quot;,&quot;ISSN&quot;:&quot;1461023X&quot;,&quot;abstract&quot;:&quot;Ecology Letters (2011) 14: 187-194 The degree to which rising atmospheric CO2 will be offset by carbon (C) sequestration in forests depends in part on the capacity of trees and soil microbes to make physiological adjustments that can alleviate resource limitation. Here, we show for the first time that mature trees exposed to CO2 enrichment increase the release of soluble C from roots to soil, and that such increases are coupled to the accelerated turnover of nitrogen (N) pools in the rhizosphere. Over the course of 3years, we measured in situ rates of root exudation from 420 intact loblolly pine (Pinus taeda L.) roots. Trees fumigated with elevated CO2 (200 p.p.m.v. over background) increased exudation rates (μgCcm-1rooth-1) by 55% during the primary growing season, leading to a 50% annual increase in dissolved organic inputs to fumigated forest soils. These increases in root-derived C were positively correlated with microbial release of extracellular enzymes involved in breakdown of organic N (R2=0.66; P=0.006) in the rhizosphere, indicating that exudation stimulated microbial activity and accelerated the rate of soil organic matter (SOM) turnover. In support of this conclusion, trees exposed to both elevated CO2 and N fertilization did not increase exudation rates and had reduced enzyme activities in the rhizosphere. Collectively, our results provide field-based empirical support suggesting that sustained growth responses of forests to elevated CO2 in low fertility soils are maintained by enhanced rates of microbial activity and N cycling fuelled by inputs of root-derived C. To the extent that increases in exudation also stimulate SOM decomposition, such changes may prevent soil C accumulation in forest ecosystems. © 2010 Blackwell Publishing Ltd/CNRS.&quot;,&quot;author&quot;:[{&quot;dropping-particle&quot;:&quot;&quot;,&quot;family&quot;:&quot;Phillips&quot;,&quot;given&quot;:&quot;Richard P&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Bernhardt&quot;,&quot;given&quot;:&quot;Emily S&quot;,&quot;non-dropping-particle&quot;:&quot;&quot;,&quot;parse-names&quot;:false,&quot;suffix&quot;:&quot;&quot;}],&quot;container-title&quot;:&quot;Ecology Letters&quot;,&quot;id&quot;:&quot;798efa51-9a6b-335f-957a-d25d2fd1cacf&quot;,&quot;issue&quot;:&quot;2&quot;,&quot;issued&quot;:{&quot;date-parts&quot;:[[&quot;2011&quot;,&quot;2&quot;]]},&quot;page&quot;:&quot;187-194&quot;,&quot;title&quot;:&quot;Enhanced root exudation induces microbial feedbacks to N cycling in a pine forest under long-term CO2 fumigation&quot;,&quot;type&quot;:&quot;article-journal&quot;,&quot;volume&quot;:&quot;14&quot;,&quot;container-title-short&quot;:&quot;Ecol Lett&quot;},&quot;uris&quot;:[&quot;http://www.mendeley.com/documents/?uuid=883f7f1a-27ac-4ba0-9eff-04c3a1e4ef3b&quot;],&quot;isTemporary&quot;:false,&quot;legacyDesktopId&quot;:&quot;883f7f1a-27ac-4ba0-9eff-04c3a1e4ef3b&quot;},{&quot;id&quot;:&quot;b3069ae8-1cd4-355b-aa1b-6c3d7524dfea&quot;,&quot;itemData&quot;:{&quot;DOI&quot;:&quot;10.1111/nph.17854&quot;,&quot;ISSN&quot;:&quot;14698137&quot;,&quot;PMID&quot;:&quot;34761404&quot;,&quot;abstract&quot;:&quot;The concept of a root economics space (RES) is increasingly adopted to explore root trait variation and belowground resource-acquisition strategies. Much progress has been made on interactions of root morphology and mycorrhizal symbioses. However, root exudation, with a significant carbon (C) cost (c. 5–21% of total photosynthetically fixed C) to enhance resource acquisition, remains a missing link in this RES. Here, we argue that incorporating root exudation into the structure of RES is key to a holistic understanding of soil nutrient acquisition. We highlight the different functional roles of root exudates in soil phosphorus (P) and nitrogen (N) acquisition. Thereafter, we synthesize emerging evidence that illustrates how root exudation interacts with root morphology and mycorrhizal symbioses at the level of species and individual plant and argue contrasting patterns in species evolved in P-impoverished vs N-limited environments. Finally, we propose a new conceptual framework, integrating three groups of root functional traits to better capture the complexity of belowground resource-acquisition strategies. Such a deeper understanding of the integrated and dynamic interactions of root morphology, root exudation, and mycorrhizal symbioses will provide valuable insights into the mechanisms underlying species coexistence and how to explore belowground interactions for sustainable managed systems.&quot;,&quot;author&quot;:[{&quot;dropping-particle&quot;:&quot;&quot;,&quot;family&quot;:&quot;Wen&quot;,&quot;given&quot;:&quot;Zhihui&quot;,&quot;non-dropping-particle&quot;:&quot;&quot;,&quot;parse-names&quot;:false,&quot;suffix&quot;:&quot;&quot;},{&quot;dropping-particle&quot;:&quot;&quot;,&quot;family&quot;:&quot;White&quot;,&quot;given&quot;:&quot;Philip J.&quot;,&quot;non-dropping-particle&quot;:&quot;&quot;,&quot;parse-names&quot;:false,&quot;suffix&quot;:&quot;&quot;},{&quot;dropping-particle&quot;:&quot;&quot;,&quot;family&quot;:&quot;Shen&quot;,&quot;given&quot;:&quot;Jianbo&quot;,&quot;non-dropping-particle&quot;:&quot;&quot;,&quot;parse-names&quot;:false,&quot;suffix&quot;:&quot;&quot;},{&quot;dropping-particle&quot;:&quot;&quot;,&quot;family&quot;:&quot;Lambers&quot;,&quot;given&quot;:&quot;Hans&quot;,&quot;non-dropping-particle&quot;:&quot;&quot;,&quot;parse-names&quot;:false,&quot;suffix&quot;:&quot;&quot;}],&quot;container-title&quot;:&quot;New Phytologist&quot;,&quot;id&quot;:&quot;b3069ae8-1cd4-355b-aa1b-6c3d7524dfea&quot;,&quot;issue&quot;:&quot;4&quot;,&quot;issued&quot;:{&quot;date-parts&quot;:[[&quot;2022&quot;]]},&quot;page&quot;:&quot;1620-1635&quot;,&quot;title&quot;:&quot;Linking root exudation to belowground economic traits for resource acquisition&quot;,&quot;type&quot;:&quot;article-journal&quot;,&quot;volume&quot;:&quot;233&quot;,&quot;container-title-short&quot;:&quot;&quot;},&quot;uris&quot;:[&quot;http://www.mendeley.com/documents/?uuid=44933fd6-77ca-43c4-9bd5-32fd612d06ef&quot;],&quot;isTemporary&quot;:false,&quot;legacyDesktopId&quot;:&quot;44933fd6-77ca-43c4-9bd5-32fd612d06ef&quot;}]},{&quot;citationID&quot;:&quot;MENDELEY_CITATION_69a4c6af-5874-4833-9f3d-0941776ceb0f&quot;,&quot;properties&quot;:{&quot;noteIndex&quot;:0},&quot;isEdited&quot;:false,&quot;manualOverride&quot;:{&quot;citeprocText&quot;:&quot;(Allen et al., 2020; Brzostek et al., 2014; Lu et al., 2022; Perkowski et al., 2021; Terrer et al., 2016, 2018)&quot;,&quot;isManuallyOverridden&quot;:false,&quot;manualOverrideText&quot;:&quot;&quot;},&quot;citationTag&quot;:&quot;MENDELEY_CITATION_v3_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lN0b2NrZXIiLCJnaXZlbiI6IkJlbmphbWluIEQuIiwibm9uLWRyb3BwaW5nLXBhcnRpY2xlIjoiIiwicGFyc2UtbmFtZXMiOmZhbHNlLCJzdWZmaXgiOiIifSx7ImRyb3BwaW5nLXBhcnRpY2xlIjoiIiwiZmFtaWx5IjoiSHVuZ2F0ZSIsImdpdmVuIjoiQnJ1Y2UgQS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&quot;,&quot;citationItems&quot;:[{&quot;id&quot;:&quot;65db5a72-d104-3933-9e7f-bddd8586da38&quot;,&quot;itemData&quot;:{&quot;DOI&quot;:&quot;10.1002/2014JG002660.Received&quot;,&quot;abstract&quot;:&quot;Accurate projections of the future land carbon (C) sink by terrestrial biosphere models depend on how nutrient constraints on net primary production are represented. While nutrient limitation is nearly universal, current models do not have a C cost for plant nutrient acquisition. Also missing are symbiotic mycorrhizal fungi, which can consume up to 20% of net primary production and supply up to 50% of a plant’s nitrogen (N) uptake. Here we integrate simultaneous uptake and mycorrhizae into a cutting-edge plant N model—Fixation and Uptake of Nitrogen (FUN)—that can be coupled into terrestrial biosphere models. The C cost of N acquisition varies as a function of mycorrhizal type, with plants that support arbuscular mycorrhizae benefiting when N is relatively abundant and plants that support ectomycorrhizae benefiting when N is strongly limiting. Across six temperate forested sites (representing arbuscular mycorrhizal- and ectomycorrhizal-dominated stands and 176 site years), includingmultipath resistance improved the partitioning of N uptake between aboveground and belowground sources. Integrating mycorrhizae led to further improvements in predictions of N uptake from soil (R2 =0.69 increased to R2 =0.96) and from senescing leaves (R2 = 0.29 increased to R2 = 0.73) relative to the original model. On average, 5% and 9% of net primary production in arbuscular mycorrhizal- and ectomycorrhizal-dominated forests, respectively, was needed to support mycorrhizal-mediated acquisition of N. To the extent that resource constraints to net primary production are governed by similar trade-offs across all terrestrial ecosystems, integrating these improvements to FUN into terrestrial biosphere models should enhance predictions of the future land C sink.&quot;,&quot;author&quot;:[{&quot;dropping-particle&quot;:&quot;&quot;,&quot;family&quot;:&quot;Brzostek&quot;,&quot;given&quot;:&quot;Edward R&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container-title&quot;:&quot;Journal of Geophysical Research: Biogeosciences&quot;,&quot;id&quot;:&quot;65db5a72-d104-3933-9e7f-bddd8586da38&quot;,&quot;issued&quot;:{&quot;date-parts&quot;:[[&quot;2014&quot;]]},&quot;page&quot;:&quot;1684-1697&quot;,&quot;title&quot;:&quot;Modeling the carbon cost of plant nitrogen acquisition: Mycorrhizal trade-offs and multipath resistance uptake improve predictions of retranslocation&quot;,&quot;type&quot;:&quot;article-journal&quot;,&quot;volume&quot;:&quot;119&quot;,&quot;container-title-short&quot;:&quot;J Geophys Res Biogeosci&quot;},&quot;uris&quot;:[&quot;http://www.mendeley.com/documents/?uuid=d402da8e-476e-48bc-8d9c-7c76f7aa03a4&quot;],&quot;isTemporary&quot;:false,&quot;legacyDesktopId&quot;:&quot;d402da8e-476e-48bc-8d9c-7c76f7aa03a4&quot;},{&quot;id&quot;:&quot;f95d5c92-b281-33e3-b6e9-2530699e55f4&quot;,&quot;itemData&quot;:{&quot;DOI&quot;:&quot;10.1111/nph.14872&quot;,&quot;ISBN&quot;:&quot;7476820487&quot;,&quot;ISSN&quot;:&quot;0028-646X&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Stocker&quot;,&quot;given&quot;:&quot;Benjamin D.&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Finzi&quot;,&quot;given&quot;:&quot;Adrien C&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New Phytologist&quot;,&quot;id&quot;:&quot;f95d5c92-b281-33e3-b6e9-2530699e55f4&quot;,&quot;issue&quot;:&quot;2&quot;,&quot;issued&quot;:{&quot;date-parts&quot;:[[&quot;2018&quot;,&quot;1&quot;,&quot;6&quot;]]},&quot;page&quot;:&quot;507-522&quot;,&quot;title&quot;:&quot;Ecosystem responses to elevated &lt;scp&gt;CO&lt;/scp&gt; &lt;sub&gt;2&lt;/sub&gt; governed by plant–soil interactions and the cost of nitrogen acquisition&quot;,&quot;type&quot;:&quot;article-journal&quot;,&quot;volume&quot;:&quot;217&quot;,&quot;container-title-short&quot;:&quot;&quot;},&quot;uris&quot;:[&quot;http://www.mendeley.com/documents/?uuid=f5a032e4-11bd-468b-88f1-a7a4ce482036&quot;],&quot;isTemporary&quot;:false,&quot;legacyDesktopId&quot;:&quot;f5a032e4-11bd-468b-88f1-a7a4ce482036&quot;},{&quot;id&quot;:&quot;69c6c445-8290-3b1a-824d-26776163d7aa&quot;,&quot;itemData&quot;:{&quot;DOI&quot;:&quot;10.3389/ffgc.2020.00043&quot;,&quot;ISSN&quot;:&quot;2624893X&quot;,&quot;abstract&quot;:&quot;Nutrient limitation is a key source of uncertainty in predicting terrestrial carbon (C) uptake. Models have begun to include nitrogen (N) dynamics; however, phosphorus (P), which can also limit or colimit net primary production in many ecosystems, is currently absent in most models. To meet this challenge, we integrated P dynamics into a cutting-edge plant nutrient uptake model (Fixation and Uptake of Nitrogen: FUN 2.0) that mechanistically tracks the C cost of N uptake from soil based on the cost of allocating C to leaf resorption and root/root-microbial uptake and the availability of N in soil. We incorporated the direct C cost of P uptake, as well as an N cost of synthesizing phosphatase enzymes to extract P from soil, into a new model formulation (FUN 3.0). We confronted and validated FUN 3.0 against empirical estimates of canopy, root, and soil P pools from 45 temperate forest plots in Indiana, USA, and 18 tropical dry forest plots located in Guanacaste, Costa Rica, that vary in P availability and distribution of arbuscular mycorrhizal and ectomycorrhizal associated trees. FUN 3.0 was able to accurately predict N and P retranslocation across the temperate and tropical forest sites (slopes of 0.95 and 0.92 for P and N retranslocation, respectively). Carbon costs for acquiring P were three times higher in tropical forest sites compared to temperate forest sites, driving overall higher C costs in tropical sites. In addition, the N costs for acquiring P in tropical forest sites lead to a substantial increase in N fixation to support phosphatase enzyme production. Sensitivity analyses showed that tropical sites appeared to be severely P limited, while the temperate sites showed evidence for co-limitation by N and P. Collectively, FUN 3.0 provides a novel framework for predicting coupled N and P limitation that earth system models can leverage to enhance predictions of ecosystem response to global change.&quot;,&quot;author&quot;:[{&quot;dropping-particle&quot;:&quot;&quot;,&quot;family&quot;:&quot;Allen&quot;,&quot;given&quot;:&quot;Kara&quot;,&quot;non-dropping-particle&quot;:&quot;&quot;,&quot;parse-names&quot;:false,&quot;suffix&quot;:&quot;&quot;},{&quot;dropping-particle&quot;:&quot;&quot;,&quot;family&quot;:&quot;Fisher&quot;,&quot;given&quot;:&quot;Joshua B&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owers&quot;,&quot;given&quot;:&quot;Jennifer S&quot;,&quot;non-dropping-particle&quot;:&quot;&quot;,&quot;parse-names&quot;:false,&quot;suffix&quot;:&quot;&quot;},{&quot;dropping-particle&quot;:&quot;&quot;,&quot;family&quot;:&quot;Brzostek&quot;,&quot;given&quot;:&quot;Edward R&quot;,&quot;non-dropping-particle&quot;:&quot;&quot;,&quot;parse-names&quot;:false,&quot;suffix&quot;:&quot;&quot;}],&quot;container-title&quot;:&quot;Frontiers in Forests and Global Change&quot;,&quot;id&quot;:&quot;69c6c445-8290-3b1a-824d-26776163d7aa&quot;,&quot;issue&quot;:&quot;May&quot;,&quot;issued&quot;:{&quot;date-parts&quot;:[[&quot;2020&quot;]]},&quot;page&quot;:&quot;1-12&quot;,&quot;title&quot;:&quot;Modeling the carbon cost of plant nitrogen and phosphorus uptake across temperate and tropical forests&quot;,&quot;type&quot;:&quot;article-journal&quot;,&quot;volume&quot;:&quot;3&quot;,&quot;container-title-short&quot;:&quot;&quot;},&quot;uris&quot;:[&quot;http://www.mendeley.com/documents/?uuid=480420f1-268a-43c9-915f-67afb003b56a&quot;],&quot;isTemporary&quot;:false,&quot;legacyDesktopId&quot;:&quot;480420f1-268a-43c9-915f-67afb003b56a&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id&quot;:&quot;bf7c425e-3fe3-37e0-b98a-9ba6c153b2f3&quot;,&quot;itemData&quot;:{&quot;DOI&quot;:&quot;10.3389/fpls.2022.927435&quot;,&quot;abstract&quot;:&quot;Photosynthetically derived carbon (C) is allocated belowground, allowing plants to obtain nutrients. However, less is known about the amount of nutrients acquired relative to the C allocated belowground, which is referred to as C efficiency for nutrient acquisition (CENA). Here, we examined how C efficiency for nitrogen (N) and phosphorus (P) acquisition varied between ryegrass ( Lolium perenne ) and clover ( Trifolium repens ) with and without P fertilization. A continuous 13 C-labeling method was applied to track belowground C allocation. Both species allocated nearly half of belowground C to rhizosphere respiration (49%), followed by root biomass (37%), and rhizodeposition (14%). With regard to N and P, CENA was higher for clover than for ryegrass, which remained higher after accounting for relatively low C costs associated with biological N 2 fixation. Phosphorus fertilization increased the C efficiency for P acquisition but decreased the C efficiency for N acquisition. A higher CENA for N and P in clover may be attributed to the greater rhizosphere priming on soil organic matter decomposition. Increased P availability with P fertilization could induce lower C allocation for P uptake but exacerbate soil N limitation, thereby making N uptake less C efficient. Overall, our study revealed that species-specific belowground C allocation and nutrient uptake efficiency depend on which nutrient is limited.&quot;,&quot;author&quot;:[{&quot;dropping-particle&quot;:&quot;&quot;,&quot;family&quot;:&quot;Lu&quot;,&quot;given&quot;:&quot;Jiayu&quot;,&quot;non-dropping-particle&quot;:&quot;&quot;,&quot;parse-names&quot;:false,&quot;suffix&quot;:&quot;&quot;},{&quot;dropping-particle&quot;:&quot;&quot;,&quot;family&quot;:&quot;Yang&quot;,&quot;given&quot;:&quot;Jinfeng&quot;,&quot;non-dropping-particle&quot;:&quot;&quot;,&quot;parse-names&quot;:false,&quot;suffix&quot;:&quot;&quot;},{&quot;dropping-particle&quot;:&quot;&quot;,&quot;family&quot;:&quot;Keitel&quot;,&quot;given&quot;:&quot;Claudia&quot;,&quot;non-dropping-particle&quot;:&quot;&quot;,&quot;parse-names&quot;:false,&quot;suffix&quot;:&quot;&quot;},{&quot;dropping-particle&quot;:&quot;&quot;,&quot;family&quot;:&quot;Yin&quot;,&quot;given&quot;:&quot;Liming&quot;,&quot;non-dropping-particle&quot;:&quot;&quot;,&quot;parse-names&quot;:false,&quot;suffix&quot;:&quot;&quot;},{&quot;dropping-particle&quot;:&quot;&quot;,&quot;family&quot;:&quot;Wang&quot;,&quot;given&quot;:&quot;Peng&quot;,&quot;non-dropping-particle&quot;:&quot;&quot;,&quot;parse-names&quot;:false,&quot;suffix&quot;:&quot;&quot;},{&quot;dropping-particle&quot;:&quot;&quot;,&quot;family&quot;:&quot;Cheng&quot;,&quot;given&quot;:&quot;Weixin&quot;,&quot;non-dropping-particle&quot;:&quot;&quot;,&quot;parse-names&quot;:false,&quot;suffix&quot;:&quot;&quot;},{&quot;dropping-particle&quot;:&quot;&quot;,&quot;family&quot;:&quot;Dijkstra&quot;,&quot;given&quot;:&quot;Feike A&quot;,&quot;non-dropping-particle&quot;:&quot;&quot;,&quot;parse-names&quot;:false,&quot;suffix&quot;:&quot;&quot;}],&quot;container-title&quot;:&quot;Frontiers in Plant Science&quot;,&quot;id&quot;:&quot;bf7c425e-3fe3-37e0-b98a-9ba6c153b2f3&quot;,&quot;issue&quot;:&quot;June&quot;,&quot;issued&quot;:{&quot;date-parts&quot;:[[&quot;2022&quot;]]},&quot;page&quot;:&quot;1-9&quot;,&quot;title&quot;:&quot;Belowground Carbon Efficiency for Nitrogen and Phosphorus Acquisition Varies Between Lolium perenne and Trifolium repens and Depends on Phosphorus Fertilization&quot;,&quot;type&quot;:&quot;article-journal&quot;,&quot;volume&quot;:&quot;13&quot;,&quot;container-title-short&quot;:&quot;Front Plant Sci&quot;},&quot;uris&quot;:[&quot;http://www.mendeley.com/documents/?uuid=dfc9e40d-3479-48b7-8b2e-9c95537b5843&quot;],&quot;isTemporary&quot;:false,&quot;legacyDesktopId&quot;:&quot;dfc9e40d-3479-48b7-8b2e-9c95537b5843&quot;},{&quot;id&quot;:&quot;d0a767b2-7f1b-3850-9cc7-c0385114c5de&quot;,&quot;itemData&quot;:{&quot;DOI&quot;:&quot;10.1126/science.aaf4610&quot;,&quot;ISSN&quot;:&quot;0036-8075&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author&quot;:[{&quot;dropping-particle&quot;:&quot;&quot;,&quot;family&quot;:&quot;Terrer&quot;,&quot;given&quot;:&quot;César&quot;,&quot;non-dropping-particle&quot;:&quot;&quot;,&quot;parse-names&quot;:false,&quot;suffix&quot;:&quot;&quot;},{&quot;dropping-particle&quot;:&quot;&quot;,&quot;family&quot;:&quot;Vicca&quot;,&quot;given&quot;:&quot;Sara&quot;,&quot;non-dropping-particle&quot;:&quot;&quot;,&quot;parse-names&quot;:false,&quot;suffix&quot;:&quot;&quot;},{&quot;dropping-particle&quot;:&quot;&quot;,&quot;family&quot;:&quot;Hungate&quot;,&quot;given&quot;:&quot;Bruce A&quot;,&quot;non-dropping-particle&quot;:&quot;&quot;,&quot;parse-names&quot;:false,&quot;suffix&quot;:&quot;&quot;},{&quot;dropping-particle&quot;:&quot;&quot;,&quot;family&quot;:&quot;Phillips&quot;,&quot;given&quot;:&quot;Richard P&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Science&quot;,&quot;id&quot;:&quot;d0a767b2-7f1b-3850-9cc7-c0385114c5de&quot;,&quot;issue&quot;:&quot;6294&quot;,&quot;issued&quot;:{&quot;date-parts&quot;:[[&quot;2016&quot;,&quot;7&quot;,&quot;1&quot;]]},&quot;page&quot;:&quot;72-74&quot;,&quot;title&quot;:&quot;Mycorrhizal association as a primary control of the CO2 fertilization effect&quot;,&quot;type&quot;:&quot;article-journal&quot;,&quot;volume&quot;:&quot;353&quot;,&quot;container-title-short&quot;:&quot;Science (1979)&quot;},&quot;uris&quot;:[&quot;http://www.mendeley.com/documents/?uuid=e1738a48-9551-40a3-a598-8ed20c8cac64&quot;],&quot;isTemporary&quot;:false,&quot;legacyDesktopId&quot;:&quot;e1738a48-9551-40a3-a598-8ed20c8cac64&quot;}]},{&quot;citationID&quot;:&quot;MENDELEY_CITATION_908431e5-f912-46b3-8350-c0d73c7e23b4&quot;,&quot;properties&quot;:{&quot;noteIndex&quot;:0},&quot;isEdited&quot;:false,&quot;manualOverride&quot;:{&quot;isManuallyOverridden&quot;:true,&quot;citeprocText&quot;:&quot;(N. G. Smith &amp;#38; Keenan, 2020; Terrer et al., 2016, 2018)&quot;,&quot;manualOverrideText&quot;:&quot;N. G. Smith &amp; Keenan, 2020; Terrer et al., 2016, 2018)&quot;},&quot;citationTag&quot;:&quot;MENDELEY_CITATION_v3_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pc3N1ZSI6IjkiLCJ2b2x1bWUiOiIyNiJ9LCJpc1RlbXBvcmFyeSI6ZmFsc2V9XX0=&quot;,&quot;citationItems&quot;:[{&quot;id&quot;:&quot;d0a767b2-7f1b-3850-9cc7-c0385114c5de&quot;,&quot;itemData&quot;:{&quot;type&quot;:&quot;article-journal&quot;,&quot;id&quot;:&quot;d0a767b2-7f1b-3850-9cc7-c0385114c5de&quot;,&quot;title&quot;:&quot;Mycorrhizal association as a primary control of the CO2 fertilization effect&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Prentice&quot;,&quot;given&quot;:&quot;I Colin&quot;,&quot;parse-names&quot;:false,&quot;dropping-particle&quot;:&quot;&quot;,&quot;non-dropping-particle&quot;:&quot;&quot;}],&quot;container-title&quot;:&quot;Science&quot;,&quot;container-title-short&quot;:&quot;Science (1979)&quot;,&quot;DOI&quot;:&quot;10.1126/science.aaf4610&quot;,&quot;ISSN&quot;:&quot;0036-8075&quot;,&quot;URL&quot;:&quot;https://www.sciencemag.org/lookup/doi/10.1126/science.aaf4610&quot;,&quot;issued&quot;:{&quot;date-parts&quot;:[[2016,7,1]]},&quot;page&quot;:&quot;72-74&quot;,&quot;abstract&quot;:&quot;Plants buffer increasing atmospheric carbon dioxide (CO 2 ) concentrations through enhanced growth, but the question whether nitrogen availability constrains the magnitude of this ecosystem service remains unresolved. Synthesizing experiments from around the world, we show that CO 2 fertilization is best explained by a simple interaction between nitrogen availability and mycorrhizal association. Plant species that associate with ectomycorrhizal fungi show a strong biomass increase (30 ± 3%, P &lt; 0.001) in response to elevated CO 2 regardless of nitrogen availability, whereas low nitrogen availability limits CO 2 fertilization (0 ± 5%, P = 0.946) in plants that associate with arbuscular mycorrhizal fungi. The incorporation of mycorrhizae in global carbon cycle models is feasible, and crucial if we are to accurately project ecosystem responses and feedbacks to climate change.&quot;,&quot;issue&quot;:&quot;6294&quot;,&quot;volume&quot;:&quot;353&quot;},&quot;isTemporary&quot;:false},{&quot;id&quot;:&quot;f95d5c92-b281-33e3-b6e9-2530699e55f4&quot;,&quot;itemData&quot;:{&quot;type&quot;:&quot;article-journal&quot;,&quot;id&quot;:&quot;f95d5c92-b281-33e3-b6e9-2530699e55f4&quot;,&quot;title&quot;:&quot;Ecosystem responses to elevated CO&lt;sub&gt;2&lt;/sub&gt; governed by plant–soil interactions and the cost of nitrogen acquisition&quot;,&quot;author&quot;:[{&quot;family&quot;:&quot;Terrer&quot;,&quot;given&quot;:&quot;César&quot;,&quot;parse-names&quot;:false,&quot;dropping-particle&quot;:&quot;&quot;,&quot;non-dropping-particle&quot;:&quot;&quot;},{&quot;family&quot;:&quot;Vicca&quot;,&quot;given&quot;:&quot;Sara&quot;,&quot;parse-names&quot;:false,&quot;dropping-particle&quot;:&quot;&quot;,&quot;non-dropping-particle&quot;:&quot;&quot;},{&quot;family&quot;:&quot;Stocker&quot;,&quot;given&quot;:&quot;Benjamin D.&quot;,&quot;parse-names&quot;:false,&quot;dropping-particle&quot;:&quot;&quot;,&quot;non-dropping-particle&quot;:&quot;&quot;},{&quot;family&quot;:&quot;Hungate&quot;,&quot;given&quot;:&quot;Bruce A&quot;,&quot;parse-names&quot;:false,&quot;dropping-particle&quot;:&quot;&quot;,&quot;non-dropping-particle&quot;:&quot;&quot;},{&quot;family&quot;:&quot;Phillips&quot;,&quot;given&quot;:&quot;Richard P&quot;,&quot;parse-names&quot;:false,&quot;dropping-particle&quot;:&quot;&quot;,&quot;non-dropping-particle&quot;:&quot;&quot;},{&quot;family&quot;:&quot;Reich&quot;,&quot;given&quot;:&quot;Peter B&quot;,&quot;parse-names&quot;:false,&quot;dropping-particle&quot;:&quot;&quot;,&quot;non-dropping-particle&quot;:&quot;&quot;},{&quot;family&quot;:&quot;Finzi&quot;,&quot;given&quot;:&quot;Adrien C&quot;,&quot;parse-names&quot;:false,&quot;dropping-particle&quot;:&quot;&quot;,&quot;non-dropping-particle&quot;:&quot;&quot;},{&quot;family&quot;:&quot;Prentice&quot;,&quot;given&quot;:&quot;I Colin&quot;,&quot;parse-names&quot;:false,&quot;dropping-particle&quot;:&quot;&quot;,&quot;non-dropping-particle&quot;:&quot;&quot;}],&quot;container-title&quot;:&quot;New Phytologist&quot;,&quot;DOI&quot;:&quot;10.1111/nph.14872&quot;,&quot;ISBN&quot;:&quot;7476820487&quot;,&quot;ISSN&quot;:&quot;0028-646X&quot;,&quot;URL&quot;:&quot;https://onlinelibrary.wiley.com/doi/10.1111/nph.14872&quot;,&quot;issued&quot;:{&quot;date-parts&quot;:[[2018,1,6]]},&quot;page&quot;:&quot;507-522&quot;,&quot;abstract&quot;:&quot;Land ecosystems sequester on average about a quarter of anthropogenic CO 2 emissions. It has been proposed that nitrogen (N) availability will exert an increasingly limiting effect on plants’ ability to store additional carbon (C) under rising CO 2 , but these mechanisms are not well understood. Here, we review findings from elevated CO 2 experiments using a plant economics framework, highlighting how ecosystem responses to elevated CO 2 may depend on the costs and benefits of plant interactions with mycorrhizal fungi and symbiotic N-fixing microbes. We found that N-acquisition efficiency is positively correlated with leaf-level photosynthetic capacity and plant growth, and negatively with soil C storage. Plants that associate with ectomycorrhizal fungi and N-fixers may acquire N at a lower cost than plants associated with arbuscular mycorrhizal fungi. However, the additional growth in ectomycorrhizal plants is partly offset by decreases in soil C pools via priming. Collectively, our results indicate that predictive models aimed at quantifying C cycle feedbacks to global change may be improved by treating N as a resource that can be acquired by plants in exchange for energy, with different costs depending on plant interactions with microbial symbionts.&quot;,&quot;issue&quot;:&quot;2&quot;,&quot;volume&quot;:&quot;217&quot;,&quot;container-title-short&quot;:&quot;&quot;},&quot;isTemporary&quot;:false},{&quot;id&quot;:&quot;710beda3-e928-37ca-8ac0-4828186f88b1&quot;,&quot;itemData&quot;:{&quot;type&quot;:&quot;article-journal&quot;,&quot;id&quot;:&quot;710beda3-e928-37ca-8ac0-4828186f88b1&quot;,&quot;title&quot;:&quot;Mechanisms underlying leaf photosynthetic acclimation to warming and elevated CO&lt;sub&gt;2&lt;/sub&gt; as inferred from least‐cost optimality theory&quot;,&quot;author&quot;:[{&quot;family&quot;:&quot;Smith&quot;,&quot;given&quot;:&quot;Nicholas G&quot;,&quot;parse-names&quot;:false,&quot;dropping-particle&quot;:&quot;&quot;,&quot;non-dropping-particle&quot;:&quot;&quot;},{&quot;family&quot;:&quot;Keenan&quot;,&quot;given&quot;:&quot;Trevor F&quot;,&quot;parse-names&quot;:false,&quot;dropping-particle&quot;:&quot;&quot;,&quot;non-dropping-particle&quot;:&quot;&quot;}],&quot;container-title&quot;:&quot;Global Change Biology&quot;,&quot;container-title-short&quot;:&quot;Glob Chang Biol&quot;,&quot;DOI&quot;:&quot;10.1111/gcb.15212&quot;,&quot;ISSN&quot;:&quot;1354-1013&quot;,&quot;URL&quot;:&quot;https://onlinelibrary.wiley.com/doi/10.1111/gcb.15212&quot;,&quot;issued&quot;:{&quot;date-parts&quot;:[[2020,9,3]]},&quot;page&quot;:&quot;5202-5216&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issue&quot;:&quot;9&quot;,&quot;volume&quot;:&quot;26&quot;},&quot;isTemporary&quot;:false}]},{&quot;citationID&quot;:&quot;MENDELEY_CITATION_ee1281a8-fded-46d5-b441-d19767600b21&quot;,&quot;properties&quot;:{&quot;noteIndex&quot;:0},&quot;isEdited&quot;:false,&quot;manualOverride&quot;:{&quot;citeprocText&quot;:&quot;(Hoagland &amp;#38; Arnon, 1950)&quot;,&quot;isManuallyOverridden&quot;:false,&quot;manualOverrideText&quot;:&quot;&quot;},&quot;citationTag&quot;:&quot;MENDELEY_CITATION_v3_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&quot;,&quot;citationItems&quot;:[{&quot;id&quot;:&quot;aa20faed-246e-32f7-b27c-3103c1ab19fb&quot;,&quot;itemData&quot;:{&quot;abstract&quot;:&quot;This is a revised edition of a popular account issued in 1938 H.A., 10: 28 based on the investigations of the two authors. Since then, experience in the U.S.A. and elsewhere has failed, in the authors' opinion, to support the early exaggerated claims for the value of the technique. Their experience leads to the conclusion that for its successful operation a knowledge of plant physiology is essential, that its commercial application is only likely to be successful under limited conditions and expert supervision, and that its results are rarely superior to those of soil culture. If, despite this, the would-be \&quot;nutriculturist\&quot; persists, he will find much to encourage and enlighten him on pp. 23-32, which contain directions on type of container, nature of bed, aeration of root system, planting procedures, the management of solutions, selection and preparation of solution, and the use of nutrient solutions for demonstrating mineral deficiencies.&quot;,&quot;author&quot;:[{&quot;dropping-particle&quot;:&quot;&quot;,&quot;family&quot;:&quot;Hoagland&quot;,&quot;given&quot;:&quot;Dennis R&quot;,&quot;non-dropping-particle&quot;:&quot;&quot;,&quot;parse-names&quot;:false,&quot;suffix&quot;:&quot;&quot;},{&quot;dropping-particle&quot;:&quot;&quot;,&quot;family&quot;:&quot;Arnon&quot;,&quot;given&quot;:&quot;Daniel I&quot;,&quot;non-dropping-particle&quot;:&quot;&quot;,&quot;parse-names&quot;:false,&quot;suffix&quot;:&quot;&quot;}],&quot;container-title&quot;:&quot;California Agricultural Experiment Station: 347&quot;,&quot;id&quot;:&quot;aa20faed-246e-32f7-b27c-3103c1ab19fb&quot;,&quot;issue&quot;:&quot;2&quot;,&quot;issued&quot;:{&quot;date-parts&quot;:[[&quot;1950&quot;]]},&quot;page&quot;:&quot;1-32&quot;,&quot;publisher&quot;:&quot;California Agricultural Experiment Station: 347&quot;,&quot;title&quot;:&quot;The water-culture method for growing plants without soil&quot;,&quot;type&quot;:&quot;article-journal&quot;,&quot;volume&quot;:&quot;347&quot;,&quot;container-title-short&quot;:&quot;&quot;},&quot;uris&quot;:[&quot;http://www.mendeley.com/documents/?uuid=dd11fb6a-bf0e-4621-ae2a-1fd2345a784e&quot;],&quot;isTemporary&quot;:false,&quot;legacyDesktopId&quot;:&quot;dd11fb6a-bf0e-4621-ae2a-1fd2345a784e&quot;}]},{&quot;citationID&quot;:&quot;MENDELEY_CITATION_dcf4a886-6fca-4ad6-ae46-b61494856f64&quot;,&quot;properties&quot;:{&quot;noteIndex&quot;:0},&quot;isEdited&quot;:false,&quot;manualOverride&quot;:{&quot;citeprocText&quot;:&quot;(Saathoff &amp;#38; Welles, 2021)&quot;,&quot;isManuallyOverridden&quot;:false,&quot;manualOverrideText&quot;:&quot;&quot;},&quot;citationTag&quot;:&quot;MENDELEY_CITATION_v3_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&quot;,&quot;citationItems&quot;:[{&quot;id&quot;:&quot;da518767-9817-36f6-a9b3-fee0f5ca9c93&quot;,&quot;itemData&quot;:{&quot;DOI&quot;:&quot;10.1111/pce.14178&quot;,&quot;ISSN&quot;:&quot;13653040&quot;,&quot;PMID&quot;:&quot;34480484&quot;,&quot;abstract&quot;:&quot;Leaf level gas exchange is a widely used technique that provides real-time measurement of leaf physiological properties, including CO2 assimilation (A), stomatal conductance to water vapour (gsw) and intercellular CO2 (Ci). Modern open-path gas exchange systems offer greater portability than the laboratory-built systems of the past and take advantage of high-precision infrared gas analyzers and optimized system design. However, the basic measurement paradigm has long required steady-state conditions for accurate measurement. For CO2 response curves, this requirement has meant that each point on the curve needs 1–3 min and a full response curve generally requires 20–35 min to obtain a sufficient number of points to estimate parameters such as the maximum velocity of carboxylation (Vc,max) and the maximum rate of electron transport (Jmax). For survey measurements, the steady-state requirement has meant that accurate measurement of assimilation has required about 1–2 min. However, steady-state conditions are not a strict prerequisite for accurate gas exchange measurements. Here, we present a new method, termed dynamic assimilation, that is based on first principles and allows for more rapid gas exchange measurements, helping to make the technique more useful for high throughput applications.&quot;,&quot;author&quot;:[{&quot;dropping-particle&quot;:&quot;&quot;,&quot;family&quot;:&quot;Saathoff&quot;,&quot;given&quot;:&quot;Aaron J&quot;,&quot;non-dropping-particle&quot;:&quot;&quot;,&quot;parse-names&quot;:false,&quot;suffix&quot;:&quot;&quot;},{&quot;dropping-particle&quot;:&quot;&quot;,&quot;family&quot;:&quot;Welles&quot;,&quot;given&quot;:&quot;Jon&quot;,&quot;non-dropping-particle&quot;:&quot;&quot;,&quot;parse-names&quot;:false,&quot;suffix&quot;:&quot;&quot;}],&quot;container-title&quot;:&quot;Plant Cell and Environment&quot;,&quot;id&quot;:&quot;da518767-9817-36f6-a9b3-fee0f5ca9c93&quot;,&quot;issue&quot;:&quot;11&quot;,&quot;issued&quot;:{&quot;date-parts&quot;:[[&quot;2021&quot;]]},&quot;page&quot;:&quot;3509-3523&quot;,&quot;title&quot;:&quot;Gas exchange measurements in the unsteady state&quot;,&quot;type&quot;:&quot;article-journal&quot;,&quot;volume&quot;:&quot;44&quot;,&quot;container-title-short&quot;:&quot;Plant Cell Environ&quot;},&quot;uris&quot;:[&quot;http://www.mendeley.com/documents/?uuid=88ce8065-50ae-4222-8e55-41bb21c02e03&quot;],&quot;isTemporary&quot;:false,&quot;legacyDesktopId&quot;:&quot;88ce8065-50ae-4222-8e55-41bb21c02e03&quot;}]},{&quot;citationID&quot;:&quot;MENDELEY_CITATION_b000243c-2141-43d3-810a-9d4e656b7067&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YjAwMDI0M2MtMjE0MS00M2QzLTgxMGEtOWQ0ZTY1NmI3MDY3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24fa873c-d766-4b33-b649-bd0d51f0c46a&quot;,&quot;properties&quot;:{&quot;noteIndex&quot;:0},&quot;isEdited&quot;:false,&quot;manualOverride&quot;:{&quot;citeprocText&quot;:&quot;(Schneider et al., 2012)&quot;,&quot;isManuallyOverridden&quot;:false,&quot;manualOverrideText&quot;:&quot;&quot;},&quot;citationTag&quot;:&quot;MENDELEY_CITATION_v3_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&quot;,&quot;citationItems&quot;:[{&quot;id&quot;:&quot;aed0db61-c86c-3168-8c60-f0a94ffa695c&quot;,&quot;itemData&quot;:{&quot;DOI&quot;:&quot;10.1038/nmeth.2089&quot;,&quot;ISSN&quot;:&quot;1548-7105&quot;,&quot;PMID&quot;:&quot;22930834&quot;,&quot;abstract&quot;:&quot;For the past 25 years NIH Image and ImageJ software have been pioneers as open tools for the analysis of scientific images. We discuss the origins, challenges and solutions of these two programs, and how their history can serve to advise and inform other software projects.&quot;,&quot;author&quot;:[{&quot;dropping-particle&quot;:&quot;&quot;,&quot;family&quot;:&quot;Schneider&quot;,&quot;given&quot;:&quot;Caroline A&quot;,&quot;non-dropping-particle&quot;:&quot;&quot;,&quot;parse-names&quot;:false,&quot;suffix&quot;:&quot;&quot;},{&quot;dropping-particle&quot;:&quot;&quot;,&quot;family&quot;:&quot;Rasband&quot;,&quot;given&quot;:&quot;Wayne S&quot;,&quot;non-dropping-particle&quot;:&quot;&quot;,&quot;parse-names&quot;:false,&quot;suffix&quot;:&quot;&quot;},{&quot;dropping-particle&quot;:&quot;&quot;,&quot;family&quot;:&quot;Eliceiri&quot;,&quot;given&quot;:&quot;Kevin W&quot;,&quot;non-dropping-particle&quot;:&quot;&quot;,&quot;parse-names&quot;:false,&quot;suffix&quot;:&quot;&quot;}],&quot;container-title&quot;:&quot;Nature methods&quot;,&quot;id&quot;:&quot;aed0db61-c86c-3168-8c60-f0a94ffa695c&quot;,&quot;issue&quot;:&quot;7&quot;,&quot;issued&quot;:{&quot;date-parts&quot;:[[&quot;2012&quot;,&quot;7&quot;]]},&quot;page&quot;:&quot;671-675&quot;,&quot;title&quot;:&quot;NIH Image to ImageJ: 25 years of image analysis.&quot;,&quot;type&quot;:&quot;article-journal&quot;,&quot;volume&quot;:&quot;9&quot;,&quot;container-title-short&quot;:&quot;Nat Methods&quot;},&quot;uris&quot;:[&quot;http://www.mendeley.com/documents/?uuid=6b914044-468b-40c6-8046-c87ca4f654ed&quot;],&quot;isTemporary&quot;:false,&quot;legacyDesktopId&quot;:&quot;6b914044-468b-40c6-8046-c87ca4f654ed&quot;}]},{&quot;citationID&quot;:&quot;MENDELEY_CITATION_4e25bf48-cef3-4a7c-b674-ca45dfec245d&quot;,&quot;properties&quot;:{&quot;noteIndex&quot;:0},&quot;isEdited&quot;:false,&quot;manualOverride&quot;:{&quot;isManuallyOverridden&quot;:true,&quot;citeprocText&quot;:&quot;(Farquhar et al., 1989)&quot;,&quot;manualOverrideText&quot;:&quot;Farquhar et al. (1989)&quot;},&quot;citationTag&quot;:&quot;MENDELEY_CITATION_v3_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&quot;,&quot;citationItems&quot;:[{&quot;id&quot;:&quot;8ba0ac21-68d3-3707-b035-0d24e1421f3e&quot;,&quot;itemData&quot;:{&quot;type&quot;:&quot;article-journal&quot;,&quot;id&quot;:&quot;8ba0ac21-68d3-3707-b035-0d24e1421f3e&quot;,&quot;title&quot;:&quot;Carbon Isotope Discrimination and Photosynthesis&quot;,&quot;author&quot;:[{&quot;family&quot;:&quot;Farquhar&quot;,&quot;given&quot;:&quot;Graham D&quot;,&quot;parse-names&quot;:false,&quot;dropping-particle&quot;:&quot;&quot;,&quot;non-dropping-particle&quot;:&quot;&quot;},{&quot;family&quot;:&quot;Ehleringer&quot;,&quot;given&quot;:&quot;J R&quot;,&quot;parse-names&quot;:false,&quot;dropping-particle&quot;:&quot;&quot;,&quot;non-dropping-particle&quot;:&quot;&quot;},{&quot;family&quot;:&quot;Hubick&quot;,&quot;given&quot;:&quot;K T&quot;,&quot;parse-names&quot;:false,&quot;dropping-particle&quot;:&quot;&quot;,&quot;non-dropping-particle&quot;:&quot;&quot;}],&quot;container-title&quot;:&quot;Annual Review of Plant Physiology and Plant Molecular Biology&quot;,&quot;container-title-short&quot;:&quot;Annu Rev Plant Physiol Plant Mol Biol&quot;,&quot;DOI&quot;:&quot;10.1146/annurev.pp.40.060189.002443&quot;,&quot;ISSN&quot;:&quot;1040-2519&quot;,&quot;URL&quot;:&quot;https://www.annualreviews.org/doi/10.1146/annurev.pp.40.060189.002443&quot;,&quot;issued&quot;:{&quot;date-parts&quot;:[[1989,6]]},&quot;page&quot;:&quot;503-537&quot;,&quot;issue&quot;:&quot;1&quot;,&quot;volume&quot;:&quot;40&quot;},&quot;isTemporary&quot;:false}]},{&quot;citationID&quot;:&quot;MENDELEY_CITATION_846074f2-66b4-4df7-9966-1855bfea1275&quot;,&quot;properties&quot;:{&quot;noteIndex&quot;:0},&quot;isEdited&quot;:false,&quot;manualOverride&quot;:{&quot;citeprocText&quot;:&quot;(Farquhar et al., 1989)&quot;,&quot;isManuallyOverridden&quot;:false,&quot;manualOverrideText&quot;:&quot;&quot;},&quot;citationTag&quot;:&quot;MENDELEY_CITATION_v3_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&quot;,&quot;citationItems&quot;:[{&quot;id&quot;:&quot;8ba0ac21-68d3-3707-b035-0d24e1421f3e&quot;,&quot;itemData&quot;:{&quot;DOI&quot;:&quot;10.1146/annurev.pp.40.060189.002443&quot;,&quot;ISSN&quot;:&quot;1040-2519&quot;,&quot;author&quot;:[{&quot;dropping-particle&quot;:&quot;&quot;,&quot;family&quot;:&quot;Farquhar&quot;,&quot;given&quot;:&quot;Graham D&quot;,&quot;non-dropping-particle&quot;:&quot;&quot;,&quot;parse-names&quot;:false,&quot;suffix&quot;:&quot;&quot;},{&quot;dropping-particle&quot;:&quot;&quot;,&quot;family&quot;:&quot;Ehleringer&quot;,&quot;given&quot;:&quot;J R&quot;,&quot;non-dropping-particle&quot;:&quot;&quot;,&quot;parse-names&quot;:false,&quot;suffix&quot;:&quot;&quot;},{&quot;dropping-particle&quot;:&quot;&quot;,&quot;family&quot;:&quot;Hubick&quot;,&quot;given&quot;:&quot;K T&quot;,&quot;non-dropping-particle&quot;:&quot;&quot;,&quot;parse-names&quot;:false,&quot;suffix&quot;:&quot;&quot;}],&quot;container-title&quot;:&quot;Annual Review of Plant Physiology and Plant Molecular Biology&quot;,&quot;id&quot;:&quot;8ba0ac21-68d3-3707-b035-0d24e1421f3e&quot;,&quot;issue&quot;:&quot;1&quot;,&quot;issued&quot;:{&quot;date-parts&quot;:[[&quot;1989&quot;,&quot;6&quot;]]},&quot;page&quot;:&quot;503-537&quot;,&quot;title&quot;:&quot;Carbon Isotope Discrimination and Photosynthesis&quot;,&quot;type&quot;:&quot;article-journal&quot;,&quot;volume&quot;:&quot;40&quot;,&quot;container-title-short&quot;:&quot;Annu Rev Plant Physiol Plant Mol Biol&quot;},&quot;uris&quot;:[&quot;http://www.mendeley.com/documents/?uuid=481f9f8f-b219-4f4b-8bb9-6e25cbdb428a&quot;],&quot;isTemporary&quot;:false,&quot;legacyDesktopId&quot;:&quot;481f9f8f-b219-4f4b-8bb9-6e25cbdb428a&quot;}]},{&quot;citationID&quot;:&quot;MENDELEY_CITATION_4184f020-988d-4fda-9031-9a6373433bda&quot;,&quot;properties&quot;:{&quot;noteIndex&quot;:0},&quot;isEdited&quot;:false,&quot;manualOverride&quot;:{&quot;citeprocText&quot;:&quot;(Katabuchi, 2015)&quot;,&quot;isManuallyOverridden&quot;:false,&quot;manualOverrideText&quot;:&quot;&quot;},&quot;citationTag&quot;:&quot;MENDELEY_CITATION_v3_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&quot;,&quot;citationItems&quot;:[{&quot;id&quot;:&quot;81796e45-79b0-3b46-a70b-31879049d81b&quot;,&quot;itemData&quot;:{&quot;author&quot;:[{&quot;dropping-particle&quot;:&quot;&quot;,&quot;family&quot;:&quot;Katabuchi&quot;,&quot;given&quot;:&quot;Masatoshi&quot;,&quot;non-dropping-particle&quot;:&quot;&quot;,&quot;parse-names&quot;:false,&quot;suffix&quot;:&quot;&quot;}],&quot;container-title&quot;:&quot;Ecological Research&quot;,&quot;id&quot;:&quot;81796e45-79b0-3b46-a70b-31879049d81b&quot;,&quot;issue&quot;:&quot;6&quot;,&quot;issued&quot;:{&quot;date-parts&quot;:[[&quot;2015&quot;]]},&quot;page&quot;:&quot;1073-1077&quot;,&quot;title&quot;:&quot;LeafArea: An R package for rapid digital analysis of leaf area&quot;,&quot;type&quot;:&quot;article-journal&quot;,&quot;volume&quot;:&quot;30&quot;,&quot;container-title-short&quot;:&quot;Ecol Res&quot;},&quot;uris&quot;:[&quot;http://www.mendeley.com/documents/?uuid=d5bcbc72-e9c0-4ada-8acf-dfeff07e88d7&quot;],&quot;isTemporary&quot;:false,&quot;legacyDesktopId&quot;:&quot;d5bcbc72-e9c0-4ada-8acf-dfeff07e88d7&quot;}]},{&quot;citationID&quot;:&quot;MENDELEY_CITATION_a93b6354-e612-4c24-8188-13ad7d9386e0&quot;,&quot;properties&quot;:{&quot;noteIndex&quot;:0},&quot;isEdited&quot;:false,&quot;manualOverride&quot;:{&quot;citeprocText&quot;:&quot;(Barnes et al., 1992)&quot;,&quot;isManuallyOverridden&quot;:false,&quot;manualOverrideText&quot;:&quot;&quot;},&quot;citationTag&quot;:&quot;MENDELEY_CITATION_v3_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&quot;,&quot;citationItems&quot;:[{&quot;id&quot;:&quot;b671ca48-0020-3165-b053-0f0ba6334f10&quot;,&quot;itemData&quot;:{&quot;DOI&quot;:&quot;10.1016/0098-8472(92)90034-Y&quot;,&quot;ISSN&quot;:&quot;00988472&quot;,&quot;abstract&quot;:&quot;The use of I)MS() t~)r the extraction and determination of chlorophylls a and b in lichens and higher plants was re- evaluated. Because of differences between the absorption spectra of pure chlorophylls a and b in DMSO and 80°~, acetone, tbrmulae to calculate the individual concentrations of chlorophyll a, chlorophyll b and total (a + b) chlorophyll in pigment extracts were redetermined for specific use with DMSO. In lichens, the problem of chlorophyll degradation resulting from the presence of acidic lichen substances was specifically addressed. Repeated washing of thalli with carbonate- saturated 100°~, acetone followed by extraction in DMSO containing PVP~ minimized the conversion of chlorophylls to phaeophytin during extraction of chlorophylls from lichens tbr which the content of lichen substances was characterized. In lichens containing significant quantities of acidic compounds, the modified DMSO assay proved superior to 80°o acetone tbr the extraction and determination of chlorophyll a and b concentrations. In a range of higher plants, determinations of chlorophyll a and b concentrations were virtually identical when the modified DMSO assay was compared with the traditional method of chlorophyll extraction using 80~ acetone. Moreover, DMSO extracts could be cold-stored for up to 7 days with no significant loss of chlorophylls a or b, or changes in the a/b ratio. Potential eco-physiological applications of the modified DMSO assay, which eliminates the necessity for grinding plant material and centrithging plant extracts, are discussed.&quot;,&quot;author&quot;:[{&quot;dropping-particle&quot;:&quot;&quot;,&quot;family&quot;:&quot;Barnes&quot;,&quot;given&quot;:&quot;J D&quot;,&quot;non-dropping-particle&quot;:&quot;&quot;,&quot;parse-names&quot;:false,&quot;suffix&quot;:&quot;&quot;},{&quot;dropping-particle&quot;:&quot;&quot;,&quot;family&quot;:&quot;Balaguer&quot;,&quot;given&quot;:&quot;L&quot;,&quot;non-dropping-particle&quot;:&quot;&quot;,&quot;parse-names&quot;:false,&quot;suffix&quot;:&quot;&quot;},{&quot;dropping-particle&quot;:&quot;&quot;,&quot;family&quot;:&quot;Manrique&quot;,&quot;given&quot;:&quot;E&quot;,&quot;non-dropping-particle&quot;:&quot;&quot;,&quot;parse-names&quot;:false,&quot;suffix&quot;:&quot;&quot;},{&quot;dropping-particle&quot;:&quot;&quot;,&quot;family&quot;:&quot;Elvira&quot;,&quot;given&quot;:&quot;S&quot;,&quot;non-dropping-particle&quot;:&quot;&quot;,&quot;parse-names&quot;:false,&quot;suffix&quot;:&quot;&quot;},{&quot;dropping-particle&quot;:&quot;&quot;,&quot;family&quot;:&quot;Davison&quot;,&quot;given&quot;:&quot;A W&quot;,&quot;non-dropping-particle&quot;:&quot;&quot;,&quot;parse-names&quot;:false,&quot;suffix&quot;:&quot;&quot;}],&quot;container-title&quot;:&quot;Environmental and Experimental Botany&quot;,&quot;id&quot;:&quot;b671ca48-0020-3165-b053-0f0ba6334f10&quot;,&quot;issue&quot;:&quot;2&quot;,&quot;issued&quot;:{&quot;date-parts&quot;:[[&quot;1992&quot;,&quot;4&quot;]]},&quot;page&quot;:&quot;85-100&quot;,&quot;title&quot;:&quot;A reappraisal of the use of DMSO for the extraction and determination of chlorophylls a and b in lichens and higher plants&quot;,&quot;type&quot;:&quot;article-journal&quot;,&quot;volume&quot;:&quot;32&quot;,&quot;container-title-short&quot;:&quot;Environ Exp Bot&quot;},&quot;uris&quot;:[&quot;http://www.mendeley.com/documents/?uuid=cc365352-4cab-4e5d-8c1d-9e34c4712d86&quot;,&quot;http://www.mendeley.com/documents/?uuid=96794b01-4b98-43f6-9a8e-dcd02b62296b&quot;],&quot;isTemporary&quot;:false,&quot;legacyDesktopId&quot;:&quot;cc365352-4cab-4e5d-8c1d-9e34c4712d86&quot;}]},{&quot;citationID&quot;:&quot;MENDELEY_CITATION_3a8790fe-5533-4c88-b498-dda6daa9ee3e&quot;,&quot;properties&quot;:{&quot;noteIndex&quot;:0},&quot;isEdited&quot;:false,&quot;manualOverride&quot;:{&quot;isManuallyOverridden&quot;:true,&quot;citeprocText&quot;:&quot;(Wellburn, 1994)&quot;,&quot;manualOverrideText&quot;:&quot;Wellburn (1994)&quot;},&quot;citationTag&quot;:&quot;MENDELEY_CITATION_v3_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&quot;,&quot;citationItems&quot;:[{&quot;id&quot;:&quot;8860ad28-9e47-3221-b953-98fcc907d7e8&quot;,&quot;itemData&quot;:{&quot;type&quot;:&quot;article-journal&quot;,&quot;id&quot;:&quot;8860ad28-9e47-3221-b953-98fcc907d7e8&quot;,&quot;title&quot;:&quot;The spectral determination of chlorophylls a and b, as well as total carotenoids, using various solvents with spectrophotometers of different resolution&quot;,&quot;author&quot;:[{&quot;family&quot;:&quot;Wellburn&quot;,&quot;given&quot;:&quot;Alan R&quot;,&quot;parse-names&quot;:false,&quot;dropping-particle&quot;:&quot;&quot;,&quot;non-dropping-particle&quot;:&quot;&quot;}],&quot;container-title&quot;:&quot;Journal of Plant Physiology&quot;,&quot;container-title-short&quot;:&quot;J Plant Physiol&quot;,&quot;DOI&quot;:&quot;10.1016/S0176-1617(11)81192-2&quot;,&quot;ISSN&quot;:&quot;01761617&quot;,&quot;URL&quot;:&quot;https://linkinghub.elsevier.com/retrieve/pii/S0176161711811922&quot;,&quot;issued&quot;:{&quot;date-parts&quot;:[[1994,9]]},&quot;page&quot;:&quot;307-313&quot;,&quot;issue&quot;:&quot;3&quot;,&quot;volume&quot;:&quot;144&quot;},&quot;isTemporary&quot;:false}]},{&quot;citationID&quot;:&quot;MENDELEY_CITATION_2791f563-b811-4a52-9dac-887a59221757&quot;,&quot;properties&quot;:{&quot;noteIndex&quot;:0},&quot;isEdited&quot;:false,&quot;manualOverride&quot;:{&quot;citeprocText&quot;:&quot;(Duursma, 2015)&quot;,&quot;isManuallyOverridden&quot;:false,&quot;manualOverrideText&quot;:&quot;&quot;},&quot;citationTag&quot;:&quot;MENDELEY_CITATION_v3_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&quot;,&quot;citationItems&quot;:[{&quot;id&quot;:&quot;3cda0ffd-99a7-3f86-88bb-dcba6c1b8ed9&quot;,&quot;itemData&quot;:{&quot;DOI&quot;:&quot;10.1371/journal.pone.0143346&quot;,&quot;ISSN&quot;:&quot;1932-6203&quot;,&quot;abstract&quot;:&quot;Modelling &amp; Analysis of Leaf Gas Exchange Data&quot;,&quot;author&quot;:[{&quot;dropping-particle&quot;:&quot;&quot;,&quot;family&quot;:&quot;Duursma&quot;,&quot;given&quot;:&quot;Remko A.&quot;,&quot;non-dropping-particle&quot;:&quot;&quot;,&quot;parse-names&quot;:false,&quot;suffix&quot;:&quot;&quot;}],&quot;container-title&quot;:&quot;PLOS ONE&quot;,&quot;editor&quot;:[{&quot;dropping-particle&quot;:&quot;&quot;,&quot;family&quot;:&quot;Struik&quot;,&quot;given&quot;:&quot;Paul C.&quot;,&quot;non-dropping-particle&quot;:&quot;&quot;,&quot;parse-names&quot;:false,&quot;suffix&quot;:&quot;&quot;}],&quot;id&quot;:&quot;3cda0ffd-99a7-3f86-88bb-dcba6c1b8ed9&quot;,&quot;issue&quot;:&quot;11&quot;,&quot;issued&quot;:{&quot;date-parts&quot;:[[&quot;2015&quot;,&quot;11&quot;,&quot;18&quot;]]},&quot;page&quot;:&quot;e0143346&quot;,&quot;title&quot;:&quot;Plantecophys - An R Package for Analysing and Modelling Leaf Gas Exchange Data&quot;,&quot;type&quot;:&quot;article-journal&quot;,&quot;volume&quot;:&quot;10&quot;,&quot;container-title-short&quot;:&quot;PLoS One&quot;},&quot;uris&quot;:[&quot;http://www.mendeley.com/documents/?uuid=5e0def6e-f6ab-4728-ace7-bf1db97e423e&quot;],&quot;isTemporary&quot;:false,&quot;legacyDesktopId&quot;:&quot;5e0def6e-f6ab-4728-ace7-bf1db97e423e&quot;}]},{&quot;citationID&quot;:&quot;MENDELEY_CITATION_561d45e1-c0a2-4fcc-a59c-9503b9640488&quot;,&quot;properties&quot;:{&quot;noteIndex&quot;:0},&quot;isEdited&quot;:false,&quot;manualOverride&quot;:{&quot;citeprocText&quot;:&quot;(Farquhar et al., 1980)&quot;,&quot;isManuallyOverridden&quot;:true,&quot;manualOverrideText&quot;:&quot;Farquhar et al. (1980)&quot;},&quot;citationTag&quot;:&quot;MENDELEY_CITATION_v3_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&quot;,&quot;citationItems&quot;:[{&quot;id&quot;:&quot;444ea012-20af-3dd0-b746-ca031a2eb902&quot;,&quot;itemData&quot;:{&quot;DOI&quot;:&quot;10.1007/BF00386231&quot;,&quot;ISSN&quot;:&quot;0032-0935&quot;,&quot;author&quot;:[{&quot;dropping-particle&quot;:&quot;&quot;,&quot;family&quot;:&quot;Farquhar&quot;,&quot;given&quot;:&quot;Graham D&quot;,&quot;non-dropping-particle&quot;:&quot;&quot;,&quot;parse-names&quot;:false,&quot;suffix&quot;:&quot;&quot;},{&quot;dropping-particle&quot;:&quot;&quot;,&quot;family&quot;:&quot;Caemmerer&quot;,&quot;given&quot;:&quot;Susanne&quot;,&quot;non-dropping-particle&quot;:&quot;von&quot;,&quot;parse-names&quot;:false,&quot;suffix&quot;:&quot;&quot;},{&quot;dropping-particle&quot;:&quot;&quot;,&quot;family&quot;:&quot;Berry&quot;,&quot;given&quot;:&quot;Joe A&quot;,&quot;non-dropping-particle&quot;:&quot;&quot;,&quot;parse-names&quot;:false,&quot;suffix&quot;:&quot;&quot;}],&quot;container-title&quot;:&quot;Planta&quot;,&quot;id&quot;:&quot;444ea012-20af-3dd0-b746-ca031a2eb902&quot;,&quot;issue&quot;:&quot;1&quot;,&quot;issued&quot;:{&quot;date-parts&quot;:[[&quot;1980&quot;,&quot;6&quot;]]},&quot;page&quot;:&quot;78-90&quot;,&quot;title&quot;:&quot;A biochemical model of photosynthetic CO2 assimilation in leaves of C3 species&quot;,&quot;type&quot;:&quot;article-journal&quot;,&quot;volume&quot;:&quot;149&quot;,&quot;container-title-short&quot;:&quot;Planta&quot;},&quot;uris&quot;:[&quot;http://www.mendeley.com/documents/?uuid=2717909d-c70a-4937-a66c-ae5cfba2cde5&quot;],&quot;isTemporary&quot;:false,&quot;legacyDesktopId&quot;:&quot;2717909d-c70a-4937-a66c-ae5cfba2cde5&quot;}]},{&quot;citationID&quot;:&quot;MENDELEY_CITATION_d1f427fb-8b42-4fd2-955d-baf857814779&quot;,&quot;properties&quot;:{&quot;noteIndex&quot;:0},&quot;isEdited&quot;:false,&quot;manualOverride&quot;:{&quot;citeprocText&quot;:&quot;(Niinemets &amp;#38; Tenhunen, 1997)&quot;,&quot;isManuallyOverridden&quot;:true,&quot;manualOverrideText&quot;:&quot;Niinemets &amp; Tenhunen (1997)&quot;},&quot;citationTag&quot;:&quot;MENDELEY_CITATION_v3_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&quot;,&quot;citationItems&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d1cd355c-1b20-4742-b3d4-1538032b38a3&quot;,&quot;properties&quot;:{&quot;noteIndex&quot;:0},&quot;isEdited&quot;:false,&quot;manualOverride&quot;:{&quot;citeprocText&quot;:&quot;(Evans &amp;#38; Seemann, 1989; Niinemets &amp;#38; Tenhunen, 1997)&quot;,&quot;isManuallyOverridden&quot;:false,&quot;manualOverrideText&quot;:&quot;&quot;},&quot;citationTag&quot;:&quot;MENDELEY_CITATION_v3_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&quot;,&quot;citationItems&quot;:[{&quot;id&quot;:&quot;1604c459-613c-3f19-8b36-f91ac6a34e16&quot;,&quot;itemData&quot;:{&quot;author&quot;:[{&quot;dropping-particle&quot;:&quot;&quot;,&quot;family&quot;:&quot;Evans&quot;,&quot;given&quot;:&quot;John R&quot;,&quot;non-dropping-particle&quot;:&quot;&quot;,&quot;parse-names&quot;:false,&quot;suffix&quot;:&quot;&quot;},{&quot;dropping-particle&quot;:&quot;&quot;,&quot;family&quot;:&quot;Seemann&quot;,&quot;given&quot;:&quot;Jeffrey R&quot;,&quot;non-dropping-particle&quot;:&quot;&quot;,&quot;parse-names&quot;:false,&quot;suffix&quot;:&quot;&quot;}],&quot;container-title&quot;:&quot;Photosynthesis&quot;,&quot;id&quot;:&quot;1604c459-613c-3f19-8b36-f91ac6a34e16&quot;,&quot;issued&quot;:{&quot;date-parts&quot;:[[&quot;1989&quot;]]},&quot;page&quot;:&quot;183-205&quot;,&quot;title&quot;:&quot;The allocation of protein nitrogen in the photosynthetic apparatus: costs, consequences, and control&quot;,&quot;type&quot;:&quot;article-journal&quot;,&quot;volume&quot;:&quot;8&quot;,&quot;container-title-short&quot;:&quot;&quot;},&quot;uris&quot;:[&quot;http://www.mendeley.com/documents/?uuid=b85d6cb6-b3cb-471b-9b1b-d018e804566a&quot;],&quot;isTemporary&quot;:false,&quot;legacyDesktopId&quot;:&quot;b85d6cb6-b3cb-471b-9b1b-d018e804566a&quot;},{&quot;id&quot;:&quot;f6d6e900-1c1a-3f30-a82a-d425d9aeeacf&quot;,&quot;itemData&quot;:{&quot;DOI&quot;:&quot;10.1046/j.1365-3040.1997.d01-133.x&quot;,&quot;ISSN&quot;:&quot;0140-7791&quot;,&quot;author&quot;:[{&quot;dropping-particle&quot;:&quot;&quot;,&quot;family&quot;:&quot;Niinemets&quot;,&quot;given&quot;:&quot;Ülo&quot;,&quot;non-dropping-particle&quot;:&quot;&quot;,&quot;parse-names&quot;:false,&quot;suffix&quot;:&quot;&quot;},{&quot;dropping-particle&quot;:&quot;&quot;,&quot;family&quot;:&quot;Tenhunen&quot;,&quot;given&quot;:&quot;John D&quot;,&quot;non-dropping-particle&quot;:&quot;&quot;,&quot;parse-names&quot;:false,&quot;suffix&quot;:&quot;&quot;}],&quot;container-title&quot;:&quot;Plant, Cell and Environment&quot;,&quot;id&quot;:&quot;f6d6e900-1c1a-3f30-a82a-d425d9aeeacf&quot;,&quot;issue&quot;:&quot;7&quot;,&quot;issued&quot;:{&quot;date-parts&quot;:[[&quot;1997&quot;,&quot;7&quot;]]},&quot;page&quot;:&quot;845-866&quot;,&quot;title&quot;:&quot;A model separating leaf structural and physiological effects on carbon gain along light gradients for the shade-tolerant species &lt;i&gt;Acer saccharum&lt;/i&gt;&quot;,&quot;type&quot;:&quot;article-journal&quot;,&quot;volume&quot;:&quot;20&quot;,&quot;container-title-short&quot;:&quot;Plant Cell Environ&quot;},&quot;uris&quot;:[&quot;http://www.mendeley.com/documents/?uuid=e3206271-a3c8-4293-8c26-fb0e0cdb93fe&quot;],&quot;isTemporary&quot;:false,&quot;legacyDesktopId&quot;:&quot;e3206271-a3c8-4293-8c26-fb0e0cdb93fe&quot;}]},{&quot;citationID&quot;:&quot;MENDELEY_CITATION_6b2ddd64-b7e3-47cf-95de-256b6d1a4861&quot;,&quot;properties&quot;:{&quot;noteIndex&quot;:0},&quot;isEdited&quot;:false,&quot;manualOverride&quot;:{&quot;citeprocText&quot;:&quot;(Onoda et al., 2017)&quot;,&quot;isManuallyOverridden&quot;:true,&quot;manualOverrideText&quot;:&quot;Onoda et al. (2017)&quot;},&quot;citationTag&quot;:&quot;MENDELEY_CITATION_v3_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FdmFucyIsImdpdmVuIjoiSm9obiBSIiwibm9uLWRyb3BwaW5nLXBhcnRpY2xlIjoiIiwicGFyc2UtbmFtZXMiOmZhbHNlLCJzdWZmaXgiOiIifSx7ImRyb3BwaW5nLXBhcnRpY2xlIjoiIiwiZmFtaWx5IjoiSGlrb3Nha2EiLCJnaXZlbiI6IktvdWtpIiwibm9uLWRyb3BwaW5nLXBhcnRpY2xlIjoiIiwicGFyc2UtbmFtZXMiOmZhbHNlLCJzdWZmaXgiOiIifSx7ImRyb3BwaW5nLXBhcnRpY2xlIjoiIiwiZmFtaWx5IjoiS2l0YWppbWEiLCJnaXZlbiI6Ikthb3J1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&quot;,&quot;citationItems&quot;:[{&quot;id&quot;:&quot;a6156870-98f8-32f1-b8d7-a989c615e798&quot;,&quot;itemData&quot;:{&quot;DOI&quot;:&quot;10.1111/nph.14496&quot;,&quot;ISSN&quot;:&quot;0028-646X&quot;,&quot;author&quot;:[{&quot;dropping-particle&quot;:&quot;&quot;,&quot;family&quot;:&quot;Onoda&quot;,&quot;given&quot;:&quot;Yusuke&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Evans&quot;,&quot;given&quot;:&quot;John R&quot;,&quot;non-dropping-particle&quot;:&quot;&quot;,&quot;parse-names&quot;:false,&quot;suffix&quot;:&quot;&quot;},{&quot;dropping-particle&quot;:&quot;&quot;,&quot;family&quot;:&quot;Hikosaka&quot;,&quot;given&quot;:&quot;Kouki&quot;,&quot;non-dropping-particle&quot;:&quot;&quot;,&quot;parse-names&quot;:false,&quot;suffix&quot;:&quot;&quot;},{&quot;dropping-particle&quot;:&quot;&quot;,&quot;family&quot;:&quot;Kitajima&quot;,&quot;given&quot;:&quot;Kaoru&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oorter&quot;,&quot;given&quot;:&quot;Hendrik&quot;,&quot;non-dropping-particle&quot;:&quot;&quot;,&quot;parse-names&quot;:false,&quot;suffix&quot;:&quot;&quot;},{&quot;dropping-particle&quot;:&quot;&quot;,&quot;family&quot;:&quot;Tosens&quot;,&quot;given&quot;:&quot;Tiina&quot;,&quot;non-dropping-particle&quot;:&quot;&quot;,&quot;parse-names&quot;:false,&quot;suffix&quot;:&quot;&quot;},{&quot;dropping-particle&quot;:&quot;&quot;,&quot;family&quot;:&quot;Westoby&quot;,&quot;given&quot;:&quot;Mark&quot;,&quot;non-dropping-particle&quot;:&quot;&quot;,&quot;parse-names&quot;:false,&quot;suffix&quot;:&quot;&quot;}],&quot;container-title&quot;:&quot;New Phytologist&quot;,&quot;id&quot;:&quot;a6156870-98f8-32f1-b8d7-a989c615e798&quot;,&quot;issue&quot;:&quot;4&quot;,&quot;issued&quot;:{&quot;date-parts&quot;:[[&quot;2017&quot;,&quot;6&quot;,&quot;10&quot;]]},&quot;page&quot;:&quot;1447-1463&quot;,&quot;title&quot;:&quot;Physiological and structural tradeoffs underlying the leaf economics spectrum&quot;,&quot;type&quot;:&quot;article-journal&quot;,&quot;volume&quot;:&quot;214&quot;,&quot;container-title-short&quot;:&quot;&quot;},&quot;uris&quot;:[&quot;http://www.mendeley.com/documents/?uuid=ff5cdcf7-65e9-4303-a5a8-917b0ce34f57&quot;],&quot;isTemporary&quot;:false,&quot;legacyDesktopId&quot;:&quot;ff5cdcf7-65e9-4303-a5a8-917b0ce34f57&quot;}]},{&quot;citationID&quot;:&quot;MENDELEY_CITATION_2d6f942d-329e-4d04-8438-8b52c258c6f8&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MmQ2Zjk0MmQtMzI5ZS00ZDA0LTg0MzgtOGI1MmMyNThjNmY4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4467ccc-86c8-413a-940e-5ebfc95131a2&quot;,&quot;properties&quot;:{&quot;noteIndex&quot;:0},&quot;isEdited&quot;:false,&quot;manualOverride&quot;:{&quot;citeprocText&quot;:&quot;(Perkowski et al., 2021)&quot;,&quot;isManuallyOverridden&quot;:true,&quot;manualOverrideText&quot;:&quot;Perkowski et al. (2021)&quot;},&quot;citationTag&quot;:&quot;MENDELEY_CITATION_v3_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&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f65e8794-cb68-4e3d-9fc7-3b6e33b2d094&quot;,&quot;properties&quot;:{&quot;noteIndex&quot;:0},&quot;isEdited&quot;:false,&quot;manualOverride&quot;:{&quot;citeprocText&quot;:&quot;(Dovrat et al., 2018, 2020; Perkowski et al., 2021)&quot;,&quot;isManuallyOverridden&quot;:false,&quot;manualOverrideText&quot;:&quot;&quot;},&quot;citationTag&quot;:&quot;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3027728a-cf04-3108-b1db-3c03379253df&quot;,&quot;itemData&quot;:{&quot;DOI&quot;:&quot;10.1111/1365-2745.12940&quot;,&quot;ISSN&quot;:&quot;00220477&quot;,&quot;abstract&quot;:&quot;1. The importance of symbiotic dinitrogen (N2) fixation in shaping the coupled nitro- gen–carbon cycle is now known for most humid terrestrial ecosystems. However, whether N2 fixation can play a key role in the nitrogen and carbon budget of water-limited and seasonally dry ecosystems remains a mystery. 2. The maintenance of metabolically and physiologically costly symbiotic fixation in water-limited environments is highly complex. These costs are particularly high dur- ing the first developmental season, when allocation to deep rooting and drought re- sistance mechanisms is essential for seedling survival of prolonged seasonal drought. 3. We, therefore, evaluated how drought-adapted legume species change their alloca- tion to symbiotic nitrogen fixation as a function of soil nitrogen availability. We tested this on seedlings of a suite of four common Mediterranean legume shrubs with a strong seasonal behaviour, which we grew under controlled nitrogen and phospho- rus availabilities. We asked: (1) Do species differ in their investment and regulation of nitrogen fixation? (2) Is fixation regulated via plant allocation to nodules, fixation rate or both? and (3) Does phosphorus availability limit symbiotic nitrogen fixation? 4. All Mediterranean perennial legumes in the experiment established and grew, nodu- lated, and fixed nitrogen, even under severe nitrogen limitation. The four species reacted similarly to nitrogen supply, by strongly downregulating fixation through both decreased nodulation and lower rate of fixation. However, we found a signifi- cant interspecific difference in fixation (both nodulation and rate), biomass produc- tion and growth rate. Our experimental species presented a range of fixation investment strategies corresponding to life-history and resource partitioning pat- terns. Phosphorus limitation had a minor influence on both fixation and plant growth. 5. Synthesis. The high physiological cost of symbiotic fixation imposes the need to tightly regulate fixation in perennial legumes coping with severe water stress. Control of fixation allows legume species to colonize recently disturbed nitrogen- deficient habitats, cope with grazing, survive long seasonal droughts and recover nitrogen fixation later in the wet season, and survive over time by reducing nitro- gen inputs to the ecosystem.&quot;,&quot;author&quot;:[{&quot;dropping-particle&quot;:&quot;&quot;,&quot;family&quot;:&quot;Dovrat&quot;,&quot;given&quot;:&quot;Guy&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yzlish Gati&quot;,&quot;given&quot;:&quot;Einav&quot;,&quot;non-dropping-particle&quot;:&quot;&quot;,&quot;parse-names&quot;:false,&quot;suffix&quot;:&quot;&quot;},{&quot;dropping-particle&quot;:&quot;&quot;,&quot;family&quot;:&quot;Golan&quot;,&quot;given&quot;:&quot;Sivan&quot;,&quot;non-dropping-particle&quot;:&quot;&quot;,&quot;parse-names&quot;:false,&quot;suffix&quot;:&quot;&quot;},{&quot;dropping-particle&quot;:&quot;&quot;,&quot;family&quot;:&quot;Sheffer&quot;,&quot;given&quot;:&quot;Efrat&quot;,&quot;non-dropping-particle&quot;:&quot;&quot;,&quot;parse-names&quot;:false,&quot;suffix&quot;:&quot;&quot;}],&quot;container-title&quot;:&quot;Journal of Ecology&quot;,&quot;id&quot;:&quot;3027728a-cf04-3108-b1db-3c03379253df&quot;,&quot;issue&quot;:&quot;4&quot;,&quot;issued&quot;:{&quot;date-parts&quot;:[[&quot;2018&quot;,&quot;7&quot;]]},&quot;page&quot;:&quot;1534-1544&quot;,&quot;title&quot;:&quot;Drought-adapted plants dramatically downregulate dinitrogen fixation: Evidences from Mediterranean legume shrubs&quot;,&quot;type&quot;:&quot;article-journal&quot;,&quot;volume&quot;:&quot;106&quot;,&quot;container-title-short&quot;:&quot;&quot;},&quot;uris&quot;:[&quot;http://www.mendeley.com/documents/?uuid=add23d48-cb58-4367-8e27-5a62a0466990&quot;],&quot;isTemporary&quot;:false,&quot;legacyDesktopId&quot;:&quot;add23d48-cb58-4367-8e27-5a62a0466990&quot;},{&quot;id&quot;:&quot;1f3e89af-571f-3078-bccd-729f95e03ff2&quot;,&quot;itemData&quot;:{&quot;DOI&quot;:&quot;10.1111/nph.16543&quot;,&quot;ISSN&quot;:&quot;0028-646X&quot;,&quot;abstract&quot;:&quot;\u000f Leaf nitrogen concentration often is higher in leguminous plants, which associate with dini- trogen-fixing bacteria, compared with nonlegume plants. However, the range of nitrogen concentrations in legumes is wide, likely related to the range of nitrogen fixation strategies. We evaluated how carbon and nitrogen allocation to roots, stems and leaves is influenced by the type of strategy of nitrogen fixation regulation. \u000f We grew herbaceous annual legumes (Medicago truncatula, Hymenocarpos circinnatus and Vicia palaestina) under two nitrogen availability treatments (none/sufficient), with and without bacterial inoculation. \u000f We found facultative downregulation of the rate of nitrogen fixation when nitrogen was available in H. circinnatus, and an obligate similar fixation rate in both nitrogen treatments in M. truncatula and V. palaestina. Uninoculated plants invested more biomass in roots and con- tained lower nitrogen concentrations. However, nitrogen concentration in the entire plant and in the leaves was lower and more plastic in the species with a facultative fixation strategy, whereas species with an obligate fixation strategy also maintained high nitrogen concentra- tions. \u000f Our results suggest a suite of functional traits associated with the strategies of allocation and symbiotic nitrogen fixation. This suite of traits probably shapes successional and func- tional niches of different leguminous species in specious plant communities.&quot;,&quot;author&quot;:[{&quot;dropping-particle&quot;:&quot;&quot;,&quot;family&quot;:&quot;Dovrat&quot;,&quot;given&quot;:&quot;Guy&quot;,&quot;non-dropping-particle&quot;:&quot;&quot;,&quot;parse-names&quot;:false,&quot;suffix&quot;:&quot;&quot;},{&quot;dropping-particle&quot;:&quot;&quot;,&quot;family&quot;:&quot;Bakhshian&quot;,&quot;given&quot;:&quot;Hila&quot;,&quot;non-dropping-particle&quot;:&quot;&quot;,&quot;parse-names&quot;:false,&quot;suffix&quot;:&quot;&quot;},{&quot;dropping-particle&quot;:&quot;&quot;,&quot;family&quot;:&quot;Masci&quot;,&quot;given&quot;:&quot;Tania&quot;,&quot;non-dropping-particle&quot;:&quot;&quot;,&quot;parse-names&quot;:false,&quot;suffix&quot;:&quot;&quot;},{&quot;dropping-particle&quot;:&quot;&quot;,&quot;family&quot;:&quot;Sheffer&quot;,&quot;given&quot;:&quot;Efrat&quot;,&quot;non-dropping-particle&quot;:&quot;&quot;,&quot;parse-names&quot;:false,&quot;suffix&quot;:&quot;&quot;}],&quot;container-title&quot;:&quot;New Phytologist&quot;,&quot;id&quot;:&quot;1f3e89af-571f-3078-bccd-729f95e03ff2&quot;,&quot;issue&quot;:&quot;2&quot;,&quot;issued&quot;:{&quot;date-parts&quot;:[[&quot;2020&quot;,&quot;7&quot;,&quot;23&quot;]]},&quot;page&quot;:&quot;365-375&quot;,&quot;title&quot;:&quot;The nitrogen economic spectrum of legume stoichiometry and fixation strategy&quot;,&quot;type&quot;:&quot;article-journal&quot;,&quot;volume&quot;:&quot;227&quot;,&quot;container-title-short&quot;:&quot;&quot;},&quot;uris&quot;:[&quot;http://www.mendeley.com/documents/?uuid=3e1867b2-844f-4b4e-8956-000b43ae68c4&quot;],&quot;isTemporary&quot;:false,&quot;legacyDesktopId&quot;:&quot;3e1867b2-844f-4b4e-8956-000b43ae68c4&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5db5da17-9bf8-4c55-a735-14780dd83f01&quot;,&quot;properties&quot;:{&quot;noteIndex&quot;:0},&quot;isEdited&quot;:false,&quot;manualOverride&quot;:{&quot;citeprocText&quot;:&quot;(Andrews et al., 2011)&quot;,&quot;isManuallyOverridden&quot;:true,&quot;manualOverrideText&quot;:&quot;Andrews et al. (2011)&quot;},&quot;citationTag&quot;:&quot;MENDELEY_CITATION_v3_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&quot;,&quot;citationItems&quot;:[{&quot;id&quot;:&quot;721da807-8b99-360a-b996-1f0567bc70f4&quot;,&quot;itemData&quot;:{&quot;DOI&quot;:&quot;10.1080/17550874.2011.644343&quot;,&quot;ISSN&quot;:&quot;17551668&quot;,&quot;abstract&quot;:&quot;Background: Nitrogen fixation has been quantified for a range of crop legumes and actinorhizal plants under different agricultural/agroforestry conditions, but much less is known of legume and actinorhizal plant N2fixation in natural ecosystems. Aims: To assess the proportion of total plant N derived from the atmosphere via the process of N2fixation (%Ndfa) by actinorhizal and legume plants in natural ecosystems and their N input into these ecosystems as indicated by their 15N natural abundance. Methods: A comprehensive collation of published values of %Ndfa for legumes and actinorhizal plants in natural ecosystems and their N input into these ecosystems as estimated by their 15N natural abundance was carried out by searching the ISI Web of Science database using relevant key words. Results: The %Ndfa was consistently large for actinorhizal plants but very variable for legumes in natural ecosystems, and the average value for %Ndfa was substantially greater for actinorhizal plants. High soil N, in particular, but also low soil P and water content were correlated with low legume N2fixation. N input into ecosystems from N2fixation was very variable for actinorhizal and legume plants and greatly dependent on their biomass within the system. Conclusions: Measurement of 15N natural abundance has given greater understanding of where legume and actinorhizal plant N2fixation is important in natural ecosystems. Across studies, the average value for %Ndfa was substantially greater for actinorhizal plants than for legumes, and the relative abilities of the two groups of plants to utilise mineral N requires further study. © 2011 Botanical Society of Scotland and Taylor &amp; Francis.&quot;,&quot;author&quot;:[{&quot;dropping-particle&quot;:&quot;&quot;,&quot;family&quot;:&quot;Andrews&quot;,&quot;given&quot;:&quot;Mitchell&quot;,&quot;non-dropping-particle&quot;:&quot;&quot;,&quot;parse-names&quot;:false,&quot;suffix&quot;:&quot;&quot;},{&quot;dropping-particle&quot;:&quot;&quot;,&quot;family&quot;:&quot;James&quot;,&quot;given&quot;:&quot;Euan K&quot;,&quot;non-dropping-particle&quot;:&quot;&quot;,&quot;parse-names&quot;:false,&quot;suffix&quot;:&quot;&quot;},{&quot;dropping-particle&quot;:&quot;&quot;,&quot;family&quot;:&quot;Sprent&quot;,&quot;given&quot;:&quot;Janet I&quot;,&quot;non-dropping-particle&quot;:&quot;&quot;,&quot;parse-names&quot;:false,&quot;suffix&quot;:&quot;&quot;},{&quot;dropping-particle&quot;:&quot;&quot;,&quot;family&quot;:&quot;Boddey&quot;,&quot;given&quot;:&quot;Robert M&quot;,&quot;non-dropping-particle&quot;:&quot;&quot;,&quot;parse-names&quot;:false,&quot;suffix&quot;:&quot;&quot;},{&quot;dropping-particle&quot;:&quot;&quot;,&quot;family&quot;:&quot;Gross&quot;,&quot;given&quot;:&quot;Eduardo&quot;,&quot;non-dropping-particle&quot;:&quot;&quot;,&quot;parse-names&quot;:false,&quot;suffix&quot;:&quot;&quot;},{&quot;dropping-particle&quot;:&quot;&quot;,&quot;family&quot;:&quot;Reis&quot;,&quot;given&quot;:&quot;Fabio Bueno&quot;,&quot;non-dropping-particle&quot;:&quot;dos&quot;,&quot;parse-names&quot;:false,&quot;suffix&quot;:&quot;&quot;}],&quot;container-title&quot;:&quot;Plant Ecology and Diversity&quot;,&quot;id&quot;:&quot;721da807-8b99-360a-b996-1f0567bc70f4&quot;,&quot;issue&quot;:&quot;2-3&quot;,&quot;issued&quot;:{&quot;date-parts&quot;:[[&quot;2011&quot;]]},&quot;page&quot;:&quot;117-130&quot;,&quot;title&quot;:&quot;Nitrogen fixation in legumes and actinorhizal plants in natural ecosystems: Values obtained using 15N natural abundance&quot;,&quot;type&quot;:&quot;article-journal&quot;,&quot;volume&quot;:&quot;4&quot;,&quot;container-title-short&quot;:&quot;Plant Ecol Divers&quot;},&quot;uris&quot;:[&quot;http://www.mendeley.com/documents/?uuid=b28a4f31-9653-4a96-b5f8-75bd088e83d1&quot;],&quot;isTemporary&quot;:false,&quot;legacyDesktopId&quot;:&quot;b28a4f31-9653-4a96-b5f8-75bd088e83d1&quot;}]},{&quot;citationID&quot;:&quot;MENDELEY_CITATION_41ff7527-436a-4ee9-92c2-0c4fc02dc6d7&quot;,&quot;properties&quot;:{&quot;noteIndex&quot;:0},&quot;isEdited&quot;:false,&quot;manualOverride&quot;:{&quot;citeprocText&quot;:&quot;(Perkowski et al., 2021)&quot;,&quot;isManuallyOverridden&quot;:false,&quot;manualOverrideText&quot;:&quot;&quot;},&quot;citationTag&quot;:&quot;MENDELEY_CITATION_v3_eyJjaXRhdGlvbklEIjoiTUVOREVMRVlfQ0lUQVRJT05fNDFmZjc1MjctNDM2YS00ZWU5LTkyYzItMGM0ZmMwMmRjNmQ3IiwicHJvcGVydGllcyI6eyJub3RlSW5kZXgiOjB9LCJpc0VkaXRlZCI6ZmFsc2UsIm1hbnVhbE92ZXJyaWRlIjp7ImNpdGVwcm9jVGV4dCI6IihQZXJrb3dza2kgZXQgYWwuLCAyMDIxKSIsImlzTWFudWFsbHlPdmVycmlkZGVuIjpmYWxzZSwibWFudWFsT3ZlcnJpZGVUZXh0IjoiIn0sImNpdGF0aW9uSXRlbXMiOlt7ImlkIjoiYjZiODA4N2QtZWY3Ny0zMzM1LThkNmQtMzJkMzhkNWU3NGQzIiwiaXRlbURhdGEiOnsiRE9JIjoiMTAuMTA5My9qeGIvZXJhYjI1MyIsIklTU04iOiIwMDIyLTA5NTc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&quot;,&quot;citationItems&quot;:[{&quot;id&quot;:&quot;b6b8087d-ef77-3335-8d6d-32d38d5e74d3&quot;,&quot;itemData&quot;:{&quot;DOI&quot;:&quot;10.1093/jxb/erab253&quot;,&quot;ISSN&quot;:&quot;0022-0957&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author&quot;:[{&quot;dropping-particle&quot;:&quot;&quot;,&quot;family&quot;:&quot;Perkowski&quot;,&quot;given&quot;:&quot;Evan A&quot;,&quot;non-dropping-particle&quot;:&quot;&quot;,&quot;parse-names&quot;:false,&quot;suffix&quot;:&quot;&quot;},{&quot;dropping-particle&quot;:&quot;&quot;,&quot;family&quot;:&quot;Waring&quot;,&quot;given&quot;:&quot;Elizabeth F&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Experimental Botany&quot;,&quot;editor&quot;:[{&quot;dropping-particle&quot;:&quot;&quot;,&quot;family&quot;:&quot;Rogers&quot;,&quot;given&quot;:&quot;Alistair&quot;,&quot;non-dropping-particle&quot;:&quot;&quot;,&quot;parse-names&quot;:false,&quot;suffix&quot;:&quot;&quot;}],&quot;id&quot;:&quot;b6b8087d-ef77-3335-8d6d-32d38d5e74d3&quot;,&quot;issue&quot;:&quot;15&quot;,&quot;issued&quot;:{&quot;date-parts&quot;:[[&quot;2021&quot;,&quot;7&quot;,&quot;28&quot;]]},&quot;page&quot;:&quot;5766-5776&quot;,&quot;title&quot;:&quot;Root mass carbon costs to acquire nitrogen are determined by nitrogen and light availability in two species with different nitrogen acquisition strategies&quot;,&quot;type&quot;:&quot;article-journal&quot;,&quot;volume&quot;:&quot;72&quot;,&quot;container-title-short&quot;:&quot;J Exp Bot&quot;},&quot;uris&quot;:[&quot;http://www.mendeley.com/documents/?uuid=233b0f00-9a30-4c3a-a2bb-5e67ae9c0e5f&quot;],&quot;isTemporary&quot;:false,&quot;legacyDesktopId&quot;:&quot;233b0f00-9a30-4c3a-a2bb-5e67ae9c0e5f&quot;}]},{&quot;citationID&quot;:&quot;MENDELEY_CITATION_ea9684ba-d0bb-4940-bf22-dc509744c6f8&quot;,&quot;properties&quot;:{&quot;noteIndex&quot;:0},&quot;isEdited&quot;:false,&quot;manualOverride&quot;:{&quot;citeprocText&quot;:&quot;(Bates et al., 2015)&quot;,&quot;isManuallyOverridden&quot;:false,&quot;manualOverrideText&quot;:&quot;&quot;},&quot;citationTag&quot;:&quot;MENDELEY_CITATION_v3_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S0g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&quot;,&quot;citationItems&quot;:[{&quot;id&quot;:&quot;5287ef2f-e23f-3d0e-9458-7c2b64e323d0&quot;,&quot;itemData&quot;:{&quot;DOI&quot;:&quot;10.18637/jss.v067.i01&quot;,&quot;ISSN&quot;:&quot;1548-7660&quot;,&quot;abstract&quot;:&quot;Maximum likelihood or restricted maximum likelihood (REML) estimates of the pa- 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 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author&quot;:[{&quot;dropping-particle&quot;:&quot;&quot;,&quot;family&quot;:&quot;Bates&quot;,&quot;given&quot;:&quot;Douglas&quot;,&quot;non-dropping-particle&quot;:&quot;&quot;,&quot;parse-names&quot;:false,&quot;suffix&quot;:&quot;&quot;},{&quot;dropping-particle&quot;:&quot;&quot;,&quot;family&quot;:&quot;Mächler&quot;,&quot;given&quot;:&quot;Martin&quot;,&quot;non-dropping-particle&quot;:&quot;&quot;,&quot;parse-names&quot;:false,&quot;suffix&quot;:&quot;&quot;},{&quot;dropping-particle&quot;:&quot;&quot;,&quot;family&quot;:&quot;Bolker&quot;,&quot;given&quot;:&quot;Ben&quot;,&quot;non-dropping-particle&quot;:&quot;&quot;,&quot;parse-names&quot;:false,&quot;suffix&quot;:&quot;&quot;},{&quot;dropping-particle&quot;:&quot;&quot;,&quot;family&quot;:&quot;Walker&quot;,&quot;given&quot;:&quot;Steve&quot;,&quot;non-dropping-particle&quot;:&quot;&quot;,&quot;parse-names&quot;:false,&quot;suffix&quot;:&quot;&quot;}],&quot;container-title&quot;:&quot;Journal of Statistical Software&quot;,&quot;id&quot;:&quot;5287ef2f-e23f-3d0e-9458-7c2b64e323d0&quot;,&quot;issue&quot;:&quot;1&quot;,&quot;issued&quot;:{&quot;date-parts&quot;:[[&quot;2015&quot;]]},&quot;page&quot;:&quot;1-48&quot;,&quot;title&quot;:&quot;Fitting linear mixed-effects models using lme4&quot;,&quot;type&quot;:&quot;article-journal&quot;,&quot;volume&quot;:&quot;67&quot;,&quot;container-title-short&quot;:&quot;J Stat Softw&quot;},&quot;uris&quot;:[&quot;http://www.mendeley.com/documents/?uuid=f767e28f-55eb-4f77-816b-8c8474093c4e&quot;],&quot;isTemporary&quot;:false,&quot;legacyDesktopId&quot;:&quot;f767e28f-55eb-4f77-816b-8c8474093c4e&quot;}]},{&quot;citationID&quot;:&quot;MENDELEY_CITATION_b0ab4489-5070-4f31-8c5c-93d8be0c7ce5&quot;,&quot;properties&quot;:{&quot;noteIndex&quot;:0},&quot;isEdited&quot;:false,&quot;manualOverride&quot;:{&quot;citeprocText&quot;:&quot;(Fox &amp;#38; Weisberg, 2019)&quot;,&quot;isManuallyOverridden&quot;:false,&quot;manualOverrideText&quot;:&quot;&quot;},&quot;citationTag&quot;:&quot;MENDELEY_CITATION_v3_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&quot;,&quot;citationItems&quot;:[{&quot;id&quot;:&quot;95aaf9d5-3fa4-3dd0-984d-e5eb20ed6804&quot;,&quot;itemData&quot;:{&quot;author&quot;:[{&quot;dropping-particle&quot;:&quot;&quot;,&quot;family&quot;:&quot;Fox&quot;,&quot;given&quot;:&quot;John&quot;,&quot;non-dropping-particle&quot;:&quot;&quot;,&quot;parse-names&quot;:false,&quot;suffix&quot;:&quot;&quot;},{&quot;dropping-particle&quot;:&quot;&quot;,&quot;family&quot;:&quot;Weisberg&quot;,&quot;given&quot;:&quot;Sanford&quot;,&quot;non-dropping-particle&quot;:&quot;&quot;,&quot;parse-names&quot;:false,&quot;suffix&quot;:&quot;&quot;}],&quot;edition&quot;:&quot;Third edit&quot;,&quot;id&quot;:&quot;95aaf9d5-3fa4-3dd0-984d-e5eb20ed6804&quot;,&quot;issued&quot;:{&quot;date-parts&quot;:[[&quot;2019&quot;]]},&quot;publisher&quot;:&quot;Sage&quot;,&quot;publisher-place&quot;:&quot;Thousand Oaks, California&quot;,&quot;title&quot;:&quot;An R companion to applied regression&quot;,&quot;type&quot;:&quot;book&quot;,&quot;container-title-short&quot;:&quot;&quot;},&quot;uris&quot;:[&quot;http://www.mendeley.com/documents/?uuid=98b582d2-93ad-46f6-98d2-ede9c11c6d15&quot;],&quot;isTemporary&quot;:false,&quot;legacyDesktopId&quot;:&quot;98b582d2-93ad-46f6-98d2-ede9c11c6d15&quot;}]},{&quot;citationID&quot;:&quot;MENDELEY_CITATION_de9487c7-8095-45c8-a60c-c02b085dab5e&quot;,&quot;properties&quot;:{&quot;noteIndex&quot;:0},&quot;isEdited&quot;:false,&quot;manualOverride&quot;:{&quot;citeprocText&quot;:&quot;(Lenth, 2019)&quot;,&quot;isManuallyOverridden&quot;:false,&quot;manualOverrideText&quot;:&quot;&quot;},&quot;citationTag&quot;:&quot;MENDELEY_CITATION_v3_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&quot;,&quot;citationItems&quot;:[{&quot;id&quot;:&quot;a38a1bcd-2e15-3c27-a92f-58b9b3b9259e&quot;,&quot;itemData&quot;:{&quot;author&quot;:[{&quot;dropping-particle&quot;:&quot;&quot;,&quot;family&quot;:&quot;Lenth&quot;,&quot;given&quot;:&quot;Russell&quot;,&quot;non-dropping-particle&quot;:&quot;&quot;,&quot;parse-names&quot;:false,&quot;suffix&quot;:&quot;&quot;}],&quot;id&quot;:&quot;a38a1bcd-2e15-3c27-a92f-58b9b3b9259e&quot;,&quot;issued&quot;:{&quot;date-parts&quot;:[[&quot;2019&quot;]]},&quot;title&quot;:&quot;emmeans: estimated marginal means, aka least-squares means&quot;,&quot;type&quot;:&quot;article&quot;,&quot;container-title-short&quot;:&quot;&quot;},&quot;uris&quot;:[&quot;http://www.mendeley.com/documents/?uuid=2f4fc7f4-f350-4d86-b210-f111a74f7704&quot;],&quot;isTemporary&quot;:false,&quot;legacyDesktopId&quot;:&quot;2f4fc7f4-f350-4d86-b210-f111a74f7704&quot;}]},{&quot;citationID&quot;:&quot;MENDELEY_CITATION_9f947d8a-5b75-4e77-b1c3-f4f7b9ef765d&quot;,&quot;properties&quot;:{&quot;noteIndex&quot;:0},&quot;isEdited&quot;:false,&quot;manualOverride&quot;:{&quot;citeprocText&quot;:&quot;(Kenward &amp;#38; Roger, 1997)&quot;,&quot;isManuallyOverridden&quot;:false,&quot;manualOverrideText&quot;:&quot;&quot;},&quot;citationTag&quot;:&quot;MENDELEY_CITATION_v3_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&quot;,&quot;citationItems&quot;:[{&quot;id&quot;:&quot;05c9a479-6bd3-393d-9597-ca4ad36419fa&quot;,&quot;itemData&quot;:{&quot;DOI&quot;:&quot;10.2307/2533558&quot;,&quot;ISSN&quot;:&quot;0006341X&quot;,&quot;author&quot;:[{&quot;dropping-particle&quot;:&quot;&quot;,&quot;family&quot;:&quot;Kenward&quot;,&quot;given&quot;:&quot;Michael G&quot;,&quot;non-dropping-particle&quot;:&quot;&quot;,&quot;parse-names&quot;:false,&quot;suffix&quot;:&quot;&quot;},{&quot;dropping-particle&quot;:&quot;&quot;,&quot;family&quot;:&quot;Roger&quot;,&quot;given&quot;:&quot;James H&quot;,&quot;non-dropping-particle&quot;:&quot;&quot;,&quot;parse-names&quot;:false,&quot;suffix&quot;:&quot;&quot;}],&quot;container-title&quot;:&quot;Biometrics&quot;,&quot;id&quot;:&quot;05c9a479-6bd3-393d-9597-ca4ad36419fa&quot;,&quot;issue&quot;:&quot;3&quot;,&quot;issued&quot;:{&quot;date-parts&quot;:[[&quot;1997&quot;,&quot;9&quot;]]},&quot;page&quot;:&quot;983&quot;,&quot;title&quot;:&quot;Small Sample Inference for Fixed Effects from Restricted Maximum Likelihood&quot;,&quot;type&quot;:&quot;article-journal&quot;,&quot;volume&quot;:&quot;53&quot;,&quot;container-title-short&quot;:&quot;Biometrics&quot;},&quot;uris&quot;:[&quot;http://www.mendeley.com/documents/?uuid=04f42785-fd4a-4d10-b732-f053f063390e&quot;],&quot;isTemporary&quot;:false,&quot;legacyDesktopId&quot;:&quot;04f42785-fd4a-4d10-b732-f053f063390e&quot;}]},{&quot;citationID&quot;:&quot;MENDELEY_CITATION_3af96a31-1a5c-4bf1-95c1-7cb150076fbe&quot;,&quot;properties&quot;:{&quot;noteIndex&quot;:0},&quot;isEdited&quot;:false,&quot;manualOverride&quot;:{&quot;citeprocText&quot;:&quot;(R Core Team, 2021)&quot;,&quot;isManuallyOverridden&quot;:false,&quot;manualOverrideText&quot;:&quot;&quot;},&quot;citationTag&quot;:&quot;MENDELEY_CITATION_v3_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&quot;,&quot;citationItems&quot;:[{&quot;id&quot;:&quot;a14f7fee-9b19-3219-994f-e7fa1b158c8e&quot;,&quot;itemData&quot;:{&quot;author&quot;:[{&quot;dropping-particle&quot;:&quot;&quot;,&quot;family&quot;:&quot;R Core Team&quot;,&quot;given&quot;:&quot;&quot;,&quot;non-dropping-particle&quot;:&quot;&quot;,&quot;parse-names&quot;:false,&quot;suffix&quot;:&quot;&quot;}],&quot;id&quot;:&quot;a14f7fee-9b19-3219-994f-e7fa1b158c8e&quot;,&quot;issued&quot;:{&quot;date-parts&quot;:[[&quot;2021&quot;]]},&quot;number&quot;:&quot;4.1.1&quot;,&quot;publisher&quot;:&quot;R Foundation for Statistical Computing&quot;,&quot;publisher-place&quot;:&quot;Vienna, Austria&quot;,&quot;title&quot;:&quot;R: A language and environment for statistical computing&quot;,&quot;type&quot;:&quot;article&quot;,&quot;container-title-short&quot;:&quot;&quot;},&quot;uris&quot;:[&quot;http://www.mendeley.com/documents/?uuid=9df2246d-8bff-4e78-8053-1da2f14fc848&quot;],&quot;isTemporary&quot;:false,&quot;legacyDesktopId&quot;:&quot;9df2246d-8bff-4e78-8053-1da2f14fc848&quot;}]},{&quot;citationID&quot;:&quot;MENDELEY_CITATION_97302671-45e6-4d2c-9114-2f2e21a73d61&quot;,&quot;properties&quot;:{&quot;noteIndex&quot;:0},&quot;isEdited&quot;:false,&quot;manualOverride&quot;:{&quot;citeprocText&quot;:&quot;(Ainsworth et al., 2002; Ainsworth &amp;#38; Long, 2005; Ainsworth &amp;#38; Rogers, 2007; Drake et al., 1997; Dusenge et al., 2019; Makino et al., 1997; Poorter et al., 2022; N. G. Smith &amp;#38; Dukes, 2013)&quot;,&quot;isManuallyOverridden&quot;:false,&quot;manualOverrideText&quot;:&quot;&quot;},&quot;citationTag&quot;:&quot;MENDELEY_CITATION_v3_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&quot;,&quot;citationItems&quot;:[{&quot;id&quot;:&quot;cfcf3f23-b050-39b6-9781-8c335ae1b127&quot;,&quot;itemData&quot;:{&quot;DOI&quot;:&quot;10.1111/nph.17802&quot;,&quot;ISSN&quot;:&quot;14698137&quot;,&quot;PMID&quot;:&quot;34657301&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author&quot;:[{&quot;dropping-particle&quot;:&quot;&quot;,&quot;family&quot;:&quot;Poorter&quot;,&quot;given&quot;:&quot;Hendrik&quot;,&quot;non-dropping-particle&quot;:&quot;&quot;,&quot;parse-names&quot;:false,&quot;suffix&quot;:&quot;&quot;},{&quot;dropping-particle&quot;:&quot;&quot;,&quot;family&quot;:&quot;Knopf&quot;,&quot;given&quot;:&quot;Oliver&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Temme&quot;,&quot;given&quot;:&quot;Andries A&quot;,&quot;non-dropping-particle&quot;:&quot;&quot;,&quot;parse-names&quot;:false,&quot;suffix&quot;:&quot;&quot;},{&quot;dropping-particle&quot;:&quot;&quot;,&quot;family&quot;:&quot;Hogewoning&quot;,&quot;given&quot;:&quot;Sander W&quot;,&quot;non-dropping-particle&quot;:&quot;&quot;,&quot;parse-names&quot;:false,&quot;suffix&quot;:&quot;&quot;},{&quot;dropping-particle&quot;:&quot;&quot;,&quot;family&quot;:&quot;Graf&quot;,&quot;given&quot;:&quot;Alexander&quot;,&quot;non-dropping-particle&quot;:&quot;&quot;,&quot;parse-names&quot;:false,&quot;suffix&quot;:&quot;&quot;},{&quot;dropping-particle&quot;:&quot;&quot;,&quot;family&quot;:&quot;Cernusak&quot;,&quot;given&quot;:&quot;Lucas A&quot;,&quot;non-dropping-particle&quot;:&quot;&quot;,&quot;parse-names&quot;:false,&quot;suffix&quot;:&quot;&quot;},{&quot;dropping-particle&quot;:&quot;&quot;,&quot;family&quot;:&quot;Pons&quot;,&quot;given&quot;:&quot;Thijs L&quot;,&quot;non-dropping-particle&quot;:&quot;&quot;,&quot;parse-names&quot;:false,&quot;suffix&quot;:&quot;&quot;}],&quot;container-title&quot;:&quot;New Phytologist&quot;,&quot;id&quot;:&quot;cfcf3f23-b050-39b6-9781-8c335ae1b127&quot;,&quot;issue&quot;:&quot;4&quot;,&quot;issued&quot;:{&quot;date-parts&quot;:[[&quot;2022&quot;]]},&quot;page&quot;:&quot;1560-1596&quot;,&quot;title&quot;:&quot;A meta-analysis of responses of C3 plants to atmospheric CO2: dose–response curves for 85 traits ranging from the molecular to the whole-plant level&quot;,&quot;type&quot;:&quot;article-journal&quot;,&quot;volume&quot;:&quot;233&quot;,&quot;container-title-short&quot;:&quot;&quot;},&quot;uris&quot;:[&quot;http://www.mendeley.com/documents/?uuid=e206fbac-5f81-4b6c-b009-89d7b2066fdb&quot;],&quot;isTemporary&quot;:false,&quot;legacyDesktopId&quot;:&quot;e206fbac-5f81-4b6c-b009-89d7b2066fdb&quot;},{&quot;id&quot;:&quot;38821a02-4929-335d-9e86-30f5ad5c6bfe&quot;,&quot;itemData&quot;:{&quot;DOI&quot;:&quot;10.1046/j.1365-2486.2002.00498.x&quot;,&quot;ISSN&quot;:&quot;13541013&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author&quot;:[{&quot;dropping-particle&quot;:&quot;&quot;,&quot;family&quot;:&quot;Ainsworth&quot;,&quot;given&quot;:&quot;Elizabeth A&quot;,&quot;non-dropping-particle&quot;:&quot;&quot;,&quot;parse-names&quot;:false,&quot;suffix&quot;:&quot;&quot;},{&quot;dropping-particle&quot;:&quot;&quot;,&quot;family&quot;:&quot;Davey&quot;,&quot;given&quot;:&quot;Phillip A&quot;,&quot;non-dropping-particle&quot;:&quot;&quot;,&quot;parse-names&quot;:false,&quot;suffix&quot;:&quot;&quot;},{&quot;dropping-particle&quot;:&quot;&quot;,&quot;family&quot;:&quot;Bernacchi&quot;,&quot;given&quot;:&quot;Carl J&quot;,&quot;non-dropping-particle&quot;:&quot;&quot;,&quot;parse-names&quot;:false,&quot;suffix&quot;:&quot;&quot;},{&quot;dropping-particle&quot;:&quot;&quot;,&quot;family&quot;:&quot;Dermody&quot;,&quot;given&quot;:&quot;Orla C&quot;,&quot;non-dropping-particle&quot;:&quot;&quot;,&quot;parse-names&quot;:false,&quot;suffix&quot;:&quot;&quot;},{&quot;dropping-particle&quot;:&quot;&quot;,&quot;family&quot;:&quot;Heaton&quot;,&quot;given&quot;:&quot;Emily A&quot;,&quot;non-dropping-particle&quot;:&quot;&quot;,&quot;parse-names&quot;:false,&quot;suffix&quot;:&quot;&quot;},{&quot;dropping-particle&quot;:&quot;&quot;,&quot;family&quot;:&quot;Moore&quot;,&quot;given&quot;:&quot;David J&quot;,&quot;non-dropping-particle&quot;:&quot;&quot;,&quot;parse-names&quot;:false,&quot;suffix&quot;:&quot;&quot;},{&quot;dropping-particle&quot;:&quot;&quot;,&quot;family&quot;:&quot;Morgan&quot;,&quot;given&quot;:&quot;Patrick B&quot;,&quot;non-dropping-particle&quot;:&quot;&quot;,&quot;parse-names&quot;:false,&quot;suffix&quot;:&quot;&quot;},{&quot;dropping-particle&quot;:&quot;&quot;,&quot;family&quot;:&quot;Naidu&quot;,&quot;given&quot;:&quot;Shawna L&quot;,&quot;non-dropping-particle&quot;:&quot;&quot;,&quot;parse-names&quot;:false,&quot;suffix&quot;:&quot;&quot;},{&quot;dropping-particle&quot;:&quot;&quot;,&quot;family&quot;:&quot;Ra&quot;,&quot;given&quot;:&quot;Hyung Shim Yoo&quot;,&quot;non-dropping-particle&quot;:&quot;&quot;,&quot;parse-names&quot;:false,&quot;suffix&quot;:&quot;&quot;},{&quot;dropping-particle&quot;:&quot;&quot;,&quot;family&quot;:&quot;Zhu&quot;,&quot;given&quot;:&quot;Xin Guang&quot;,&quot;non-dropping-particle&quot;:&quot;&quot;,&quot;parse-names&quot;:false,&quot;suffix&quot;:&quot;&quot;},{&quot;dropping-particle&quot;:&quot;&quot;,&quot;family&quot;:&quot;Curtis&quot;,&quot;given&quot;:&quot;Peter S&quot;,&quot;non-dropping-particle&quot;:&quot;&quot;,&quot;parse-names&quot;:false,&quot;suffix&quot;:&quot;&quot;},{&quot;dropping-particle&quot;:&quot;&quot;,&quot;family&quot;:&quot;Long&quot;,&quot;given&quot;:&quot;Stephen P&quot;,&quot;non-dropping-particle&quot;:&quot;&quot;,&quot;parse-names&quot;:false,&quot;suffix&quot;:&quot;&quot;}],&quot;container-title&quot;:&quot;Global Change Biology&quot;,&quot;id&quot;:&quot;38821a02-4929-335d-9e86-30f5ad5c6bfe&quot;,&quot;issue&quot;:&quot;8&quot;,&quot;issued&quot;:{&quot;date-parts&quot;:[[&quot;2002&quot;]]},&quot;note&quot;:&quot;Paper seems to suggest stronger leaf response to CO2 than whole plant response, which is curious\n\nPaper also hypothesizes that nodulated soybean shouldn't have an acclimation response to CO2 (presumably due to paradigm that Nlimitation drives acclimation responses to increasing CO2)&quot;,&quot;page&quot;:&quot;695-709&quot;,&quot;title&quot;:&quot;A meta-analysis of elevated [CO2] effects on soybean (Glycine max) physiology, growth and yield&quot;,&quot;type&quot;:&quot;article-journal&quot;,&quot;volume&quot;:&quot;8&quot;,&quot;container-title-short&quot;:&quot;Glob Chang Biol&quot;},&quot;uris&quot;:[&quot;http://www.mendeley.com/documents/?uuid=ce631e95-b0ce-4987-95bf-f5a783beed98&quot;],&quot;isTemporary&quot;:false,&quot;legacyDesktopId&quot;:&quot;ce631e95-b0ce-4987-95bf-f5a783beed98&quot;},{&quot;id&quot;:&quot;751f1d81-7990-3c47-b2bf-f7d81195f900&quot;,&quot;itemData&quot;:{&quot;DOI&quot;:&quot;10.1111/j.1469-8137.2004.01224.x&quot;,&quot;ISSN&quot;:&quot;0028646X&quot;,&quot;PMID&quot;:&quot;15720649&quot;,&quot;abstract&quot;:&quot;Free-air CO2 enrichment (FACE) experiments allow study of the effects of elevated [CO2] on plants and ecosystems grown under natural conditions without enclosure. Data from 120 primary, peer-reviewed articles describing physiology and production in the 12 large-scale FACE experiments (475-600 ppm) were collected and summarized using meta-analytic techniques. The results confirm some results from previous chamber experiments: light-saturated carbon uptake, diurnal C assimilation, growth and above-ground production increased, while specific leaf area and stomatal conductance decreased in elevated [CO2]. There were differences in FACE. Trees were more responsive than herbaceous species to elevated [CO2]. Grain crop yields increased far less than anticipated from prior enclosure studies. The broad direction of change in photosynthesis and production in elevated [CO2] may be similar in FACE and enclosure studies, but there are major quantitative differences: trees were more responsive than other functional types; C4 species showed little response; and the reduction in plant nitrogen was small and largely accounted for by decreased Rubisco. The results from this review may provide the most plausible estimates of how plants in their native environments and field-grown crops will respond to rising atmospheric [CO2]; but even with FACE there are limitations, which are also discussed. © New Phytologist (2004).&quot;,&quot;author&quot;:[{&quot;dropping-particle&quot;:&quot;&quot;,&quot;family&quot;:&quot;Ainsworth&quot;,&quot;given&quot;:&quot;Elizabeth A&quot;,&quot;non-dropping-particle&quot;:&quot;&quot;,&quot;parse-names&quot;:false,&quot;suffix&quot;:&quot;&quot;},{&quot;dropping-particle&quot;:&quot;&quot;,&quot;family&quot;:&quot;Long&quot;,&quot;given&quot;:&quot;Stephen P&quot;,&quot;non-dropping-particle&quot;:&quot;&quot;,&quot;parse-names&quot;:false,&quot;suffix&quot;:&quot;&quot;}],&quot;container-title&quot;:&quot;New Phytologist&quot;,&quot;id&quot;:&quot;751f1d81-7990-3c47-b2bf-f7d81195f900&quot;,&quot;issue&quot;:&quot;2&quot;,&quot;issued&quot;:{&quot;date-parts&quot;:[[&quot;2005&quot;]]},&quot;page&quot;:&quot;351-372&quot;,&quot;title&quot;:&quot;What have we learned from 15 years of free-air CO2 enrichment (FACE)? A meta-analytic review of the responses of photosynthesis, canopy properties and plant production to rising CO2&quot;,&quot;type&quot;:&quot;article-journal&quot;,&quot;volume&quot;:&quot;165&quot;,&quot;container-title-short&quot;:&quot;&quot;},&quot;uris&quot;:[&quot;http://www.mendeley.com/documents/?uuid=d9063f10-6625-49fe-a00e-810449f2d611&quot;],&quot;isTemporary&quot;:false,&quot;legacyDesktopId&quot;:&quot;d9063f10-6625-49fe-a00e-810449f2d611&quot;},{&quot;id&quot;:&quot;96d66a39-5bee-3581-8ac5-0bd0e43bf755&quot;,&quot;itemData&quot;:{&quot;DOI&quot;:&quot;10.1111/j.1365-3040.2007.01641.x&quot;,&quot;ISSN&quot;:&quot;01407791&quot;,&quot;abstract&quot;:&quot;This review summarizes current understanding of the mechanisms that underlie the response of photosynthesis and stomatal conductance to elevated carbon dioxide con- centration ([CO2 ]), and examines how downstream pro- cesses and environmental constraints modulate these two fundamental responses. The results from free-air CO2 enrichment (FACE) experiments were summarized via meta-analysis to quantify the mean responses of stomatal and photosynthetic parameters to elevated [CO2 ]. Eleva- tion of [CO2] in FACE experiments reduced stomatal con- ductance by 22%, yet, this reduction was not associated with a similar change in stomatal density. Elevated [CO2 ] stimulated light-saturated photosynthesis (Asat)inC3 plants grown in FACE by an average of 31%. However, the magnitude of the increase in Asat varied with functional group and environment. Functional groups with ribulose- 1,5-bisphosphate carboxylase/oxygenase (Rubisco)-limited photosynthesis at elevated [CO2 ] had greater potential for increases in Asat than those where photosynthesis became ribulose-1,5-bisphosphate (RubP)-limited at elevated [CO2 ]. Both nitrogen supply and sink capacity modulated the response of photosynthesis to elevated [CO2 ] through their impact on the acclimation of carboxylation capacity. Increased understanding of the molecular and biochemical mechanisms by which plants respond to elevated [CO2 ], and the feedback of environmental factors upon them, will improve our ability to predict ecosystem responses to rising [CO2 ] and increase our potential to adapt crops and managed ecosystems to future atmospheric [CO2].&quot;,&quot;author&quot;:[{&quot;dropping-particle&quot;:&quot;&quot;,&quot;family&quot;:&quot;Ainsworth&quot;,&quot;given&quot;:&quot;Elizabeth A&quot;,&quot;non-dropping-particle&quot;:&quot;&quot;,&quot;parse-names&quot;:false,&quot;suffix&quot;:&quot;&quot;},{&quot;dropping-particle&quot;:&quot;&quot;,&quot;family&quot;:&quot;Rogers&quot;,&quot;given&quot;:&quot;Alistair&quot;,&quot;non-dropping-particle&quot;:&quot;&quot;,&quot;parse-names&quot;:false,&quot;suffix&quot;:&quot;&quot;}],&quot;container-title&quot;:&quot;Plant, Cell &amp; Environment&quot;,&quot;id&quot;:&quot;96d66a39-5bee-3581-8ac5-0bd0e43bf755&quot;,&quot;issue&quot;:&quot;3&quot;,&quot;issued&quot;:{&quot;date-parts&quot;:[[&quot;2007&quot;,&quot;3&quot;]]},&quot;page&quot;:&quot;258-270&quot;,&quot;title&quot;:&quot;The response of photosynthesis and stomatal conductance to rising [CO2]: mechanisms and environmental interactions&quot;,&quot;type&quot;:&quot;article-journal&quot;,&quot;volume&quot;:&quot;30&quot;,&quot;container-title-short&quot;:&quot;Plant Cell Environ&quot;},&quot;uris&quot;:[&quot;http://www.mendeley.com/documents/?uuid=89486d2e-ad56-4fca-8ee3-ea9d75d594c7&quot;],&quot;isTemporary&quot;:false,&quot;legacyDesktopId&quot;:&quot;89486d2e-ad56-4fca-8ee3-ea9d75d594c7&quot;},{&quot;id&quot;:&quot;2a9b08cc-2a90-3cfe-b2e9-4fdd8980c930&quot;,&quot;itemData&quot;:{&quot;DOI&quot;:&quot;10.1104/pp.115.1.199&quot;,&quot;ISSN&quot;:&quot;1532-2548&quot;,&quot;abstract&quot;:&quot;The effects of CO2 enrichment on growth and N allocation of rice (Oryza sativa L.) were examined. The plants were grown hydroponically in growth chambers with a 14-h photoperiod (1000 [mu]mol quanta m-2 s-1) and a day/night temperature of 25/20[deg]C. From the 28th to 70th d after germination, the plants were exposed to two CO2 partial pressures, namely 36 and 100 Pa. The CO2 enrichment increased the final biomass, but this was caused by a stimulation of the growth rate during the first week of the exposure to elevated CO2 partial pressures. The disappearance of the initial stimulation of the growth rate was associated with a decreased leaf area ratio. Furthermore, CO2 enrichment decreased the investment of N in the leaf blades, whereas the N allocation into the leaf sheaths and roots increased. Thus, the decrease in leaf N content by CO2 enrichment was not due to dilution of N caused by a relative increase in the plant biomass but was due to the change in N allocation at the whole-plant level. We conclude that the growth responses of rice to CO2 enrichment are mainly controlled by leaf area expansion and N allocation into leaf blades at the whole-plant level.&quot;,&quot;author&quot;:[{&quot;dropping-particle&quot;:&quot;&quot;,&quot;family&quot;:&quot;Makino&quot;,&quot;given&quot;:&quot;Amane&quot;,&quot;non-dropping-particle&quot;:&quot;&quot;,&quot;parse-names&quot;:false,&quot;suffix&quot;:&quot;&quot;},{&quot;dropping-particle&quot;:&quot;&quot;,&quot;family&quot;:&quot;Harada&quot;,&quot;given&quot;:&quot;M&quot;,&quot;non-dropping-particle&quot;:&quot;&quot;,&quot;parse-names&quot;:false,&quot;suffix&quot;:&quot;&quot;},{&quot;dropping-particle&quot;:&quot;&quot;,&quot;family&quot;:&quot;Sato&quot;,&quot;given&quot;:&quot;T&quot;,&quot;non-dropping-particle&quot;:&quot;&quot;,&quot;parse-names&quot;:false,&quot;suffix&quot;:&quot;&quot;},{&quot;dropping-particle&quot;:&quot;&quot;,&quot;family&quot;:&quot;Nakano&quot;,&quot;given&quot;:&quot;H&quot;,&quot;non-dropping-particle&quot;:&quot;&quot;,&quot;parse-names&quot;:false,&quot;suffix&quot;:&quot;&quot;},{&quot;dropping-particle&quot;:&quot;&quot;,&quot;family&quot;:&quot;Mae&quot;,&quot;given&quot;:&quot;T&quot;,&quot;non-dropping-particle&quot;:&quot;&quot;,&quot;parse-names&quot;:false,&quot;suffix&quot;:&quot;&quot;}],&quot;container-title&quot;:&quot;Plant Physiology&quot;,&quot;id&quot;:&quot;2a9b08cc-2a90-3cfe-b2e9-4fdd8980c930&quot;,&quot;issue&quot;:&quot;1&quot;,&quot;issued&quot;:{&quot;date-parts&quot;:[[&quot;1997&quot;,&quot;9&quot;,&quot;1&quot;]]},&quot;page&quot;:&quot;199-203&quot;,&quot;title&quot;:&quot;Growth and N Allocation in Rice Plants under CO2 Enrichment&quot;,&quot;type&quot;:&quot;article-journal&quot;,&quot;volume&quot;:&quot;115&quot;,&quot;container-title-short&quot;:&quot;Plant Physiol&quot;},&quot;uris&quot;:[&quot;http://www.mendeley.com/documents/?uuid=7f71e55c-a3c1-48c1-b965-256a097fcbe9&quot;],&quot;isTemporary&quot;:false,&quot;legacyDesktopId&quot;:&quot;7f71e55c-a3c1-48c1-b965-256a097fcbe9&quot;},{&quot;id&quot;:&quot;7df79420-a448-3d34-aa58-11f9b873f420&quot;,&quot;itemData&quot;:{&quot;DOI&quot;:&quot;10.1146/annurev.arplant.48.1.609&quot;,&quot;ISSN&quot;:&quot;15435008&quot;,&quot;PMID&quot;:&quot;15012276&quot;,&quot;abstract&quot;:&quot;The primary effect of the response of plants to rising atmospheric CO2 (Ca) is to increase resource use efficiency. Elevated Ca reduces stomatal conductance and transpiration and improves water use efficiency, and at the same time it stimulates higher rates of photosynthesis and increases light-use efficiency. Acclimation of photosynthesis during long-term exposure to elevated Ca reduces key enzymes of the photosynthetic carbon reduction cycle, and this increases nutrient use efficiency. Improved soil-water balance, increased carbon uptake in the shade, greater carbon to nitrogen ratio, and reduced nutrient quality for insect and animal grazers are all possibilities that have been observed in field studies of the effects of elevated Ca. These effects have major consequences for agriculture and native ecosystems in a world of rising atmospheric Ca and climate change.&quot;,&quot;author&quot;:[{&quot;dropping-particle&quot;:&quot;&quot;,&quot;family&quot;:&quot;Drake&quot;,&quot;given&quot;:&quot;Bert G&quot;,&quot;non-dropping-particle&quot;:&quot;&quot;,&quot;parse-names&quot;:false,&quot;suffix&quot;:&quot;&quot;},{&quot;dropping-particle&quot;:&quot;&quot;,&quot;family&quot;:&quot;Gonzàlez-Meler&quot;,&quot;given&quot;:&quot;Miquel A&quot;,&quot;non-dropping-particle&quot;:&quot;&quot;,&quot;parse-names&quot;:false,&quot;suffix&quot;:&quot;&quot;},{&quot;dropping-particle&quot;:&quot;&quot;,&quot;family&quot;:&quot;Long&quot;,&quot;given&quot;:&quot;Steve P&quot;,&quot;non-dropping-particle&quot;:&quot;&quot;,&quot;parse-names&quot;:false,&quot;suffix&quot;:&quot;&quot;}],&quot;container-title&quot;:&quot;Annual Review of Plant Biology&quot;,&quot;id&quot;:&quot;7df79420-a448-3d34-aa58-11f9b873f420&quot;,&quot;issued&quot;:{&quot;date-parts&quot;:[[&quot;1997&quot;]]},&quot;page&quot;:&quot;609-639&quot;,&quot;title&quot;:&quot;More efficient plants: A Consequence of Rising Atmospheric CO2?&quot;,&quot;type&quot;:&quot;article-journal&quot;,&quot;volume&quot;:&quot;48&quot;,&quot;container-title-short&quot;:&quot;Annu Rev Plant Biol&quot;},&quot;uris&quot;:[&quot;http://www.mendeley.com/documents/?uuid=757851cb-6769-4e6d-9343-b421d776e208&quot;],&quot;isTemporary&quot;:false,&quot;legacyDesktopId&quot;:&quot;757851cb-6769-4e6d-9343-b421d776e208&quot;},{&quot;id&quot;:&quot;2a483789-c87f-30a8-a948-df4a5b0a53a7&quot;,&quot;itemData&quot;:{&quot;DOI&quot;:&quot;10.1111/j.1365-2486.2012.02797.x&quot;,&quot;ISSN&quot;:&quot;13541013&quot;,&quot;author&quot;:[{&quot;dropping-particle&quot;:&quot;&quot;,&quot;family&quot;:&quot;Smith&quot;,&quot;given&quot;:&quot;Nicholas G&quot;,&quot;non-dropping-particle&quot;:&quot;&quot;,&quot;parse-names&quot;:false,&quot;suffix&quot;:&quot;&quot;},{&quot;dropping-particle&quot;:&quot;&quot;,&quot;family&quot;:&quot;Dukes&quot;,&quot;given&quot;:&quot;Jeffrey S&quot;,&quot;non-dropping-particle&quot;:&quot;&quot;,&quot;parse-names&quot;:false,&quot;suffix&quot;:&quot;&quot;}],&quot;container-title&quot;:&quot;Global Change Biology&quot;,&quot;id&quot;:&quot;2a483789-c87f-30a8-a948-df4a5b0a53a7&quot;,&quot;issue&quot;:&quot;1&quot;,&quot;issued&quot;:{&quot;date-parts&quot;:[[&quot;2013&quot;,&quot;1&quot;]]},&quot;page&quot;:&quot;45-63&quot;,&quot;title&quot;:&quot;Plant respiration and photosynthesis in global-scale models: incorporating acclimation to temperature and CO 2&quot;,&quot;type&quot;:&quot;article-journal&quot;,&quot;volume&quot;:&quot;19&quot;,&quot;container-title-short&quot;:&quot;Glob Chang Biol&quot;},&quot;uris&quot;:[&quot;http://www.mendeley.com/documents/?uuid=3d7a4e74-e145-4f5d-8588-5be639c75aca&quot;],&quot;isTemporary&quot;:false,&quot;legacyDesktopId&quot;:&quot;3d7a4e74-e145-4f5d-8588-5be639c75aca&quot;},{&quot;id&quot;:&quot;85585e11-d75a-3209-98c9-0bc5c838ac31&quot;,&quot;itemData&quot;:{&quot;DOI&quot;:&quot;10.1111/nph.15283&quot;,&quot;ISSN&quot;:&quot;14698137&quot;,&quot;PMID&quot;:&quot;29983005&quot;,&quot;abstract&quot;:&quot;(Table presented.). Summary: Plant carbon metabolism is impacted by rising CO2 concentrations and temperatures, but also feeds back onto the climate system to help determine the trajectory of future climate change. Here we review how photosynthesis, photorespiration and respiration are affected by increasing atmospheric CO2 concentrations and climate warming, both separately and in combination. We also compile data from the literature on plants grown at multiple temperatures, focusing on net CO2 assimilation rates and leaf dark respiration rates measured at the growth temperature (Agrowth and Rgrowth, respectively). Our analyses show that the ratio of Agrowth to Rgrowth is generally homeostatic across a wide range of species and growth temperatures, and that species that have reduced Agrowth at higher growth temperatures also tend to have reduced Rgrowth, while species that show stimulations in Agrowth under warming tend to have higher Rgrowth in the hotter environment. These results highlight the need to study these physiological processes together to better predict how vegetation carbon metabolism will respond to climate change.&quot;,&quot;author&quot;:[{&quot;dropping-particle&quot;:&quot;&quot;,&quot;family&quot;:&quot;Dusenge&quot;,&quot;given&quot;:&quot;Mirindi Eric&quot;,&quot;non-dropping-particle&quot;:&quot;&quot;,&quot;parse-names&quot;:false,&quot;suffix&quot;:&quot;&quot;},{&quot;dropping-particle&quot;:&quot;&quot;,&quot;family&quot;:&quot;Duarte&quot;,&quot;given&quot;:&quot;André Galvao&quot;,&quot;non-dropping-particle&quot;:&quot;&quot;,&quot;parse-names&quot;:false,&quot;suffix&quot;:&quot;&quot;},{&quot;dropping-particle&quot;:&quot;&quot;,&quot;family&quot;:&quot;Way&quot;,&quot;given&quot;:&quot;Danielle A.&quot;,&quot;non-dropping-particle&quot;:&quot;&quot;,&quot;parse-names&quot;:false,&quot;suffix&quot;:&quot;&quot;}],&quot;container-title&quot;:&quot;New Phytologist&quot;,&quot;id&quot;:&quot;85585e11-d75a-3209-98c9-0bc5c838ac31&quot;,&quot;issue&quot;:&quot;1&quot;,&quot;issued&quot;:{&quot;date-parts&quot;:[[&quot;2019&quot;]]},&quot;page&quot;:&quot;32-49&quot;,&quot;title&quot;:&quot;Plant carbon metabolism and climate change: elevated CO2 and temperature impacts on photosynthesis, photorespiration and respiration&quot;,&quot;type&quot;:&quot;article-journal&quot;,&quot;volume&quot;:&quot;221&quot;,&quot;container-title-short&quot;:&quot;&quot;},&quot;uris&quot;:[&quot;http://www.mendeley.com/documents/?uuid=1822689f-896e-4d52-af90-8d947829447d&quot;],&quot;isTemporary&quot;:false,&quot;legacyDesktopId&quot;:&quot;1822689f-896e-4d52-af90-8d947829447d&quot;}]},{&quot;citationID&quot;:&quot;MENDELEY_CITATION_b11db7e2-1b33-4d9c-a416-931151b1a8cf&quot;,&quot;properties&quot;:{&quot;noteIndex&quot;:0},&quot;isEdited&quot;:false,&quot;manualOverride&quot;:{&quot;citeprocText&quot;:&quot;(Prentice et al., 2014; N. G. Smith et al., 2019; N. G. Smith &amp;#38; Keenan, 2020; Wright et al., 2003)&quot;,&quot;isManuallyOverridden&quot;:false,&quot;manualOverrideText&quot;:&quot;&quot;},&quot;citationTag&quot;:&quot;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&quot;,&quot;citationItems&quot;:[{&quot;id&quot;:&quot;539e617e-b32c-374d-ab22-81decc176141&quot;,&quot;itemData&quot;:{&quot;DOI&quot;:&quot;10.1111/ele.12211&quot;,&quot;ISSN&quot;:&quot;1461023X&quot;,&quot;abstract&quot;:&quot;A novel framework is presented for the analysis of ecophysiological field measurements and modelling. The hypothesis ‘leaves minimise the summed unit costs of transpiration and carboxylation’ predicts leaf-internal/ambient CO 2 ratios (c i/c a) and slopes of maximum carboxylation rate (Vcmax ) or leaf nitrogen (Narea ) vs. stomatal conductance. Analysis of data on woody species from contrasting climates (cold-hot, dry-wet) yielded steeper slopes and lower mean c i /c a ratios at the dry or cold sites than at the wet or hot sites. High atmospheric vapour pressure deficit implies low c i / c a in dry climates. High water viscosity (more costly transport) and low photorespiration (less costly photosynthesis) imply low c i /ca in cold climates. Observed site-mean c i /c a shifts are pre- dicted quantitatively for temperature contrasts (by photorespiration plus viscosity effects) and approximately for aridity contrasts. The theory explains the dependency of c i /ca ratios on temper- ature and vapour pressure deficit, and observed relationships of leaf d13 C and Narea to aridity&quot;,&quot;author&quot;:[{&quot;dropping-particle&quot;:&quot;&quot;,&quot;family&quot;:&quot;Prentice&quot;,&quot;given&quot;:&quot;I Colin&quot;,&quot;non-dropping-particle&quot;:&quot;&quot;,&quot;parse-names&quot;:false,&quot;suffix&quot;:&quot;&quot;},{&quot;dropping-particle&quot;:&quot;&quot;,&quot;family&quot;:&quot;Dong&quot;,&quot;given&quot;:&quot;Ning&quot;,&quot;non-dropping-particle&quot;:&quot;&quot;,&quot;parse-names&quot;:false,&quot;suffix&quot;:&quot;&quot;},{&quot;dropping-particle&quot;:&quot;&quot;,&quot;family&quot;:&quot;Gleason&quot;,&quot;given&quot;:&quot;Sean M&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Wright&quot;,&quot;given&quot;:&quot;Ian J&quot;,&quot;non-dropping-particle&quot;:&quot;&quot;,&quot;parse-names&quot;:false,&quot;suffix&quot;:&quot;&quot;}],&quot;container-title&quot;:&quot;Ecology Letters&quot;,&quot;id&quot;:&quot;539e617e-b32c-374d-ab22-81decc176141&quot;,&quot;issue&quot;:&quot;1&quot;,&quot;issued&quot;:{&quot;date-parts&quot;:[[&quot;2014&quot;,&quot;1&quot;]]},&quot;page&quot;:&quot;82-91&quot;,&quot;title&quot;:&quot;Balancing the costs of carbon gain and water transport: testing a new theoretical framework for plant functional ecology&quot;,&quot;type&quot;:&quot;article-journal&quot;,&quot;volume&quot;:&quot;17&quot;,&quot;container-title-short&quot;:&quot;Ecol Lett&quot;},&quot;uris&quot;:[&quot;http://www.mendeley.com/documents/?uuid=e847e008-126f-46c3-a215-d3160662c7ab&quot;],&quot;isTemporary&quot;:false,&quot;legacyDesktopId&quot;:&quot;e847e008-126f-46c3-a215-d3160662c7ab&quot;},{&quot;id&quot;:&quot;c51f1c0e-1596-3ff6-a233-d2bf57d4879c&quot;,&quot;itemData&quot;:{&quot;DOI&quot;:&quot;0003-0147/2003/16101-010387&quot;,&quot;author&quot;:[{&quot;dropping-particle&quot;:&quot;&quot;,&quot;family&quot;:&quot;Wright&quot;,&quot;given&quot;:&quot;Ian J&quot;,&quot;non-dropping-particle&quot;:&quot;&quot;,&quot;parse-names&quot;:false,&quot;suffix&quot;:&quot;&quot;},{&quot;dropping-particle&quot;:&quot;&quot;,&quot;family&quot;:&quot;Reich&quot;,&quot;given&quot;:&quot;Peter B&quot;,&quot;non-dropping-particle&quot;:&quot;&quot;,&quot;parse-names&quot;:false,&quot;suffix&quot;:&quot;&quot;},{&quot;dropping-particle&quot;:&quot;&quot;,&quot;family&quot;:&quot;Westoby&quot;,&quot;given&quot;:&quot;Mark&quot;,&quot;non-dropping-particle&quot;:&quot;&quot;,&quot;parse-names&quot;:false,&quot;suffix&quot;:&quot;&quot;}],&quot;container-title&quot;:&quot;The American Naturalist&quot;,&quot;id&quot;:&quot;c51f1c0e-1596-3ff6-a233-d2bf57d4879c&quot;,&quot;issue&quot;:&quot;1&quot;,&quot;issued&quot;:{&quot;date-parts&quot;:[[&quot;2003&quot;]]},&quot;page&quot;:&quot;98-111&quot;,&quot;title&quot;:&quot;Least-cost input mixtures of water and nitrogen for photosynthesis&quot;,&quot;type&quot;:&quot;article-journal&quot;,&quot;volume&quot;:&quot;161&quot;,&quot;container-title-short&quot;:&quot;Am Nat&quot;},&quot;uris&quot;:[&quot;http://www.mendeley.com/documents/?uuid=e792122e-1fd1-4c1a-9d09-7bd7a13fee68&quot;],&quot;isTemporary&quot;:false,&quot;legacyDesktopId&quot;:&quot;e792122e-1fd1-4c1a-9d09-7bd7a13fee68&quot;},{&quot;id&quot;:&quot;a682e987-1248-31db-8cf9-297b792f788b&quot;,&quot;itemData&quot;:{&quot;DOI&quot;:&quot;10.1111/ele.13210&quot;,&quot;ISSN&quot;:&quot;1461-023X&quot;,&quot;abstract&quot;:&quot;Earth system models (ESMs) use photosynthetic capacity, indexed by the maximum Rubisco car- boxylation rate (Vcmax), to simulate carbon assimilation and typically rely on empirical estimates, including an assumed dependence on leaf nitrogen determined from soil fertility. In contrast, new theory, based on biochemical coordination and co-optimization of carboxylation and water costs for photosynthesis, suggests that optimal Vcmax can be predicted from climate alone, irrespective of soil fertility. Here, we develop this theory and find it captures 64% of observed variability in a global, field-measured Vcmax dataset for C3 plants. Soil fertility indices explained substantially less variation (32%). These results indicate that environmentally regulated biophysical constraints and light availability are the first-order drivers of global photosynthetic capacity. Through acclimation and adaptation, plants efficiently utilize resources at the leaf level, thus maximizing potential resource use for growth and reproduction. Our theory offers a robust strategy for dynamically predicting photosynthetic capacity in ESMs.&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Prentice&quot;,&quot;given&quot;:&quot;I C&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Crous&quot;,&quot;given&quot;:&quot;Kristine Y&quot;,&quot;non-dropping-particle&quot;:&quot;&quot;,&quot;parse-names&quot;:false,&quot;suffix&quot;:&quot;&quot;},{&quot;dropping-particle&quot;:&quot;&quot;,&quot;family&quot;:&quot;Domingues&quot;,&quot;given&quot;:&quot;Tomas F&quot;,&quot;non-dropping-particle&quot;:&quot;&quot;,&quot;parse-names&quot;:false,&quot;suffix&quot;:&quot;&quot;},{&quot;dropping-particle&quot;:&quot;&quot;,&quot;family&quot;:&quot;Guerrieri&quot;,&quot;given&quot;:&quot;Rossella&quot;,&quot;non-dropping-particle&quot;:&quot;&quot;,&quot;parse-names&quot;:false,&quot;suffix&quot;:&quot;&quot;},{&quot;dropping-particle&quot;:&quot;&quot;,&quot;family&quot;:&quot;Ishida&quot;,&quot;given&quot;:&quot;FY oko&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Kruger&quot;,&quot;given&quot;:&quot;Eric L&quot;,&quot;non-dropping-particle&quot;:&quot;&quot;,&quot;parse-names&quot;:false,&quot;suffix&quot;:&quot;&quot;},{&quot;dropping-particle&quot;:&quot;&quot;,&quot;family&quot;:&quot;Maire&quot;,&quot;given&quot;:&quot;Vincent&quot;,&quot;non-dropping-particle&quot;:&quot;&quot;,&quot;parse-names&quot;:false,&quot;suffix&quot;:&quot;&quot;},{&quot;dropping-particle&quot;:&quot;&quot;,&quot;family&quot;:&quot;Rogers&quot;,&quot;given&quot;:&quot;Alistair&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Tarvainen&quot;,&quot;given&quot;:&quot;Lasse&quot;,&quot;non-dropping-particle&quot;:&quot;&quot;,&quot;parse-names&quot;:false,&quot;suffix&quot;:&quot;&quot;},{&quot;dropping-particle&quot;:&quot;&quot;,&quot;family&quot;:&quot;Togashi&quot;,&quot;given&quot;:&quot;Henrique F&quot;,&quot;non-dropping-particle&quot;:&quot;&quot;,&quot;parse-names&quot;:false,&quot;suffix&quot;:&quot;&quot;},{&quot;dropping-particle&quot;:&quot;&quot;,&quot;family&quot;:&quot;Townsend&quot;,&quot;given&quot;:&quot;Philip A&quot;,&quot;non-dropping-particle&quot;:&quot;&quot;,&quot;parse-names&quot;:false,&quot;suffix&quot;:&quot;&quot;},{&quot;dropping-particle&quot;:&quot;&quot;,&quot;family&quot;:&quot;Wang&quot;,&quot;given&quot;:&quot;Meng&quot;,&quot;non-dropping-particle&quot;:&quot;&quot;,&quot;parse-names&quot;:false,&quot;suffix&quot;:&quot;&quot;},{&quot;dropping-particle&quot;:&quot;&quot;,&quot;family&quot;:&quot;Weerasinghe&quot;,&quot;given&quot;:&quot;Lasantha K&quot;,&quot;non-dropping-particle&quot;:&quot;&quot;,&quot;parse-names&quot;:false,&quot;suffix&quot;:&quot;&quot;},{&quot;dropping-particle&quot;:&quot;&quot;,&quot;family&quot;:&quot;Zhou&quot;,&quot;given&quot;:&quot;Shuang-Xi&quot;,&quot;non-dropping-particle&quot;:&quot;&quot;,&quot;parse-names&quot;:false,&quot;suffix&quot;:&quot;&quot;}],&quot;container-title&quot;:&quot;Ecology Letters&quot;,&quot;editor&quot;:[{&quot;dropping-particle&quot;:&quot;&quot;,&quot;family&quot;:&quot;Niu&quot;,&quot;given&quot;:&quot;Shuli&quot;,&quot;non-dropping-particle&quot;:&quot;&quot;,&quot;parse-names&quot;:false,&quot;suffix&quot;:&quot;&quot;}],&quot;id&quot;:&quot;a682e987-1248-31db-8cf9-297b792f788b&quot;,&quot;issue&quot;:&quot;3&quot;,&quot;issued&quot;:{&quot;date-parts&quot;:[[&quot;2019&quot;,&quot;3&quot;,&quot;4&quot;]]},&quot;page&quot;:&quot;506-517&quot;,&quot;title&quot;:&quot;Global photosynthetic capacity is optimized to the environment&quot;,&quot;type&quot;:&quot;article-journal&quot;,&quot;volume&quot;:&quot;22&quot;,&quot;container-title-short&quot;:&quot;Ecol Lett&quot;},&quot;uris&quot;:[&quot;http://www.mendeley.com/documents/?uuid=de810a7b-b01e-4be3-a228-03946531e91d&quot;],&quot;isTemporary&quot;:false,&quot;legacyDesktopId&quot;:&quot;de810a7b-b01e-4be3-a228-03946531e91d&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b1f3ade8-aa6a-4068-b071-0dc9fdc99873&quot;,&quot;properties&quot;:{&quot;noteIndex&quot;:0},&quot;isEdited&quot;:false,&quot;manualOverride&quot;:{&quot;citeprocText&quot;:&quot;(Chen et al., 1993; Maire et al., 2012)&quot;,&quot;isManuallyOverridden&quot;:false,&quot;manualOverrideText&quot;:&quot;&quot;},&quot;citationTag&quot;:&quot;MENDELEY_CITATION_v3_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&quot;,&quot;citationItems&quot;:[{&quot;id&quot;:&quot;cdf027a3-12ce-342e-aec7-4037918df60b&quot;,&quot;itemData&quot;:{&quot;DOI&quot;:&quot;10.1371/journal.pone.0038345&quot;,&quot;ISSN&quot;:&quot;1932-6203&quot;,&quot;author&quot;:[{&quot;dropping-particle&quot;:&quot;&quot;,&quot;family&quot;:&quot;Maire&quot;,&quot;given&quot;:&quot;Vincent&quot;,&quot;non-dropping-particle&quot;:&quot;&quot;,&quot;parse-names&quot;:false,&quot;suffix&quot;:&quot;&quot;},{&quot;dropping-particle&quot;:&quot;&quot;,&quot;family&quot;:&quot;Martre&quot;,&quot;given&quot;:&quot;Pierre&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Gastal&quot;,&quot;given&quot;:&quot;François&quot;,&quot;non-dropping-particle&quot;:&quot;&quot;,&quot;parse-names&quot;:false,&quot;suffix&quot;:&quot;&quot;},{&quot;dropping-particle&quot;:&quot;&quot;,&quot;family&quot;:&quot;Esser&quot;,&quot;given&quot;:&quot;Gerd&quot;,&quot;non-dropping-particle&quot;:&quot;&quot;,&quot;parse-names&quot;:false,&quot;suffix&quot;:&quot;&quot;},{&quot;dropping-particle&quot;:&quot;&quot;,&quot;family&quot;:&quot;Fontaine&quot;,&quot;given&quot;:&quot;Sébastien&quot;,&quot;non-dropping-particle&quot;:&quot;&quot;,&quot;parse-names&quot;:false,&quot;suffix&quot;:&quot;&quot;},{&quot;dropping-particle&quot;:&quot;&quot;,&quot;family&quot;:&quot;Soussana&quot;,&quot;given&quot;:&quot;Jean-François&quot;,&quot;non-dropping-particle&quot;:&quot;&quot;,&quot;parse-names&quot;:false,&quot;suffix&quot;:&quot;&quot;}],&quot;container-title&quot;:&quot;PLoS ONE&quot;,&quot;editor&quot;:[{&quot;dropping-particle&quot;:&quot;&quot;,&quot;family&quot;:&quot;Bond-Lamberty&quot;,&quot;given&quot;:&quot;Ben&quot;,&quot;non-dropping-particle&quot;:&quot;&quot;,&quot;parse-names&quot;:false,&quot;suffix&quot;:&quot;&quot;}],&quot;id&quot;:&quot;cdf027a3-12ce-342e-aec7-4037918df60b&quot;,&quot;issue&quot;:&quot;6&quot;,&quot;issued&quot;:{&quot;date-parts&quot;:[[&quot;2012&quot;,&quot;6&quot;,&quot;7&quot;]]},&quot;page&quot;:&quot;e38345&quot;,&quot;title&quot;:&quot;The coordination of leaf photosynthesis links C and N fluxes in C&lt;sub&gt;3&lt;/sub&gt; plant species&quot;,&quot;type&quot;:&quot;article-journal&quot;,&quot;volume&quot;:&quot;7&quot;,&quot;container-title-short&quot;:&quot;PLoS One&quot;},&quot;uris&quot;:[&quot;http://www.mendeley.com/documents/?uuid=f8d279b4-20c1-439f-93ab-06c92864d12b&quot;],&quot;isTemporary&quot;:false,&quot;legacyDesktopId&quot;:&quot;f8d279b4-20c1-439f-93ab-06c92864d12b&quot;},{&quot;id&quot;:&quot;b8d84ae6-be24-3d0c-ab6e-cfd713c896db&quot;,&quot;itemData&quot;:{&quot;DOI&quot;:&quot;10.1007/BF00321192&quot;,&quot;ISSN&quot;:&quot;0029-8549&quot;,&quot;abstract&quot;:&quot;It has long been observed that leaf nitrogen concentrations decline with depth in closed canopies in a number of plant communities. This phenomenon is gen- erally believed to be related to a changing radiation environment and it has been suggested by some re- searchers that plants allocate nitrogen in order to optimize total whole canopy photosynthesis. Although optimiza- tion theory has been successfully utilized to describe a variety of physiological and ecological phenomena, it has some shortcomings that are subject to criticism (e.g., time constraints, oversimplifications, lack of insights, etc.). In this paper we present an alternative to the optimization theory of plant canopy nitrogen distribution, which we term coordination theory. We hypothesize that plants allocate nitrogen to maintain a balance between two processes, each of which is dependent on leaf nitrogen content and each of which potentially limits photosyn- thesis. These two processes are defined as Wo the Rubisco- limited rate of carboxylation, and Wj, the electron trans- port-limited rate of carboxylation. We suggest that plants allocate nitrogen differentially to leaves in different canopy layers in such a way that W c and Wj remain roughly balanced. In this scheme, the driving force for the allo- cation of nitrogen within a canopy is the difference be- tween the leaf nitrogen content that is required to bring Wc and Wj into balance and the current nitrogen content. We show that the daily carbon assimilation of a canopy with a nitrogen distribution resulting from this internal co- ordination of Wc and Wj is very similar to that obtained using optimization theory.&quot;,&quot;author&quot;:[{&quot;dropping-particle&quot;:&quot;&quot;,&quot;family&quot;:&quot;Chen&quot;,&quot;given&quot;:&quot;Jia-Lin&quot;,&quot;non-dropping-particle&quot;:&quot;&quot;,&quot;parse-names&quot;:false,&quot;suffix&quot;:&quot;&quot;},{&quot;dropping-particle&quot;:&quot;&quot;,&quot;family&quot;:&quot;Reynolds&quot;,&quot;given&quot;:&quot;James F&quot;,&quot;non-dropping-particle&quot;:&quot;&quot;,&quot;parse-names&quot;:false,&quot;suffix&quot;:&quot;&quot;},{&quot;dropping-particle&quot;:&quot;&quot;,&quot;family&quot;:&quot;Harley&quot;,&quot;given&quot;:&quot;Peter C&quot;,&quot;non-dropping-particle&quot;:&quot;&quot;,&quot;parse-names&quot;:false,&quot;suffix&quot;:&quot;&quot;},{&quot;dropping-particle&quot;:&quot;&quot;,&quot;family&quot;:&quot;Tenhunen&quot;,&quot;given&quot;:&quot;John D&quot;,&quot;non-dropping-particle&quot;:&quot;&quot;,&quot;parse-names&quot;:false,&quot;suffix&quot;:&quot;&quot;}],&quot;container-title&quot;:&quot;Oecologia&quot;,&quot;id&quot;:&quot;b8d84ae6-be24-3d0c-ab6e-cfd713c896db&quot;,&quot;issue&quot;:&quot;1&quot;,&quot;issued&quot;:{&quot;date-parts&quot;:[[&quot;1993&quot;,&quot;2&quot;]]},&quot;page&quot;:&quot;63-69&quot;,&quot;title&quot;:&quot;Coordination theory of leaf nitrogen distribution in a canopy&quot;,&quot;type&quot;:&quot;article-journal&quot;,&quot;volume&quot;:&quot;93&quot;,&quot;container-title-short&quot;:&quot;Oecologia&quot;},&quot;uris&quot;:[&quot;http://www.mendeley.com/documents/?uuid=e942722a-5ac7-456c-982c-b73a3c56e025&quot;],&quot;isTemporary&quot;:false,&quot;legacyDesktopId&quot;:&quot;e942722a-5ac7-456c-982c-b73a3c56e025&quot;}]},{&quot;citationID&quot;:&quot;MENDELEY_CITATION_41ff825d-b474-4aad-9f30-611669935c2b&quot;,&quot;properties&quot;:{&quot;noteIndex&quot;:0},&quot;isEdited&quot;:false,&quot;manualOverride&quot;:{&quot;isManuallyOverridden&quot;:false,&quot;citeprocText&quot;:&quot;(Onoda et al., 2017)&quot;,&quot;manualOverrideText&quot;:&quot;&quot;},&quot;citationTag&quot;:&quot;MENDELEY_CITATION_v3_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&quot;,&quot;citationItems&quot;:[{&quot;id&quot;:&quot;a6156870-98f8-32f1-b8d7-a989c615e798&quot;,&quot;itemData&quot;:{&quot;type&quot;:&quot;article-journal&quot;,&quot;id&quot;:&quot;a6156870-98f8-32f1-b8d7-a989c615e798&quot;,&quot;title&quot;:&quot;Physiological and structural tradeoffs underlying the leaf economics spectrum&quot;,&quot;author&quot;:[{&quot;family&quot;:&quot;Onoda&quot;,&quot;given&quot;:&quot;Yusuke&quot;,&quot;parse-names&quot;:false,&quot;dropping-particle&quot;:&quot;&quot;,&quot;non-dropping-particle&quot;:&quot;&quot;},{&quot;family&quot;:&quot;Wright&quot;,&quot;given&quot;:&quot;Ian J&quot;,&quot;parse-names&quot;:false,&quot;dropping-particle&quot;:&quot;&quot;,&quot;non-dropping-particle&quot;:&quot;&quot;},{&quot;family&quot;:&quot;Evans&quot;,&quot;given&quot;:&quot;John R&quot;,&quot;parse-names&quot;:false,&quot;dropping-particle&quot;:&quot;&quot;,&quot;non-dropping-particle&quot;:&quot;&quot;},{&quot;family&quot;:&quot;Hikosaka&quot;,&quot;given&quot;:&quot;Kouki&quot;,&quot;parse-names&quot;:false,&quot;dropping-particle&quot;:&quot;&quot;,&quot;non-dropping-particle&quot;:&quot;&quot;},{&quot;family&quot;:&quot;Kitajima&quot;,&quot;given&quot;:&quot;Kaoru&quot;,&quot;parse-names&quot;:false,&quot;dropping-particle&quot;:&quot;&quot;,&quot;non-dropping-particle&quot;:&quot;&quot;},{&quot;family&quot;:&quot;Niinemets&quot;,&quot;given&quot;:&quot;Ülo&quot;,&quot;parse-names&quot;:false,&quot;dropping-particle&quot;:&quot;&quot;,&quot;non-dropping-particle&quot;:&quot;&quot;},{&quot;family&quot;:&quot;Poorter&quot;,&quot;given&quot;:&quot;Hendrik&quot;,&quot;parse-names&quot;:false,&quot;dropping-particle&quot;:&quot;&quot;,&quot;non-dropping-particle&quot;:&quot;&quot;},{&quot;family&quot;:&quot;Tosens&quot;,&quot;given&quot;:&quot;Tiina&quot;,&quot;parse-names&quot;:false,&quot;dropping-particle&quot;:&quot;&quot;,&quot;non-dropping-particle&quot;:&quot;&quot;},{&quot;family&quot;:&quot;Westoby&quot;,&quot;given&quot;:&quot;Mark&quot;,&quot;parse-names&quot;:false,&quot;dropping-particle&quot;:&quot;&quot;,&quot;non-dropping-particle&quot;:&quot;&quot;}],&quot;container-title&quot;:&quot;New Phytologist&quot;,&quot;DOI&quot;:&quot;10.1111/nph.14496&quot;,&quot;ISSN&quot;:&quot;0028-646X&quot;,&quot;URL&quot;:&quot;https://onlinelibrary.wiley.com/doi/10.1111/nph.14496&quot;,&quot;issued&quot;:{&quot;date-parts&quot;:[[2017,6,10]]},&quot;page&quot;:&quot;1447-1463&quot;,&quot;issue&quot;:&quot;4&quot;,&quot;volume&quot;:&quot;214&quot;,&quot;container-title-short&quot;:&quot;&quot;},&quot;isTemporary&quot;:false}]},{&quot;citationID&quot;:&quot;MENDELEY_CITATION_4c0fae34-55e6-43b5-b5f4-83b04b23eaf3&quot;,&quot;properties&quot;:{&quot;noteIndex&quot;:0},&quot;isEdited&quot;:false,&quot;manualOverride&quot;:{&quot;isManuallyOverridden&quot;:false,&quot;citeprocText&quot;:&quot;(Harrison et al., 2009)&quot;,&quot;manualOverrideText&quot;:&quot;&quot;},&quot;citationTag&quot;:&quot;MENDELEY_CITATION_v3_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&quot;,&quot;citationItems&quot;:[{&quot;id&quot;:&quot;36c2cb58-1a66-3274-a84e-cf6901550a89&quot;,&quot;itemData&quot;:{&quot;type&quot;:&quot;article-journal&quot;,&quot;id&quot;:&quot;36c2cb58-1a66-3274-a84e-cf6901550a89&quot;,&quot;title&quot;:&quot;Nitrogen in cell walls of sclerophyllous leaves accounts for little of the variation in photosynthetic nitrogen-use efficiency&quot;,&quot;author&quot;:[{&quot;family&quot;:&quot;Harrison&quot;,&quot;given&quot;:&quot;Matthew T.&quot;,&quot;parse-names&quot;:false,&quot;dropping-particle&quot;:&quot;&quot;,&quot;non-dropping-particle&quot;:&quot;&quot;},{&quot;family&quot;:&quot;Edwards&quot;,&quot;given&quot;:&quot;Everard J.&quot;,&quot;parse-names&quot;:false,&quot;dropping-particle&quot;:&quot;&quot;,&quot;non-dropping-particle&quot;:&quot;&quot;},{&quot;family&quot;:&quot;Farquhar&quot;,&quot;given&quot;:&quot;Graham D.&quot;,&quot;parse-names&quot;:false,&quot;dropping-particle&quot;:&quot;&quot;,&quot;non-dropping-particle&quot;:&quot;&quot;},{&quot;family&quot;:&quot;Nicotra&quot;,&quot;given&quot;:&quot;Adrienne B.&quot;,&quot;parse-names&quot;:false,&quot;dropping-particle&quot;:&quot;&quot;,&quot;non-dropping-particle&quot;:&quot;&quot;},{&quot;family&quot;:&quot;Evans&quot;,&quot;given&quot;:&quot;John R.&quot;,&quot;parse-names&quot;:false,&quot;dropping-particle&quot;:&quot;&quot;,&quot;non-dropping-particle&quot;:&quot;&quot;}],&quot;container-title&quot;:&quot;Plant, Cell and Environment&quot;,&quot;container-title-short&quot;:&quot;Plant Cell Environ&quot;,&quot;DOI&quot;:&quot;10.1111/j.1365-3040.2008.01918.x&quot;,&quot;ISSN&quot;:&quot;01407791&quot;,&quot;PMID&quot;:&quot;19054350&quot;,&quot;issued&quot;:{&quot;date-parts&quot;:[[2009]]},&quot;page&quot;:&quot;259-270&quot;,&quot;abstract&quot;:&quot;Photosynthetic rate per unit nitrogen generally declines as leaf mass per unit area (LMA) increases. To determine how much of this decline was associated with allocating a greater proportion of leaf nitrogen into cell wall material, we compared two groups of plants. The first group consisted of two species from each of eight genera, all of which were perennial evergreens growing in the Australian National Botanic Gardens (ANBG). The second group consisted of seven Eucalyptus species growing in a greenhouse. The percentage of leaf biomass in cell walls was independent of variation in LMA within any genus, but varied from 25 to 65% between genera. The nitrogen concentration of cell wall material was 0.4 times leaf nitrogen concentration for all species apart from Eucalyptus, which was 0.6 times leaf nitrogen concentration. Between 10 and 30% of leaf nitrogen was recovered in the cell wall fraction, but this was independent of LMA. No trade-off was observed between nitrogen associated with cell walls and the nitrogen allocated to ribulose 1.5-bisphosphate carboxylase/oxygenase (Rubisco). Variation in photosynthetic rate per unit nitrogen could not be explained by variation in cell wall nitrogen. © 2009 The Authors.&quot;,&quot;issue&quot;:&quot;3&quot;,&quot;volume&quot;:&quot;32&quot;},&quot;isTemporary&quot;:false}]},{&quot;citationID&quot;:&quot;MENDELEY_CITATION_721cc302-3c38-48ca-aaa6-070359b3887f&quot;,&quot;properties&quot;:{&quot;noteIndex&quot;:0},&quot;isEdited&quot;:false,&quot;manualOverride&quot;:{&quot;isManuallyOverridden&quot;:false,&quot;citeprocText&quot;:&quot;(Ainsworth et al., 2002; Finzi et al., 2007; Moore et al., 2006; Poorter et al., 2022)&quot;,&quot;manualOverrideText&quot;:&quot;&quot;},&quot;citationTag&quot;:&quot;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&quot;,&quot;citationItems&quot;:[{&quot;id&quot;:&quot;cfcf3f23-b050-39b6-9781-8c335ae1b127&quot;,&quot;itemData&quot;:{&quot;type&quot;:&quot;article-journal&quot;,&quot;id&quot;:&quot;cfcf3f23-b050-39b6-9781-8c335ae1b127&quot;,&quot;title&quot;:&quot;A meta-analysis of responses of C&lt;sub&gt;3&lt;/sub&gt; plants to atmospheric CO&lt;sub&gt;2&lt;/sub&gt;: dose–response curves for 85 traits ranging from the molecular to the whole-plant level&quot;,&quot;author&quot;:[{&quot;family&quot;:&quot;Poorter&quot;,&quot;given&quot;:&quot;Hendrik&quot;,&quot;parse-names&quot;:false,&quot;dropping-particle&quot;:&quot;&quot;,&quot;non-dropping-particle&quot;:&quot;&quot;},{&quot;family&quot;:&quot;Knopf&quot;,&quot;given&quot;:&quot;Oliver&quot;,&quot;parse-names&quot;:false,&quot;dropping-particle&quot;:&quot;&quot;,&quot;non-dropping-particle&quot;:&quot;&quot;},{&quot;family&quot;:&quot;Wright&quot;,&quot;given&quot;:&quot;Ian J&quot;,&quot;parse-names&quot;:false,&quot;dropping-particle&quot;:&quot;&quot;,&quot;non-dropping-particle&quot;:&quot;&quot;},{&quot;family&quot;:&quot;Temme&quot;,&quot;given&quot;:&quot;Andries A&quot;,&quot;parse-names&quot;:false,&quot;dropping-particle&quot;:&quot;&quot;,&quot;non-dropping-particle&quot;:&quot;&quot;},{&quot;family&quot;:&quot;Hogewoning&quot;,&quot;given&quot;:&quot;Sander W&quot;,&quot;parse-names&quot;:false,&quot;dropping-particle&quot;:&quot;&quot;,&quot;non-dropping-particle&quot;:&quot;&quot;},{&quot;family&quot;:&quot;Graf&quot;,&quot;given&quot;:&quot;Alexander&quot;,&quot;parse-names&quot;:false,&quot;dropping-particle&quot;:&quot;&quot;,&quot;non-dropping-particle&quot;:&quot;&quot;},{&quot;family&quot;:&quot;Cernusak&quot;,&quot;given&quot;:&quot;Lucas A&quot;,&quot;parse-names&quot;:false,&quot;dropping-particle&quot;:&quot;&quot;,&quot;non-dropping-particle&quot;:&quot;&quot;},{&quot;family&quot;:&quot;Pons&quot;,&quot;given&quot;:&quot;Thijs L&quot;,&quot;parse-names&quot;:false,&quot;dropping-particle&quot;:&quot;&quot;,&quot;non-dropping-particle&quot;:&quot;&quot;}],&quot;container-title&quot;:&quot;New Phytologist&quot;,&quot;DOI&quot;:&quot;10.1111/nph.17802&quot;,&quot;ISSN&quot;:&quot;14698137&quot;,&quot;PMID&quot;:&quot;34657301&quot;,&quot;issued&quot;:{&quot;date-parts&quot;:[[2022]]},&quot;page&quot;:&quot;1560-1596&quot;,&quot;abstract&quot;:&quot;Generalised dose–response curves are essential to understand how plants acclimate to atmospheric CO2. We carried out a meta-analysis of 630 experiments in which C3 plants were experimentally grown at different [CO2] under relatively benign conditions, and derived dose–response curves for 85 phenotypic traits. These curves were characterised by form, plasticity, consistency and reliability. Considered over a range of 200–1200 µmol mol−1 CO2, some traits more than doubled (e.g. area-based photosynthesis; intrinsic water-use efficiency), whereas others more than halved (area-based transpiration). At current atmospheric [CO2], 64% of the total stimulation in biomass over the 200–1200 µmol mol−1 range has already been realised. We also mapped the trait responses of plants to [CO2] against those we have quantified before for light intensity. For most traits, CO2 and light responses were of similar direction. However, some traits (such as reproductive effort) only responded to light, others (such as plant height) only to [CO2], and some traits (such as area-based transpiration) responded in opposite directions. This synthesis provides a comprehensive picture of plant responses to [CO2] at different integration levels and offers the quantitative dose–response curves that can be used to improve global change simulation models.&quot;,&quot;issue&quot;:&quot;4&quot;,&quot;volume&quot;:&quot;233&quot;,&quot;container-title-short&quot;:&quot;&quot;},&quot;isTemporary&quot;:false},{&quot;id&quot;:&quot;38821a02-4929-335d-9e86-30f5ad5c6bfe&quot;,&quot;itemData&quot;:{&quot;type&quot;:&quot;article-journal&quot;,&quot;id&quot;:&quot;38821a02-4929-335d-9e86-30f5ad5c6bfe&quot;,&quot;title&quot;:&quot;A meta-analysis of elevated [CO&lt;sub&gt;2&lt;/sub&gt;] effects on soybean (&lt;i&gt;Glycine max&lt;/i&gt;) physiology, growth and yield&quot;,&quot;author&quot;:[{&quot;family&quot;:&quot;Ainsworth&quot;,&quot;given&quot;:&quot;Elizabeth A&quot;,&quot;parse-names&quot;:false,&quot;dropping-particle&quot;:&quot;&quot;,&quot;non-dropping-particle&quot;:&quot;&quot;},{&quot;family&quot;:&quot;Davey&quot;,&quot;given&quot;:&quot;Phillip A&quot;,&quot;parse-names&quot;:false,&quot;dropping-particle&quot;:&quot;&quot;,&quot;non-dropping-particle&quot;:&quot;&quot;},{&quot;family&quot;:&quot;Bernacchi&quot;,&quot;given&quot;:&quot;Carl J&quot;,&quot;parse-names&quot;:false,&quot;dropping-particle&quot;:&quot;&quot;,&quot;non-dropping-particle&quot;:&quot;&quot;},{&quot;family&quot;:&quot;Dermody&quot;,&quot;given&quot;:&quot;Orla C&quot;,&quot;parse-names&quot;:false,&quot;dropping-particle&quot;:&quot;&quot;,&quot;non-dropping-particle&quot;:&quot;&quot;},{&quot;family&quot;:&quot;Heaton&quot;,&quot;given&quot;:&quot;Emily A&quot;,&quot;parse-names&quot;:false,&quot;dropping-particle&quot;:&quot;&quot;,&quot;non-dropping-particle&quot;:&quot;&quot;},{&quot;family&quot;:&quot;Moore&quot;,&quot;given&quot;:&quot;David J&quot;,&quot;parse-names&quot;:false,&quot;dropping-particle&quot;:&quot;&quot;,&quot;non-dropping-particle&quot;:&quot;&quot;},{&quot;family&quot;:&quot;Morgan&quot;,&quot;given&quot;:&quot;Patrick B&quot;,&quot;parse-names&quot;:false,&quot;dropping-particle&quot;:&quot;&quot;,&quot;non-dropping-particle&quot;:&quot;&quot;},{&quot;family&quot;:&quot;Naidu&quot;,&quot;given&quot;:&quot;Shawna L&quot;,&quot;parse-names&quot;:false,&quot;dropping-particle&quot;:&quot;&quot;,&quot;non-dropping-particle&quot;:&quot;&quot;},{&quot;family&quot;:&quot;Ra&quot;,&quot;given&quot;:&quot;Hyung Shim Yoo&quot;,&quot;parse-names&quot;:false,&quot;dropping-particle&quot;:&quot;&quot;,&quot;non-dropping-particle&quot;:&quot;&quot;},{&quot;family&quot;:&quot;Zhu&quot;,&quot;given&quot;:&quot;Xin Guang&quot;,&quot;parse-names&quot;:false,&quot;dropping-particle&quot;:&quot;&quot;,&quot;non-dropping-particle&quot;:&quot;&quot;},{&quot;family&quot;:&quot;Curtis&quot;,&quot;given&quot;:&quot;Peter S&quot;,&quot;parse-names&quot;:false,&quot;dropping-particle&quot;:&quot;&quot;,&quot;non-dropping-particle&quot;:&quot;&quot;},{&quot;family&quot;:&quot;Long&quot;,&quot;given&quot;:&quot;Stephen P&quot;,&quot;parse-names&quot;:false,&quot;dropping-particle&quot;:&quot;&quot;,&quot;non-dropping-particle&quot;:&quot;&quot;}],&quot;container-title&quot;:&quot;Global Change Biology&quot;,&quot;container-title-short&quot;:&quot;Glob Chang Biol&quot;,&quot;DOI&quot;:&quot;10.1046/j.1365-2486.2002.00498.x&quot;,&quot;ISSN&quot;:&quot;13541013&quot;,&quot;issued&quot;:{&quot;date-parts&quot;:[[2002]]},&quot;page&quot;:&quot;695-709&quot;,&quot;abstract&quot;:&quot;The effects of elevated [CO2] on 25 variables describing soybean physiology, growth and yield are reviewed using meta-analytic techniques. This is the first meta-analysis to our knowledge performed on a single crop species and summarizes the effects of 111 studies. These primary studies include numerous soybean growth forms, various stress and experimental treatments, and a range of elevated [CO2] levels (from 450 to 1250 p.p.m.), with a mean of 689 p.p.m. across all studies. Stimulation of soybean leaf CO2 assimilation rate with growth at elevated [CO2] was 39%, despite a 40% decrease in stomatal conductance and a 11% decrease in Rubisco activity. Increased leaf CO2 uptake combined with an 18% stimulation in leaf area to provide a 59% increase in canopy photosynthetic rate. The increase in total dry weight was lower at 37%, and seed yield still lower at 24%. This shows that even in an agronomic species selected for maximum investment in seed, several plant level feedbacks prevent additional investment in reproduction, such that yield fails to reflect fully the increase in whole plant carbon uptake. Large soil containers (&gt; 9 L) have been considered adequate for assessing plant responses to elevated [CO2]. However, in open-top chamber experiments, soybeans grown in large pots showed a significant threefold smaller stimulation in yield than soybeans grown in the ground. This suggests that conclusions about plant yield based on pot studies, even when using very large containers, are a poor reflection of performance in the absence of any physical restriction on root growth. This review supports a number of current paradigms of plant responses to elevated [CO2]. Namely, stimulation of photosynthesis is greater in plants that fix N and have additional carbohydrate sinks in nodules. This supports the notion that photosynthetic capacity decreases when plants are N-limited, but not when plants have adequate N and sink strength. The root: shoot ratio did not change with growth at elevated [CO2], sustaining the charge that biomass allocation is unaffected by growth at elevated [CO2] when plant size and ontogeny are considered.&quot;,&quot;issue&quot;:&quot;8&quot;,&quot;volume&quot;:&quot;8&quot;},&quot;isTemporary&quot;:false},{&quot;id&quot;:&quot;714d6e17-ef9c-3e0c-81d1-fc0b941c4332&quot;,&quot;itemData&quot;:{&quot;type&quot;:&quot;article-journal&quot;,&quot;id&quot;:&quot;714d6e17-ef9c-3e0c-81d1-fc0b941c4332&quot;,&quot;title&quot;:&quot;Increases in nitrogen uptake rather than nitrogen-use efficiency support higher rates of temperate forest productivity under elevated CO2&quot;,&quot;author&quot;:[{&quot;family&quot;:&quot;Finzi&quot;,&quot;given&quot;:&quot;Adrien C&quot;,&quot;parse-names&quot;:false,&quot;dropping-particle&quot;:&quot;&quot;,&quot;non-dropping-particle&quot;:&quot;&quot;},{&quot;family&quot;:&quot;Norby&quot;,&quot;given&quot;:&quot;Richard J&quot;,&quot;parse-names&quot;:false,&quot;dropping-particle&quot;:&quot;&quot;,&quot;non-dropping-particle&quot;:&quot;&quot;},{&quot;family&quot;:&quot;Calfapietra&quot;,&quot;given&quot;:&quot;C&quot;,&quot;parse-names&quot;:false,&quot;dropping-particle&quot;:&quot;&quot;,&quot;non-dropping-particle&quot;:&quot;&quot;},{&quot;family&quot;:&quot;Gallet-Budynek&quot;,&quot;given&quot;:&quot;Anne&quot;,&quot;parse-names&quot;:false,&quot;dropping-particle&quot;:&quot;&quot;,&quot;non-dropping-particle&quot;:&quot;&quot;},{&quot;family&quot;:&quot;Gielen&quot;,&quot;given&quot;:&quot;B&quot;,&quot;parse-names&quot;:false,&quot;dropping-particle&quot;:&quot;&quot;,&quot;non-dropping-particle&quot;:&quot;&quot;},{&quot;family&quot;:&quot;Holmes&quot;,&quot;given&quot;:&quot;W E&quot;,&quot;parse-names&quot;:false,&quot;dropping-particle&quot;:&quot;&quot;,&quot;non-dropping-particle&quot;:&quot;&quot;},{&quot;family&quot;:&quot;Hoosbeek&quot;,&quot;given&quot;:&quot;M R&quot;,&quot;parse-names&quot;:false,&quot;dropping-particle&quot;:&quot;&quot;,&quot;non-dropping-particle&quot;:&quot;&quot;},{&quot;family&quot;:&quot;Iversen&quot;,&quot;given&quot;:&quot;Colleen M&quot;,&quot;parse-names&quot;:false,&quot;dropping-particle&quot;:&quot;&quot;,&quot;non-dropping-particle&quot;:&quot;&quot;},{&quot;family&quot;:&quot;Jackson&quot;,&quot;given&quot;:&quot;Robert B&quot;,&quot;parse-names&quot;:false,&quot;dropping-particle&quot;:&quot;&quot;,&quot;non-dropping-particle&quot;:&quot;&quot;},{&quot;family&quot;:&quot;Kubiske&quot;,&quot;given&quot;:&quot;Mark E&quot;,&quot;parse-names&quot;:false,&quot;dropping-particle&quot;:&quot;&quot;,&quot;non-dropping-particle&quot;:&quot;&quot;},{&quot;family&quot;:&quot;Ledford&quot;,&quot;given&quot;:&quot;J&quot;,&quot;parse-names&quot;:false,&quot;dropping-particle&quot;:&quot;&quot;,&quot;non-dropping-particle&quot;:&quot;&quot;},{&quot;family&quot;:&quot;Liberloo&quot;,&quot;given&quot;:&quot;M&quot;,&quot;parse-names&quot;:false,&quot;dropping-particle&quot;:&quot;&quot;,&quot;non-dropping-particle&quot;:&quot;&quot;},{&quot;family&quot;:&quot;Oren&quot;,&quot;given&quot;:&quot;Ram&quot;,&quot;parse-names&quot;:false,&quot;dropping-particle&quot;:&quot;&quot;,&quot;non-dropping-particle&quot;:&quot;&quot;},{&quot;family&quot;:&quot;Polle&quot;,&quot;given&quot;:&quot;A&quot;,&quot;parse-names&quot;:false,&quot;dropping-particle&quot;:&quot;&quot;,&quot;non-dropping-particle&quot;:&quot;&quot;},{&quot;family&quot;:&quot;Pritchard&quot;,&quot;given&quot;:&quot;S&quot;,&quot;parse-names&quot;:false,&quot;dropping-particle&quot;:&quot;&quot;,&quot;non-dropping-particle&quot;:&quot;&quot;},{&quot;family&quot;:&quot;Zak&quot;,&quot;given&quot;:&quot;Donald R&quot;,&quot;parse-names&quot;:false,&quot;dropping-particle&quot;:&quot;&quot;,&quot;non-dropping-particle&quot;:&quot;&quot;},{&quot;family&quot;:&quot;Schlesinger&quot;,&quot;given&quot;:&quot;William H&quot;,&quot;parse-names&quot;:false,&quot;dropping-particle&quot;:&quot;&quot;,&quot;non-dropping-particle&quot;:&quot;&quot;},{&quot;family&quot;:&quot;Ceulemans&quot;,&quot;given&quot;:&quot;R&quot;,&quot;parse-names&quot;:false,&quot;dropping-particle&quot;:&quot;&quot;,&quot;non-dropping-particle&quot;:&quot;&quot;}],&quot;container-title&quot;:&quot;Proceedings of the National Academy of Sciences&quot;,&quot;DOI&quot;:&quot;10.1073/pnas.0706518104&quot;,&quot;ISSN&quot;:&quot;0027-8424&quot;,&quot;URL&quot;:&quot;http://www.pnas.org/cgi/doi/10.1073/pnas.0706518104&quot;,&quot;issued&quot;:{&quot;date-parts&quot;:[[2007,8,28]]},&quot;page&quot;:&quot;14014-14019&quot;,&quot;issue&quot;:&quot;35&quot;,&quot;volume&quot;:&quot;104&quot;,&quot;container-title-short&quot;:&quot;&quot;},&quot;isTemporary&quot;:false},{&quot;id&quot;:&quot;0d6f22a4-2e87-3347-942a-7ee74d4d9fbd&quot;,&quot;itemData&quot;:{&quot;type&quot;:&quot;article-journal&quot;,&quot;id&quot;:&quot;0d6f22a4-2e87-3347-942a-7ee74d4d9fbd&quot;,&quot;title&quot;:&quot;Annual basal area increment and growth duration of Pinus taeda in response to eight years of free-air carbon dioxide enrichment&quot;,&quot;author&quot;:[{&quot;family&quot;:&quot;Moore&quot;,&quot;given&quot;:&quot;David J.P.&quot;,&quot;parse-names&quot;:false,&quot;dropping-particle&quot;:&quot;&quot;,&quot;non-dropping-particle&quot;:&quot;&quot;},{&quot;family&quot;:&quot;Aref&quot;,&quot;given&quot;:&quot;Susanne&quot;,&quot;parse-names&quot;:false,&quot;dropping-particle&quot;:&quot;&quot;,&quot;non-dropping-particle&quot;:&quot;&quot;},{&quot;family&quot;:&quot;Ho&quot;,&quot;given&quot;:&quot;Ringo M.&quot;,&quot;parse-names&quot;:false,&quot;dropping-particle&quot;:&quot;&quot;,&quot;non-dropping-particle&quot;:&quot;&quot;},{&quot;family&quot;:&quot;Pippen&quot;,&quot;given&quot;:&quot;Jeffrey S.&quot;,&quot;parse-names&quot;:false,&quot;dropping-particle&quot;:&quot;&quot;,&quot;non-dropping-particle&quot;:&quot;&quot;},{&quot;family&quot;:&quot;Hamilton&quot;,&quot;given&quot;:&quot;Jason G.&quot;,&quot;parse-names&quot;:false,&quot;dropping-particle&quot;:&quot;&quot;,&quot;non-dropping-particle&quot;:&quot;&quot;},{&quot;family&quot;:&quot;Lucia&quot;,&quot;given&quot;:&quot;Evan H.&quot;,&quot;parse-names&quot;:false,&quot;dropping-particle&quot;:&quot;&quot;,&quot;non-dropping-particle&quot;:&quot;De&quot;}],&quot;container-title&quot;:&quot;Global Change Biology&quot;,&quot;container-title-short&quot;:&quot;Glob Chang Biol&quot;,&quot;DOI&quot;:&quot;10.1111/j.1365-2486.2006.01189.x&quot;,&quot;ISSN&quot;:&quot;13541013&quot;,&quot;issued&quot;:{&quot;date-parts&quot;:[[2006]]},&quot;page&quot;:&quot;1367-1377&quot;,&quot;abstract&quot;:&quot;Rising CO2 is predicted to increase forest productivity, although the duration of the response and how it might be altered by variation in rainfall, temperature and other environmental variables are not well understood. We measured the basal area of rapidly growing Pinus taeda trees exposed to free-air CO2 enrichment for 8 years and used these measurements to estimate monthly and annual growth. We used these measurements in a statistical model to estimate the start and end of growth in each year. Elevated CO2 increased the basal area increment (BAI) of trees by 13-27%. In most years, exposure to elevated CO2 increased the growth rate but not the duration of the active growth period. With the exception of 1 year following an extreme drought and a severe ice storm, BAI was positively correlated with the amount of rainfall during the active growth period. The interannual variation in the relative enhancement of BAI caused by elevated CO2 was strongly related to temperature and rainfall, and was greatest in years with high vapor pressure deficit. There was no evidence of a systematic reduction in the stimulation of growth during the first 8 years of this experiment, suggesting that the hypothesized limitation of the CO2 response caused by nitrogen availability has yet to occur. © 2006 Blackwell Publishing Ltd.&quot;,&quot;issue&quot;:&quot;8&quot;,&quot;volume&quot;:&quot;12&quot;},&quot;isTemporary&quot;:false}]},{&quot;citationID&quot;:&quot;MENDELEY_CITATION_60200420-ca9e-4948-946b-c4c340cd87b8&quot;,&quot;properties&quot;:{&quot;noteIndex&quot;:0},&quot;isEdited&quot;:false,&quot;manualOverride&quot;:{&quot;isManuallyOverridden&quot;:false,&quot;citeprocText&quot;:&quot;(Dong, Wright, et al., 2022)&quot;,&quot;manualOverrideText&quot;:&quot;&quot;},&quot;citationTag&quot;:&quot;MENDELEY_CITATION_v3_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&quot;,&quot;citationItems&quot;:[{&quot;id&quot;:&quot;85431fe3-7965-33c2-903d-7f7fc3f12432&quot;,&quot;itemData&quot;:{&quot;type&quot;:&quot;article-journal&quot;,&quot;id&quot;:&quot;85431fe3-7965-33c2-903d-7f7fc3f12432&quot;,&quot;title&quot;:&quot;Rising CO&lt;sub&gt;2&lt;/sub&gt; and warming reduce global canopy demand for nitrogen&quot;,&quot;author&quot;:[{&quot;family&quot;:&quot;Dong&quot;,&quot;given&quot;:&quot;Ning&quot;,&quot;parse-names&quot;:false,&quot;dropping-particle&quot;:&quot;&quot;,&quot;non-dropping-particle&quot;:&quot;&quot;},{&quot;family&quot;:&quot;Wright&quot;,&quot;given&quot;:&quot;Ian J&quot;,&quot;parse-names&quot;:false,&quot;dropping-particle&quot;:&quot;&quot;,&quot;non-dropping-particle&quot;:&quot;&quot;},{&quot;family&quot;:&quot;Chen&quot;,&quot;given&quot;:&quot;Jing M&quot;,&quot;parse-names&quot;:false,&quot;dropping-particle&quot;:&quot;&quot;,&quot;non-dropping-particle&quot;:&quot;&quot;},{&quot;family&quot;:&quot;Luo&quot;,&quot;given&quot;:&quot;Xiangzhong&quot;,&quot;parse-names&quot;:false,&quot;dropping-particle&quot;:&quot;&quot;,&quot;non-dropping-particle&quot;:&quot;&quot;},{&quot;family&quot;:&quot;Wang&quot;,&quot;given&quot;:&quot;Han&quot;,&quot;parse-names&quot;:false,&quot;dropping-particle&quot;:&quot;&quot;,&quot;non-dropping-particle&quot;:&quot;&quot;},{&quot;family&quot;:&quot;Keenan&quot;,&quot;given&quot;:&quot;Trevor F&quot;,&quot;parse-names&quot;:false,&quot;dropping-particle&quot;:&quot;&quot;,&quot;non-dropping-particle&quot;:&quot;&quot;},{&quot;family&quot;:&quot;Smith&quot;,&quot;given&quot;:&quot;Nicholas G&quot;,&quot;parse-names&quot;:false,&quot;dropping-particle&quot;:&quot;&quot;,&quot;non-dropping-particle&quot;:&quot;&quot;},{&quot;family&quot;:&quot;Prentice&quot;,&quot;given&quot;:&quot;Iain Colin&quot;,&quot;parse-names&quot;:false,&quot;dropping-particle&quot;:&quot;&quot;,&quot;non-dropping-particle&quot;:&quot;&quot;}],&quot;container-title&quot;:&quot;New Phytologist&quot;,&quot;DOI&quot;:&quot;10.1111/nph.18076&quot;,&quot;ISSN&quot;:&quot;0028-646X&quot;,&quot;URL&quot;:&quot;https://onlinelibrary.wiley.com/doi/10.1111/nph.18076&quot;,&quot;issued&quot;:{&quot;date-parts&quot;:[[2022,9,22]]},&quot;page&quot;:&quot;1692-1700&quot;,&quot;abstract&quot;:&quot;Nitrogen (N) limitation has been considered as a constraint on terrestrial carbon uptake in response to rising CO 2 and climate change. By extension, it has been suggested that declining carboxylation capacity (V cmax) and leaf N content in enhanced-CO 2 experiments and satellite records signify increasing N limitation of primary production. We predicted V cmax using the coordination hypothesis, and estimated changes in leaf-level photosynthetic N for 1982-2016 assuming proportionality with leaf-level V cmax at 25˚C. Whole-canopy photosynthetic N was derived using satellite-based leaf area index (LAI) data and an empirical extinction coefficient for V cmax , and converted to annual N demand using estimated leaf turnover times. The predicted spatial pattern of V cmax shares key features with an independent reconstruction from remotely-sensed leaf chlorophyll content. Predicted leaf photosynthetic N declined by 0.27 % yr-1 , while observed leaf (total) N declined by 0.2-0.25 % yr-1. Predicted global canopy N (and N demand) declined from 1996 onwards, despite increasing LAI. Leaf-level responses to rising CO 2 , and to a lesser extent temperature, may have reduced the canopy requirement for N by more than rising LAI has increased it. This finding provides an alternative explanation for declining leaf N that does not depend on increasing N limitation.&quot;,&quot;issue&quot;:&quot;5&quot;,&quot;volume&quot;:&quot;235&quot;,&quot;container-title-short&quot;:&quot;&quot;},&quot;isTemporary&quot;:false}]},{&quot;citationID&quot;:&quot;MENDELEY_CITATION_a0452180-8013-4518-933b-25f2f54b4e8b&quot;,&quot;properties&quot;:{&quot;noteIndex&quot;:0},&quot;isEdited&quot;:false,&quot;manualOverride&quot;:{&quot;isManuallyOverridden&quot;:false,&quot;citeprocText&quot;:&quot;(Perkowski et al., 2021)&quot;,&quot;manualOverrideText&quot;:&quot;&quot;},&quot;citationTag&quot;:&quot;MENDELEY_CITATION_v3_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&quot;,&quot;citationItems&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178cedac-cb82-4436-80a9-5a16cad5fa02&quot;,&quot;properties&quot;:{&quot;noteIndex&quot;:0},&quot;isEdited&quot;:false,&quot;manualOverride&quot;:{&quot;citeprocText&quot;:&quot;(Gibson &amp;#38; Harper, 1985; Perkowski et al., 2021; Rastetter et al., 2001)&quot;,&quot;isManuallyOverridden&quot;:false,&quot;manualOverrideText&quot;:&quot;&quot;},&quot;citationTag&quot;:&quot;MENDELEY_CITATION_v3_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&quot;,&quot;citationItems&quot;:[{&quot;id&quot;:&quot;2b0cc426-7d22-353e-8b0c-bdc3f4b55161&quot;,&quot;itemData&quot;:{&quot;DOI&quot;:&quot;10.1007/s10021-001-0018-z&quot;,&quot;ISSN&quot;:&quot;1432-9840&quot;,&quot;author&quot;:[{&quot;dropping-particle&quot;:&quot;&quot;,&quot;family&quot;:&quot;Rastetter&quot;,&quot;given&quot;:&quot;E B&quot;,&quot;non-dropping-particle&quot;:&quot;&quot;,&quot;parse-names&quot;:false,&quot;suffix&quot;:&quot;&quot;},{&quot;dropping-particle&quot;:&quot;&quot;,&quot;family&quot;:&quot;Vitousek&quot;,&quot;given&quot;:&quot;Peter M&quot;,&quot;non-dropping-particle&quot;:&quot;&quot;,&quot;parse-names&quot;:false,&quot;suffix&quot;:&quot;&quot;},{&quot;dropping-particle&quot;:&quot;&quot;,&quot;family&quot;:&quot;Field&quot;,&quot;given&quot;:&quot;Christopher B&quot;,&quot;non-dropping-particle&quot;:&quot;&quot;,&quot;parse-names&quot;:false,&quot;suffix&quot;:&quot;&quot;},{&quot;dropping-particle&quot;:&quot;&quot;,&quot;family&quot;:&quot;Shaver&quot;,&quot;given&quot;:&quot;G R&quot;,&quot;non-dropping-particle&quot;:&quot;&quot;,&quot;parse-names&quot;:false,&quot;suffix&quot;:&quot;&quot;},{&quot;dropping-particle&quot;:&quot;&quot;,&quot;family&quot;:&quot;Herbert&quot;,&quot;given&quot;:&quot;D&quot;,&quot;non-dropping-particle&quot;:&quot;&quot;,&quot;parse-names&quot;:false,&quot;suffix&quot;:&quot;&quot;},{&quot;dropping-particle&quot;:&quot;&quot;,&quot;family&quot;:&quot;Ågren&quot;,&quot;given&quot;:&quot;Göran I&quot;,&quot;non-dropping-particle&quot;:&quot;&quot;,&quot;parse-names&quot;:false,&quot;suffix&quot;:&quot;&quot;}],&quot;container-title&quot;:&quot;Ecosystems&quot;,&quot;id&quot;:&quot;2b0cc426-7d22-353e-8b0c-bdc3f4b55161&quot;,&quot;issue&quot;:&quot;4&quot;,&quot;issued&quot;:{&quot;date-parts&quot;:[[&quot;2001&quot;,&quot;7&quot;,&quot;1&quot;]]},&quot;page&quot;:&quot;369-388&quot;,&quot;title&quot;:&quot;Resource optimization and symbiotic nitrogen fixation&quot;,&quot;type&quot;:&quot;article-journal&quot;,&quot;volume&quot;:&quot;4&quot;,&quot;container-title-short&quot;:&quot;&quot;},&quot;uris&quot;:[&quot;http://www.mendeley.com/documents/?uuid=5f7192cc-7244-42a5-a23f-57f5715a703f&quot;],&quot;isTemporary&quot;:false,&quot;legacyDesktopId&quot;:&quot;5f7192cc-7244-42a5-a23f-57f5715a703f&quot;},{&quot;id&quot;:&quot;bf3aaf24-03f0-3068-b56a-fdc8a1384dad&quot;,&quot;itemData&quot;:{&quot;DOI&quot;:&quot;10.2135/cropsci1985.0011183X002500030015x&quot;,&quot;ISSN&quot;:&quot;0011-183X&quot;,&quot;author&quot;:[{&quot;dropping-particle&quot;:&quot;&quot;,&quot;family&quot;:&quot;Gibson&quot;,&quot;given&quot;:&quot;A H&quot;,&quot;non-dropping-particle&quot;:&quot;&quot;,&quot;parse-names&quot;:false,&quot;suffix&quot;:&quot;&quot;},{&quot;dropping-particle&quot;:&quot;&quot;,&quot;family&quot;:&quot;Harper&quot;,&quot;given&quot;:&quot;J E&quot;,&quot;non-dropping-particle&quot;:&quot;&quot;,&quot;parse-names&quot;:false,&quot;suffix&quot;:&quot;&quot;}],&quot;container-title&quot;:&quot;Crop Science&quot;,&quot;id&quot;:&quot;bf3aaf24-03f0-3068-b56a-fdc8a1384dad&quot;,&quot;issue&quot;:&quot;3&quot;,&quot;issued&quot;:{&quot;date-parts&quot;:[[&quot;1985&quot;,&quot;5&quot;]]},&quot;page&quot;:&quot;497-501&quot;,&quot;title&quot;:&quot;Nitrate effect on nodulation of soybean by &lt;i&gt;Bradyrhizobium japonicum&lt;/i&gt;&quot;,&quot;type&quot;:&quot;article-journal&quot;,&quot;volume&quot;:&quot;25&quot;,&quot;container-title-short&quot;:&quot;Crop Sci&quot;},&quot;uris&quot;:[&quot;http://www.mendeley.com/documents/?uuid=8d4194a4-5ffb-4290-8955-0eb8de99a25d&quot;],&quot;isTemporary&quot;:false,&quot;legacyDesktopId&quot;:&quot;8d4194a4-5ffb-4290-8955-0eb8de99a25d&quot;},{&quot;id&quot;:&quot;b6b8087d-ef77-3335-8d6d-32d38d5e74d3&quot;,&quot;itemData&quot;:{&quot;type&quot;:&quot;article-journal&quot;,&quot;id&quot;:&quot;b6b8087d-ef77-3335-8d6d-32d38d5e74d3&quot;,&quot;title&quot;:&quot;Root mass carbon costs to acquire nitrogen are determined by nitrogen and light availability in two species with different nitrogen acquisition strategies&quot;,&quot;author&quot;:[{&quot;family&quot;:&quot;Perkowski&quot;,&quot;given&quot;:&quot;Evan A&quot;,&quot;parse-names&quot;:false,&quot;dropping-particle&quot;:&quot;&quot;,&quot;non-dropping-particle&quot;:&quot;&quot;},{&quot;family&quot;:&quot;Waring&quot;,&quot;given&quot;:&quot;Elizabeth F&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editor&quot;:[{&quot;family&quot;:&quot;Rogers&quot;,&quot;given&quot;:&quot;Alistair&quot;,&quot;parse-names&quot;:false,&quot;dropping-particle&quot;:&quot;&quot;,&quot;non-dropping-particle&quot;:&quot;&quot;}],&quot;DOI&quot;:&quot;10.1093/jxb/erab253&quot;,&quot;ISSN&quot;:&quot;0022-0957&quot;,&quot;URL&quot;:&quot;https://academic.oup.com/jxb/article/72/15/5766/6296480&quot;,&quot;issued&quot;:{&quot;date-parts&quot;:[[2021,7,28]]},&quot;page&quot;:&quot;5766-5776&quot;,&quot;abstract&quot;:&quot;Plant nitrogen acquisition requires carbon to be allocated belowground to build roots and sustain microbial associations. This carbon cost to acquire nitrogen varies by nitrogen acquisition strategy; however, the degree to which these costs vary due to nitrogen availability or demand has not been well tested under controlled conditions. We grew a species capable of forming associations with nitrogen-fixing bacteria (Glycine max) and a species not capable of forming such associations (Gossypium hirsutum) under four soil nitrogen levels to manipulate nitrogen availability and four light levels to manipulate nitrogen demand in a full-factorial greenhouse experiment. We quantified carbon costs to acquire nitrogen as the ratio of total root carbon to whole-plant nitrogen within each treatment combination. In both species, light availability increased carbon costs due to a larger increase in root carbon than whole-plant nitrogen, while nitrogen fertilization generally decreased carbon costs due to a larger increase in whole-plant nitrogen than root carbon. Nodulation data indicated that G. max shifted relative carbon allocation from nitrogen fixation to direct uptake with increased nitrogen fertilization. These findings suggest that carbon costs to acquire nitrogen are modified by changes in light and nitrogen availability in species with and without associations with nitrogen-fixing bacteria.&quot;,&quot;issue&quot;:&quot;15&quot;,&quot;volume&quot;:&quot;72&quot;},&quot;isTemporary&quot;:false}]},{&quot;citationID&quot;:&quot;MENDELEY_CITATION_b9fa4bfc-4281-43fc-8897-99a16ec49c1d&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YjlmYTRiZmMtNDI4MS00M2ZjLTg4OTctOTlhMTZlYzQ5YzFkIiwicHJvcGVydGllcyI6eyJub3RlSW5kZXgiOjB9LCJpc0VkaXRlZCI6ZmFsc2UsIm1hbnVhbE92ZXJyaWRlIjp7ImNpdGVwcm9jVGV4dCI6IihSb2dlcnMsIDIwMTQ7IFJvZ2VycyBldCBhbC4sIDIwMTcpIiwiaXNNYW51YWxseU92ZXJyaWRkZW4iOmZhbHNlLCJtYW51YWxPdmVycmlkZVRleHQiOiIifSwiY2l0YXRpb25JdGVtcyI6W3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&quot;,&quot;citationItems&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citationID&quot;:&quot;MENDELEY_CITATION_b8164e29-f9be-4b29-8e69-91e566b6a6d8&quot;,&quot;properties&quot;:{&quot;noteIndex&quot;:0},&quot;isEdited&quot;:false,&quot;manualOverride&quot;:{&quot;isManuallyOverridden&quot;:false,&quot;citeprocText&quot;:&quot;(Dong, Prentice, et al., 2022; X. Luo et al., 2021; Waring et al., 2023)&quot;,&quot;manualOverrideText&quot;:&quot;&quot;},&quot;citationTag&quot;:&quot;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&quot;,&quot;citationItems&quot;:[{&quot;id&quot;:&quot;5692dc5d-7158-37df-895b-2dd8482d85f0&quot;,&quot;itemData&quot;:{&quot;type&quot;:&quot;article-journal&quot;,&quot;id&quot;:&quot;5692dc5d-7158-37df-895b-2dd8482d85f0&quot;,&quot;title&quot;:&quot;Soil nitrogen fertilization reduces relative leaf nitrogen allocation to photosynthesis&quot;,&quot;author&quot;:[{&quot;family&quot;:&quot;Waring&quot;,&quot;given&quot;:&quot;Elizabeth F&quot;,&quot;parse-names&quot;:false,&quot;dropping-particle&quot;:&quot;&quot;,&quot;non-dropping-particle&quot;:&quot;&quot;},{&quot;family&quot;:&quot;Perkowski&quot;,&quot;given&quot;:&quot;Evan A&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xperimental Botany&quot;,&quot;container-title-short&quot;:&quot;J Exp Bot&quot;,&quot;DOI&quot;:&quot;10.1093/jxb/erad195&quot;,&quot;ISSN&quot;:&quot;0022-0957&quot;,&quot;URL&quot;:&quot;https://academic.oup.com/jxb/advance-article/doi/10.1093/jxb/erad195/7180841&quot;,&quot;issued&quot;:{&quot;date-parts&quot;:[[2023,5,26]]},&quot;abstract&quot;:&quot;The connection between soil nitrogen availability, leaf nitrogen, and photosynthetic capacity is not perfectly understood. Because these three components tend to be positively related over large spatial scales, some posit that soil nitrogen positively drives leaf nitrogen, which positively drives photosynthetic capacity. Alternatively, others posit that photosynthetic capacity is primarily driven by aboveground conditions. Here, we examined the physiological responses of a non nitrogen-fixing plant (Gossypium hirsutum) and a nitrogen-fixing plant (Glycine max) in a fully factorial combination of light by soil nitrogen availability to help reconcile these competing hypotheses. Soil nitrogen stimulated leaf nitrogen in both species, but the relative proportion of leaf nitrogen used for photosynthetic processes was reduced under elevated soil nitrogen in all light availability treatments due to greater increases in leaf nitrogen content than chlorophyll and leaf biochemical process rates. Leaf nitrogen content and biochemical process rates in G. hirsutum were more responsive to changes in soil nitrogen than G. max, likely due to strong G. max investments in root nodulation under low soil nitrogen. Nonetheless, whole plant growth was significantly enhanced by increased soil nitrogen in both species. Light availability consistently increased relative leaf nitrogen allocation to leaf photosynthesis and whole plant growth, a pattern that was similar between species. These results suggest that the leaf nitrogen-photosynthesis relationship varies under different soil nitrogen levels and that these species preferentially allocated more nitrogen to plant growth and non-photosynthetic leaf processes, rather than photosynthesis, as soil nitrogen increased.&quot;},&quot;isTemporary&quot;:false},{&quot;id&quot;:&quot;fc1aa19f-b3b4-3e4b-96a7-a2f185d7d044&quot;,&quot;itemData&quot;:{&quot;type&quot;:&quot;article-journal&quot;,&quot;id&quot;:&quot;fc1aa19f-b3b4-3e4b-96a7-a2f185d7d044&quot;,&quot;title&quot;:&quot;Global variation in the fraction of leaf nitrogen allocated to photosynthesis&quot;,&quot;author&quot;:[{&quot;family&quot;:&quot;Luo&quot;,&quot;given&quot;:&quot;Xiangzhong&quot;,&quot;parse-names&quot;:false,&quot;dropping-particle&quot;:&quot;&quot;,&quot;non-dropping-particle&quot;:&quot;&quot;},{&quot;family&quot;:&quot;Keenan&quot;,&quot;given&quot;:&quot;Trevor F&quot;,&quot;parse-names&quot;:false,&quot;dropping-particle&quot;:&quot;&quot;,&quot;non-dropping-particle&quot;:&quot;&quot;},{&quot;family&quot;:&quot;Chen&quot;,&quot;given&quot;:&quot;Jing M&quot;,&quot;parse-names&quot;:false,&quot;dropping-particle&quot;:&quot;&quot;,&quot;non-dropping-particle&quot;:&quot;&quot;},{&quot;family&quot;:&quot;Croft&quot;,&quot;given&quot;:&quot;Holly&quot;,&quot;parse-names&quot;:false,&quot;dropping-particle&quot;:&quot;&quot;,&quot;non-dropping-particle&quot;:&quot;&quot;},{&quot;family&quot;:&quot;Prentice&quot;,&quot;given&quot;:&quot;I Colin&quot;,&quot;parse-names&quot;:false,&quot;dropping-particle&quot;:&quot;&quot;,&quot;non-dropping-particle&quot;:&quot;&quot;},{&quot;family&quot;:&quot;Smith&quot;,&quot;given&quot;:&quot;Nicholas G&quot;,&quot;parse-names&quot;:false,&quot;dropping-particle&quot;:&quot;&quot;,&quot;non-dropping-particle&quot;:&quot;&quot;},{&quot;family&quot;:&quot;Walker&quot;,&quot;given&quot;:&quot;Anthony P&quot;,&quot;parse-names&quot;:false,&quot;dropping-particle&quot;:&quot;&quot;,&quot;non-dropping-particle&quot;:&quot;&quot;},{&quot;family&quot;:&quot;Wang&quot;,&quot;given&quot;:&quot;Han&quot;,&quot;parse-names&quot;:false,&quot;dropping-particle&quot;:&quot;&quot;,&quot;non-dropping-particle&quot;:&quot;&quot;},{&quot;family&quot;:&quot;Wang&quot;,&quot;given&quot;:&quot;Rong&quot;,&quot;parse-names&quot;:false,&quot;dropping-particle&quot;:&quot;&quot;,&quot;non-dropping-particle&quot;:&quot;&quot;},{&quot;family&quot;:&quot;Xu&quot;,&quot;given&quot;:&quot;Chonggang&quot;,&quot;parse-names&quot;:false,&quot;dropping-particle&quot;:&quot;&quot;,&quot;non-dropping-particle&quot;:&quot;&quot;},{&quot;family&quot;:&quot;Zhang&quot;,&quot;given&quot;:&quot;Yao&quot;,&quot;parse-names&quot;:false,&quot;dropping-particle&quot;:&quot;&quot;,&quot;non-dropping-particle&quot;:&quot;&quot;}],&quot;container-title&quot;:&quot;Nature Communications&quot;,&quot;container-title-short&quot;:&quot;Nat Commun&quot;,&quot;DOI&quot;:&quot;10.1038/s41467-021-25163-9&quot;,&quot;ISSN&quot;:&quot;2041-1723&quot;,&quot;URL&quot;:&quot;https://www.nature.com/articles/s41467-021-25163-9&quot;,&quot;issued&quot;:{&quot;date-parts&quot;:[[2021,12,11]]},&quot;page&quot;:&quot;4866&quot;,&quot;abstract&quot;:&quot;Plants invest a considerable amount of leaf nitrogen in the photosynthetic enzyme ribulose-1,5-bisphosphate carboxylase-oxygenase (RuBisCO), forming a strong coupling of nitrogen and photosynthetic capacity. Variability in the nitrogen-photosynthesis relationship indicates different nitrogen use strategies of plants (i.e., the fraction nitrogen allocated to RuBisCO; fLNR), however, the reason for this remains unclear as widely different nitrogen use strategies are adopted in photosynthesis models. Here, we use a comprehensive database of in situ observations, a remote sensing product of leaf chlorophyll and ancillary climate and soil data, to examine the global distribution in fLNR using a random forest model. We find global fLNR is 18.2 ± 6.2%, with its variation largely driven by negative dependence on leaf mass per area and positive dependence on leaf phosphorus. Some climate and soil factors (i.e., light, atmospheric dryness, soil pH, and sand) have considerable positive influences on fLNR regionally. This study provides insight into the nitrogen-photosynthesis relationship of plants globally and an improved understanding of the global distribution of photosynthetic potential.&quot;,&quot;issue&quot;:&quot;1&quot;,&quot;volume&quot;:&quot;12&quot;},&quot;isTemporary&quot;:false},{&quot;id&quot;:&quot;f12ce9b9-ebda-3414-bcb8-f3c936099a90&quot;,&quot;itemData&quot;:{&quot;type&quot;:&quot;article-journal&quot;,&quot;id&quot;:&quot;f12ce9b9-ebda-3414-bcb8-f3c936099a90&quot;,&quot;title&quot;:&quot;Leaf nitrogen from the perspective of optimal plant function&quot;,&quot;author&quot;:[{&quot;family&quot;:&quot;Dong&quot;,&quot;given&quot;:&quot;Ning&quot;,&quot;parse-names&quot;:false,&quot;dropping-particle&quot;:&quot;&quot;,&quot;non-dropping-particle&quot;:&quot;&quot;},{&quot;family&quot;:&quot;Prentice&quot;,&quot;given&quot;:&quot;Iain Colin&quot;,&quot;parse-names&quot;:false,&quot;dropping-particle&quot;:&quot;&quot;,&quot;non-dropping-particle&quot;:&quot;&quot;},{&quot;family&quot;:&quot;Wright&quot;,&quot;given&quot;:&quot;Ian J&quot;,&quot;parse-names&quot;:false,&quot;dropping-particle&quot;:&quot;&quot;,&quot;non-dropping-particle&quot;:&quot;&quot;},{&quot;family&quot;:&quot;Wang&quot;,&quot;given&quot;:&quot;Han&quot;,&quot;parse-names&quot;:false,&quot;dropping-particle&quot;:&quot;&quot;,&quot;non-dropping-particle&quot;:&quot;&quot;},{&quot;family&quot;:&quot;Atkin&quot;,&quot;given&quot;:&quot;Owen K&quot;,&quot;parse-names&quot;:false,&quot;dropping-particle&quot;:&quot;&quot;,&quot;non-dropping-particle&quot;:&quot;&quot;},{&quot;family&quot;:&quot;Bloomfield&quot;,&quot;given&quot;:&quot;Keith J&quot;,&quot;parse-names&quot;:false,&quot;dropping-particle&quot;:&quot;&quot;,&quot;non-dropping-particle&quot;:&quot;&quot;},{&quot;family&quot;:&quot;Domingues&quot;,&quot;given&quot;:&quot;Tomas F&quot;,&quot;parse-names&quot;:false,&quot;dropping-particle&quot;:&quot;&quot;,&quot;non-dropping-particle&quot;:&quot;&quot;},{&quot;family&quot;:&quot;Gleason&quot;,&quot;given&quot;:&quot;Sean M&quot;,&quot;parse-names&quot;:false,&quot;dropping-particle&quot;:&quot;&quot;,&quot;non-dropping-particle&quot;:&quot;&quot;},{&quot;family&quot;:&quot;Maire&quot;,&quot;given&quot;:&quot;Vincent&quot;,&quot;parse-names&quot;:false,&quot;dropping-particle&quot;:&quot;&quot;,&quot;non-dropping-particle&quot;:&quot;&quot;},{&quot;family&quot;:&quot;Onoda&quot;,&quot;given&quot;:&quot;Yusuke&quot;,&quot;parse-names&quot;:false,&quot;dropping-particle&quot;:&quot;&quot;,&quot;non-dropping-particle&quot;:&quot;&quot;},{&quot;family&quot;:&quot;Poorter&quot;,&quot;given&quot;:&quot;Hendrik&quot;,&quot;parse-names&quot;:false,&quot;dropping-particle&quot;:&quot;&quot;,&quot;non-dropping-particle&quot;:&quot;&quot;},{&quot;family&quot;:&quot;Smith&quot;,&quot;given&quot;:&quot;Nicholas G&quot;,&quot;parse-names&quot;:false,&quot;dropping-particle&quot;:&quot;&quot;,&quot;non-dropping-particle&quot;:&quot;&quot;}],&quot;container-title&quot;:&quot;Journal of Ecology&quot;,&quot;DOI&quot;:&quot;10.1111/1365-2745.13967&quot;,&quot;ISSN&quot;:&quot;0022-0477&quot;,&quot;URL&quot;:&quot;https://onlinelibrary.wiley.com/doi/10.1111/1365-2745.13967&quot;,&quot;issued&quot;:{&quot;date-parts&quot;:[[2022,11]]},&quot;page&quot;:&quot;2585-2602&quot;,&quot;abstract&quot;:&quot;Leaf dry mass per unit area (LMA), carboxylation capacity (Vcmax) and leaf nitrogen per unit area (Narea) and mass (Nmass) are key traits for plant functional ecology and ecosystem modelling. There is however no consensus about how these traits are regulated, or how they should be modelled. Here we confirm that observed leaf nitrogen across species and sites can be estimated well from observed LMA and Vcmax at 25°C (Vcmax25). We then test the hypothesis that global variations of both quantities depend on climate variables in specific ways that are predicted by leaf-level optimality theory, thus allowing both Narea to be predicted as functions of the growth environment. A new global compilation of field measurements was used to quantify the empirical relationships of leaf N to Vcmax25 and LMA. Relationships of observed Vcmax25 and LMA to climate variables were estimated, and compared to independent theoretical predictions of these relationships. Soil effects were assessed by analysing biases in the theoretical predictions. LMA was the most important predictor of Narea (increasing) and Nmass (decreasing). About 60% of global variation across species and sites in observed Narea, and 31% in Nmass, could be explained by observed LMA and Vcmax25. These traits, in turn, were quantitatively related to climate variables, with significant partial relationships similar or indistinguishable from those predicted by optimality theory. Predicted trait values explained 21% of global variation in observed site-mean Vcmax25, 43% in LMA and 31% in Narea. Predicted Vcmax25 was biased low on clay-rich soils but predicted LMA was biased high, with compensating effects on Narea. Narea was overpredicted on organic soils. Synthesis. Global patterns of variation in observed site-mean Narea can be explained by climate-induced variations in optimal Vcmax25 and LMA. Leaf nitrogen should accordingly be modelled as a consequence (not a cause) of Vcmax25 and LMA, both being optimized to the environment. Nitrogen limitation of plant growth would then be modelled principally via whole-plant carbon allocation, rather than via leaf-level traits. Further research is required to better understand and model the terrestrial nitrogen and carbon cycles and their coupling.&quot;,&quot;issue&quot;:&quot;11&quot;,&quot;volume&quot;:&quot;110&quot;,&quot;container-title-short&quot;:&quot;&quot;},&quot;isTemporary&quot;:false}]},{&quot;citationID&quot;:&quot;MENDELEY_CITATION_f6c221f2-09e9-4154-a4e5-126737a23439&quot;,&quot;properties&quot;:{&quot;noteIndex&quot;:0},&quot;isEdited&quot;:false,&quot;manualOverride&quot;:{&quot;citeprocText&quot;:&quot;(Rogers, 2014; Rogers et al., 2017)&quot;,&quot;isManuallyOverridden&quot;:false,&quot;manualOverrideText&quot;:&quot;&quot;},&quot;citationTag&quot;:&quot;MENDELEY_CITATION_v3_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&quot;,&quot;citationItems&quot;:[{&quot;id&quot;:&quot;d1ac02bb-515a-3b52-b16a-73990e587830&quot;,&quot;itemData&quot;:{&quot;DOI&quot;:&quot;10.1007/s11120-013-9818-1&quot;,&quot;ISSN&quot;:&quot;0166-8595&quot;,&quot;author&quot;:[{&quot;dropping-particle&quot;:&quot;&quot;,&quot;family&quot;:&quot;Rogers&quot;,&quot;given&quot;:&quot;Alistair&quot;,&quot;non-dropping-particle&quot;:&quot;&quot;,&quot;parse-names&quot;:false,&quot;suffix&quot;:&quot;&quot;}],&quot;container-title&quot;:&quot;Photosynthesis Research&quot;,&quot;id&quot;:&quot;d1ac02bb-515a-3b52-b16a-73990e587830&quot;,&quot;issue&quot;:&quot;1-2&quot;,&quot;issued&quot;:{&quot;date-parts&quot;:[[&quot;2014&quot;,&quot;2&quot;,&quot;7&quot;]]},&quot;page&quot;:&quot;15-29&quot;,&quot;title&quot;:&quot;The use and misuse of V&lt;sub&gt;c,max&lt;/sub&gt; in Earth System Models&quot;,&quot;type&quot;:&quot;article-journal&quot;,&quot;volume&quot;:&quot;119&quot;,&quot;container-title-short&quot;:&quot;Photosynth Res&quot;},&quot;uris&quot;:[&quot;http://www.mendeley.com/documents/?uuid=25f28ff1-7c62-46f2-9b1d-60fafb9797ef&quot;],&quot;isTemporary&quot;:false,&quot;legacyDesktopId&quot;:&quot;25f28ff1-7c62-46f2-9b1d-60fafb9797ef&quot;},{&quot;id&quot;:&quot;4ae83308-d169-3c13-952f-54966b22c1ec&quot;,&quot;itemData&quot;:{&quot;DOI&quot;:&quot;10.1111/nph.14283&quot;,&quot;ISSN&quot;:&quot;0028-646X&quot;,&quot;abstract&quot;:&quot;Accurate representation of photosynthesis in terrestrial biosphere models (TBMs) is essential for robust projections of global change. However, current representations vary markedly between TBMs, contributing uncertainty to projections of global carbon fluxes. Here we compared the representation of photosynthesis in seven TBMs by examining leaf and canopy level responses of photosynthetic CO2 assimilation (A) to key environmental variables: light, temper- ature, CO2 concentration, vapor pressure deficit and soil water content. We identified research areas where limited process knowledge prevents inclusion of physiological phenomena in current TBMs and research areas where data are urgently needed for model parameterization or evaluation. We provide a roadmap for new science needed to improve the representation of photo- synthesis in the next generation of terrestrial biosphere and Earth system models.&quot;,&quot;author&quot;:[{&quot;dropping-particle&quot;:&quot;&quot;,&quot;family&quot;:&quot;Rogers&quot;,&quot;given&quot;:&quot;Alistair&quot;,&quot;non-dropping-particle&quot;:&quot;&quot;,&quot;parse-names&quot;:false,&quot;suffix&quot;:&quot;&quot;},{&quot;dropping-particle&quot;:&quot;&quot;,&quot;family&quot;:&quot;Medlyn&quot;,&quot;given&quot;:&quot;Belinda E&quot;,&quot;non-dropping-particle&quot;:&quot;&quot;,&quot;parse-names&quot;:false,&quot;suffix&quot;:&quot;&quot;},{&quot;dropping-particle&quot;:&quot;&quot;,&quot;family&quot;:&quot;Dukes&quot;,&quot;given&quot;:&quot;Jeffrey S&quot;,&quot;non-dropping-particle&quot;:&quot;&quot;,&quot;parse-names&quot;:false,&quot;suffix&quot;:&quot;&quot;},{&quot;dropping-particle&quot;:&quot;&quot;,&quot;family&quot;:&quot;Bonan&quot;,&quot;given&quot;:&quot;Gordon B&quot;,&quot;non-dropping-particle&quot;:&quot;&quot;,&quot;parse-names&quot;:false,&quot;suffix&quot;:&quot;&quot;},{&quot;dropping-particle&quot;:&quot;&quot;,&quot;family&quot;:&quot;Caemmerer&quot;,&quot;given&quot;:&quot;Susanne&quot;,&quot;non-dropping-particle&quot;:&quot;&quot;,&quot;parse-names&quot;:false,&quot;suffix&quot;:&quot;&quot;},{&quot;dropping-particle&quot;:&quot;&quot;,&quot;family&quot;:&quot;Dietze&quot;,&quot;given&quot;:&quot;Michael C&quot;,&quot;non-dropping-particle&quot;:&quot;&quot;,&quot;parse-names&quot;:false,&quot;suffix&quot;:&quot;&quot;},{&quot;dropping-particle&quot;:&quot;&quot;,&quot;family&quot;:&quot;Kattge&quot;,&quot;given&quot;:&quot;Jens&quot;,&quot;non-dropping-particle&quot;:&quot;&quot;,&quot;parse-names&quot;:false,&quot;suffix&quot;:&quot;&quot;},{&quot;dropping-particle&quot;:&quot;&quot;,&quot;family&quot;:&quot;Leakey&quot;,&quot;given&quot;:&quot;Andrew D B&quot;,&quot;non-dropping-particle&quot;:&quot;&quot;,&quot;parse-names&quot;:false,&quot;suffix&quot;:&quot;&quot;},{&quot;dropping-particle&quot;:&quot;&quot;,&quot;family&quot;:&quot;Mercado&quot;,&quot;given&quot;:&quot;Lina M&quot;,&quot;non-dropping-particle&quot;:&quot;&quot;,&quot;parse-names&quot;:false,&quot;suffix&quot;:&quot;&quot;},{&quot;dropping-particle&quot;:&quot;&quot;,&quot;family&quot;:&quot;Niinemets&quot;,&quot;given&quot;:&quot;Ülo&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Serbin&quot;,&quot;given&quot;:&quot;Shawn P&quot;,&quot;non-dropping-particle&quot;:&quot;&quot;,&quot;parse-names&quot;:false,&quot;suffix&quot;:&quot;&quot;},{&quot;dropping-particle&quot;:&quot;&quot;,&quot;family&quot;:&quot;Sitch&quot;,&quot;given&quot;:&quot;Stephen&quot;,&quot;non-dropping-particle&quot;:&quot;&quot;,&quot;parse-names&quot;:false,&quot;suffix&quot;:&quot;&quot;},{&quot;dropping-particle&quot;:&quot;&quot;,&quot;family&quot;:&quot;Way&quot;,&quot;given&quot;:&quot;Danielle A&quot;,&quot;non-dropping-particle&quot;:&quot;&quot;,&quot;parse-names&quot;:false,&quot;suffix&quot;:&quot;&quot;},{&quot;dropping-particle&quot;:&quot;&quot;,&quot;family&quot;:&quot;Zaehle&quot;,&quot;given&quot;:&quot;Sönke&quot;,&quot;non-dropping-particle&quot;:&quot;&quot;,&quot;parse-names&quot;:false,&quot;suffix&quot;:&quot;&quot;}],&quot;container-title&quot;:&quot;New Phytologist&quot;,&quot;id&quot;:&quot;4ae83308-d169-3c13-952f-54966b22c1ec&quot;,&quot;issue&quot;:&quot;1&quot;,&quot;issued&quot;:{&quot;date-parts&quot;:[[&quot;2017&quot;,&quot;1&quot;,&quot;28&quot;]]},&quot;page&quot;:&quot;22-42&quot;,&quot;title&quot;:&quot;A roadmap for improving the representation of photosynthesis in Earth system models&quot;,&quot;type&quot;:&quot;article-journal&quot;,&quot;volume&quot;:&quot;213&quot;,&quot;container-title-short&quot;:&quot;&quot;},&quot;uris&quot;:[&quot;http://www.mendeley.com/documents/?uuid=df30a387-8a01-4303-a74e-32eb89075515&quot;],&quot;isTemporary&quot;:false,&quot;legacyDesktopId&quot;:&quot;df30a387-8a01-4303-a74e-32eb89075515&quot;}]},{&quot;citationID&quot;:&quot;MENDELEY_CITATION_8ac4950d-793e-43ef-a10e-66cc311ef912&quot;,&quot;properties&quot;:{&quot;noteIndex&quot;:0},&quot;isEdited&quot;:false,&quot;manualOverride&quot;:{&quot;citeprocText&quot;:&quot;(Scott &amp;#38; Smith, 2022; Stocker et al., 2020; Wang et al., 2017)&quot;,&quot;isManuallyOverridden&quot;:false,&quot;manualOverrideText&quot;:&quot;&quot;},&quot;citationTag&quot;:&quot;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&quot;,&quot;citationItems&quot;:[{&quot;id&quot;:&quot;b62718cc-3d1e-3eab-8d2f-67e0f08ac2af&quot;,&quot;itemData&quot;:{&quot;DOI&quot;:&quot;10.1038/s41477-017-0006-8&quot;,&quot;ISSN&quot;:&quot;2055-0278&quot;,&quot;PMID&quot;:&quot;29150690&quot;,&quot;abstract&quot;:&quot;Gross primary production (GPP) - the uptake of carbon dioxide (CO2) by leaves, and its conversion to sugars by photosynthesis - is the basis for life on land. Earth System Models (ESMs) incorporating the interactions of land ecosystems and climate are used to predict the future of the terrestrial sink for anthropogenic CO21 . ESMs require accurate representation of GPP. However, current ESMs disagree on how GPP responds to environmental variations 1,2, suggesting a need for a more robust theoretical framework for modelling 3,4 . Here, we focus on a key quantity for GPP, the ratio of leaf internal to external CO2 (χ). χ is tightly regulated and depends on environmental conditions, but is represented empirically and incompletely in today's models. We show that a simple evolutionary optimality hypothesis 5,6 predicts specific quantitative dependencies of χ on temperature, vapour pressure deficit and elevation; and that these same dependencies emerge from an independent analysis of empirical χ values, derived from a worldwide dataset of &gt;3,500 leaf stable carbon isotope measurements. A single global equation embodying these relationships then unifies the empirical light-use efficiency model 7 with the standard model of C3 photosynthesis 8, and successfully predicts GPP measured at eddy-covariance flux sites. This success is notable given the equation's simplicity and broad applicability across biomes and plant functional types. It provides a theoretical underpinning for the analysis of plant functional coordination across species and emergent properties of ecosystems, and a potential basis for the reformulation of the controls of GPP in next-generation ESMs.&quot;,&quot;author&quot;:[{&quot;dropping-particle&quot;:&quot;&quot;,&quot;family&quot;:&quot;Wang&quot;,&quot;given&quot;:&quot;Han&quot;,&quot;non-dropping-particle&quot;:&quot;&quot;,&quot;parse-names&quot;:false,&quot;suffix&quot;:&quot;&quot;},{&quot;dropping-particle&quot;:&quot;&quot;,&quot;family&quot;:&quot;Prentice&quot;,&quot;given&quot;:&quot;I Colin&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Davis&quot;,&quot;given&quot;:&quot;Tyler W&quot;,&quot;non-dropping-particle&quot;:&quot;&quot;,&quot;parse-names&quot;:false,&quot;suffix&quot;:&quot;&quot;},{&quot;dropping-particle&quot;:&quot;&quot;,&quot;family&quot;:&quot;Wright&quot;,&quot;given&quot;:&quot;Ian J&quot;,&quot;non-dropping-particle&quot;:&quot;&quot;,&quot;parse-names&quot;:false,&quot;suffix&quot;:&quot;&quot;},{&quot;dropping-particle&quot;:&quot;&quot;,&quot;family&quot;:&quot;Cornwell&quot;,&quot;given&quot;:&quot;William K&quot;,&quot;non-dropping-particle&quot;:&quot;&quot;,&quot;parse-names&quot;:false,&quot;suffix&quot;:&quot;&quot;},{&quot;dropping-particle&quot;:&quot;&quot;,&quot;family&quot;:&quot;Evans&quot;,&quot;given&quot;:&quot;Bradley J&quot;,&quot;non-dropping-particle&quot;:&quot;&quot;,&quot;parse-names&quot;:false,&quot;suffix&quot;:&quot;&quot;},{&quot;dropping-particle&quot;:&quot;&quot;,&quot;family&quot;:&quot;Peng&quot;,&quot;given&quot;:&quot;Changhui&quot;,&quot;non-dropping-particle&quot;:&quot;&quot;,&quot;parse-names&quot;:false,&quot;suffix&quot;:&quot;&quot;}],&quot;container-title&quot;:&quot;Nature Plants&quot;,&quot;id&quot;:&quot;b62718cc-3d1e-3eab-8d2f-67e0f08ac2af&quot;,&quot;issue&quot;:&quot;9&quot;,&quot;issued&quot;:{&quot;date-parts&quot;:[[&quot;2017&quot;,&quot;9&quot;,&quot;4&quot;]]},&quot;page&quot;:&quot;734-741&quot;,&quot;title&quot;:&quot;Towards a universal model for carbon dioxide uptake by plants&quot;,&quot;type&quot;:&quot;article-journal&quot;,&quot;volume&quot;:&quot;3&quot;,&quot;container-title-short&quot;:&quot;Nat Plants&quot;},&quot;uris&quot;:[&quot;http://www.mendeley.com/documents/?uuid=34d29b89-d70d-44db-b913-aa6c18dedf25&quot;],&quot;isTemporary&quot;:false,&quot;legacyDesktopId&quot;:&quot;34d29b89-d70d-44db-b913-aa6c18dedf25&quot;},{&quot;id&quot;:&quot;61fb2b73-8002-3c29-8592-1894ff18abc9&quot;,&quot;itemData&quot;:{&quot;DOI&quot;:&quot;10.5194/gmd-13-1545-2020&quot;,&quot;ISSN&quot;:&quot;19919603&quot;,&quot;abstract&quot;:&quot;Terrestrial photosynthesis is the basis for vegetation growth and drives the land carbon cycle. Accurately simulating gross primary production (GPP, ecosystem-level apparent photosynthesis) is key for satellite monitoring and Earth system model predictions under climate change. While robust models exist for describing leaf-level photosynthesis, predictions diverge due to uncertain photosynthetic traits and parameters which vary on multiple spatial and temporal scales. Here, we describe and evaluate a GPP (photosynthesis per unit ground area) model, the P-model, that combines the Farquhar-von Caemmerer-Berry model for C3 photosynthesis with an optimality principle for the carbon assimilation-Transpiration trade-off, and predicts a multi-day average light use efficiency (LUE) for any climate and C3 vegetation type. The model builds on the theory developed in Prentice et al. (2014) and Wang et al. (2017a) and is extended to include low temperature effects on the intrinsic quantum yield and an empirical soil moisture stress factor. The model is forced with site-level data of the fraction of absorbed photosynthetically active radiation (fAPAR) and meteorological data and is evaluated against GPP estimates from a globally distributed network of ecosystem flux measurements. Although the P-model requires relatively few inputs, the R2 is reduced to 0.70 when not accounting for the reduction in quantum yield at low temperatures and effects of low soil moisture on LUE. The R2 for the P-model-predicted LUE is 0.32 (means by site) and 0.48 (means by vegetation type). Applying this model for global-scale simulations yields a total global GPP of 106-122 Pg C yr-1 (mean of 2001-2011), depending on the fAPAR forcing data. The P-model provides a simple but powerful method for predicting-rather than prescribing-light use efficiency and simulating terrestrial photosynthesis across a wide range of conditions. The model is available as an R package (rpmodel).&quot;,&quot;author&quot;:[{&quot;dropping-particle&quot;:&quot;&quot;,&quot;family&quot;:&quot;Stocker&quot;,&quot;given&quot;:&quot;Benjamin D&quot;,&quot;non-dropping-particle&quot;:&quot;&quot;,&quot;parse-names&quot;:false,&quot;suffix&quot;:&quot;&quot;},{&quot;dropping-particle&quot;:&quot;&quot;,&quot;family&quot;:&quot;Wang&quot;,&quot;given&quot;:&quot;Han&quot;,&quot;non-dropping-particle&quot;:&quot;&quot;,&quot;parse-names&quot;:false,&quot;suffix&quot;:&quot;&quot;},{&quot;dropping-particle&quot;:&quot;&quot;,&quot;family&quot;:&quot;Smith&quot;,&quot;given&quot;:&quot;Nicholas G&quot;,&quot;non-dropping-particle&quot;:&quot;&quot;,&quot;parse-names&quot;:false,&quot;suffix&quot;:&quot;&quot;},{&quot;dropping-particle&quot;:&quot;&quot;,&quot;family&quot;:&quot;Harrison&quot;,&quot;given&quot;:&quot;Sandy P&quot;,&quot;non-dropping-particle&quot;:&quot;&quot;,&quot;parse-names&quot;:false,&quot;suffix&quot;:&quot;&quot;},{&quot;dropping-particle&quot;:&quot;&quot;,&quot;family&quot;:&quot;Keenan&quot;,&quot;given&quot;:&quot;Trevor F&quot;,&quot;non-dropping-particle&quot;:&quot;&quot;,&quot;parse-names&quot;:false,&quot;suffix&quot;:&quot;&quot;},{&quot;dropping-particle&quot;:&quot;&quot;,&quot;family&quot;:&quot;Sandoval&quot;,&quot;given&quot;:&quot;David&quot;,&quot;non-dropping-particle&quot;:&quot;&quot;,&quot;parse-names&quot;:false,&quot;suffix&quot;:&quot;&quot;},{&quot;dropping-particle&quot;:&quot;&quot;,&quot;family&quot;:&quot;Davis&quot;,&quot;given&quot;:&quot;Tyler&quot;,&quot;non-dropping-particle&quot;:&quot;&quot;,&quot;parse-names&quot;:false,&quot;suffix&quot;:&quot;&quot;},{&quot;dropping-particle&quot;:&quot;&quot;,&quot;family&quot;:&quot;Prentice&quot;,&quot;given&quot;:&quot;I Colin&quot;,&quot;non-dropping-particle&quot;:&quot;&quot;,&quot;parse-names&quot;:false,&quot;suffix&quot;:&quot;&quot;}],&quot;container-title&quot;:&quot;Geoscientific Model Development&quot;,&quot;id&quot;:&quot;61fb2b73-8002-3c29-8592-1894ff18abc9&quot;,&quot;issue&quot;:&quot;3&quot;,&quot;issued&quot;:{&quot;date-parts&quot;:[[&quot;2020&quot;]]},&quot;page&quot;:&quot;1545-1581&quot;,&quot;title&quot;:&quot;P-model v1.0: An optimality-based light use efficiency model for simulating ecosystem gross primary production&quot;,&quot;type&quot;:&quot;article-journal&quot;,&quot;volume&quot;:&quot;13&quot;,&quot;container-title-short&quot;:&quot;Geosci Model Dev&quot;},&quot;uris&quot;:[&quot;http://www.mendeley.com/documents/?uuid=899eb42b-4c18-45c1-952f-faa966a38412&quot;],&quot;isTemporary&quot;:false,&quot;legacyDesktopId&quot;:&quot;899eb42b-4c18-45c1-952f-faa966a38412&quot;},{&quot;id&quot;:&quot;44e7cdd3-2b95-308e-bfd1-c546ef575ad4&quot;,&quot;itemData&quot;:{&quot;DOI&quot;:&quot;10.1029/2021MS002470&quot;,&quot;ISSN&quot;:&quot;19422466&quot;,&quot;abstract&quot;:&quot;Empirical studies have shown that plant photosynthetic responses to environmental change can vary over time due to acclimation, but acclimation responses are often not included in Earth System Models. Photosynthetic least cost theory can be used to develop models of photosynthetic acclimation that are simple and testable. The theory is based on the idea that plants will acclimate to minimize the ratio of carbon costs to photosynthetic assimilation rate (Prentice et al., 2014, https://doi.org/10.1111/ele.12211). Formulations of this theory have been developed for C3 plants, but not C4 plants, which account for over 20% of global photosynthesis and are over-represented among widely grown crops. Here, we use photosynthetic least cost theory to derive a model for C4 photosynthetic acclimation to above-ground abiotic conditions. We then compare our model's responses to a similar model of C3 photosynthetic acclimation and find that C4 photosynthesis has the highest simulated advantage over C3 photosynthesis in hot, dry, and low CO2 environments. We find that this advantage predicts C4 abundance globally, but that the shallower CO2 response of C4 as compared to C3 photosynthesis will reduce C4 plant competitiveness under future conditions, despite higher temperatures. We also show that an acclimated model predicts similar or faster rates of C4 under all conditions than a model that does not consider acclimation, suggesting that Earth System Models (ESMs) are underestimating future C4 carbon uptake by not including acclimation. Our model is designed for easy incorporation into such ESMs.&quot;,&quot;author&quot;:[{&quot;dropping-particle&quot;:&quot;&quot;,&quot;family&quot;:&quot;Scott&quot;,&quot;given&quot;:&quot;Helen G&quot;,&quot;non-dropping-particle&quot;:&quot;&quot;,&quot;parse-names&quot;:false,&quot;suffix&quot;:&quot;&quot;},{&quot;dropping-particle&quot;:&quot;&quot;,&quot;family&quot;:&quot;Smith&quot;,&quot;given&quot;:&quot;Nicholas G&quot;,&quot;non-dropping-particle&quot;:&quot;&quot;,&quot;parse-names&quot;:false,&quot;suffix&quot;:&quot;&quot;}],&quot;container-title&quot;:&quot;Journal of Advances in Modeling Earth Systems&quot;,&quot;id&quot;:&quot;44e7cdd3-2b95-308e-bfd1-c546ef575ad4&quot;,&quot;issue&quot;:&quot;3&quot;,&quot;issued&quot;:{&quot;date-parts&quot;:[[&quot;2022&quot;]]},&quot;page&quot;:&quot;1-16&quot;,&quot;title&quot;:&quot;A Model of C4 Photosynthetic Acclimation Based on Least-Cost Optimality Theory Suitable for Earth System Model Incorporation&quot;,&quot;type&quot;:&quot;article-journal&quot;,&quot;volume&quot;:&quot;14&quot;,&quot;container-title-short&quot;:&quot;J Adv Model Earth Syst&quot;},&quot;uris&quot;:[&quot;http://www.mendeley.com/documents/?uuid=48145d5a-a6b8-4581-9182-4fc9e7a3441b&quot;],&quot;isTemporary&quot;:false,&quot;legacyDesktopId&quot;:&quot;48145d5a-a6b8-4581-9182-4fc9e7a3441b&quot;}]},{&quot;citationID&quot;:&quot;MENDELEY_CITATION_e576a004-f801-413b-8725-2e800dd5faea&quot;,&quot;properties&quot;:{&quot;noteIndex&quot;:0},&quot;isEdited&quot;:false,&quot;manualOverride&quot;:{&quot;citeprocText&quot;:&quot;(N. G. Smith &amp;#38; Keenan, 2020)&quot;,&quot;isManuallyOverridden&quot;:false,&quot;manualOverrideText&quot;:&quot;&quot;},&quot;citationTag&quot;:&quot;MENDELEY_CITATION_v3_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&quot;,&quot;citationItems&quot;:[{&quot;id&quot;:&quot;710beda3-e928-37ca-8ac0-4828186f88b1&quot;,&quot;itemData&quot;:{&quot;DOI&quot;:&quot;10.1111/gcb.15212&quot;,&quot;ISSN&quot;:&quot;1354-1013&quot;,&quot;abstract&quot;:&quot;The mechanisms responsible for photosynthetic acclimation are not well understood, effectively limiting predictability under future conditions. Least-cost optimality the- ory can be used to predict the acclimation of photosynthetic capacity based on the assumption that plants maximize carbon uptake while minimizing the associated costs. Here, we use this theory as a null model in combination with multiple datasets of C3 plant photosynthetic traits to elucidate the mechanisms underlying photosyn- thetic acclimation to elevated temperature and carbon dioxide (CO2). The model-data comparison showed that leaves decrease the ratio of the maximum rate of electron transport to the maximum rate of Rubisco carboxylation (Jmax/Vcmax) under higher temperatures. The comparison also indicated that resources used for Rubisco and electron transport are reduced under both elevated temperature and CO2. Finally, our analysis suggested that plants underinvest in electron transport relative to car- boxylation under elevated CO2, limiting potential leaf-level photosynthesis under future CO2 concentrations. Altogether, our results show that acclimation to tempera- ture and CO2 is primarily related to resource conservation at the leaf level. Under fu- ture,&quot;,&quot;author&quot;:[{&quot;dropping-particle&quot;:&quot;&quot;,&quot;family&quot;:&quot;Smith&quot;,&quot;given&quot;:&quot;Nicholas G&quot;,&quot;non-dropping-particle&quot;:&quot;&quot;,&quot;parse-names&quot;:false,&quot;suffix&quot;:&quot;&quot;},{&quot;dropping-particle&quot;:&quot;&quot;,&quot;family&quot;:&quot;Keenan&quot;,&quot;given&quot;:&quot;Trevor F&quot;,&quot;non-dropping-particle&quot;:&quot;&quot;,&quot;parse-names&quot;:false,&quot;suffix&quot;:&quot;&quot;}],&quot;container-title&quot;:&quot;Global Change Biology&quot;,&quot;id&quot;:&quot;710beda3-e928-37ca-8ac0-4828186f88b1&quot;,&quot;issue&quot;:&quot;9&quot;,&quot;issued&quot;:{&quot;date-parts&quot;:[[&quot;2020&quot;,&quot;9&quot;,&quot;3&quot;]]},&quot;page&quot;:&quot;5202-5216&quot;,&quot;title&quot;:&quot;Mechanisms underlying leaf photosynthetic acclimation to warming and elevated CO2 as inferred from least‐cost optimality theory&quot;,&quot;type&quot;:&quot;article-journal&quot;,&quot;volume&quot;:&quot;26&quot;,&quot;container-title-short&quot;:&quot;Glob Chang Biol&quot;},&quot;uris&quot;:[&quot;http://www.mendeley.com/documents/?uuid=bbe0947b-b3f9-4a9e-999f-3f077c3079d4&quot;],&quot;isTemporary&quot;:false,&quot;legacyDesktopId&quot;:&quot;bbe0947b-b3f9-4a9e-999f-3f077c3079d4&quot;}]},{&quot;citationID&quot;:&quot;MENDELEY_CITATION_73890786-a250-47ec-9661-905add70f129&quot;,&quot;properties&quot;:{&quot;noteIndex&quot;:0},&quot;isEdited&quot;:false,&quot;manualOverride&quot;:{&quot;citeprocText&quot;:&quot;(Poorter et al., 2012)&quot;,&quot;isManuallyOverridden&quot;:false,&quot;manualOverrideText&quot;:&quot;&quot;},&quot;citationTag&quot;:&quot;MENDELEY_CITATION_v3_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&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quot;citationID&quot;:&quot;MENDELEY_CITATION_fb932d5c-606c-4478-9f3f-4278f6d09f52&quot;,&quot;properties&quot;:{&quot;noteIndex&quot;:0},&quot;isEdited&quot;:false,&quot;manualOverride&quot;:{&quot;citeprocText&quot;:&quot;(Poorter et al., 2012)&quot;,&quot;isManuallyOverridden&quot;:true,&quot;manualOverrideText&quot;:&quot;Poorter et al. (2012)&quot;},&quot;citationTag&quot;:&quot;MENDELEY_CITATION_v3_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&quot;,&quot;citationItems&quot;:[{&quot;id&quot;:&quot;4765d321-e37b-3d77-bbb9-bd9005487d3d&quot;,&quot;itemData&quot;:{&quot;DOI&quot;:&quot;10.1071/FP12049&quot;,&quot;ISSN&quot;:&quot;14454408&quot;,&quot;abstract&quot;:&quot;The majority of experiments in plant biology use plants grown in some kind of container or pot. We conducted a meta-analysis on 65 studies that analysed the effect of pot size on growth and underlying variables. On average, a doubling of the pot size increased biomass production by 43%. Further analysis of pot size effects on the underlying components of growth suggests that reduced growth in smaller pots is caused mainly by a reduction in photosynthesis per unit leaf area, rather than by changes in leaf morphology or biomass allocation. The appropriate pot size will logically depend on the size of the plants growing in them. Based on various lines of evidence we suggest that an appropriate pot size is one in which the plant biomass does not exceed 1gL-1. In current research practice ∼65% of the experiments exceed that threshold. We suggest that researchers need to carefully consider the pot size in their experiments, as small pots may change experimental results and defy the purpose of the experiment. © 2012 CSIRO.&quot;,&quot;author&quot;:[{&quot;dropping-particle&quot;:&quot;&quot;,&quot;family&quot;:&quot;Poorter&quot;,&quot;given&quot;:&quot;Hendrik&quot;,&quot;non-dropping-particle&quot;:&quot;&quot;,&quot;parse-names&quot;:false,&quot;suffix&quot;:&quot;&quot;},{&quot;dropping-particle&quot;:&quot;&quot;,&quot;family&quot;:&quot;Bühler&quot;,&quot;given&quot;:&quot;Jonas&quot;,&quot;non-dropping-particle&quot;:&quot;&quot;,&quot;parse-names&quot;:false,&quot;suffix&quot;:&quot;&quot;},{&quot;dropping-particle&quot;:&quot;&quot;,&quot;family&quot;:&quot;Dusschoten&quot;,&quot;given&quot;:&quot;Dagmar&quot;,&quot;non-dropping-particle&quot;:&quot;Van&quot;,&quot;parse-names&quot;:false,&quot;suffix&quot;:&quot;&quot;},{&quot;dropping-particle&quot;:&quot;&quot;,&quot;family&quot;:&quot;Climent&quot;,&quot;given&quot;:&quot;Joś&quot;,&quot;non-dropping-particle&quot;:&quot;&quot;,&quot;parse-names&quot;:false,&quot;suffix&quot;:&quot;&quot;},{&quot;dropping-particle&quot;:&quot;&quot;,&quot;family&quot;:&quot;Postma&quot;,&quot;given&quot;:&quot;Johannes A.&quot;,&quot;non-dropping-particle&quot;:&quot;&quot;,&quot;parse-names&quot;:false,&quot;suffix&quot;:&quot;&quot;}],&quot;container-title&quot;:&quot;Functional Plant Biology&quot;,&quot;id&quot;:&quot;4765d321-e37b-3d77-bbb9-bd9005487d3d&quot;,&quot;issue&quot;:&quot;11&quot;,&quot;issued&quot;:{&quot;date-parts&quot;:[[&quot;2012&quot;]]},&quot;page&quot;:&quot;839-850&quot;,&quot;title&quot;:&quot;Pot size matters: A meta-analysis of the effects of rooting volume on plant growth&quot;,&quot;type&quot;:&quot;article-journal&quot;,&quot;volume&quot;:&quot;39&quot;,&quot;container-title-short&quot;:&quot;&quot;},&quot;uris&quot;:[&quot;http://www.mendeley.com/documents/?uuid=d2fc7dd0-f985-4014-a0fc-d0bf916ae5a9&quot;],&quot;isTemporary&quot;:false,&quot;legacyDesktopId&quot;:&quot;d2fc7dd0-f985-4014-a0fc-d0bf916ae5a9&quot;}]}]"/>
    <we:property name="MENDELEY_CITATIONS_STYLE" value="{&quot;id&quot;:&quot;https://www.zotero.org/styles/global-change-biology&quot;,&quot;title&quot;:&quot;Global Change Biology&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5E0E4-E815-FE44-B910-968EF7A3E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83816</Words>
  <Characters>477757</Characters>
  <Application>Microsoft Office Word</Application>
  <DocSecurity>0</DocSecurity>
  <Lines>3981</Lines>
  <Paragraphs>1120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560453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Perkowski, Evan A</dc:creator>
  <cp:keywords/>
  <dc:description/>
  <cp:lastModifiedBy>Perkowski, Evan A</cp:lastModifiedBy>
  <cp:revision>2</cp:revision>
  <cp:lastPrinted>2023-07-14T20:41:00Z</cp:lastPrinted>
  <dcterms:created xsi:type="dcterms:W3CDTF">2023-12-01T18:02:00Z</dcterms:created>
  <dcterms:modified xsi:type="dcterms:W3CDTF">2023-12-01T18:02:00Z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d318f89c-753e-37fb-ba10-399a36a20455</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http://www.zotero.org/styles/journal-of-ecology</vt:lpwstr>
  </property>
  <property fmtid="{D5CDD505-2E9C-101B-9397-08002B2CF9AE}" pid="18" name="Mendeley Recent Style Name 6_1">
    <vt:lpwstr>Journal of Ecology</vt:lpwstr>
  </property>
  <property fmtid="{D5CDD505-2E9C-101B-9397-08002B2CF9AE}" pid="19" name="Mendeley Recent Style Id 7_1">
    <vt:lpwstr>http://www.zotero.org/styles/journal-of-experimental-botany</vt:lpwstr>
  </property>
  <property fmtid="{D5CDD505-2E9C-101B-9397-08002B2CF9AE}" pid="20" name="Mendeley Recent Style Name 7_1">
    <vt:lpwstr>Journal of Experimental Botany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http://www.zotero.org/styles/tree-physiology</vt:lpwstr>
  </property>
  <property fmtid="{D5CDD505-2E9C-101B-9397-08002B2CF9AE}" pid="24" name="Mendeley Recent Style Name 9_1">
    <vt:lpwstr>Tree Physiology</vt:lpwstr>
  </property>
</Properties>
</file>