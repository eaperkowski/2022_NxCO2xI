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ins w:id="1" w:author="Perkowski, Evan A" w:date="2023-08-14T12:25:00Z">
        <w:r>
          <w:t xml:space="preserve"> </w:t>
        </w:r>
        <w:commentRangeEnd w:id="0"/>
        <w:r w:rsidR="000332A3">
          <w:rPr>
            <w:rStyle w:val="CommentReference"/>
          </w:rPr>
          <w:commentReference w:id="0"/>
        </w:r>
      </w:ins>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679BDA54"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69B5F2F" w:rsidR="009F20B5" w:rsidRPr="00FE014F" w:rsidRDefault="009F20B5" w:rsidP="00DE2B27">
      <w:pPr>
        <w:spacing w:line="360" w:lineRule="auto"/>
        <w:rPr>
          <w:bCs/>
        </w:rPr>
      </w:pPr>
      <w:r w:rsidRPr="00FE014F">
        <w:rPr>
          <w:b/>
        </w:rPr>
        <w:t>Abstract:</w:t>
      </w:r>
      <w:r w:rsidRPr="00FE014F">
        <w:rPr>
          <w:bCs/>
        </w:rPr>
        <w:t xml:space="preserve"> </w:t>
      </w:r>
      <w:r w:rsidR="00E22EA1">
        <w:rPr>
          <w:bCs/>
        </w:rPr>
        <w:t>300</w:t>
      </w:r>
      <w:r w:rsidRPr="00FE014F">
        <w:rPr>
          <w:bCs/>
        </w:rPr>
        <w:t xml:space="preserve"> words</w:t>
      </w:r>
      <w:r w:rsidR="002E00E5">
        <w:rPr>
          <w:bCs/>
        </w:rPr>
        <w:t xml:space="preserve"> (</w:t>
      </w:r>
      <w:r w:rsidR="002E00E5">
        <w:rPr>
          <w:bCs/>
          <w:i/>
          <w:iCs/>
        </w:rPr>
        <w:t>GCB maximum: 300 words</w:t>
      </w:r>
      <w:r w:rsidR="002E00E5">
        <w:rPr>
          <w:bCs/>
        </w:rPr>
        <w:t>)</w:t>
      </w:r>
    </w:p>
    <w:p w14:paraId="29AA5765" w14:textId="09986A31"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BA7638">
        <w:rPr>
          <w:bCs/>
        </w:rPr>
        <w:t>87</w:t>
      </w:r>
      <w:r w:rsidRPr="00FE014F">
        <w:rPr>
          <w:bCs/>
        </w:rPr>
        <w:t xml:space="preserve"> words</w:t>
      </w:r>
      <w:r w:rsidR="002E00E5">
        <w:rPr>
          <w:bCs/>
        </w:rPr>
        <w:t xml:space="preserve"> (</w:t>
      </w:r>
      <w:r w:rsidR="002E00E5">
        <w:rPr>
          <w:bCs/>
          <w:i/>
          <w:iCs/>
        </w:rPr>
        <w:t>GCB maximum: 8000 words</w:t>
      </w:r>
      <w:r w:rsidR="002E00E5">
        <w:rPr>
          <w:bCs/>
        </w:rPr>
        <w:t>)</w:t>
      </w:r>
    </w:p>
    <w:p w14:paraId="06E78CAB" w14:textId="39A089F1"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498</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3669AB22"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progressive nitrogen limitation both </w:t>
      </w:r>
      <w:r w:rsidR="002B07ED">
        <w:rPr>
          <w:bCs/>
          <w:color w:val="000000"/>
        </w:rPr>
        <w:t>help to</w:t>
      </w:r>
      <w:r w:rsidR="00E22EA1">
        <w:rPr>
          <w:bCs/>
          <w:color w:val="000000"/>
        </w:rPr>
        <w:t xml:space="preserve"> </w:t>
      </w:r>
      <w:r w:rsidR="003F3B22">
        <w:rPr>
          <w:bCs/>
          <w:color w:val="000000"/>
        </w:rPr>
        <w:t>explain plant responses to CO</w:t>
      </w:r>
      <w:r w:rsidR="003F3B22">
        <w:rPr>
          <w:bCs/>
          <w:color w:val="000000"/>
          <w:vertAlign w:val="subscript"/>
        </w:rPr>
        <w:t>2</w:t>
      </w:r>
      <w:r w:rsidR="00434188">
        <w:rPr>
          <w:bCs/>
          <w:color w:val="000000"/>
        </w:rPr>
        <w:t>;</w:t>
      </w:r>
      <w:r w:rsidR="003F3B22">
        <w:rPr>
          <w:bCs/>
          <w:color w:val="000000"/>
        </w:rPr>
        <w:t xml:space="preserve"> however</w:t>
      </w:r>
      <w:proofErr w:type="gramStart"/>
      <w:r w:rsidR="00275063">
        <w:rPr>
          <w:bCs/>
          <w:color w:val="000000"/>
        </w:rPr>
        <w:t>,</w:t>
      </w:r>
      <w:commentRangeStart w:id="2"/>
      <w:r w:rsidR="00434188">
        <w:rPr>
          <w:bCs/>
          <w:color w:val="000000"/>
        </w:rPr>
        <w:t xml:space="preserve"> </w:t>
      </w:r>
      <w:ins w:id="3" w:author="Ezekannagha, Ezinwanne" w:date="2023-07-25T10:18:00Z">
        <w:r w:rsidR="00CE622F">
          <w:rPr>
            <w:bCs/>
            <w:color w:val="000000"/>
          </w:rPr>
          <w:t>??</w:t>
        </w:r>
        <w:proofErr w:type="gramEnd"/>
        <w:r w:rsidR="00CE622F">
          <w:rPr>
            <w:bCs/>
            <w:color w:val="000000"/>
          </w:rPr>
          <w:t xml:space="preserve"> </w:t>
        </w:r>
      </w:ins>
      <w:commentRangeEnd w:id="2"/>
      <w:ins w:id="4" w:author="Ezekannagha, Ezinwanne" w:date="2023-08-03T09:43:00Z">
        <w:r w:rsidR="002861E9">
          <w:rPr>
            <w:rStyle w:val="CommentReference"/>
          </w:rPr>
          <w:commentReference w:id="2"/>
        </w:r>
      </w:ins>
      <w:r w:rsidR="00434188">
        <w:rPr>
          <w:bCs/>
          <w:color w:val="000000"/>
        </w:rPr>
        <w:t>also indicate that</w:t>
      </w:r>
      <w:r w:rsidR="00275063">
        <w:rPr>
          <w:bCs/>
          <w:color w:val="000000"/>
        </w:rPr>
        <w:t xml:space="preserve"> </w:t>
      </w:r>
      <w:r w:rsidR="00E22EA1">
        <w:rPr>
          <w:bCs/>
          <w:color w:val="000000"/>
        </w:rPr>
        <w:t xml:space="preserve">these </w:t>
      </w:r>
      <w:r w:rsidR="002B07ED">
        <w:rPr>
          <w:bCs/>
          <w:color w:val="000000"/>
        </w:rPr>
        <w:t xml:space="preserve">mechanisms </w:t>
      </w:r>
      <w:r w:rsidR="003F3B22">
        <w:rPr>
          <w:bCs/>
          <w:color w:val="000000"/>
        </w:rPr>
        <w:t>operate on different scales.</w:t>
      </w:r>
      <w:r w:rsidR="00434188">
        <w:rPr>
          <w:bCs/>
          <w:color w:val="000000"/>
        </w:rPr>
        <w:t xml:space="preserve"> </w:t>
      </w:r>
      <w:r w:rsidR="00BD33C0">
        <w:rPr>
          <w:bCs/>
          <w:color w:val="000000"/>
        </w:rPr>
        <w:t>These findings indicate</w:t>
      </w:r>
      <w:r w:rsidR="00434188">
        <w:t xml:space="preserve"> that</w:t>
      </w:r>
      <w:r>
        <w:t xml:space="preserve">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ins w:id="5" w:author="Perkowski, Evan A" w:date="2023-08-14T12:25:00Z">
        <w:r w:rsidR="002B07ED">
          <w:rPr>
            <w:bCs/>
            <w:color w:val="000000"/>
          </w:rPr>
          <w:t>,</w:t>
        </w:r>
      </w:ins>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A0211E5"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BA7638" w:rsidRPr="00BA7638">
            <w:rPr>
              <w:color w:val="000000"/>
            </w:rPr>
            <w:t>(</w:t>
          </w:r>
          <w:proofErr w:type="spellStart"/>
          <w:r w:rsidR="00BA7638" w:rsidRPr="00BA7638">
            <w:rPr>
              <w:color w:val="000000"/>
            </w:rPr>
            <w:t>Braghiere</w:t>
          </w:r>
          <w:proofErr w:type="spellEnd"/>
          <w:r w:rsidR="00BA7638" w:rsidRPr="00BA7638">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BA7638" w:rsidRPr="00BA7638">
            <w:rPr>
              <w:color w:val="000000"/>
            </w:rPr>
            <w:t>(</w:t>
          </w:r>
          <w:proofErr w:type="spellStart"/>
          <w:r w:rsidR="00BA7638" w:rsidRPr="00BA7638">
            <w:rPr>
              <w:color w:val="000000"/>
            </w:rPr>
            <w:t>Hungate</w:t>
          </w:r>
          <w:proofErr w:type="spellEnd"/>
          <w:r w:rsidR="00BA7638" w:rsidRPr="00BA7638">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BA7638" w:rsidRPr="00BA7638">
            <w:rPr>
              <w:color w:val="000000"/>
            </w:rPr>
            <w:t>(</w:t>
          </w:r>
          <w:proofErr w:type="spellStart"/>
          <w:r w:rsidR="00BA7638" w:rsidRPr="00BA7638">
            <w:rPr>
              <w:color w:val="000000"/>
            </w:rPr>
            <w:t>Ziehn</w:t>
          </w:r>
          <w:proofErr w:type="spellEnd"/>
          <w:r w:rsidR="00BA7638" w:rsidRPr="00BA7638">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BA7638">
            <w:t xml:space="preserve">(Y. Luo et al., 2004; </w:t>
          </w:r>
          <w:commentRangeStart w:id="6"/>
          <w:r w:rsidR="00BA7638">
            <w:t xml:space="preserve">N. G. </w:t>
          </w:r>
          <w:commentRangeEnd w:id="6"/>
          <w:r w:rsidR="002B07ED">
            <w:rPr>
              <w:rStyle w:val="CommentReference"/>
            </w:rPr>
            <w:commentReference w:id="6"/>
          </w:r>
          <w:r w:rsidR="00BA7638">
            <w:t>Smith &amp; Dukes, 2013)</w:t>
          </w:r>
        </w:sdtContent>
      </w:sdt>
      <w:r>
        <w:t>, an effect that</w:t>
      </w:r>
      <w:r w:rsidR="00CF7D47">
        <w:t xml:space="preserve"> </w:t>
      </w:r>
      <w:r>
        <w:t>reduce</w:t>
      </w:r>
      <w:r w:rsidR="004903FB">
        <w:t>s</w:t>
      </w:r>
      <w:r>
        <w:t xml:space="preserve"> the future terrestrial carbon sink</w:t>
      </w:r>
      <w:r w:rsidR="00963F35">
        <w:t xml:space="preserve"> by </w:t>
      </w:r>
      <w:commentRangeStart w:id="7"/>
      <w:r w:rsidR="00963F35">
        <w:t>19%</w:t>
      </w:r>
      <w:commentRangeEnd w:id="7"/>
      <w:r w:rsidR="00C559DA">
        <w:rPr>
          <w:rStyle w:val="CommentReference"/>
        </w:rPr>
        <w:commentReference w:id="7"/>
      </w:r>
      <w:r>
        <w:t xml:space="preserve">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BA7638" w:rsidRPr="00BA7638">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
          <w:id w:val="-1312403361"/>
          <w:placeholder>
            <w:docPart w:val="A5CBF67DD9990A478C76824BED0CD56D"/>
          </w:placeholder>
        </w:sdtPr>
        <w:sdtContent>
          <w:r w:rsidR="00BA7638" w:rsidRPr="00BA7638">
            <w:rPr>
              <w:color w:val="000000"/>
            </w:rPr>
            <w:t xml:space="preserve">(Arora et al., 2020; Davies-Barnard et al., 2022; </w:t>
          </w:r>
          <w:proofErr w:type="spellStart"/>
          <w:r w:rsidR="00BA7638" w:rsidRPr="00BA7638">
            <w:rPr>
              <w:color w:val="000000"/>
            </w:rPr>
            <w:t>Terrer</w:t>
          </w:r>
          <w:proofErr w:type="spellEnd"/>
          <w:r w:rsidR="00BA7638" w:rsidRPr="00BA7638">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BA7638" w:rsidRPr="00BA7638">
            <w:rPr>
              <w:color w:val="000000"/>
            </w:rPr>
            <w:t xml:space="preserve">(Davies-Barnard et al., 2020; </w:t>
          </w:r>
          <w:proofErr w:type="spellStart"/>
          <w:r w:rsidR="00BA7638" w:rsidRPr="00BA7638">
            <w:rPr>
              <w:color w:val="000000"/>
            </w:rPr>
            <w:t>Friedlingstein</w:t>
          </w:r>
          <w:proofErr w:type="spellEnd"/>
          <w:r w:rsidR="00BA7638" w:rsidRPr="00BA7638">
            <w:rPr>
              <w:color w:val="000000"/>
            </w:rPr>
            <w:t xml:space="preserve"> et al., 2014; </w:t>
          </w:r>
          <w:proofErr w:type="spellStart"/>
          <w:r w:rsidR="00BA7638" w:rsidRPr="00BA7638">
            <w:rPr>
              <w:color w:val="000000"/>
            </w:rPr>
            <w:t>Meyerholt</w:t>
          </w:r>
          <w:proofErr w:type="spellEnd"/>
          <w:r w:rsidR="00BA7638" w:rsidRPr="00BA7638">
            <w:rPr>
              <w:color w:val="000000"/>
            </w:rPr>
            <w:t xml:space="preserve"> et al., 2020; Wieder et al., 2015; </w:t>
          </w:r>
          <w:proofErr w:type="spellStart"/>
          <w:r w:rsidR="00BA7638" w:rsidRPr="00BA7638">
            <w:rPr>
              <w:color w:val="000000"/>
            </w:rPr>
            <w:t>Zaehle</w:t>
          </w:r>
          <w:proofErr w:type="spellEnd"/>
          <w:r w:rsidR="00BA7638" w:rsidRPr="00BA7638">
            <w:rPr>
              <w:color w:val="000000"/>
            </w:rPr>
            <w:t xml:space="preserve"> et al., 2014)</w:t>
          </w:r>
        </w:sdtContent>
      </w:sdt>
      <w:r>
        <w:t>.</w:t>
      </w:r>
    </w:p>
    <w:p w14:paraId="56BAF629" w14:textId="124C6454" w:rsidR="009F20B5" w:rsidRDefault="009F20B5" w:rsidP="00DA1D34">
      <w:pPr>
        <w:spacing w:line="360" w:lineRule="auto"/>
        <w:ind w:firstLine="720"/>
      </w:pPr>
      <w:r>
        <w:t>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w:t>
      </w:r>
      <w:r w:rsidR="00634F94">
        <w:t xml:space="preserve"> net photosynthesis rates </w:t>
      </w:r>
      <w:ins w:id="8" w:author="Perkowski, Evan A" w:date="2023-08-14T12:25:00Z">
        <w:r w:rsidR="00634F94">
          <w:t xml:space="preserve">and </w:t>
        </w:r>
        <w:commentRangeStart w:id="9"/>
        <w:r w:rsidR="00634F94">
          <w:t>photosynthetic</w:t>
        </w:r>
        <w:r>
          <w:t xml:space="preserve"> </w:t>
        </w:r>
        <w:commentRangeEnd w:id="9"/>
        <w:r w:rsidR="00634F94">
          <w:rPr>
            <w:rStyle w:val="CommentReference"/>
          </w:rPr>
          <w:commentReference w:id="9"/>
        </w:r>
        <w:r>
          <w:t xml:space="preserve">efficiency </w:t>
        </w:r>
      </w:ins>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BA7638">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BA7638">
            <w:t>(Ainsworth et al., 2002; Ainsworth &amp; Rogers, 2007; Poorter et al., 2022)</w:t>
          </w:r>
        </w:sdtContent>
      </w:sdt>
      <w:r>
        <w:t xml:space="preserve">. </w:t>
      </w:r>
      <w:commentRangeStart w:id="10"/>
      <w:r>
        <w:t xml:space="preserve">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BA7638">
            <w:t xml:space="preserve">(Fay et al., 2015; </w:t>
          </w:r>
          <w:proofErr w:type="spellStart"/>
          <w:r w:rsidR="00BA7638">
            <w:t>LeBauer</w:t>
          </w:r>
          <w:proofErr w:type="spellEnd"/>
          <w:r w:rsidR="00BA7638">
            <w:t xml:space="preserve"> &amp; </w:t>
          </w:r>
          <w:proofErr w:type="spellStart"/>
          <w:r w:rsidR="00BA7638">
            <w:t>Treseder</w:t>
          </w:r>
          <w:proofErr w:type="spellEnd"/>
          <w:r w:rsidR="00BA7638">
            <w:t xml:space="preserve">, 2008; </w:t>
          </w:r>
          <w:proofErr w:type="spellStart"/>
          <w:r w:rsidR="00BA7638">
            <w:t>Vitousek</w:t>
          </w:r>
          <w:proofErr w:type="spellEnd"/>
          <w:r w:rsidR="00BA7638">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some have 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commentRangeEnd w:id="10"/>
      <w:r w:rsidR="00FB6C66">
        <w:rPr>
          <w:rStyle w:val="CommentReference"/>
        </w:rPr>
        <w:commentReference w:id="10"/>
      </w:r>
    </w:p>
    <w:p w14:paraId="5D826C2B" w14:textId="3DA7C6E4" w:rsidR="009F20B5" w:rsidRPr="00BE7451" w:rsidRDefault="009F20B5" w:rsidP="00BE7451">
      <w:pPr>
        <w:spacing w:line="360" w:lineRule="auto"/>
        <w:ind w:firstLine="720"/>
        <w:rPr>
          <w:color w:val="000000"/>
        </w:rPr>
      </w:pPr>
      <w:r>
        <w:lastRenderedPageBreak/>
        <w:t xml:space="preserve">The progressive </w:t>
      </w:r>
      <w:r w:rsidRPr="00FE014F">
        <w:rPr>
          <w:bCs/>
        </w:rPr>
        <w:t>n</w:t>
      </w:r>
      <w:r>
        <w:rPr>
          <w:bCs/>
        </w:rPr>
        <w:t>itrogen</w:t>
      </w:r>
      <w:r>
        <w:t xml:space="preserve"> limitation hypothesis predicts that </w:t>
      </w:r>
      <w:r w:rsidR="00275063">
        <w:t>e</w:t>
      </w:r>
      <w:r>
        <w:t>CO</w:t>
      </w:r>
      <w:r>
        <w:rPr>
          <w:vertAlign w:val="subscript"/>
        </w:rPr>
        <w:t>2</w:t>
      </w:r>
      <w:r>
        <w:t xml:space="preserve"> will increase plant </w:t>
      </w:r>
      <w:r w:rsidRPr="00FE014F">
        <w:rPr>
          <w:bCs/>
        </w:rPr>
        <w:t>n</w:t>
      </w:r>
      <w:r>
        <w:rPr>
          <w:bCs/>
        </w:rPr>
        <w:t>itrogen</w:t>
      </w:r>
      <w:r>
        <w:t xml:space="preserve"> </w:t>
      </w:r>
      <w:ins w:id="11" w:author="Perkowski, Evan A" w:date="2023-08-14T12:25:00Z">
        <w:r w:rsidR="00496C09">
          <w:t>uptake to</w:t>
        </w:r>
      </w:ins>
      <w:r w:rsidR="00496C09">
        <w:t xml:space="preserve"> </w:t>
      </w:r>
      <w:r w:rsidR="000C1924">
        <w:t>support greater net primary productivity</w:t>
      </w:r>
      <w:r>
        <w:t>, which will cause soil nitrogen availability to progressively decline</w:t>
      </w:r>
      <w:r>
        <w:rPr>
          <w:bCs/>
        </w:rPr>
        <w:t xml:space="preserve"> over time</w:t>
      </w:r>
      <w:r>
        <w:t xml:space="preserve"> </w:t>
      </w:r>
      <w:customXmlInsRangeStart w:id="12" w:author="Perkowski, Evan A" w:date="2023-08-14T12:25:00Z"/>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customXmlInsRangeEnd w:id="12"/>
          <w:customXmlInsRangeStart w:id="13" w:author="Perkowski, Evan A" w:date="2023-08-14T12:25:00Z"/>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897981491"/>
              <w:placeholder>
                <w:docPart w:val="87FBEC9BA6FD184DA2A198BC09E40141"/>
              </w:placeholder>
            </w:sdtPr>
            <w:sdtContent>
              <w:customXmlInsRangeEnd w:id="13"/>
              <w:r w:rsidR="00BA7638" w:rsidRPr="00BA7638">
                <w:rPr>
                  <w:color w:val="000000"/>
                </w:rPr>
                <w:t>(Y. Luo et al., 2004)</w:t>
              </w:r>
              <w:customXmlInsRangeStart w:id="14" w:author="Perkowski, Evan A" w:date="2023-08-14T12:25:00Z"/>
            </w:sdtContent>
          </w:sdt>
          <w:customXmlInsRangeEnd w:id="14"/>
          <w:customXmlInsRangeStart w:id="15" w:author="Perkowski, Evan A" w:date="2023-08-14T12:25:00Z"/>
        </w:sdtContent>
      </w:sdt>
      <w:customXmlInsRangeEnd w:id="15"/>
      <w:r>
        <w:t xml:space="preserve">. The hypothesis predicts that this response should result in strong acute </w:t>
      </w:r>
      <w:r w:rsidR="00B36FAB">
        <w:t>increases</w:t>
      </w:r>
      <w:r>
        <w:t xml:space="preserve"> in 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w:t>
      </w:r>
      <w:r w:rsidR="00275063">
        <w:t>becomes</w:t>
      </w:r>
      <w:r w:rsidR="00BE4981">
        <w:t xml:space="preserve"> stored in longer-lived tissues</w:t>
      </w:r>
      <w:r w:rsidR="00275063">
        <w:t xml:space="preserve">. </w:t>
      </w: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BA7638">
            <w:t xml:space="preserve">(Evans, 1989; Evans &amp; Seemann, 1989; Field &amp; Mooney, 1986; </w:t>
          </w:r>
          <w:proofErr w:type="spellStart"/>
          <w:r w:rsidR="00BA7638">
            <w:t>Firn</w:t>
          </w:r>
          <w:proofErr w:type="spellEnd"/>
          <w:r w:rsidR="00BA7638">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w:t>
      </w:r>
      <w:ins w:id="16" w:author="Ezekannagha, Ezinwanne" w:date="2023-07-26T11:28:00Z">
        <w:r w:rsidR="009333E9">
          <w:t xml:space="preserve"> </w:t>
        </w:r>
      </w:ins>
      <w:r>
        <w:t xml:space="preserve">nitrogen content and photosynthetic capacity under </w:t>
      </w:r>
      <w:r w:rsidR="009B053E">
        <w:t>eCO</w:t>
      </w:r>
      <w:r w:rsidR="009B053E">
        <w:rPr>
          <w:vertAlign w:val="subscript"/>
        </w:rPr>
        <w:t>2</w:t>
      </w:r>
      <w:r>
        <w:t xml:space="preserve">. </w:t>
      </w:r>
      <w:r w:rsidR="00D52184">
        <w:t>W</w:t>
      </w:r>
      <w:r>
        <w:t>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BA7638" w:rsidRPr="00BA7638">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BA7638" w:rsidRPr="00BA7638">
            <w:rPr>
              <w:color w:val="000000"/>
            </w:rPr>
            <w:t>(</w:t>
          </w:r>
          <w:proofErr w:type="spellStart"/>
          <w:r w:rsidR="00BA7638" w:rsidRPr="00BA7638">
            <w:rPr>
              <w:color w:val="000000"/>
            </w:rPr>
            <w:t>Finzi</w:t>
          </w:r>
          <w:proofErr w:type="spellEnd"/>
          <w:r w:rsidR="00BA7638" w:rsidRPr="00BA7638">
            <w:rPr>
              <w:color w:val="000000"/>
            </w:rPr>
            <w:t xml:space="preserve"> et al., 2006; J. Liang et al., 2016; Moore et al., 2006)</w:t>
          </w:r>
        </w:sdtContent>
      </w:sdt>
      <w:r>
        <w:t>.</w:t>
      </w:r>
    </w:p>
    <w:p w14:paraId="6F7C8F53" w14:textId="136D35F9" w:rsidR="009F20B5" w:rsidRDefault="00D30311" w:rsidP="001D4A26">
      <w:pPr>
        <w:spacing w:line="360" w:lineRule="auto"/>
        <w:ind w:firstLine="720"/>
      </w:pPr>
      <w:r>
        <w:t>G</w:t>
      </w:r>
      <w:r w:rsidR="009F20B5">
        <w:t xml:space="preserve">rowing evidence indicates that leaf </w:t>
      </w:r>
      <w:r w:rsidR="009F20B5" w:rsidRPr="00FE014F">
        <w:rPr>
          <w:bCs/>
        </w:rPr>
        <w:t>n</w:t>
      </w:r>
      <w:r w:rsidR="009F20B5">
        <w:rPr>
          <w:bCs/>
        </w:rPr>
        <w:t>itrogen</w:t>
      </w:r>
      <w:r w:rsidR="009F20B5">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BA7638">
            <w:t xml:space="preserve">(Dong et al., 2017, 2020; Dong, Prentice, et al., 2022; </w:t>
          </w:r>
          <w:proofErr w:type="spellStart"/>
          <w:r w:rsidR="00BA7638">
            <w:t>Paillassa</w:t>
          </w:r>
          <w:proofErr w:type="spellEnd"/>
          <w:r w:rsidR="00BA7638">
            <w:t xml:space="preserve"> et al., 2020; Peng et al., 2021; </w:t>
          </w:r>
          <w:proofErr w:type="spellStart"/>
          <w:r w:rsidR="00BA7638">
            <w:t>Querejeta</w:t>
          </w:r>
          <w:proofErr w:type="spellEnd"/>
          <w:r w:rsidR="00BA7638">
            <w:t xml:space="preserve"> et al., 2022; N. G. Smith et al., 2019; N. G. Smith &amp; Keenan, 2020; </w:t>
          </w:r>
          <w:proofErr w:type="spellStart"/>
          <w:r w:rsidR="00BA7638">
            <w:t>Westerband</w:t>
          </w:r>
          <w:proofErr w:type="spellEnd"/>
          <w:r w:rsidR="00BA7638">
            <w:t xml:space="preserve"> et al., 2023)</w:t>
          </w:r>
        </w:sdtContent>
      </w:sdt>
      <w:r w:rsidR="009F20B5">
        <w:t>, and analyses using satellite-derived chlorophyll fluorescence data indicate that increasing atmospheric CO</w:t>
      </w:r>
      <w:r w:rsidR="009F20B5">
        <w:rPr>
          <w:vertAlign w:val="subscript"/>
        </w:rPr>
        <w:t>2</w:t>
      </w:r>
      <w:r w:rsidR="009F20B5">
        <w:t xml:space="preserve"> concentrations may decrease leaf and canopy demand for </w:t>
      </w:r>
      <w:r w:rsidR="009F20B5" w:rsidRPr="00FE014F">
        <w:rPr>
          <w:bCs/>
        </w:rPr>
        <w:t>n</w:t>
      </w:r>
      <w:r w:rsidR="009F20B5">
        <w:rPr>
          <w:bCs/>
        </w:rPr>
        <w:t>itrogen</w:t>
      </w:r>
      <w:r w:rsidR="009F20B5"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BA7638" w:rsidRPr="00BA7638">
            <w:rPr>
              <w:color w:val="000000"/>
            </w:rPr>
            <w:t>(Dong, Wright, et al., 2022)</w:t>
          </w:r>
        </w:sdtContent>
      </w:sdt>
      <w:r w:rsidR="009F20B5">
        <w:t xml:space="preserve">. Together, results from these studies suggest that leaf responses to </w:t>
      </w:r>
      <w:r w:rsidR="009B053E">
        <w:t>eCO</w:t>
      </w:r>
      <w:r w:rsidR="009B053E">
        <w:rPr>
          <w:vertAlign w:val="subscript"/>
        </w:rPr>
        <w:t>2</w:t>
      </w:r>
      <w:r w:rsidR="009F20B5">
        <w:t xml:space="preserve"> may not be as tightly linked to soil nitrogen availability as implied</w:t>
      </w:r>
      <w:r>
        <w:t xml:space="preserve"> by progressive nitrogen limitation</w:t>
      </w:r>
      <w:r w:rsidR="009F20B5">
        <w:t>.</w:t>
      </w:r>
    </w:p>
    <w:p w14:paraId="18935DF6" w14:textId="185F9135"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commentRangeStart w:id="17"/>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BA7638" w:rsidRPr="00BA7638">
            <w:rPr>
              <w:color w:val="000000"/>
            </w:rPr>
            <w:t>(Drake et al., 1997; Prentice et al., 2014; N. G. Smith et al., 2019; Wright et al., 2003)</w:t>
          </w:r>
        </w:sdtContent>
      </w:sdt>
      <w:commentRangeEnd w:id="17"/>
      <w:r w:rsidR="00D30311">
        <w:rPr>
          <w:rStyle w:val="CommentReference"/>
        </w:rPr>
        <w:commentReference w:id="17"/>
      </w:r>
      <w:r>
        <w:t xml:space="preserve">. The theory predicts that reduced </w:t>
      </w:r>
      <w:r w:rsidR="00275063">
        <w:t xml:space="preserve">leaf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BA7638" w:rsidRPr="00BA7638">
            <w:rPr>
              <w:color w:val="000000"/>
            </w:rPr>
            <w:t xml:space="preserve">(Chen et </w:t>
          </w:r>
          <w:r w:rsidR="00BA7638" w:rsidRPr="00BA7638">
            <w:rPr>
              <w:color w:val="000000"/>
            </w:rPr>
            <w:lastRenderedPageBreak/>
            <w:t>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BA7638">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w:t>
      </w:r>
      <w:r w:rsidR="00006317">
        <w:t>this theory</w:t>
      </w:r>
      <w:r>
        <w:t xml:space="preserve">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BA7638">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7E8021C" w14:textId="6C23B93D" w:rsidR="00FE6EE1" w:rsidRDefault="009F20B5" w:rsidP="00FE6EE1">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BA7638" w:rsidRPr="00BA7638">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BA7638">
            <w:t>(</w:t>
          </w:r>
          <w:proofErr w:type="spellStart"/>
          <w:r w:rsidR="00BA7638">
            <w:t>Marschner</w:t>
          </w:r>
          <w:proofErr w:type="spellEnd"/>
          <w:r w:rsidR="00BA7638">
            <w:t xml:space="preserve"> &amp; Dell, 1994; S. E. Smith &amp; Read, 2008; </w:t>
          </w:r>
          <w:proofErr w:type="spellStart"/>
          <w:r w:rsidR="00BA7638">
            <w:t>Udvardi</w:t>
          </w:r>
          <w:proofErr w:type="spellEnd"/>
          <w:r w:rsidR="00BA7638">
            <w:t xml:space="preserve"> &amp; Poole, 2013; Vance &amp; </w:t>
          </w:r>
          <w:proofErr w:type="spellStart"/>
          <w:r w:rsidR="00BA7638">
            <w:t>Heichel</w:t>
          </w:r>
          <w:proofErr w:type="spellEnd"/>
          <w:r w:rsidR="00BA7638">
            <w:t>, 1991)</w:t>
          </w:r>
        </w:sdtContent>
      </w:sdt>
      <w:r>
        <w:t xml:space="preserve">, or through the release of root exudates that </w:t>
      </w:r>
      <w:r w:rsidR="00C21007">
        <w:t>enhance breakdown of inaccessible nitrogen pools by</w:t>
      </w:r>
      <w:r>
        <w:t xml:space="preserv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BA7638" w:rsidRPr="00BA7638">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BA7638" w:rsidRPr="00BA7638">
            <w:rPr>
              <w:color w:val="000000"/>
            </w:rPr>
            <w:t xml:space="preserve">(Allen et al., 2020; </w:t>
          </w:r>
          <w:proofErr w:type="spellStart"/>
          <w:r w:rsidR="00BA7638" w:rsidRPr="00BA7638">
            <w:rPr>
              <w:color w:val="000000"/>
            </w:rPr>
            <w:t>Brzostek</w:t>
          </w:r>
          <w:proofErr w:type="spellEnd"/>
          <w:r w:rsidR="00BA7638" w:rsidRPr="00BA7638">
            <w:rPr>
              <w:color w:val="000000"/>
            </w:rPr>
            <w:t xml:space="preserve"> et al., 2014; Lu et al., 2022; Perkowski et al., 2021; </w:t>
          </w:r>
          <w:proofErr w:type="spellStart"/>
          <w:r w:rsidR="00BA7638" w:rsidRPr="00BA7638">
            <w:rPr>
              <w:color w:val="000000"/>
            </w:rPr>
            <w:t>Terrer</w:t>
          </w:r>
          <w:proofErr w:type="spellEnd"/>
          <w:r w:rsidR="00BA7638" w:rsidRPr="00BA7638">
            <w:rPr>
              <w:color w:val="000000"/>
            </w:rPr>
            <w:t xml:space="preserve"> et al., 2016, 2018)</w:t>
          </w:r>
        </w:sdtContent>
      </w:sdt>
      <w:r>
        <w:rPr>
          <w:color w:val="000000"/>
        </w:rPr>
        <w:t>. 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eCO</w:t>
      </w:r>
      <w:r w:rsidR="009B053E">
        <w:rPr>
          <w:vertAlign w:val="subscript"/>
        </w:rPr>
        <w:t>2</w:t>
      </w:r>
      <w:r>
        <w:t xml:space="preserve"> (but see </w:t>
      </w:r>
      <w:sdt>
        <w:sdtPr>
          <w:rPr>
            <w:color w:val="000000"/>
          </w:rPr>
          <w:tag w:val="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
          <w:id w:val="-419181760"/>
          <w:placeholder>
            <w:docPart w:val="DefaultPlaceholder_-1854013440"/>
          </w:placeholder>
        </w:sdtPr>
        <w:sdtContent>
          <w:r w:rsidR="00BA7638">
            <w:t xml:space="preserve">N. G. Smith &amp; Keenan, 2020; </w:t>
          </w:r>
          <w:proofErr w:type="spellStart"/>
          <w:r w:rsidR="00BA7638">
            <w:t>Terrer</w:t>
          </w:r>
          <w:proofErr w:type="spellEnd"/>
          <w:r w:rsidR="00BA7638">
            <w:t xml:space="preserve"> et al., 2016, 2018)</w:t>
          </w:r>
        </w:sdtContent>
      </w:sdt>
      <w:commentRangeStart w:id="18"/>
      <w:commentRangeStart w:id="19"/>
      <w:r w:rsidR="00FE6EE1">
        <w:t>.</w:t>
      </w:r>
      <w:commentRangeEnd w:id="18"/>
      <w:ins w:id="20" w:author="Perkowski, Evan A" w:date="2023-08-14T12:25:00Z">
        <w:r w:rsidR="00924281">
          <w:rPr>
            <w:rStyle w:val="CommentReference"/>
          </w:rPr>
          <w:commentReference w:id="18"/>
        </w:r>
        <w:commentRangeEnd w:id="19"/>
        <w:r w:rsidR="00B869C1">
          <w:rPr>
            <w:rStyle w:val="CommentReference"/>
          </w:rPr>
          <w:commentReference w:id="19"/>
        </w:r>
      </w:ins>
      <w:ins w:id="21" w:author="Smith, Nick" w:date="2023-07-25T14:44:00Z">
        <w:r w:rsidR="00B869C1">
          <w:t xml:space="preserve"> Those studies have found that cheaper nitrogen acquisition strategies can bu</w:t>
        </w:r>
      </w:ins>
      <w:ins w:id="22" w:author="Smith, Nick" w:date="2023-07-25T14:45:00Z">
        <w:r w:rsidR="00B869C1">
          <w:t>ffer the effects of progressive nutrient limitation at the whole-plant level (</w:t>
        </w:r>
        <w:proofErr w:type="spellStart"/>
        <w:r w:rsidR="00B869C1">
          <w:t>Terrer</w:t>
        </w:r>
        <w:proofErr w:type="spellEnd"/>
        <w:r w:rsidR="00B869C1">
          <w:t xml:space="preserve"> et al., 2018), but leaf level effects are inconsistent (Smith and Keenan, 2019; </w:t>
        </w:r>
        <w:proofErr w:type="spellStart"/>
        <w:r w:rsidR="00B869C1">
          <w:t>Terrer</w:t>
        </w:r>
        <w:proofErr w:type="spellEnd"/>
        <w:r w:rsidR="00B869C1">
          <w:t xml:space="preserve"> et al., 2018).</w:t>
        </w:r>
      </w:ins>
    </w:p>
    <w:p w14:paraId="5601D611" w14:textId="1E2E51BA" w:rsidR="009F20B5" w:rsidRPr="00A05E8B" w:rsidRDefault="009F20B5" w:rsidP="00FE6EE1">
      <w:pPr>
        <w:spacing w:line="360" w:lineRule="auto"/>
        <w:ind w:firstLine="720"/>
      </w:pPr>
      <w:r>
        <w:lastRenderedPageBreak/>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w:t>
      </w:r>
      <w:r w:rsidR="00BD33C0">
        <w:t>and</w:t>
      </w:r>
      <w:r>
        <w:t xml:space="preserve"> inoculation treatment</w:t>
      </w:r>
      <w:ins w:id="23" w:author="Smith, Nick" w:date="2023-07-25T14:47:00Z">
        <w:r w:rsidR="0037141F">
          <w:t xml:space="preserve">, following the </w:t>
        </w:r>
        <w:commentRangeStart w:id="24"/>
        <w:r w:rsidR="0037141F">
          <w:t>demand</w:t>
        </w:r>
      </w:ins>
      <w:commentRangeEnd w:id="24"/>
      <w:ins w:id="25" w:author="Smith, Nick" w:date="2023-07-25T14:48:00Z">
        <w:r w:rsidR="0037141F">
          <w:rPr>
            <w:rStyle w:val="CommentReference"/>
          </w:rPr>
          <w:commentReference w:id="24"/>
        </w:r>
      </w:ins>
      <w:ins w:id="26" w:author="Smith, Nick" w:date="2023-07-25T14:47:00Z">
        <w:r w:rsidR="0037141F">
          <w:t>-driven optimality hypothesis</w:t>
        </w:r>
      </w:ins>
      <w:commentRangeStart w:id="27"/>
      <w:ins w:id="28" w:author="Perkowski, Evan A" w:date="2023-08-14T12:25:00Z">
        <w:r>
          <w:t>.</w:t>
        </w:r>
        <w:commentRangeEnd w:id="27"/>
        <w:r w:rsidR="00FF3996">
          <w:rPr>
            <w:rStyle w:val="CommentReference"/>
          </w:rPr>
          <w:commentReference w:id="27"/>
        </w:r>
      </w:ins>
      <w:r>
        <w:t xml:space="preserve">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reduction in the cost of acquiring nitrogen</w:t>
      </w:r>
      <w:r w:rsidR="00405D41">
        <w:t xml:space="preserve"> under increasing nitrogen supply</w:t>
      </w:r>
      <w:r>
        <w:t xml:space="preserve"> and </w:t>
      </w:r>
      <w:r w:rsidR="00BD33C0">
        <w:t>consequent</w:t>
      </w:r>
      <w:r>
        <w:t xml:space="preserve">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615568EC"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xml:space="preserve">. </w:t>
      </w:r>
      <w:r w:rsidRPr="00FE014F">
        <w:lastRenderedPageBreak/>
        <w:t>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BA7638">
            <w:t xml:space="preserve">(Hoagland &amp; </w:t>
          </w:r>
          <w:proofErr w:type="spellStart"/>
          <w:r w:rsidR="00BA7638">
            <w:t>Arnon</w:t>
          </w:r>
          <w:proofErr w:type="spellEnd"/>
          <w:r w:rsidR="00BA7638">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45A76A2"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F49BDB4"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1BA80D32" w:rsidR="009F20B5" w:rsidRPr="00970BD3" w:rsidRDefault="009F20B5" w:rsidP="004C2592">
      <w:pPr>
        <w:spacing w:line="360" w:lineRule="auto"/>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BA7638">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61977708" w:rsidR="009F20B5" w:rsidRPr="00D96051" w:rsidRDefault="009F20B5" w:rsidP="00DE2B27">
      <w:pPr>
        <w:spacing w:line="360" w:lineRule="auto"/>
        <w:ind w:firstLine="720"/>
        <w:rPr>
          <w:color w:val="000000"/>
        </w:rPr>
      </w:pPr>
      <w:r>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 xml:space="preserve">A single dark respiration </w:t>
      </w:r>
      <w:r w:rsidRPr="00FE014F">
        <w:lastRenderedPageBreak/>
        <w:t>value was determined for each focal leaf by calculating the</w:t>
      </w:r>
      <w:r>
        <w:t xml:space="preserve"> mean dark respiration value </w:t>
      </w:r>
      <w:r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77777777" w:rsidR="00D52184" w:rsidRPr="003703E2" w:rsidRDefault="00D52184" w:rsidP="00D52184">
      <w:pPr>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F4D1CB4EE4F1724A912FC2A3B3CDBBE1"/>
          </w:placeholder>
        </w:sdtPr>
        <w:sdtContent>
          <w:r w:rsidRPr="00BA7638">
            <w:rPr>
              <w:color w:val="000000"/>
            </w:rPr>
            <w:t>(</w:t>
          </w:r>
          <w:proofErr w:type="spellStart"/>
          <w:r w:rsidRPr="00BA7638">
            <w:rPr>
              <w:color w:val="000000"/>
            </w:rPr>
            <w:t>Duursma</w:t>
          </w:r>
          <w:proofErr w:type="spellEnd"/>
          <w:r w:rsidRPr="00BA7638">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F4D1CB4EE4F1724A912FC2A3B3CDBBE1"/>
          </w:placeholder>
        </w:sdtPr>
        <w:sdtContent>
          <w:r w:rsidRPr="00BA7638">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29" w:author="Perkowski, Evan A"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459ECFAC"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BA7638" w:rsidRPr="00BA7638">
            <w:rPr>
              <w:color w:val="000000"/>
            </w:rPr>
            <w:t>(Schneider et al., 2012)</w:t>
          </w:r>
        </w:sdtContent>
      </w:sdt>
      <w:commentRangeStart w:id="30"/>
      <w:r w:rsidRPr="00FE014F">
        <w:rPr>
          <w:color w:val="000000"/>
        </w:rPr>
        <w:t>.</w:t>
      </w:r>
      <w:commentRangeEnd w:id="30"/>
      <w:r w:rsidR="00CC6AE8">
        <w:rPr>
          <w:rStyle w:val="CommentReference"/>
        </w:rPr>
        <w:commentReference w:id="30"/>
      </w:r>
      <w:r w:rsidRPr="00FE014F">
        <w:rPr>
          <w:color w:val="000000"/>
        </w:rPr>
        <w:t xml:space="preserve">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061E425C" w:rsidR="009F20B5" w:rsidRDefault="009F20B5" w:rsidP="00EA79A6">
      <w:pPr>
        <w:autoSpaceDE w:val="0"/>
        <w:autoSpaceDN w:val="0"/>
        <w:adjustRightInd w:val="0"/>
        <w:spacing w:line="360" w:lineRule="auto"/>
        <w:ind w:firstLine="720"/>
        <w:rPr>
          <w:color w:val="000000"/>
        </w:rPr>
      </w:pPr>
      <w:r>
        <w:rPr>
          <w:color w:val="000000"/>
        </w:rPr>
        <w:lastRenderedPageBreak/>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BA7638" w:rsidRPr="00BA7638">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D07CFA"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09FABC0B" w:rsidR="009F20B5" w:rsidRPr="00800EAC"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BA7638" w:rsidRPr="00BA7638">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0902CD76"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w:t>
      </w:r>
      <w:r w:rsidR="000E3820">
        <w:t>A</w:t>
      </w:r>
      <w:r>
        <w:t xml:space="preserve"> </w:t>
      </w:r>
      <w:proofErr w:type="spellStart"/>
      <w:r>
        <w:t>cork</w:t>
      </w:r>
      <w:proofErr w:type="spellEnd"/>
      <w:r>
        <w:t xml:space="preserve"> borer was used to punch between 3</w:t>
      </w:r>
      <w:r w:rsidR="00792211">
        <w:t>-</w:t>
      </w:r>
      <w:r>
        <w:t>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BA7638" w:rsidRPr="00BA7638">
            <w:rPr>
              <w:color w:val="000000"/>
            </w:rPr>
            <w:t>(</w:t>
          </w:r>
          <w:proofErr w:type="spellStart"/>
          <w:r w:rsidR="00BA7638" w:rsidRPr="00BA7638">
            <w:rPr>
              <w:color w:val="000000"/>
            </w:rPr>
            <w:t>Katabuchi</w:t>
          </w:r>
          <w:proofErr w:type="spellEnd"/>
          <w:r w:rsidR="00BA7638" w:rsidRPr="00BA7638">
            <w:rPr>
              <w:color w:val="000000"/>
            </w:rPr>
            <w:t>, 2015)</w:t>
          </w:r>
        </w:sdtContent>
      </w:sdt>
      <w:r w:rsidR="00D52184">
        <w:rPr>
          <w:color w:val="000000"/>
        </w:rPr>
        <w:t>, similar to above</w:t>
      </w:r>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180E3599" w:rsidR="009F20B5" w:rsidRPr="00553FA0" w:rsidRDefault="009F20B5" w:rsidP="000E3820">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BA7638" w:rsidRPr="00BA7638">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AF2CCC">
        <w:rPr>
          <w:color w:val="000000"/>
        </w:rPr>
        <w:t>in</w:t>
      </w:r>
      <w:r>
        <w:rPr>
          <w:color w:val="000000"/>
        </w:rPr>
        <w:t xml:space="preserve"> a</w:t>
      </w:r>
      <w:r w:rsidR="00AF2CCC">
        <w:rPr>
          <w:color w:val="000000"/>
        </w:rPr>
        <w:t xml:space="preserve"> single</w:t>
      </w:r>
      <w:r>
        <w:rPr>
          <w:color w:val="000000"/>
        </w:rPr>
        <w:t xml:space="preserve"> 150 </w:t>
      </w:r>
      <w:r>
        <w:rPr>
          <w:color w:val="000000"/>
          <w:lang w:val="el-GR"/>
        </w:rPr>
        <w:t>μ</w:t>
      </w:r>
      <w:r>
        <w:rPr>
          <w:color w:val="000000"/>
        </w:rPr>
        <w:t>L triplicate aliquot a</w:t>
      </w:r>
      <w:r w:rsidR="00AF2CCC">
        <w:rPr>
          <w:color w:val="000000"/>
        </w:rPr>
        <w:t>nd used a</w:t>
      </w:r>
      <w:r>
        <w:rPr>
          <w:color w:val="000000"/>
        </w:rPr>
        <w:t>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0E3820">
        <w:rPr>
          <w:color w:val="000000"/>
        </w:rPr>
        <w:t xml:space="preserve"> </w:t>
      </w:r>
      <w:sdt>
        <w:sdtPr>
          <w:rPr>
            <w:color w:val="000000"/>
          </w:rPr>
          <w:tag w:val="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
          <w:id w:val="-1139496327"/>
          <w:placeholder>
            <w:docPart w:val="DefaultPlaceholder_-1854013440"/>
          </w:placeholder>
        </w:sdtPr>
        <w:sdtContent>
          <w:proofErr w:type="spellStart"/>
          <w:r w:rsidR="00BA7638" w:rsidRPr="00BA7638">
            <w:rPr>
              <w:color w:val="000000"/>
            </w:rPr>
            <w:t>Wellburn</w:t>
          </w:r>
          <w:proofErr w:type="spellEnd"/>
          <w:r w:rsidR="00BA7638" w:rsidRPr="00BA7638">
            <w:rPr>
              <w:color w:val="000000"/>
            </w:rPr>
            <w:t xml:space="preserve"> (1994)</w:t>
          </w:r>
        </w:sdtContent>
      </w:sdt>
      <w:r>
        <w:rPr>
          <w:color w:val="000000"/>
        </w:rPr>
        <w:t>:</w:t>
      </w:r>
    </w:p>
    <w:p w14:paraId="73A1ABE6" w14:textId="77777777" w:rsidR="009F20B5" w:rsidRPr="000219AB" w:rsidRDefault="00D07CFA"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D07CFA"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lastRenderedPageBreak/>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189670B0" w14:textId="45422739" w:rsidR="009F20B5" w:rsidRPr="00285915" w:rsidRDefault="00D07CFA" w:rsidP="00DE2B27">
      <w:pPr>
        <w:spacing w:line="360" w:lineRule="auto"/>
      </w:pPr>
      <w:customXmlInsRangeStart w:id="31" w:author="Perkowski, Evan A" w:date="2023-08-14T12:25:00Z"/>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1606034367"/>
          <w:placeholder>
            <w:docPart w:val="87FBEC9BA6FD184DA2A198BC09E40141"/>
          </w:placeholder>
          <w:showingPlcHdr/>
        </w:sdtPr>
        <w:sdtContent>
          <w:customXmlInsRangeEnd w:id="31"/>
          <w:r w:rsidRPr="00A55B14">
            <w:rPr>
              <w:rStyle w:val="PlaceholderText"/>
            </w:rPr>
            <w:t>Click or tap here to enter text.</w:t>
          </w:r>
          <w:customXmlInsRangeStart w:id="32" w:author="Perkowski, Evan A" w:date="2023-08-14T12:25:00Z"/>
        </w:sdtContent>
      </w:sdt>
      <w:customXmlInsRangeEnd w:id="32"/>
      <w:customXmlInsRangeStart w:id="33" w:author="Perkowski, Evan A" w:date="2023-08-14T12:25:00Z"/>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55286953"/>
          <w:placeholder>
            <w:docPart w:val="87FBEC9BA6FD184DA2A198BC09E40141"/>
          </w:placeholder>
          <w:showingPlcHdr/>
        </w:sdtPr>
        <w:sdtContent>
          <w:customXmlInsRangeEnd w:id="33"/>
          <w:r w:rsidRPr="00A55B14">
            <w:rPr>
              <w:rStyle w:val="PlaceholderText"/>
            </w:rPr>
            <w:t>Click or tap here to enter text.</w:t>
          </w:r>
          <w:customXmlInsRangeStart w:id="34" w:author="Perkowski, Evan A" w:date="2023-08-14T12:25:00Z"/>
        </w:sdtContent>
      </w:sdt>
      <w:customXmlInsRangeEnd w:id="34"/>
    </w:p>
    <w:p w14:paraId="5E6DD6AB" w14:textId="77777777" w:rsidR="009F20B5" w:rsidRDefault="009F20B5" w:rsidP="00DE2B27">
      <w:pPr>
        <w:spacing w:line="360" w:lineRule="auto"/>
      </w:pPr>
      <w:r>
        <w:rPr>
          <w:i/>
          <w:iCs/>
        </w:rPr>
        <w:t>Proportion of leaf nitrogen allocated to photosynthesis and structure</w:t>
      </w:r>
    </w:p>
    <w:p w14:paraId="36D149F2" w14:textId="486FD28B" w:rsidR="009F20B5" w:rsidRDefault="00AF2CCC" w:rsidP="00F77E0B">
      <w:pPr>
        <w:spacing w:line="360" w:lineRule="auto"/>
      </w:pPr>
      <w:commentRangeStart w:id="35"/>
      <w:r>
        <w:t>E</w:t>
      </w:r>
      <w:commentRangeEnd w:id="35"/>
      <w:r w:rsidR="00D52184">
        <w:rPr>
          <w:rStyle w:val="CommentReference"/>
        </w:rPr>
        <w:commentReference w:id="35"/>
      </w:r>
      <w:r w:rsidR="009F20B5">
        <w:t xml:space="preserv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
          <w:id w:val="-1597790168"/>
          <w:placeholder>
            <w:docPart w:val="4C771AFAED9EDD4580FC29BFC15B7EAC"/>
          </w:placeholder>
        </w:sdtPr>
        <w:sdtContent>
          <w:proofErr w:type="spellStart"/>
          <w:r w:rsidR="00BA7638">
            <w:t>Niinemets</w:t>
          </w:r>
          <w:proofErr w:type="spellEnd"/>
          <w:r w:rsidR="00BA7638">
            <w:t xml:space="preserve"> &amp; </w:t>
          </w:r>
          <w:proofErr w:type="spellStart"/>
          <w:r w:rsidR="00BA7638">
            <w:t>Tenhunen</w:t>
          </w:r>
          <w:proofErr w:type="spellEnd"/>
          <w:r w:rsidR="00BA7638">
            <w:t xml:space="preserve"> (1997)</w:t>
          </w:r>
        </w:sdtContent>
      </w:sdt>
      <w:r w:rsidR="009F20B5">
        <w:t xml:space="preserve"> </w:t>
      </w:r>
      <w:r>
        <w:t xml:space="preserve">were used </w:t>
      </w:r>
      <w:r w:rsidR="009F20B5">
        <w:t>to estimate the proportion of leaf nitrogen content allocated to Rubisco, bioenergetics, and light harvesting proteins</w:t>
      </w:r>
      <w:ins w:id="36" w:author="Perkowski, Evan A" w:date="2023-08-14T12:25:00Z">
        <w:r w:rsidR="0039000C">
          <w:t>, as in Waring et al. (2023)</w:t>
        </w:r>
        <w:r w:rsidR="009F20B5">
          <w:t>.</w:t>
        </w:r>
      </w:ins>
      <w:r w:rsidR="009F20B5">
        <w:t xml:space="preserve"> Specifically, the proportion of leaf nitrogen allocated to Rubisco (</w:t>
      </w:r>
      <w:r w:rsidR="009F20B5" w:rsidRPr="00F77E0B">
        <w:rPr>
          <w:i/>
          <w:iCs/>
          <w:lang w:val="el-GR"/>
        </w:rPr>
        <w:t>ρ</w:t>
      </w:r>
      <w:r w:rsidR="009F20B5">
        <w:rPr>
          <w:vertAlign w:val="subscript"/>
        </w:rPr>
        <w:t>rubisco</w:t>
      </w:r>
      <w:r w:rsidR="009F20B5">
        <w:t xml:space="preserve">; </w:t>
      </w:r>
      <w:proofErr w:type="spellStart"/>
      <w:r w:rsidR="009F20B5">
        <w:t>gN</w:t>
      </w:r>
      <w:proofErr w:type="spellEnd"/>
      <w:r w:rsidR="009F20B5">
        <w:t xml:space="preserve"> gN</w:t>
      </w:r>
      <w:r w:rsidR="009F20B5">
        <w:rPr>
          <w:vertAlign w:val="superscript"/>
        </w:rPr>
        <w:t>-1</w:t>
      </w:r>
      <w:r w:rsidR="009F20B5">
        <w:t xml:space="preserve">) was calculated as a function of </w:t>
      </w:r>
      <w:r w:rsidR="009F20B5">
        <w:rPr>
          <w:i/>
          <w:iCs/>
        </w:rPr>
        <w:t>V</w:t>
      </w:r>
      <w:r w:rsidR="009F20B5">
        <w:rPr>
          <w:vertAlign w:val="subscript"/>
        </w:rPr>
        <w:t>cmax25</w:t>
      </w:r>
      <w:r w:rsidR="009F20B5">
        <w:t xml:space="preserve"> and </w:t>
      </w:r>
      <w:r w:rsidR="009F20B5">
        <w:rPr>
          <w:i/>
          <w:iCs/>
        </w:rPr>
        <w:t>N</w:t>
      </w:r>
      <w:r w:rsidR="009F20B5">
        <w:rPr>
          <w:vertAlign w:val="subscript"/>
        </w:rPr>
        <w:t>area</w:t>
      </w:r>
      <w:r w:rsidR="009F20B5">
        <w:t xml:space="preserve">: </w:t>
      </w:r>
    </w:p>
    <w:p w14:paraId="160E8B01" w14:textId="417300A8" w:rsidR="009F20B5" w:rsidRPr="00D03FE1" w:rsidRDefault="00D07CFA"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D07CFA"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7B73CF12"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BA7638">
            <w:t xml:space="preserve">(Evans &amp; Seemann, 1989; </w:t>
          </w:r>
          <w:proofErr w:type="spellStart"/>
          <w:r w:rsidR="00BA7638">
            <w:t>Niinemets</w:t>
          </w:r>
          <w:proofErr w:type="spellEnd"/>
          <w:r w:rsidR="00BA7638">
            <w:t xml:space="preserve"> &amp; </w:t>
          </w:r>
          <w:proofErr w:type="spellStart"/>
          <w:r w:rsidR="00BA7638">
            <w:t>Tenhunen</w:t>
          </w:r>
          <w:proofErr w:type="spellEnd"/>
          <w:r w:rsidR="00BA7638">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The 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054CC684" w:rsidR="009F20B5" w:rsidRPr="00285915" w:rsidRDefault="00D07CFA"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F52F42">
        <w:rPr>
          <w:color w:val="000000"/>
        </w:rPr>
        <w:t>7</w:t>
      </w:r>
      <w:r w:rsidR="009F20B5">
        <w:rPr>
          <w:color w:val="000000"/>
        </w:rPr>
        <w:t>)</w:t>
      </w:r>
    </w:p>
    <w:p w14:paraId="41AC5145" w14:textId="5F792C9A" w:rsidR="00800EAC" w:rsidRDefault="009F20B5" w:rsidP="00800EAC">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w:t>
      </w:r>
      <w:r w:rsidR="00A25862">
        <w:rPr>
          <w:color w:val="000000"/>
        </w:rPr>
        <w:t xml:space="preserve">were </w:t>
      </w:r>
      <w:r w:rsidR="000E3820">
        <w:rPr>
          <w:color w:val="000000"/>
        </w:rPr>
        <w:t>highly</w:t>
      </w:r>
      <w:r>
        <w:rPr>
          <w:color w:val="000000"/>
        </w:rPr>
        <w:t xml:space="preserve"> correlated with each other (</w:t>
      </w:r>
      <w:r w:rsidR="00A25862">
        <w:rPr>
          <w:color w:val="000000"/>
        </w:rPr>
        <w:t>r</w:t>
      </w:r>
      <w:r w:rsidR="00A25862">
        <w:rPr>
          <w:color w:val="000000"/>
          <w:vertAlign w:val="superscript"/>
        </w:rPr>
        <w:t>2</w:t>
      </w:r>
      <w:r w:rsidR="00A25862">
        <w:rPr>
          <w:color w:val="000000"/>
        </w:rPr>
        <w:t>=0.</w:t>
      </w:r>
      <w:r w:rsidR="00D52184">
        <w:rPr>
          <w:color w:val="000000"/>
        </w:rPr>
        <w:t>76</w:t>
      </w:r>
      <w:r w:rsidR="00A25862">
        <w:rPr>
          <w:color w:val="000000"/>
        </w:rPr>
        <w:t xml:space="preserve">;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r w:rsidR="00800EAC">
        <w:t xml:space="preserve"> </w:t>
      </w:r>
      <w:r w:rsidR="00AF2CCC">
        <w:lastRenderedPageBreak/>
        <w:t>The p</w:t>
      </w:r>
      <w:r>
        <w:t>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xml:space="preserve">. </w:t>
      </w:r>
    </w:p>
    <w:p w14:paraId="2910CC22" w14:textId="6581CB1E" w:rsidR="009F20B5" w:rsidRDefault="00800EAC" w:rsidP="00800EAC">
      <w:pPr>
        <w:spacing w:line="360" w:lineRule="auto"/>
        <w:ind w:firstLine="720"/>
      </w:pPr>
      <w:r>
        <w:t>T</w:t>
      </w:r>
      <w:r w:rsidR="009F20B5">
        <w:t>he proportion of leaf nitrogen content allocated to structural tissue (</w:t>
      </w:r>
      <w:r w:rsidR="009F20B5">
        <w:rPr>
          <w:i/>
          <w:iCs/>
          <w:lang w:val="el-GR"/>
        </w:rPr>
        <w:t>ρ</w:t>
      </w:r>
      <w:r w:rsidR="009F20B5">
        <w:rPr>
          <w:vertAlign w:val="subscript"/>
        </w:rPr>
        <w:t>structure</w:t>
      </w:r>
      <w:r w:rsidR="009F20B5">
        <w:t xml:space="preserve">; </w:t>
      </w:r>
      <w:proofErr w:type="spellStart"/>
      <w:r w:rsidR="009F20B5">
        <w:t>gN</w:t>
      </w:r>
      <w:proofErr w:type="spellEnd"/>
      <w:r w:rsidR="009F20B5">
        <w:t xml:space="preserve"> gN</w:t>
      </w:r>
      <w:r w:rsidR="009F20B5">
        <w:rPr>
          <w:vertAlign w:val="superscript"/>
        </w:rPr>
        <w:t>-1</w:t>
      </w:r>
      <w:r w:rsidR="009F20B5">
        <w:t>) was estimated as:</w:t>
      </w:r>
    </w:p>
    <w:p w14:paraId="0473F59F" w14:textId="0676D830" w:rsidR="009F20B5" w:rsidRPr="003703E2" w:rsidRDefault="00D07CFA"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52F42">
        <w:t>8</w:t>
      </w:r>
      <w:r w:rsidR="009F20B5">
        <w:t>)</w:t>
      </w:r>
    </w:p>
    <w:p w14:paraId="6FA280E4" w14:textId="7C1F12C9"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BA7638" w:rsidRPr="00BA7638">
            <w:rPr>
              <w:color w:val="000000"/>
            </w:rPr>
            <w:t>Onoda et al. (2017)</w:t>
          </w:r>
        </w:sdtContent>
      </w:sdt>
      <w:r>
        <w:t>:</w:t>
      </w:r>
    </w:p>
    <w:p w14:paraId="4837AA81" w14:textId="4BA428A2" w:rsidR="009F20B5" w:rsidRPr="000B72F3" w:rsidRDefault="00D07CFA"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w:t>
      </w:r>
      <w:r w:rsidR="00F52F42">
        <w:t>9</w:t>
      </w:r>
      <w:r w:rsidR="009F20B5">
        <w:t>)</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EE5E2B4" w:rsidR="009F20B5" w:rsidRPr="00FE014F" w:rsidRDefault="009F20B5" w:rsidP="000A594C">
      <w:pPr>
        <w:autoSpaceDE w:val="0"/>
        <w:autoSpaceDN w:val="0"/>
        <w:adjustRightInd w:val="0"/>
        <w:spacing w:line="360" w:lineRule="auto"/>
        <w:ind w:firstLine="720"/>
      </w:pPr>
      <w:r w:rsidRPr="00FE014F">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BA7638" w:rsidRPr="00BA7638">
            <w:rPr>
              <w:color w:val="000000"/>
            </w:rPr>
            <w:t>Perkowski et al. (2021)</w:t>
          </w:r>
        </w:sdtContent>
      </w:sdt>
      <w:r w:rsidRPr="00FE014F">
        <w:t xml:space="preserve">,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w:t>
      </w:r>
      <w:r>
        <w:lastRenderedPageBreak/>
        <w:t>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 An </w:t>
      </w:r>
      <w:commentRangeStart w:id="37"/>
      <w:r w:rsidRPr="00FE014F">
        <w:t xml:space="preserve">explanation of the limitations </w:t>
      </w:r>
      <w:commentRangeEnd w:id="37"/>
      <w:r w:rsidR="007A4FD5">
        <w:rPr>
          <w:rStyle w:val="CommentReference"/>
        </w:rPr>
        <w:commentReference w:id="37"/>
      </w:r>
      <w:r w:rsidRPr="00FE014F">
        <w:t xml:space="preserve">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BA7638" w:rsidRPr="00BA7638">
            <w:rPr>
              <w:color w:val="000000"/>
            </w:rPr>
            <w:t>Perkowski et al. (2021)</w:t>
          </w:r>
        </w:sdtContent>
      </w:sdt>
      <w:r w:rsidRPr="00FE014F">
        <w:t>.</w:t>
      </w:r>
    </w:p>
    <w:p w14:paraId="67235710" w14:textId="4078C78C"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BA7638" w:rsidRPr="00BA7638">
            <w:rPr>
              <w:color w:val="000000"/>
            </w:rPr>
            <w:t>(</w:t>
          </w:r>
          <w:proofErr w:type="spellStart"/>
          <w:r w:rsidR="00BA7638" w:rsidRPr="00BA7638">
            <w:rPr>
              <w:color w:val="000000"/>
            </w:rPr>
            <w:t>Dovrat</w:t>
          </w:r>
          <w:proofErr w:type="spellEnd"/>
          <w:r w:rsidR="00BA7638" w:rsidRPr="00BA7638">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xml:space="preserve">; </w:t>
      </w:r>
      <w:commentRangeStart w:id="38"/>
      <w:ins w:id="39" w:author="Perkowski, Evan A" w:date="2023-08-14T12:25:00Z">
        <w:r w:rsidR="009F20B5">
          <w:rPr>
            <w:color w:val="000000"/>
          </w:rPr>
          <w:t>%</w:t>
        </w:r>
        <w:commentRangeEnd w:id="38"/>
        <w:r w:rsidR="00BA78E8">
          <w:rPr>
            <w:rStyle w:val="CommentReference"/>
          </w:rPr>
          <w:commentReference w:id="38"/>
        </w:r>
        <w:r w:rsidR="009F20B5" w:rsidRPr="00670974">
          <w:rPr>
            <w:color w:val="000000"/>
          </w:rPr>
          <w:t>)</w:t>
        </w:r>
      </w:ins>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BA7638" w:rsidRPr="00BA7638">
            <w:rPr>
              <w:color w:val="000000"/>
            </w:rPr>
            <w:t>Andrews et al. (2011)</w:t>
          </w:r>
        </w:sdtContent>
      </w:sdt>
      <w:r w:rsidR="009F20B5" w:rsidRPr="00670974">
        <w:rPr>
          <w:color w:val="000000"/>
        </w:rPr>
        <w:t>:</w:t>
      </w:r>
    </w:p>
    <w:p w14:paraId="51CFFB05" w14:textId="12E2F17B"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(10)</w:t>
      </w:r>
    </w:p>
    <w:p w14:paraId="32DDD279" w14:textId="1D58D9BD"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BA7638" w:rsidRPr="00BA7638">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1322C6F"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w:t>
      </w:r>
      <w:r w:rsidR="00693B51">
        <w:t xml:space="preserve">plant </w:t>
      </w:r>
      <w:r>
        <w:t>in the aCO</w:t>
      </w:r>
      <w:r>
        <w:rPr>
          <w:vertAlign w:val="subscript"/>
        </w:rPr>
        <w:t>2</w:t>
      </w:r>
      <w:r>
        <w:t xml:space="preserve"> treatment that received 280 ppm N.</w:t>
      </w:r>
    </w:p>
    <w:p w14:paraId="706F0431" w14:textId="395102AE"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fertilization as a continuous fixed effect, with</w:t>
      </w:r>
      <w:r w:rsidR="003620C0">
        <w:t xml:space="preserve"> </w:t>
      </w:r>
      <w:ins w:id="40" w:author="Perkowski, Evan A" w:date="2023-08-14T12:25:00Z">
        <w:r w:rsidR="003620C0">
          <w:t>full</w:t>
        </w:r>
        <w:r w:rsidR="009F20B5">
          <w:t xml:space="preserve"> </w:t>
        </w:r>
      </w:ins>
      <w:r w:rsidR="009F20B5">
        <w:t>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commentRangeStart w:id="41"/>
      <w:r w:rsidR="009F20B5" w:rsidRPr="00FE014F">
        <w:rPr>
          <w:i/>
          <w:iCs/>
        </w:rPr>
        <w:t>N</w:t>
      </w:r>
      <w:r w:rsidR="009F20B5" w:rsidRPr="00FE014F">
        <w:rPr>
          <w:vertAlign w:val="subscript"/>
        </w:rPr>
        <w:t>area</w:t>
      </w:r>
      <w:r w:rsidR="009F20B5" w:rsidRPr="00FE014F">
        <w:t xml:space="preserve">, </w:t>
      </w:r>
      <w:proofErr w:type="spellStart"/>
      <w:r w:rsidR="009F20B5">
        <w:rPr>
          <w:i/>
          <w:iCs/>
        </w:rPr>
        <w:t>M</w:t>
      </w:r>
      <w:r w:rsidR="009F20B5">
        <w:rPr>
          <w:vertAlign w:val="subscript"/>
        </w:rPr>
        <w:t>area</w:t>
      </w:r>
      <w:proofErr w:type="spellEnd"/>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proofErr w:type="spellStart"/>
      <w:r w:rsidR="00D52184">
        <w:rPr>
          <w:i/>
          <w:iCs/>
        </w:rPr>
        <w:t>A</w:t>
      </w:r>
      <w:r w:rsidR="00D52184">
        <w:rPr>
          <w:vertAlign w:val="subscript"/>
        </w:rPr>
        <w:t>net</w:t>
      </w:r>
      <w:proofErr w:type="spellEnd"/>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 xml:space="preserve">, </w:t>
      </w:r>
      <w:ins w:id="42" w:author="Perkowski, Evan A" w:date="2023-08-14T12:25:00Z">
        <w:r w:rsidR="00D52184">
          <w:rPr>
            <w:i/>
            <w:iCs/>
            <w:lang w:val="el-GR"/>
          </w:rPr>
          <w:t>χ</w:t>
        </w:r>
      </w:ins>
      <w:r w:rsidR="009F20B5">
        <w:t xml:space="preserve">, </w:t>
      </w:r>
      <w:r w:rsidR="009F20B5" w:rsidRPr="00664380">
        <w:rPr>
          <w:i/>
          <w:iCs/>
          <w:lang w:val="el-GR"/>
        </w:rPr>
        <w:t>ρ</w:t>
      </w:r>
      <w:r w:rsidR="009F20B5">
        <w:rPr>
          <w:vertAlign w:val="subscript"/>
        </w:rPr>
        <w:t>rubisco</w:t>
      </w:r>
      <w:r w:rsidR="009F20B5">
        <w:t xml:space="preserve">, </w:t>
      </w:r>
      <w:r w:rsidR="009F20B5" w:rsidRPr="00664380">
        <w:rPr>
          <w:i/>
          <w:iCs/>
          <w:lang w:val="el-GR"/>
        </w:rPr>
        <w:t>ρ</w:t>
      </w:r>
      <w:proofErr w:type="spellStart"/>
      <w:r w:rsidR="009F20B5">
        <w:rPr>
          <w:vertAlign w:val="subscript"/>
        </w:rPr>
        <w:t>bioe</w:t>
      </w:r>
      <w:proofErr w:type="spellEnd"/>
      <w:r w:rsidR="009F20B5">
        <w:t xml:space="preserve">, </w:t>
      </w:r>
      <w:r w:rsidR="009F20B5" w:rsidRPr="00664380">
        <w:rPr>
          <w:i/>
          <w:iCs/>
          <w:lang w:val="el-GR"/>
        </w:rPr>
        <w:t>ρ</w:t>
      </w:r>
      <w:r w:rsidR="009F20B5">
        <w:rPr>
          <w:vertAlign w:val="subscript"/>
        </w:rPr>
        <w:t>light</w:t>
      </w:r>
      <w:r w:rsidR="009F20B5">
        <w:t xml:space="preserve">, </w:t>
      </w:r>
      <w:r w:rsidR="009F20B5" w:rsidRPr="00664380">
        <w:rPr>
          <w:i/>
          <w:iCs/>
          <w:lang w:val="el-GR"/>
        </w:rPr>
        <w:t>ρ</w:t>
      </w:r>
      <w:r w:rsidR="009F20B5">
        <w:rPr>
          <w:vertAlign w:val="subscript"/>
        </w:rPr>
        <w:t>photo</w:t>
      </w:r>
      <w:r w:rsidR="009F20B5">
        <w:t xml:space="preserve">, </w:t>
      </w:r>
      <w:r w:rsidR="009F20B5" w:rsidRPr="00664380">
        <w:rPr>
          <w:i/>
          <w:iCs/>
          <w:lang w:val="el-GR"/>
        </w:rPr>
        <w:t>ρ</w:t>
      </w:r>
      <w:r w:rsidR="009F20B5">
        <w:rPr>
          <w:vertAlign w:val="subscript"/>
        </w:rPr>
        <w:t>structure</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commentRangeEnd w:id="41"/>
      <w:proofErr w:type="spellEnd"/>
      <w:r w:rsidR="003F462B">
        <w:rPr>
          <w:rStyle w:val="CommentReference"/>
        </w:rPr>
        <w:commentReference w:id="41"/>
      </w:r>
      <w:r w:rsidR="009F20B5">
        <w:t>.</w:t>
      </w:r>
    </w:p>
    <w:p w14:paraId="6E00CD93" w14:textId="72ED78E7"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proofErr w:type="spellStart"/>
      <w:ins w:id="43" w:author="Perkowski, Evan A" w:date="2023-08-14T12:25:00Z">
        <w:r w:rsidR="00D52184">
          <w:rPr>
            <w:i/>
            <w:iCs/>
          </w:rPr>
          <w:t>A</w:t>
        </w:r>
        <w:r w:rsidR="00D52184">
          <w:rPr>
            <w:vertAlign w:val="subscript"/>
          </w:rPr>
          <w:t>net</w:t>
        </w:r>
        <w:proofErr w:type="spellEnd"/>
        <w:r w:rsidR="00D52184">
          <w:t xml:space="preserve">, </w:t>
        </w:r>
        <w:r w:rsidR="00D52184">
          <w:rPr>
            <w:i/>
            <w:iCs/>
          </w:rPr>
          <w:t>R</w:t>
        </w:r>
        <w:r w:rsidR="00D52184">
          <w:rPr>
            <w:vertAlign w:val="subscript"/>
          </w:rPr>
          <w:t>d25</w:t>
        </w:r>
        <w:r w:rsidR="00D52184">
          <w:t>,</w:t>
        </w:r>
        <w:r>
          <w:t xml:space="preserve"> </w:t>
        </w:r>
      </w:ins>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ins w:id="44" w:author="Perkowski, Evan A" w:date="2023-08-14T12:25:00Z">
        <w:r w:rsidR="00D52184">
          <w:rPr>
            <w:i/>
            <w:iCs/>
            <w:lang w:val="el-GR"/>
          </w:rPr>
          <w:t>χ</w:t>
        </w:r>
      </w:ins>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5DA62956" w14:textId="75D63A49" w:rsidR="00281071" w:rsidRDefault="009F20B5" w:rsidP="00281071">
      <w:pPr>
        <w:spacing w:line="360" w:lineRule="auto"/>
        <w:ind w:firstLine="720"/>
        <w:rPr>
          <w:b/>
        </w:rPr>
      </w:pPr>
      <w:r w:rsidRPr="00FE014F">
        <w:t>In all models, we used the '</w:t>
      </w:r>
      <w:proofErr w:type="spellStart"/>
      <w:r w:rsidRPr="00FE014F">
        <w:t>lmer</w:t>
      </w:r>
      <w:proofErr w:type="spellEnd"/>
      <w:r w:rsidRPr="00FE014F">
        <w:t xml:space="preserve">' function in the </w:t>
      </w:r>
      <w:r w:rsidR="00F52F42">
        <w:t>‘</w:t>
      </w:r>
      <w:r w:rsidRPr="00FE014F">
        <w:t>lme4</w:t>
      </w:r>
      <w:r w:rsidR="00F52F42">
        <w:t>’</w:t>
      </w:r>
      <w:r w:rsidRPr="00FE014F">
        <w:t xml:space="preserve">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BA7638" w:rsidRPr="00BA7638">
            <w:rPr>
              <w:color w:val="000000"/>
            </w:rPr>
            <w:t>(Bates et al., 2015)</w:t>
          </w:r>
        </w:sdtContent>
      </w:sdt>
      <w:r w:rsidRPr="00FE014F">
        <w:t xml:space="preserve"> to fit each model and the </w:t>
      </w:r>
      <w:r w:rsidR="00F52F42">
        <w:t>‘</w:t>
      </w:r>
      <w:r w:rsidRPr="00FE014F">
        <w:t>Anova</w:t>
      </w:r>
      <w:r w:rsidR="00F52F42">
        <w:t>’</w:t>
      </w:r>
      <w:r w:rsidRPr="00FE014F">
        <w:t xml:space="preserve"> function in the </w:t>
      </w:r>
      <w:r w:rsidR="00F52F42">
        <w:t>‘</w:t>
      </w:r>
      <w:r w:rsidRPr="00FE014F">
        <w:t>car</w:t>
      </w:r>
      <w:r w:rsidR="00F52F42">
        <w:t>’</w:t>
      </w:r>
      <w:r w:rsidRPr="00FE014F">
        <w:t xml:space="preserve">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BA7638">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BA7638" w:rsidRPr="00BA7638">
            <w:rPr>
              <w:color w:val="000000"/>
            </w:rPr>
            <w:t>(</w:t>
          </w:r>
          <w:proofErr w:type="spellStart"/>
          <w:r w:rsidR="00BA7638" w:rsidRPr="00BA7638">
            <w:rPr>
              <w:color w:val="000000"/>
            </w:rPr>
            <w:t>Lenth</w:t>
          </w:r>
          <w:proofErr w:type="spellEnd"/>
          <w:r w:rsidR="00BA7638" w:rsidRPr="00BA7638">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BA7638">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BA7638" w:rsidRPr="00BA7638">
            <w:rPr>
              <w:color w:val="000000"/>
            </w:rPr>
            <w:t>(R Core Team, 2021)</w:t>
          </w:r>
        </w:sdtContent>
      </w:sdt>
      <w:r w:rsidRPr="00FE014F">
        <w:t>.</w:t>
      </w:r>
    </w:p>
    <w:p w14:paraId="11AA73C0" w14:textId="049EFF44"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3924AAC8" w14:textId="14308D10" w:rsidR="009F20B5" w:rsidRPr="00281071" w:rsidRDefault="009F20B5" w:rsidP="00281071">
      <w:pPr>
        <w:spacing w:line="360" w:lineRule="auto"/>
        <w:rPr>
          <w:bCs/>
        </w:rPr>
        <w:sectPr w:rsidR="009F20B5" w:rsidRPr="00281071" w:rsidSect="00770577">
          <w:headerReference w:type="default" r:id="rId12"/>
          <w:footerReference w:type="even" r:id="rId13"/>
          <w:footerReference w:type="default" r:id="rId14"/>
          <w:pgSz w:w="12240" w:h="15840"/>
          <w:pgMar w:top="1440" w:right="1440" w:bottom="1440" w:left="1440" w:header="720" w:footer="720" w:gutter="0"/>
          <w:lnNumType w:countBy="1" w:restart="continuous"/>
          <w:cols w:space="720"/>
          <w:docGrid w:linePitch="360"/>
        </w:sect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8E6ED4">
        <w:rPr>
          <w:bCs/>
          <w:i/>
          <w:iCs/>
        </w:rPr>
        <w:t>p</w:t>
      </w:r>
      <w:r w:rsidR="008E6ED4">
        <w:rPr>
          <w:bCs/>
        </w:rPr>
        <w:t xml:space="preserve">&lt;0.05 in all cases; Table 1) </w:t>
      </w:r>
      <w:r>
        <w:rPr>
          <w:bCs/>
        </w:rPr>
        <w:t xml:space="preserve">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sidR="008E6ED4">
        <w:rPr>
          <w:bCs/>
        </w:rPr>
        <w:t xml:space="preserve">and </w:t>
      </w:r>
      <w:r>
        <w:rPr>
          <w:bCs/>
          <w:i/>
          <w:iCs/>
        </w:rPr>
        <w:t>M</w:t>
      </w:r>
      <w:r>
        <w:rPr>
          <w:bCs/>
          <w:vertAlign w:val="subscript"/>
        </w:rPr>
        <w:t>area</w:t>
      </w:r>
      <w:r w:rsidR="008E6ED4">
        <w:rPr>
          <w:bCs/>
        </w:rPr>
        <w:t xml:space="preserve"> </w:t>
      </w:r>
      <w:r>
        <w:rPr>
          <w:bCs/>
        </w:rPr>
        <w:t>(</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 xml:space="preserve">(Tukey: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w:t>
      </w:r>
      <w:commentRangeStart w:id="45"/>
      <w:r>
        <w:rPr>
          <w:bCs/>
        </w:rPr>
        <w:t xml:space="preserve">(45%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&lt;0.001</w:t>
      </w:r>
      <w:ins w:id="46" w:author="Perkowski, Evan A" w:date="2023-08-14T12:25:00Z">
        <w:r>
          <w:rPr>
            <w:bCs/>
          </w:rPr>
          <w:t>)</w:t>
        </w:r>
        <w:commentRangeEnd w:id="45"/>
        <w:r w:rsidR="00995626">
          <w:rPr>
            <w:rStyle w:val="CommentReference"/>
          </w:rPr>
          <w:commentReference w:id="45"/>
        </w:r>
        <w:r>
          <w:rPr>
            <w:bCs/>
          </w:rPr>
          <w:t>.</w:t>
        </w:r>
      </w:ins>
      <w:r>
        <w:rPr>
          <w:bCs/>
        </w:rPr>
        <w:t xml:space="preserve"> Inoculation did not modify </w:t>
      </w:r>
      <w:r w:rsidR="008B5D7E">
        <w:rPr>
          <w:bCs/>
        </w:rPr>
        <w:t xml:space="preserve">the </w:t>
      </w:r>
      <w:r w:rsidR="008E6ED4">
        <w:rPr>
          <w:bCs/>
        </w:rPr>
        <w:t xml:space="preserve">positive </w:t>
      </w:r>
      <w:r w:rsidR="008B5D7E">
        <w:rPr>
          <w:bCs/>
        </w:rPr>
        <w:t xml:space="preserve">response of </w:t>
      </w:r>
      <w:r w:rsidR="008B5D7E">
        <w:rPr>
          <w:bCs/>
          <w:i/>
          <w:iCs/>
        </w:rPr>
        <w:t>N</w:t>
      </w:r>
      <w:r w:rsidR="008B5D7E">
        <w:rPr>
          <w:bCs/>
          <w:vertAlign w:val="subscript"/>
        </w:rPr>
        <w:t>mass</w:t>
      </w:r>
      <w:r w:rsidR="008B5D7E">
        <w:rPr>
          <w:bCs/>
        </w:rPr>
        <w:t xml:space="preserve">, </w:t>
      </w:r>
      <w:r w:rsidR="008B5D7E">
        <w:rPr>
          <w:bCs/>
        </w:rPr>
        <w:softHyphen/>
      </w:r>
      <w:proofErr w:type="spellStart"/>
      <w:r w:rsidR="008B5D7E">
        <w:rPr>
          <w:bCs/>
          <w:i/>
          <w:iCs/>
        </w:rPr>
        <w:t>M</w:t>
      </w:r>
      <w:r w:rsidR="008B5D7E">
        <w:rPr>
          <w:bCs/>
          <w:vertAlign w:val="subscript"/>
        </w:rPr>
        <w:t>area</w:t>
      </w:r>
      <w:proofErr w:type="spellEnd"/>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proofErr w:type="spellStart"/>
      <w:r>
        <w:rPr>
          <w:bCs/>
          <w:i/>
          <w:iCs/>
        </w:rPr>
        <w:t>M</w:t>
      </w:r>
      <w:r>
        <w:rPr>
          <w:bCs/>
          <w:vertAlign w:val="subscript"/>
        </w:rPr>
        <w:t>area</w:t>
      </w:r>
      <w:proofErr w:type="spellEnd"/>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w:t>
      </w:r>
      <w:commentRangeStart w:id="47"/>
      <w:r>
        <w:rPr>
          <w:bCs/>
        </w:rPr>
        <w:t>Tukey</w:t>
      </w:r>
      <w:commentRangeEnd w:id="47"/>
      <w:r w:rsidR="00A37024">
        <w:rPr>
          <w:rStyle w:val="CommentReference"/>
        </w:rPr>
        <w:commentReference w:id="47"/>
      </w:r>
      <w:r>
        <w:rPr>
          <w:bCs/>
        </w:rPr>
        <w:t xml:space="preserve">: </w:t>
      </w:r>
      <w:r>
        <w:rPr>
          <w:bCs/>
          <w:i/>
          <w:iCs/>
        </w:rPr>
        <w:t>p</w:t>
      </w:r>
      <w:r>
        <w:rPr>
          <w:bCs/>
        </w:rPr>
        <w:t>&lt;0.05 in all cases).</w:t>
      </w: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129" w:type="dxa"/>
        <w:tblLook w:val="04A0" w:firstRow="1" w:lastRow="0" w:firstColumn="1" w:lastColumn="0" w:noHBand="0" w:noVBand="1"/>
      </w:tblPr>
      <w:tblGrid>
        <w:gridCol w:w="2082"/>
        <w:gridCol w:w="416"/>
        <w:gridCol w:w="1767"/>
        <w:gridCol w:w="1081"/>
        <w:gridCol w:w="982"/>
        <w:gridCol w:w="1369"/>
        <w:gridCol w:w="1081"/>
        <w:gridCol w:w="982"/>
        <w:gridCol w:w="1369"/>
        <w:gridCol w:w="1081"/>
        <w:gridCol w:w="982"/>
        <w:tblGridChange w:id="48">
          <w:tblGrid>
            <w:gridCol w:w="2082"/>
            <w:gridCol w:w="416"/>
            <w:gridCol w:w="1767"/>
            <w:gridCol w:w="1081"/>
            <w:gridCol w:w="982"/>
            <w:gridCol w:w="1369"/>
            <w:gridCol w:w="1081"/>
            <w:gridCol w:w="982"/>
            <w:gridCol w:w="1369"/>
            <w:gridCol w:w="1081"/>
            <w:gridCol w:w="982"/>
          </w:tblGrid>
        </w:tblGridChange>
      </w:tblGrid>
      <w:tr w:rsidR="009F20B5" w14:paraId="23B074B0" w14:textId="77777777" w:rsidTr="00D07CFA">
        <w:trPr>
          <w:trHeight w:val="320"/>
        </w:trPr>
        <w:tc>
          <w:tcPr>
            <w:tcW w:w="2082"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770"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432"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432"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091C08" w14:paraId="37922BBF"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707"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commentRangeStart w:id="49"/>
            <w:r>
              <w:rPr>
                <w:color w:val="000000"/>
              </w:rPr>
              <w:t>Coefficient</w:t>
            </w:r>
            <w:commentRangeEnd w:id="49"/>
            <w:r w:rsidR="00816CB1">
              <w:rPr>
                <w:rStyle w:val="CommentReference"/>
              </w:rPr>
              <w:commentReference w:id="49"/>
            </w:r>
          </w:p>
        </w:tc>
        <w:tc>
          <w:tcPr>
            <w:tcW w:w="1081"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369"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091C08" w14:paraId="4C5F4956" w14:textId="77777777" w:rsidTr="00D52184">
        <w:trPr>
          <w:trHeight w:val="320"/>
        </w:trPr>
        <w:tc>
          <w:tcPr>
            <w:tcW w:w="2082"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369"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081"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091C08" w14:paraId="3F316CA4" w14:textId="77777777" w:rsidTr="00D52184">
        <w:trPr>
          <w:trHeight w:val="320"/>
        </w:trPr>
        <w:tc>
          <w:tcPr>
            <w:tcW w:w="2082"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982"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982"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982"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091C08" w14:paraId="4F09D9E8" w14:textId="77777777" w:rsidTr="00D52184">
        <w:trPr>
          <w:trHeight w:val="320"/>
        </w:trPr>
        <w:tc>
          <w:tcPr>
            <w:tcW w:w="2082"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982"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982"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982"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091C08" w14:paraId="4DEF21B0" w14:textId="77777777" w:rsidTr="00D52184">
        <w:trPr>
          <w:trHeight w:val="320"/>
        </w:trPr>
        <w:tc>
          <w:tcPr>
            <w:tcW w:w="2082"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982"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982"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091C08" w14:paraId="4E4BC948" w14:textId="77777777" w:rsidTr="00D52184">
        <w:trPr>
          <w:trHeight w:val="320"/>
        </w:trPr>
        <w:tc>
          <w:tcPr>
            <w:tcW w:w="2082"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982"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369"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081"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982"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369"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982"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091C08" w14:paraId="3357F06C" w14:textId="77777777" w:rsidTr="00D52184">
        <w:trPr>
          <w:trHeight w:val="320"/>
        </w:trPr>
        <w:tc>
          <w:tcPr>
            <w:tcW w:w="2082"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982"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369"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081"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982"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982"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091C08" w14:paraId="26FCFF71" w14:textId="77777777" w:rsidTr="00D52184">
        <w:trPr>
          <w:trHeight w:val="320"/>
        </w:trPr>
        <w:tc>
          <w:tcPr>
            <w:tcW w:w="2082"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081"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982"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081"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982"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369"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982"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091C08" w14:paraId="0E83AF91" w14:textId="77777777" w:rsidTr="00D52184">
        <w:trPr>
          <w:trHeight w:val="320"/>
        </w:trPr>
        <w:tc>
          <w:tcPr>
            <w:tcW w:w="2082"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982"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369"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-6</w:t>
            </w:r>
          </w:p>
        </w:tc>
        <w:tc>
          <w:tcPr>
            <w:tcW w:w="1081"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982"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369"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081"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982"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091C08" w14:paraId="2D6284E9"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13"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707"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369"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081"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982"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091C08" w14:paraId="0AEC6625"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13"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770"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369"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091C08" w14:paraId="0806006D" w14:textId="77777777" w:rsidTr="00D52184">
        <w:trPr>
          <w:trHeight w:val="320"/>
        </w:trPr>
        <w:tc>
          <w:tcPr>
            <w:tcW w:w="2082"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707"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081"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982"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369"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369"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081"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982"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091C08" w14:paraId="4CAA5BE2" w14:textId="77777777" w:rsidTr="00D52184">
        <w:trPr>
          <w:trHeight w:val="320"/>
        </w:trPr>
        <w:tc>
          <w:tcPr>
            <w:tcW w:w="2082"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13"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707"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081"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982"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369"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091C08" w14:paraId="18C68A33" w14:textId="77777777" w:rsidTr="00D52184">
        <w:trPr>
          <w:trHeight w:val="320"/>
        </w:trPr>
        <w:tc>
          <w:tcPr>
            <w:tcW w:w="2082"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13"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982"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091C08" w14:paraId="7548022A" w14:textId="77777777" w:rsidTr="00D52184">
        <w:trPr>
          <w:trHeight w:val="320"/>
        </w:trPr>
        <w:tc>
          <w:tcPr>
            <w:tcW w:w="2082"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13"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081"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982"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091C08" w14:paraId="223281EC" w14:textId="77777777" w:rsidTr="00D52184">
        <w:trPr>
          <w:trHeight w:val="320"/>
        </w:trPr>
        <w:tc>
          <w:tcPr>
            <w:tcW w:w="2082"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13"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081"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982"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091C08" w14:paraId="56E2818B" w14:textId="77777777" w:rsidTr="00D52184">
        <w:trPr>
          <w:trHeight w:val="320"/>
        </w:trPr>
        <w:tc>
          <w:tcPr>
            <w:tcW w:w="2082"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13"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081"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982"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369"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091C08" w14:paraId="501AB6D4" w14:textId="77777777" w:rsidTr="00D52184">
        <w:trPr>
          <w:trHeight w:val="320"/>
        </w:trPr>
        <w:tc>
          <w:tcPr>
            <w:tcW w:w="2082"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13"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nil"/>
              <w:right w:val="nil"/>
            </w:tcBorders>
            <w:shd w:val="clear" w:color="auto" w:fill="auto"/>
            <w:noWrap/>
            <w:vAlign w:val="bottom"/>
          </w:tcPr>
          <w:p w14:paraId="4EFAEB92" w14:textId="01E5790A" w:rsidR="009F20B5" w:rsidRPr="009E7F8B" w:rsidRDefault="007A539F" w:rsidP="009E7F8B">
            <w:pPr>
              <w:jc w:val="right"/>
              <w:rPr>
                <w:color w:val="000000"/>
              </w:rPr>
            </w:pPr>
            <w:r>
              <w:rPr>
                <w:color w:val="000000"/>
              </w:rPr>
              <w:softHyphen/>
            </w:r>
            <w:r>
              <w:rPr>
                <w:color w:val="000000"/>
              </w:rPr>
              <w:softHyphen/>
            </w:r>
            <w:r>
              <w:rPr>
                <w:color w:val="000000"/>
              </w:rPr>
              <w:softHyphen/>
            </w:r>
          </w:p>
        </w:tc>
        <w:tc>
          <w:tcPr>
            <w:tcW w:w="1081"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982"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369"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091C08" w14:paraId="619E021C" w14:textId="77777777" w:rsidTr="00D52184">
        <w:trPr>
          <w:trHeight w:val="320"/>
        </w:trPr>
        <w:tc>
          <w:tcPr>
            <w:tcW w:w="2082"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13"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707"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081"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982"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369"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091C08" w14:paraId="17E6C82F" w14:textId="77777777" w:rsidTr="00D52184">
        <w:trPr>
          <w:trHeight w:val="320"/>
        </w:trPr>
        <w:tc>
          <w:tcPr>
            <w:tcW w:w="2082"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13"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707"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081"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982"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369"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369"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081"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982"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proofErr w:type="spellStart"/>
      <w:r>
        <w:rPr>
          <w:i/>
          <w:iCs/>
        </w:rPr>
        <w:t>M</w:t>
      </w:r>
      <w:r>
        <w:rPr>
          <w:vertAlign w:val="subscript"/>
        </w:rPr>
        <w:t>area</w:t>
      </w:r>
      <w:proofErr w:type="spellEnd"/>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10141AC3" w:rsidR="009F20B5" w:rsidRDefault="009F20B5" w:rsidP="00DE2B27">
      <w:pPr>
        <w:spacing w:line="360" w:lineRule="auto"/>
        <w:rPr>
          <w:b/>
        </w:rPr>
      </w:pPr>
      <w:del w:id="50" w:author="Perkowski, Evan A" w:date="2023-08-14T12:25:00Z">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del>
      <w:ins w:id="51" w:author="Perkowski, Evan A" w:date="2023-08-14T12:25:00Z">
        <w:r w:rsidR="00955DC4">
          <w:rPr>
            <w:b/>
            <w:noProof/>
          </w:rPr>
          <w:drawing>
            <wp:inline distT="0" distB="0" distL="0" distR="0" wp14:anchorId="6E5367FB" wp14:editId="51B7A535">
              <wp:extent cx="5943600" cy="3962400"/>
              <wp:effectExtent l="0" t="0" r="0" b="0"/>
              <wp:docPr id="320839496" name="Picture 6"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9496" name="Picture 6" descr="A graph of different types of fertilizers&#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ins>
    </w:p>
    <w:p w14:paraId="5A1CFF6E" w14:textId="050E8018" w:rsidR="009F20B5" w:rsidRDefault="009F20B5" w:rsidP="00DE2B27">
      <w:pPr>
        <w:spacing w:line="360" w:lineRule="auto"/>
        <w:rPr>
          <w:bCs/>
        </w:rPr>
      </w:pPr>
      <w:commentRangeStart w:id="52"/>
      <w:r>
        <w:rPr>
          <w:b/>
        </w:rPr>
        <w:t>Figure 1</w:t>
      </w:r>
      <w:r>
        <w:rPr>
          <w:bCs/>
        </w:rPr>
        <w:t xml:space="preserve"> </w:t>
      </w:r>
      <w:commentRangeEnd w:id="52"/>
      <w:r w:rsidR="00A37024">
        <w:rPr>
          <w:rStyle w:val="CommentReference"/>
        </w:rPr>
        <w:commentReference w:id="52"/>
      </w:r>
      <w:r>
        <w:rPr>
          <w:bCs/>
        </w:rPr>
        <w:t>Effects of CO</w:t>
      </w:r>
      <w:r>
        <w:rPr>
          <w:bCs/>
          <w:vertAlign w:val="subscript"/>
        </w:rPr>
        <w:t>2</w:t>
      </w:r>
      <w:r>
        <w:rPr>
          <w:bCs/>
        </w:rPr>
        <w:t xml:space="preserve">, fertilization, and inoculation on leaf nitrogen per unit leaf area (a), leaf nitrogen content (b), leaf mass per unit leaf area (c), and chlorophyll content per unit leaf area (d). Soil nitrogen fertilization is represented on the x-axis in all panels. </w:t>
      </w:r>
      <w:r w:rsidR="00DD7652">
        <w:rPr>
          <w:bCs/>
        </w:rPr>
        <w:t>Red points and trendlines indicate plants grown under eCO</w:t>
      </w:r>
      <w:r w:rsidR="00DD7652">
        <w:rPr>
          <w:bCs/>
          <w:vertAlign w:val="subscript"/>
        </w:rPr>
        <w:t>2</w:t>
      </w:r>
      <w:r w:rsidR="00D11FFD">
        <w:rPr>
          <w:bCs/>
        </w:rPr>
        <w:t>, while blue points and trendlines indicate plants grown under aCO</w:t>
      </w:r>
      <w:r w:rsidR="00D11FFD">
        <w:rPr>
          <w:bCs/>
          <w:vertAlign w:val="subscript"/>
        </w:rPr>
        <w:t>2</w:t>
      </w:r>
      <w:r w:rsidR="00D11FFD">
        <w:rPr>
          <w:bCs/>
        </w:rPr>
        <w:t xml:space="preserve">. Lighter blue and red circular points and trendlines indicate uninoculated plants, while darker blue and red triangular points indicate 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6218E5B1" w:rsidR="00084BF6" w:rsidRPr="00E6497C" w:rsidRDefault="00084BF6" w:rsidP="004D6B5F">
      <w:pPr>
        <w:spacing w:line="360" w:lineRule="auto"/>
        <w:rPr>
          <w:bCs/>
        </w:rPr>
      </w:pPr>
      <w:commentRangeStart w:id="53"/>
      <w:commentRangeStart w:id="54"/>
      <w:ins w:id="55" w:author="Perkowski, Evan A" w:date="2023-08-14T12:25:00Z">
        <w:r>
          <w:rPr>
            <w:bCs/>
          </w:rPr>
          <w:t>E</w:t>
        </w:r>
        <w:commentRangeEnd w:id="53"/>
        <w:r w:rsidR="00124EC9">
          <w:rPr>
            <w:rStyle w:val="CommentReference"/>
          </w:rPr>
          <w:commentReference w:id="53"/>
        </w:r>
        <w:commentRangeEnd w:id="54"/>
        <w:r w:rsidR="00486308">
          <w:rPr>
            <w:rStyle w:val="CommentReference"/>
          </w:rPr>
          <w:commentReference w:id="54"/>
        </w:r>
        <w:r>
          <w:rPr>
            <w:bCs/>
          </w:rPr>
          <w:t>levated</w:t>
        </w:r>
      </w:ins>
      <w:r>
        <w:rPr>
          <w:bCs/>
        </w:rPr>
        <w:t xml:space="preserve"> CO</w:t>
      </w:r>
      <w:r>
        <w:rPr>
          <w:bCs/>
          <w:vertAlign w:val="subscript"/>
        </w:rPr>
        <w:t>2</w:t>
      </w:r>
      <w:r>
        <w:rPr>
          <w:bCs/>
        </w:rPr>
        <w:t xml:space="preserve"> </w:t>
      </w:r>
      <w:r w:rsidR="00E6497C">
        <w:rPr>
          <w:bCs/>
        </w:rPr>
        <w:t>de</w:t>
      </w:r>
      <w:r>
        <w:rPr>
          <w:bCs/>
        </w:rPr>
        <w:t xml:space="preserve">creased </w:t>
      </w:r>
      <w:proofErr w:type="spellStart"/>
      <w:r>
        <w:rPr>
          <w:bCs/>
          <w:i/>
          <w:iCs/>
        </w:rPr>
        <w:t>A</w:t>
      </w:r>
      <w:r>
        <w:rPr>
          <w:bCs/>
          <w:vertAlign w:val="subscript"/>
        </w:rPr>
        <w:t>net</w:t>
      </w:r>
      <w:proofErr w:type="spellEnd"/>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(CO</w:t>
      </w:r>
      <w:r>
        <w:rPr>
          <w:bCs/>
          <w:vertAlign w:val="subscript"/>
        </w:rPr>
        <w:t>2</w:t>
      </w:r>
      <w:r>
        <w:rPr>
          <w:bCs/>
        </w:rPr>
        <w:t xml:space="preserve">-by-inoculation interaction: </w:t>
      </w:r>
      <w:r>
        <w:rPr>
          <w:bCs/>
          <w:i/>
          <w:iCs/>
        </w:rPr>
        <w:t>p</w:t>
      </w:r>
      <w:r>
        <w:rPr>
          <w:bCs/>
        </w:rPr>
        <w:t>&gt;0.05</w:t>
      </w:r>
      <w:r w:rsidR="00E6497C">
        <w:rPr>
          <w:bCs/>
        </w:rPr>
        <w:t xml:space="preserve">; Table </w:t>
      </w:r>
      <w:r w:rsidR="00292428">
        <w:rPr>
          <w:bCs/>
        </w:rPr>
        <w:t>2</w:t>
      </w:r>
      <w:r>
        <w:rPr>
          <w:bCs/>
        </w:rPr>
        <w:t>).</w:t>
      </w:r>
      <w:r w:rsidR="00292428">
        <w:rPr>
          <w:bCs/>
        </w:rPr>
        <w:t xml:space="preserve"> 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 xml:space="preserve">&gt;0.05; Table 2). </w:t>
      </w:r>
      <w:r w:rsidR="00E6497C">
        <w:rPr>
          <w:bCs/>
        </w:rPr>
        <w:t>An interaction between fertilization and inoculation treatment (</w:t>
      </w:r>
      <w:r w:rsidR="00E6497C">
        <w:rPr>
          <w:bCs/>
          <w:i/>
          <w:iCs/>
        </w:rPr>
        <w:t>p</w:t>
      </w:r>
      <w:r w:rsidR="00E6497C">
        <w:rPr>
          <w:bCs/>
        </w:rPr>
        <w:t xml:space="preserve">&lt;0.001;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p>
    <w:p w14:paraId="28E085D9" w14:textId="58F6C8DA" w:rsidR="0039373C" w:rsidRPr="0039373C"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uninoculated plants (Tukey: </w:t>
      </w:r>
      <w:r w:rsidR="0039373C">
        <w:rPr>
          <w:bCs/>
          <w:i/>
          <w:iCs/>
        </w:rPr>
        <w:t>p</w:t>
      </w:r>
      <w:r w:rsidR="0039373C">
        <w:rPr>
          <w:bCs/>
        </w:rPr>
        <w:t>&lt;0.05).</w:t>
      </w:r>
    </w:p>
    <w:p w14:paraId="32F47862" w14:textId="7901508C" w:rsidR="009F20B5" w:rsidRDefault="002832C4" w:rsidP="00292428">
      <w:pPr>
        <w:spacing w:line="360" w:lineRule="auto"/>
        <w:ind w:firstLine="720"/>
        <w:rPr>
          <w:bCs/>
        </w:rPr>
      </w:pPr>
      <w:r>
        <w:rPr>
          <w:bCs/>
        </w:rPr>
        <w:t>Elevated CO</w:t>
      </w:r>
      <w:r>
        <w:rPr>
          <w:bCs/>
          <w:vertAlign w:val="subscript"/>
        </w:rPr>
        <w:t>2</w:t>
      </w:r>
      <w:r>
        <w:rPr>
          <w:bCs/>
        </w:rPr>
        <w:t xml:space="preserve"> reduced</w:t>
      </w:r>
      <w:commentRangeStart w:id="56"/>
      <w:r>
        <w:rPr>
          <w:bCs/>
        </w:rPr>
        <w:t xml:space="preserve"> </w:t>
      </w:r>
      <w:r w:rsidRPr="00AD4FAC">
        <w:rPr>
          <w:i/>
          <w:iCs/>
          <w:color w:val="000000"/>
          <w:lang w:val="el-GR"/>
        </w:rPr>
        <w:t>χ</w:t>
      </w:r>
      <w:r>
        <w:rPr>
          <w:color w:val="000000"/>
        </w:rPr>
        <w:t xml:space="preserve"> </w:t>
      </w:r>
      <w:commentRangeEnd w:id="56"/>
      <w:r w:rsidR="006564D7">
        <w:rPr>
          <w:rStyle w:val="CommentReference"/>
        </w:rPr>
        <w:commentReference w:id="56"/>
      </w:r>
      <w:r>
        <w:rPr>
          <w:color w:val="000000"/>
        </w:rPr>
        <w:t>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w:t>
      </w:r>
      <w:commentRangeStart w:id="57"/>
      <w:r w:rsidR="00D60D5F">
        <w:rPr>
          <w:bCs/>
        </w:rPr>
        <w:t xml:space="preserve">Specifically, </w:t>
      </w:r>
      <w:r w:rsidR="00BA4317">
        <w:rPr>
          <w:bCs/>
        </w:rPr>
        <w:t>the</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w:t>
      </w:r>
      <w:r w:rsidR="0039373C">
        <w:rPr>
          <w:bCs/>
        </w:rPr>
        <w:t>; Fig. 2f</w:t>
      </w:r>
      <w:r w:rsidR="00D60D5F">
        <w:rPr>
          <w:color w:val="000000"/>
        </w:rPr>
        <w:t xml:space="preserve">). </w:t>
      </w:r>
      <w:r w:rsidR="00BA4317">
        <w:rPr>
          <w:color w:val="000000"/>
        </w:rPr>
        <w:t xml:space="preserve">Additionally, this interaction indicated </w:t>
      </w:r>
      <w:r w:rsidR="00D60D5F">
        <w:rPr>
          <w:color w:val="000000"/>
        </w:rPr>
        <w:t xml:space="preserve">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&lt;0.001</w:t>
      </w:r>
      <w:r w:rsidR="0039373C">
        <w:rPr>
          <w:bCs/>
        </w:rPr>
        <w:t>; Fig. 2f</w:t>
      </w:r>
      <w:r>
        <w:rPr>
          <w:color w:val="000000"/>
        </w:rPr>
        <w:t xml:space="preserve">),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r w:rsidR="0039373C">
        <w:rPr>
          <w:bCs/>
        </w:rPr>
        <w:t>; Fig. 2f</w:t>
      </w:r>
      <w:r>
        <w:rPr>
          <w:color w:val="000000"/>
        </w:rPr>
        <w:t>).</w:t>
      </w:r>
      <w:commentRangeEnd w:id="57"/>
      <w:r w:rsidR="00937B7E">
        <w:rPr>
          <w:rStyle w:val="CommentReference"/>
        </w:rPr>
        <w:commentReference w:id="57"/>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2843" w:type="dxa"/>
        <w:tblLook w:val="04A0" w:firstRow="1" w:lastRow="0" w:firstColumn="1" w:lastColumn="0" w:noHBand="0" w:noVBand="1"/>
      </w:tblPr>
      <w:tblGrid>
        <w:gridCol w:w="1980"/>
        <w:gridCol w:w="421"/>
        <w:gridCol w:w="1416"/>
        <w:gridCol w:w="996"/>
        <w:gridCol w:w="1060"/>
        <w:gridCol w:w="1416"/>
        <w:gridCol w:w="996"/>
        <w:gridCol w:w="1013"/>
        <w:gridCol w:w="1416"/>
        <w:gridCol w:w="1116"/>
        <w:gridCol w:w="1013"/>
      </w:tblGrid>
      <w:tr w:rsidR="00292428" w14:paraId="424A2DA5"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D07CFA">
            <w:pPr>
              <w:spacing w:line="276" w:lineRule="auto"/>
              <w:rPr>
                <w:color w:val="000000"/>
              </w:rPr>
            </w:pPr>
          </w:p>
        </w:tc>
        <w:tc>
          <w:tcPr>
            <w:tcW w:w="3472"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D07CFA">
            <w:pPr>
              <w:spacing w:line="276" w:lineRule="auto"/>
              <w:rPr>
                <w:b/>
                <w:bCs/>
                <w:i/>
                <w:iCs/>
                <w:color w:val="000000"/>
              </w:rPr>
            </w:pPr>
            <w:r>
              <w:rPr>
                <w:b/>
                <w:bCs/>
                <w:i/>
                <w:iCs/>
                <w:color w:val="000000"/>
              </w:rPr>
              <w:t>A</w:t>
            </w:r>
            <w:r w:rsidRPr="00555B50">
              <w:rPr>
                <w:b/>
                <w:bCs/>
                <w:color w:val="000000"/>
                <w:vertAlign w:val="subscript"/>
              </w:rPr>
              <w:t>net</w:t>
            </w:r>
          </w:p>
        </w:tc>
        <w:tc>
          <w:tcPr>
            <w:tcW w:w="34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D07CFA">
            <w:pPr>
              <w:spacing w:line="276" w:lineRule="auto"/>
              <w:rPr>
                <w:b/>
                <w:bCs/>
                <w:color w:val="000000"/>
                <w:vertAlign w:val="subscript"/>
              </w:rPr>
            </w:pPr>
            <w:r>
              <w:rPr>
                <w:b/>
                <w:bCs/>
                <w:i/>
                <w:iCs/>
                <w:color w:val="000000"/>
              </w:rPr>
              <w:t>R</w:t>
            </w:r>
            <w:r>
              <w:rPr>
                <w:b/>
                <w:bCs/>
                <w:color w:val="000000"/>
                <w:vertAlign w:val="subscript"/>
              </w:rPr>
              <w:t>d25</w:t>
            </w:r>
          </w:p>
        </w:tc>
        <w:tc>
          <w:tcPr>
            <w:tcW w:w="3545"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D07CFA">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D07CFA">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D07CFA">
            <w:pPr>
              <w:spacing w:line="276" w:lineRule="auto"/>
              <w:jc w:val="right"/>
              <w:rPr>
                <w:color w:val="000000"/>
              </w:rPr>
            </w:pPr>
            <w:r w:rsidRPr="005D0864">
              <w:rPr>
                <w:i/>
                <w:iCs/>
                <w:color w:val="000000"/>
              </w:rPr>
              <w:t>p</w:t>
            </w:r>
          </w:p>
        </w:tc>
      </w:tr>
      <w:tr w:rsidR="00555B50" w14:paraId="13938E9A" w14:textId="77777777" w:rsidTr="00124EC9">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111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124EC9">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13"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13"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124EC9">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996"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13"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111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13"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124EC9">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996"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13"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111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13"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124EC9">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13"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111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13"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124EC9">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996"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996"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13"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13"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124EC9">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996"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996"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13"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111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13"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124EC9">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13"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111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13"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D07CFA">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D07CFA">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D07CFA">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D07CFA">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D07CFA">
            <w:pPr>
              <w:spacing w:line="276" w:lineRule="auto"/>
              <w:jc w:val="right"/>
              <w:rPr>
                <w:color w:val="000000"/>
              </w:rPr>
            </w:pPr>
          </w:p>
        </w:tc>
        <w:tc>
          <w:tcPr>
            <w:tcW w:w="111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D07CFA">
            <w:pPr>
              <w:spacing w:line="276" w:lineRule="auto"/>
              <w:jc w:val="right"/>
              <w:rPr>
                <w:color w:val="000000"/>
              </w:rPr>
            </w:pPr>
          </w:p>
        </w:tc>
        <w:tc>
          <w:tcPr>
            <w:tcW w:w="1013"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D07CFA">
            <w:pPr>
              <w:spacing w:line="276" w:lineRule="auto"/>
              <w:jc w:val="right"/>
              <w:rPr>
                <w:color w:val="000000"/>
              </w:rPr>
            </w:pPr>
          </w:p>
        </w:tc>
      </w:tr>
      <w:tr w:rsidR="00292428" w14:paraId="165BD252"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D07CFA">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D07CFA">
            <w:pPr>
              <w:spacing w:line="276" w:lineRule="auto"/>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p>
        </w:tc>
        <w:tc>
          <w:tcPr>
            <w:tcW w:w="34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D07CFA">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545"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D07CFA">
            <w:pPr>
              <w:spacing w:line="276" w:lineRule="auto"/>
              <w:rPr>
                <w:b/>
                <w:bCs/>
                <w:i/>
                <w:iCs/>
                <w:color w:val="000000"/>
              </w:rPr>
            </w:pPr>
            <w:r w:rsidRPr="00AD4FAC">
              <w:rPr>
                <w:b/>
                <w:bCs/>
                <w:i/>
                <w:iCs/>
                <w:color w:val="000000"/>
                <w:lang w:val="el-GR"/>
              </w:rPr>
              <w:t>χ</w:t>
            </w:r>
          </w:p>
        </w:tc>
      </w:tr>
      <w:tr w:rsidR="00292428" w14:paraId="41901108" w14:textId="77777777" w:rsidTr="00124EC9">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D07CFA">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D07CFA">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D07CFA">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D07CFA">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D07CFA">
            <w:pPr>
              <w:spacing w:line="276" w:lineRule="auto"/>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D07CFA">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D07CFA">
            <w:pPr>
              <w:spacing w:line="276" w:lineRule="auto"/>
              <w:jc w:val="right"/>
              <w:rPr>
                <w:color w:val="000000"/>
              </w:rPr>
            </w:pPr>
            <w:r w:rsidRPr="005D0864">
              <w:rPr>
                <w:i/>
                <w:iCs/>
                <w:color w:val="000000"/>
              </w:rPr>
              <w:t>p</w:t>
            </w:r>
          </w:p>
        </w:tc>
      </w:tr>
      <w:tr w:rsidR="00292428" w14:paraId="4A42A41D" w14:textId="77777777" w:rsidTr="00124EC9">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996"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13"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111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13"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124EC9">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13"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13"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124EC9">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13"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13"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124EC9">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13"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111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13"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124EC9">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13"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111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13"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124EC9">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13"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111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13"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124EC9">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996"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13"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111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13"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124EC9">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13"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111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13"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160B6AFA" w14:textId="77777777" w:rsidR="002E00E5" w:rsidRDefault="002E00E5" w:rsidP="00DE2B27">
      <w:pPr>
        <w:spacing w:line="360" w:lineRule="auto"/>
        <w:rPr>
          <w:vertAlign w:val="superscript"/>
        </w:rPr>
      </w:pPr>
    </w:p>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4FE368C9" w:rsidR="00955DC4" w:rsidRDefault="00955DC4" w:rsidP="00955DC4">
      <w:pPr>
        <w:spacing w:line="360" w:lineRule="auto"/>
        <w:rPr>
          <w:ins w:id="58" w:author="Perkowski, Evan A" w:date="2023-08-14T12:25:00Z"/>
          <w:b/>
        </w:rPr>
      </w:pPr>
      <w:ins w:id="59" w:author="Perkowski, Evan A" w:date="2023-08-14T12:25:00Z">
        <w:r>
          <w:rPr>
            <w:b/>
            <w:noProof/>
          </w:rPr>
          <w:drawing>
            <wp:inline distT="0" distB="0" distL="0" distR="0" wp14:anchorId="6237D876" wp14:editId="242A8FC5">
              <wp:extent cx="5943600" cy="5943600"/>
              <wp:effectExtent l="0" t="0" r="0" b="0"/>
              <wp:docPr id="227011409" name="Picture 7"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1409" name="Picture 7" descr="A diagram of different types of soil fertilization&#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ins>
    </w:p>
    <w:p w14:paraId="04DE2467" w14:textId="2D4811D9" w:rsidR="009667C6" w:rsidRPr="00D07CFA" w:rsidRDefault="009F20B5" w:rsidP="00D07CFA">
      <w:pPr>
        <w:spacing w:line="360" w:lineRule="auto"/>
        <w:rPr>
          <w:b/>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33F7F6AC"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w:t>
      </w:r>
      <w:r w:rsidR="00EE2EE3" w:rsidRPr="005D0864">
        <w:rPr>
          <w:i/>
          <w:iCs/>
          <w:color w:val="000000"/>
        </w:rPr>
        <w:t>p</w:t>
      </w:r>
      <w:r w:rsidR="00EE2EE3">
        <w:rPr>
          <w:color w:val="000000"/>
        </w:rPr>
        <w:t>&lt;0.001; Table 3</w:t>
      </w:r>
      <w:proofErr w:type="gramStart"/>
      <w:ins w:id="60" w:author="Perkowski, Evan A" w:date="2023-08-14T12:25:00Z">
        <w:r w:rsidR="001D7D17">
          <w:rPr>
            <w:color w:val="000000"/>
          </w:rPr>
          <w:t>)</w:t>
        </w:r>
      </w:ins>
      <w:ins w:id="61" w:author="Smith, Nick" w:date="2023-07-25T15:40:00Z">
        <w:r w:rsidR="00937B7E">
          <w:rPr>
            <w:color w:val="000000"/>
          </w:rPr>
          <w:t>,</w:t>
        </w:r>
      </w:ins>
      <w:r w:rsidR="001D7D17">
        <w:rPr>
          <w:color w:val="000000"/>
        </w:rPr>
        <w:t xml:space="preserve"> but</w:t>
      </w:r>
      <w:proofErr w:type="gramEnd"/>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2C5F8C">
        <w:rPr>
          <w:color w:val="000000"/>
        </w:rPr>
        <w:t xml:space="preserve">, </w:t>
      </w:r>
      <w:commentRangeStart w:id="62"/>
      <w:r w:rsidR="00EE2EE3">
        <w:rPr>
          <w:color w:val="000000"/>
        </w:rPr>
        <w:t>result</w:t>
      </w:r>
      <w:r w:rsidR="002C5F8C">
        <w:rPr>
          <w:color w:val="000000"/>
        </w:rPr>
        <w:t>ing</w:t>
      </w:r>
      <w:r w:rsidR="00EE2EE3">
        <w:rPr>
          <w:color w:val="000000"/>
        </w:rPr>
        <w:t xml:space="preserve">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EE2EE3">
        <w:rPr>
          <w:i/>
          <w:iCs/>
          <w:color w:val="000000"/>
        </w:rPr>
        <w:t>p</w:t>
      </w:r>
      <w:r w:rsidR="00EE2EE3">
        <w:rPr>
          <w:color w:val="000000"/>
        </w:rPr>
        <w:t>&lt;0.001; Table 3).</w:t>
      </w:r>
      <w:commentRangeEnd w:id="62"/>
      <w:r w:rsidR="00937B7E">
        <w:rPr>
          <w:rStyle w:val="CommentReference"/>
        </w:rPr>
        <w:commentReference w:id="62"/>
      </w:r>
      <w:r w:rsidR="00EE2EE3">
        <w:rPr>
          <w:color w:val="000000"/>
        </w:rPr>
        <w:t xml:space="preserve">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Interactions between fertilization and inoculation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w:t>
      </w:r>
      <w:r w:rsidR="00823D51">
        <w:rPr>
          <w:color w:val="000000"/>
        </w:rPr>
        <w:t xml:space="preserve"> on </w:t>
      </w:r>
      <w:r w:rsidR="00823D51" w:rsidRPr="000E7383">
        <w:rPr>
          <w:i/>
          <w:iCs/>
          <w:color w:val="000000"/>
          <w:lang w:val="el-GR"/>
        </w:rPr>
        <w:t>ρ</w:t>
      </w:r>
      <w:r w:rsidR="00823D51" w:rsidRPr="000E7383">
        <w:rPr>
          <w:color w:val="000000"/>
          <w:vertAlign w:val="subscript"/>
        </w:rPr>
        <w:t>rubisco</w:t>
      </w:r>
      <w:r w:rsidR="00823D51">
        <w:t>,</w:t>
      </w:r>
      <w:r w:rsidR="00823D51" w:rsidRPr="000E7383">
        <w:t xml:space="preserve"> </w:t>
      </w:r>
      <w:r w:rsidR="00823D51" w:rsidRPr="000E7383">
        <w:rPr>
          <w:i/>
          <w:iCs/>
          <w:color w:val="000000"/>
          <w:lang w:val="el-GR"/>
        </w:rPr>
        <w:t>ρ</w:t>
      </w:r>
      <w:proofErr w:type="spellStart"/>
      <w:r w:rsidR="00823D51" w:rsidRPr="000E7383">
        <w:rPr>
          <w:color w:val="000000"/>
          <w:vertAlign w:val="subscript"/>
        </w:rPr>
        <w:t>bioe</w:t>
      </w:r>
      <w:proofErr w:type="spellEnd"/>
      <w:r w:rsidR="00823D51">
        <w:rPr>
          <w:color w:val="000000"/>
        </w:rPr>
        <w:t xml:space="preserve">, and </w:t>
      </w:r>
      <w:r w:rsidR="00823D51" w:rsidRPr="000E7383">
        <w:rPr>
          <w:i/>
          <w:iCs/>
          <w:color w:val="000000"/>
          <w:lang w:val="el-GR"/>
        </w:rPr>
        <w:t>ρ</w:t>
      </w:r>
      <w:r w:rsidR="00823D51"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715A61C5" w14:textId="136C3514" w:rsidR="009F20B5" w:rsidRDefault="001D7D17" w:rsidP="00124EC9">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8E6ED4">
        <w:rPr>
          <w:color w:val="000000"/>
        </w:rPr>
        <w:t>&lt;0.05</w:t>
      </w:r>
      <w:r w:rsidR="002058B5">
        <w:rPr>
          <w:color w:val="000000"/>
        </w:rPr>
        <w:t xml:space="preserve">;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w:t>
      </w:r>
      <w:r w:rsidR="008A6F85">
        <w:rPr>
          <w:color w:val="000000"/>
        </w:rPr>
        <w:t>5</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096" w:type="dxa"/>
        <w:tblLook w:val="04A0" w:firstRow="1" w:lastRow="0" w:firstColumn="1" w:lastColumn="0" w:noHBand="0" w:noVBand="1"/>
      </w:tblPr>
      <w:tblGrid>
        <w:gridCol w:w="2043"/>
        <w:gridCol w:w="416"/>
        <w:gridCol w:w="1379"/>
        <w:gridCol w:w="984"/>
        <w:gridCol w:w="1213"/>
        <w:gridCol w:w="1398"/>
        <w:gridCol w:w="1103"/>
        <w:gridCol w:w="1001"/>
        <w:gridCol w:w="1416"/>
        <w:gridCol w:w="1103"/>
        <w:gridCol w:w="1043"/>
        <w:tblGridChange w:id="63">
          <w:tblGrid>
            <w:gridCol w:w="2043"/>
            <w:gridCol w:w="416"/>
            <w:gridCol w:w="1379"/>
            <w:gridCol w:w="984"/>
            <w:gridCol w:w="1213"/>
            <w:gridCol w:w="1398"/>
            <w:gridCol w:w="1103"/>
            <w:gridCol w:w="1001"/>
            <w:gridCol w:w="1416"/>
            <w:gridCol w:w="1103"/>
            <w:gridCol w:w="1043"/>
          </w:tblGrid>
        </w:tblGridChange>
      </w:tblGrid>
      <w:tr w:rsidR="009F20B5" w14:paraId="37B43BA4" w14:textId="77777777" w:rsidTr="00EB18AF">
        <w:trPr>
          <w:trHeight w:val="320"/>
        </w:trPr>
        <w:tc>
          <w:tcPr>
            <w:tcW w:w="2043"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3"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3576"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502"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55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091C08" w14:paraId="28B3D4E0"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79"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43"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091C08" w14:paraId="6F93725D" w14:textId="77777777" w:rsidTr="00955DC4">
        <w:trPr>
          <w:trHeight w:val="320"/>
        </w:trPr>
        <w:tc>
          <w:tcPr>
            <w:tcW w:w="2043"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-2</w:t>
            </w:r>
          </w:p>
        </w:tc>
        <w:tc>
          <w:tcPr>
            <w:tcW w:w="1103"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1103"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43"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091C08" w14:paraId="042F2D79" w14:textId="77777777" w:rsidTr="00955DC4">
        <w:trPr>
          <w:trHeight w:val="320"/>
        </w:trPr>
        <w:tc>
          <w:tcPr>
            <w:tcW w:w="2043"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213"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01"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43"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091C08" w14:paraId="404552C8" w14:textId="77777777" w:rsidTr="00955DC4">
        <w:trPr>
          <w:trHeight w:val="320"/>
        </w:trPr>
        <w:tc>
          <w:tcPr>
            <w:tcW w:w="2043"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213"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01"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43"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00E3607A" w14:textId="77777777" w:rsidTr="00955DC4">
        <w:trPr>
          <w:trHeight w:val="320"/>
        </w:trPr>
        <w:tc>
          <w:tcPr>
            <w:tcW w:w="2043"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213"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01"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43"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56F7C2F9" w14:textId="77777777" w:rsidTr="00955DC4">
        <w:trPr>
          <w:trHeight w:val="320"/>
        </w:trPr>
        <w:tc>
          <w:tcPr>
            <w:tcW w:w="2043"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213"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398"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03"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01"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41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43"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091C08" w14:paraId="2BBB75F6" w14:textId="77777777" w:rsidTr="00955DC4">
        <w:trPr>
          <w:trHeight w:val="320"/>
        </w:trPr>
        <w:tc>
          <w:tcPr>
            <w:tcW w:w="2043"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213"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398"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03"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01"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41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-6</w:t>
            </w:r>
          </w:p>
        </w:tc>
        <w:tc>
          <w:tcPr>
            <w:tcW w:w="1103"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43"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091C08" w14:paraId="3688DCB6" w14:textId="77777777" w:rsidTr="00955DC4">
        <w:trPr>
          <w:trHeight w:val="320"/>
        </w:trPr>
        <w:tc>
          <w:tcPr>
            <w:tcW w:w="2043"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213"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01"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1103"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43"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091C08" w14:paraId="32412A99" w14:textId="77777777" w:rsidTr="00955DC4">
        <w:trPr>
          <w:trHeight w:val="320"/>
        </w:trPr>
        <w:tc>
          <w:tcPr>
            <w:tcW w:w="2043"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213"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398"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01"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41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1103"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43"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091C08" w14:paraId="0DB3A965" w14:textId="77777777" w:rsidTr="00955DC4">
        <w:trPr>
          <w:trHeight w:val="80"/>
        </w:trPr>
        <w:tc>
          <w:tcPr>
            <w:tcW w:w="2043"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3"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79"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984"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213"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398"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01"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1103"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43"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091C08" w14:paraId="2817F8FE"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3"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3576"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502"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41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091C08" w14:paraId="034C568D" w14:textId="77777777" w:rsidTr="00955DC4">
        <w:trPr>
          <w:trHeight w:val="320"/>
        </w:trPr>
        <w:tc>
          <w:tcPr>
            <w:tcW w:w="2043"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3"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79"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984"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213"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398"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03"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01"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091C08" w14:paraId="47C97CD8" w14:textId="77777777" w:rsidTr="00955DC4">
        <w:trPr>
          <w:trHeight w:val="320"/>
        </w:trPr>
        <w:tc>
          <w:tcPr>
            <w:tcW w:w="2043"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3"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79"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984"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213"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398"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03"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01"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091C08" w14:paraId="5D4FE9E6" w14:textId="77777777" w:rsidTr="00955DC4">
        <w:trPr>
          <w:trHeight w:val="320"/>
        </w:trPr>
        <w:tc>
          <w:tcPr>
            <w:tcW w:w="2043"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3"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213"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01"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091C08" w14:paraId="449C0482" w14:textId="77777777" w:rsidTr="00955DC4">
        <w:trPr>
          <w:trHeight w:val="320"/>
        </w:trPr>
        <w:tc>
          <w:tcPr>
            <w:tcW w:w="2043"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3"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213"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01"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091C08" w14:paraId="1D69926D" w14:textId="77777777" w:rsidTr="00955DC4">
        <w:trPr>
          <w:trHeight w:val="320"/>
        </w:trPr>
        <w:tc>
          <w:tcPr>
            <w:tcW w:w="2043"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3"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213"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-3</w:t>
            </w:r>
          </w:p>
        </w:tc>
        <w:tc>
          <w:tcPr>
            <w:tcW w:w="1103"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01"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091C08" w14:paraId="32BBB2F0" w14:textId="77777777" w:rsidTr="00955DC4">
        <w:trPr>
          <w:trHeight w:val="320"/>
        </w:trPr>
        <w:tc>
          <w:tcPr>
            <w:tcW w:w="2043"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3"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984"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213"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398"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03"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01"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091C08" w14:paraId="65292DCE" w14:textId="77777777" w:rsidTr="00955DC4">
        <w:trPr>
          <w:trHeight w:val="320"/>
        </w:trPr>
        <w:tc>
          <w:tcPr>
            <w:tcW w:w="2043"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3"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984"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213"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398"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03"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01"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41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1103"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43"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091C08" w14:paraId="05025737" w14:textId="77777777" w:rsidTr="00955DC4">
        <w:trPr>
          <w:trHeight w:val="320"/>
        </w:trPr>
        <w:tc>
          <w:tcPr>
            <w:tcW w:w="2043"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3"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984"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213"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398"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03"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01"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41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091C08" w14:paraId="119230DF" w14:textId="77777777" w:rsidTr="00955DC4">
        <w:trPr>
          <w:trHeight w:val="320"/>
        </w:trPr>
        <w:tc>
          <w:tcPr>
            <w:tcW w:w="2043"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3"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79"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984"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213" w:type="dxa"/>
            <w:tcBorders>
              <w:top w:val="nil"/>
              <w:left w:val="nil"/>
              <w:bottom w:val="single" w:sz="4" w:space="0" w:color="auto"/>
              <w:right w:val="nil"/>
            </w:tcBorders>
            <w:shd w:val="clear" w:color="auto" w:fill="auto"/>
            <w:noWrap/>
            <w:vAlign w:val="bottom"/>
          </w:tcPr>
          <w:p w14:paraId="09853AD4" w14:textId="77777777" w:rsidR="009F20B5" w:rsidRPr="00EB18AF" w:rsidRDefault="009F20B5" w:rsidP="00261FAA">
            <w:pPr>
              <w:spacing w:line="276" w:lineRule="auto"/>
              <w:jc w:val="right"/>
              <w:rPr>
                <w:b/>
                <w:bCs/>
                <w:i/>
                <w:iCs/>
                <w:color w:val="000000"/>
              </w:rPr>
            </w:pPr>
            <w:r w:rsidRPr="00EB18AF">
              <w:rPr>
                <w:b/>
                <w:bCs/>
                <w:color w:val="000000"/>
              </w:rPr>
              <w:t>0.045</w:t>
            </w:r>
          </w:p>
        </w:tc>
        <w:tc>
          <w:tcPr>
            <w:tcW w:w="1398"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03"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01"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41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1103"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43"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0A15E1B6"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-values where 0.5&lt;</w:t>
      </w:r>
      <w:r w:rsidRPr="00CF6F88">
        <w:rPr>
          <w:i/>
          <w:iCs/>
        </w:rPr>
        <w:t>p</w:t>
      </w:r>
      <w:r>
        <w:t xml:space="preserve">&lt;0.1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466E566D" w:rsidR="009F20B5" w:rsidRDefault="009F20B5" w:rsidP="00DE2B27">
      <w:pPr>
        <w:spacing w:line="360" w:lineRule="auto"/>
        <w:rPr>
          <w:b/>
        </w:rPr>
      </w:pPr>
      <w:r>
        <w:rPr>
          <w:b/>
        </w:rPr>
        <w:lastRenderedPageBreak/>
        <w:t>Figure</w:t>
      </w:r>
      <w:r>
        <w:rPr>
          <w:b/>
        </w:rPr>
        <w:t xml:space="preserve"> 3</w:t>
      </w:r>
      <w:ins w:id="64" w:author="Perkowski, Evan A" w:date="2023-08-14T12:25:00Z">
        <w:r w:rsidR="00955DC4">
          <w:rPr>
            <w:b/>
            <w:noProof/>
          </w:rPr>
          <w:drawing>
            <wp:inline distT="0" distB="0" distL="0" distR="0" wp14:anchorId="2D1CDF8C" wp14:editId="753AB12D">
              <wp:extent cx="5943600" cy="1981200"/>
              <wp:effectExtent l="0" t="0" r="0" b="0"/>
              <wp:docPr id="1154377419" name="Picture 8"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7419" name="Picture 8" descr="A diagram of soil fertilization&#10;&#10;Description automatically generated"/>
                      <pic:cNvPicPr/>
                    </pic:nvPicPr>
                    <pic:blipFill>
                      <a:blip r:embed="rId18"/>
                      <a:stretch>
                        <a:fillRect/>
                      </a:stretch>
                    </pic:blipFill>
                    <pic:spPr>
                      <a:xfrm>
                        <a:off x="0" y="0"/>
                        <a:ext cx="5943600" cy="1981200"/>
                      </a:xfrm>
                      <a:prstGeom prst="rect">
                        <a:avLst/>
                      </a:prstGeom>
                    </pic:spPr>
                  </pic:pic>
                </a:graphicData>
              </a:graphic>
            </wp:inline>
          </w:drawing>
        </w:r>
      </w:ins>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57E86730"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 xml:space="preserve">&lt;0.001 in both cases; Table 4) indicated a stronger positive effect of increasing fertilization in uninoculated pots for both traits </w:t>
      </w:r>
      <w:r w:rsidR="009F20B5">
        <w:rPr>
          <w:bCs/>
        </w:rPr>
        <w:t>(</w:t>
      </w:r>
      <w:commentRangeStart w:id="65"/>
      <w:commentRangeStart w:id="66"/>
      <w:r w:rsidR="009F20B5">
        <w:rPr>
          <w:bCs/>
        </w:rPr>
        <w:t>Tukey</w:t>
      </w:r>
      <w:commentRangeEnd w:id="65"/>
      <w:r w:rsidR="00FF3996">
        <w:rPr>
          <w:rStyle w:val="CommentReference"/>
        </w:rPr>
        <w:commentReference w:id="65"/>
      </w:r>
      <w:commentRangeEnd w:id="66"/>
      <w:r w:rsidR="00FF3996">
        <w:rPr>
          <w:rStyle w:val="CommentReference"/>
        </w:rPr>
        <w:commentReference w:id="66"/>
      </w:r>
      <w:r w:rsidR="009F20B5">
        <w:rPr>
          <w:bCs/>
        </w:rPr>
        <w:t xml:space="preserve">: </w:t>
      </w:r>
      <w:r w:rsidR="009F20B5">
        <w:rPr>
          <w:bCs/>
          <w:i/>
          <w:iCs/>
        </w:rPr>
        <w:t>p</w:t>
      </w:r>
      <w:r w:rsidR="009F20B5">
        <w:rPr>
          <w:bCs/>
        </w:rPr>
        <w:t>&lt;0.05 in both cases).</w:t>
      </w:r>
    </w:p>
    <w:p w14:paraId="08FF3730" w14:textId="659A90B7"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w:t>
      </w:r>
      <w:commentRangeStart w:id="67"/>
      <w:r w:rsidR="009F20B5">
        <w:rPr>
          <w:color w:val="000000"/>
        </w:rPr>
        <w:t>Tukey</w:t>
      </w:r>
      <w:ins w:id="68" w:author="Smith, Nick" w:date="2023-07-25T16:06:00Z">
        <w:r w:rsidR="00FF3996">
          <w:rPr>
            <w:color w:val="000000"/>
          </w:rPr>
          <w:t xml:space="preserve"> test of the relationship between fertilization amount and </w:t>
        </w:r>
        <w:proofErr w:type="spellStart"/>
        <w:r w:rsidR="00FF3996">
          <w:rPr>
            <w:color w:val="000000"/>
          </w:rPr>
          <w:t>Ncost</w:t>
        </w:r>
      </w:ins>
      <w:commentRangeEnd w:id="67"/>
      <w:proofErr w:type="spellEnd"/>
      <w:ins w:id="69" w:author="Smith, Nick" w:date="2023-07-25T16:07:00Z">
        <w:r w:rsidR="00FF3996">
          <w:rPr>
            <w:rStyle w:val="CommentReference"/>
          </w:rPr>
          <w:commentReference w:id="67"/>
        </w:r>
      </w:ins>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w:t>
      </w:r>
      <w:del w:id="70" w:author="Smith, Nick" w:date="2023-07-25T16:07:00Z">
        <w:r w:rsidR="009F20B5" w:rsidDel="00FF3996">
          <w:rPr>
            <w:color w:val="000000"/>
          </w:rPr>
          <w:delText xml:space="preserve">Tukey: </w:delText>
        </w:r>
      </w:del>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w:t>
      </w:r>
      <w:ins w:id="71" w:author="Smith, Nick" w:date="2023-07-25T16:12:00Z">
        <w:r w:rsidR="00FF3996">
          <w:rPr>
            <w:bCs/>
          </w:rPr>
          <w:t xml:space="preserve"> any other treatment type</w:t>
        </w:r>
        <w:r w:rsidR="00502333">
          <w:rPr>
            <w:bCs/>
          </w:rPr>
          <w:t xml:space="preserve"> as indicated by s</w:t>
        </w:r>
      </w:ins>
      <w:ins w:id="72" w:author="Smith, Nick" w:date="2023-07-25T16:13:00Z">
        <w:r w:rsidR="00502333">
          <w:rPr>
            <w:bCs/>
          </w:rPr>
          <w:t>ignificantly different slopes in this treatment than all others</w:t>
        </w:r>
      </w:ins>
      <w:ins w:id="73" w:author="Perkowski, Evan A" w:date="2023-08-14T12:25:00Z">
        <w:r w:rsidR="009F20B5">
          <w:rPr>
            <w:bCs/>
          </w:rPr>
          <w:t xml:space="preserve"> </w:t>
        </w:r>
      </w:ins>
      <w:del w:id="74" w:author="Smith, Nick" w:date="2023-07-25T16:12:00Z">
        <w:r w:rsidR="009F20B5" w:rsidDel="00FF3996">
          <w:rPr>
            <w:bCs/>
          </w:rPr>
          <w:delText>uninoculated plants grown under aCO</w:delText>
        </w:r>
        <w:r w:rsidR="009F20B5" w:rsidDel="00FF3996">
          <w:rPr>
            <w:bCs/>
            <w:vertAlign w:val="subscript"/>
          </w:rPr>
          <w:delText>2</w:delText>
        </w:r>
        <w:r w:rsidR="009F20B5" w:rsidDel="00FF3996">
          <w:rPr>
            <w:bCs/>
          </w:rPr>
          <w:delText xml:space="preserve"> </w:delText>
        </w:r>
      </w:del>
      <w:r w:rsidR="009F20B5">
        <w:rPr>
          <w:bCs/>
        </w:rPr>
        <w:t xml:space="preserve">(Tukey: </w:t>
      </w:r>
      <w:r w:rsidR="009F20B5" w:rsidRPr="00D83A10">
        <w:rPr>
          <w:bCs/>
          <w:i/>
          <w:iCs/>
        </w:rPr>
        <w:t>p</w:t>
      </w:r>
      <w:del w:id="75" w:author="Smith, Nick" w:date="2023-07-25T16:08:00Z">
        <w:r w:rsidR="009F20B5" w:rsidDel="00FF3996">
          <w:rPr>
            <w:bCs/>
          </w:rPr>
          <w:delText>=</w:delText>
        </w:r>
      </w:del>
      <w:ins w:id="76" w:author="Smith, Nick" w:date="2023-07-25T16:08:00Z">
        <w:r w:rsidR="00FF3996">
          <w:rPr>
            <w:bCs/>
          </w:rPr>
          <w:t>&lt;</w:t>
        </w:r>
      </w:ins>
      <w:r w:rsidR="009F20B5">
        <w:rPr>
          <w:bCs/>
        </w:rPr>
        <w:t>0.0</w:t>
      </w:r>
      <w:del w:id="77" w:author="Smith, Nick" w:date="2023-07-25T16:08:00Z">
        <w:r w:rsidR="009F20B5" w:rsidDel="00FF3996">
          <w:rPr>
            <w:bCs/>
          </w:rPr>
          <w:delText>0</w:delText>
        </w:r>
      </w:del>
      <w:r w:rsidR="009F20B5">
        <w:rPr>
          <w:bCs/>
        </w:rPr>
        <w:t>1</w:t>
      </w:r>
      <w:ins w:id="78" w:author="Smith, Nick" w:date="2023-07-25T16:13:00Z">
        <w:r w:rsidR="00502333">
          <w:rPr>
            <w:bCs/>
          </w:rPr>
          <w:t xml:space="preserve"> in all cases</w:t>
        </w:r>
      </w:ins>
      <w:r w:rsidR="009F20B5">
        <w:rPr>
          <w:bCs/>
        </w:rPr>
        <w:t>)</w:t>
      </w:r>
      <w:del w:id="79" w:author="Smith, Nick" w:date="2023-07-25T16:13:00Z">
        <w:r w:rsidR="009F20B5" w:rsidDel="00502333">
          <w:rPr>
            <w:bCs/>
          </w:rPr>
          <w:delText xml:space="preserve"> and inoculated plants grown under either aCO</w:delText>
        </w:r>
        <w:r w:rsidR="009F20B5" w:rsidDel="00502333">
          <w:rPr>
            <w:bCs/>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 xml:space="preserve">&lt;0.001) or </w:delText>
        </w:r>
        <w:r w:rsidR="009B053E" w:rsidDel="00502333">
          <w:delText>eCO</w:delText>
        </w:r>
        <w:r w:rsidR="009B053E" w:rsidDel="00502333">
          <w:rPr>
            <w:vertAlign w:val="subscript"/>
          </w:rPr>
          <w:delText>2</w:delText>
        </w:r>
        <w:r w:rsidR="009F20B5" w:rsidDel="00502333">
          <w:rPr>
            <w:bCs/>
          </w:rPr>
          <w:delText xml:space="preserve"> (Tukey: </w:delText>
        </w:r>
        <w:r w:rsidR="009F20B5" w:rsidRPr="00D83A10" w:rsidDel="00502333">
          <w:rPr>
            <w:bCs/>
            <w:i/>
            <w:iCs/>
          </w:rPr>
          <w:delText>p</w:delText>
        </w:r>
        <w:r w:rsidR="009F20B5" w:rsidDel="00502333">
          <w:rPr>
            <w:bCs/>
          </w:rPr>
          <w:delText>&lt;0.001)</w:delText>
        </w:r>
      </w:del>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aCO</w:t>
      </w:r>
      <w:r w:rsidR="002C5F8C">
        <w:rPr>
          <w:bCs/>
        </w:rPr>
        <w:softHyphen/>
      </w:r>
      <w:r w:rsidR="002C5F8C">
        <w:rPr>
          <w:bCs/>
          <w:vertAlign w:val="subscript"/>
        </w:rPr>
        <w:t>2</w:t>
      </w:r>
      <w:r w:rsidR="002C5F8C">
        <w:rPr>
          <w:bCs/>
        </w:rPr>
        <w:t xml:space="preserve"> </w:t>
      </w:r>
      <w:r w:rsidR="009F20B5">
        <w:rPr>
          <w:bCs/>
        </w:rPr>
        <w:t xml:space="preserve">than inoculated plants grown under </w:t>
      </w:r>
      <w:r w:rsidR="009B053E">
        <w:t>eCO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xml:space="preserve">), but </w:t>
      </w:r>
      <w:r w:rsidR="008E6ED4">
        <w:rPr>
          <w:bCs/>
        </w:rPr>
        <w:t>not</w:t>
      </w:r>
      <w:r w:rsidR="009F20B5">
        <w:rPr>
          <w:bCs/>
        </w:rPr>
        <w:t xml:space="preserve"> inoculated plants grown under aCO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2B2657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 xml:space="preserve">&lt;0.001; </w:t>
      </w:r>
      <w:r>
        <w:rPr>
          <w:bCs/>
        </w:rPr>
        <w:lastRenderedPageBreak/>
        <w:t>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8A6F85">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718033E" w14:textId="41E830A7" w:rsidR="00B155C2" w:rsidRPr="00A075E5" w:rsidRDefault="008A6F85" w:rsidP="0048595F">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c>
          <w:tcPr>
            <w:tcW w:w="3639" w:type="dxa"/>
            <w:gridSpan w:val="3"/>
            <w:tcBorders>
              <w:top w:val="nil"/>
              <w:left w:val="nil"/>
              <w:right w:val="nil"/>
            </w:tcBorders>
            <w:shd w:val="clear" w:color="auto" w:fill="auto"/>
            <w:noWrap/>
            <w:vAlign w:val="bottom"/>
          </w:tcPr>
          <w:p w14:paraId="28F03E06" w14:textId="66390FA4" w:rsidR="00B155C2" w:rsidRPr="0004272F" w:rsidRDefault="00B155C2" w:rsidP="0004272F">
            <w:pPr>
              <w:rPr>
                <w:b/>
                <w:bCs/>
                <w:color w:val="000000"/>
              </w:rPr>
            </w:pPr>
          </w:p>
        </w:tc>
        <w:tc>
          <w:tcPr>
            <w:tcW w:w="3574" w:type="dxa"/>
            <w:gridSpan w:val="3"/>
            <w:tcBorders>
              <w:top w:val="nil"/>
              <w:left w:val="nil"/>
              <w:right w:val="nil"/>
            </w:tcBorders>
            <w:shd w:val="clear" w:color="auto" w:fill="auto"/>
            <w:noWrap/>
            <w:vAlign w:val="bottom"/>
          </w:tcPr>
          <w:p w14:paraId="4EA04A88" w14:textId="3188BFF6" w:rsidR="00B155C2" w:rsidRPr="00B155C2" w:rsidRDefault="00B155C2" w:rsidP="00B155C2">
            <w:pPr>
              <w:spacing w:line="276" w:lineRule="auto"/>
              <w:rPr>
                <w:b/>
                <w:bCs/>
                <w:color w:val="000000"/>
              </w:rPr>
            </w:pPr>
          </w:p>
        </w:tc>
      </w:tr>
      <w:tr w:rsidR="00B155C2" w:rsidRPr="00A075E5" w14:paraId="63430EC7" w14:textId="77777777" w:rsidTr="008A6F85">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left w:val="nil"/>
              <w:right w:val="nil"/>
            </w:tcBorders>
            <w:shd w:val="clear" w:color="auto" w:fill="auto"/>
            <w:noWrap/>
            <w:vAlign w:val="bottom"/>
          </w:tcPr>
          <w:p w14:paraId="78FD8BAD" w14:textId="1BCCD1A5" w:rsidR="00B155C2" w:rsidRPr="00A075E5" w:rsidRDefault="00B155C2" w:rsidP="00B155C2">
            <w:pPr>
              <w:spacing w:line="276" w:lineRule="auto"/>
              <w:jc w:val="right"/>
              <w:rPr>
                <w:color w:val="000000"/>
              </w:rPr>
            </w:pPr>
          </w:p>
        </w:tc>
        <w:tc>
          <w:tcPr>
            <w:tcW w:w="1163" w:type="dxa"/>
            <w:tcBorders>
              <w:left w:val="nil"/>
              <w:right w:val="nil"/>
            </w:tcBorders>
            <w:shd w:val="clear" w:color="auto" w:fill="auto"/>
            <w:noWrap/>
            <w:vAlign w:val="bottom"/>
          </w:tcPr>
          <w:p w14:paraId="31E4695B" w14:textId="542B4A43" w:rsidR="00B155C2" w:rsidRPr="00A075E5" w:rsidRDefault="00B155C2" w:rsidP="00B155C2">
            <w:pPr>
              <w:spacing w:line="276" w:lineRule="auto"/>
              <w:jc w:val="right"/>
              <w:rPr>
                <w:color w:val="000000"/>
              </w:rPr>
            </w:pPr>
          </w:p>
        </w:tc>
        <w:tc>
          <w:tcPr>
            <w:tcW w:w="1066" w:type="dxa"/>
            <w:tcBorders>
              <w:left w:val="nil"/>
              <w:right w:val="nil"/>
            </w:tcBorders>
            <w:shd w:val="clear" w:color="auto" w:fill="auto"/>
            <w:noWrap/>
            <w:vAlign w:val="bottom"/>
          </w:tcPr>
          <w:p w14:paraId="22AA8521" w14:textId="410767F0" w:rsidR="00B155C2" w:rsidRPr="00A075E5" w:rsidRDefault="00B155C2" w:rsidP="00B155C2">
            <w:pPr>
              <w:spacing w:line="276" w:lineRule="auto"/>
              <w:jc w:val="right"/>
              <w:rPr>
                <w:color w:val="000000"/>
              </w:rPr>
            </w:pPr>
          </w:p>
        </w:tc>
        <w:tc>
          <w:tcPr>
            <w:tcW w:w="1410" w:type="dxa"/>
            <w:tcBorders>
              <w:left w:val="nil"/>
              <w:right w:val="nil"/>
            </w:tcBorders>
            <w:shd w:val="clear" w:color="auto" w:fill="auto"/>
            <w:noWrap/>
            <w:vAlign w:val="bottom"/>
          </w:tcPr>
          <w:p w14:paraId="02C1F7E4" w14:textId="366AFA0C" w:rsidR="00B155C2" w:rsidRPr="00A075E5" w:rsidRDefault="00B155C2" w:rsidP="00B155C2">
            <w:pPr>
              <w:spacing w:line="276" w:lineRule="auto"/>
              <w:jc w:val="right"/>
              <w:rPr>
                <w:color w:val="000000"/>
              </w:rPr>
            </w:pPr>
          </w:p>
        </w:tc>
        <w:tc>
          <w:tcPr>
            <w:tcW w:w="1112" w:type="dxa"/>
            <w:tcBorders>
              <w:left w:val="nil"/>
              <w:right w:val="nil"/>
            </w:tcBorders>
            <w:shd w:val="clear" w:color="auto" w:fill="auto"/>
            <w:noWrap/>
            <w:vAlign w:val="bottom"/>
          </w:tcPr>
          <w:p w14:paraId="664FA271" w14:textId="1AC5EEE8" w:rsidR="00B155C2" w:rsidRPr="00A075E5" w:rsidRDefault="00B155C2" w:rsidP="00B155C2">
            <w:pPr>
              <w:spacing w:line="276" w:lineRule="auto"/>
              <w:jc w:val="right"/>
              <w:rPr>
                <w:color w:val="000000"/>
              </w:rPr>
            </w:pPr>
          </w:p>
        </w:tc>
        <w:tc>
          <w:tcPr>
            <w:tcW w:w="1052" w:type="dxa"/>
            <w:tcBorders>
              <w:left w:val="nil"/>
              <w:right w:val="nil"/>
            </w:tcBorders>
            <w:shd w:val="clear" w:color="auto" w:fill="auto"/>
            <w:noWrap/>
            <w:vAlign w:val="bottom"/>
          </w:tcPr>
          <w:p w14:paraId="1817C73C" w14:textId="3619E729" w:rsidR="00B155C2" w:rsidRPr="00A075E5" w:rsidRDefault="00B155C2" w:rsidP="00B155C2">
            <w:pPr>
              <w:spacing w:line="276" w:lineRule="auto"/>
              <w:jc w:val="right"/>
              <w:rPr>
                <w:color w:val="000000"/>
              </w:rPr>
            </w:pPr>
          </w:p>
        </w:tc>
      </w:tr>
      <w:tr w:rsidR="008A6F85" w:rsidRPr="00A075E5" w14:paraId="02F63A15" w14:textId="77777777" w:rsidTr="008A6F85">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8A6F85" w:rsidRDefault="008A6F85" w:rsidP="008A6F85">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8A6F85" w:rsidRPr="00A075E5" w:rsidRDefault="008A6F85" w:rsidP="008A6F85">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52F3F8E" w:rsidR="008A6F85" w:rsidRPr="009412FD" w:rsidRDefault="008A6F85" w:rsidP="008A6F85">
            <w:pPr>
              <w:spacing w:line="276" w:lineRule="auto"/>
              <w:jc w:val="right"/>
              <w:rPr>
                <w:color w:val="000000"/>
              </w:rPr>
            </w:pPr>
            <w:r w:rsidRPr="00E4124F">
              <w:rPr>
                <w:color w:val="000000"/>
              </w:rPr>
              <w:t>7.48</w:t>
            </w:r>
            <w:r>
              <w:rPr>
                <w:color w:val="000000"/>
              </w:rPr>
              <w:t>*10</w:t>
            </w:r>
            <w:r w:rsidRPr="00A6737F">
              <w:rPr>
                <w:color w:val="000000"/>
                <w:vertAlign w:val="superscript"/>
              </w:rPr>
              <w:t>-</w:t>
            </w:r>
            <w:r>
              <w:rPr>
                <w:color w:val="000000"/>
                <w:vertAlign w:val="superscript"/>
              </w:rPr>
              <w:t>1</w:t>
            </w:r>
          </w:p>
        </w:tc>
        <w:tc>
          <w:tcPr>
            <w:tcW w:w="1026" w:type="dxa"/>
            <w:tcBorders>
              <w:top w:val="single" w:sz="4" w:space="0" w:color="auto"/>
              <w:left w:val="nil"/>
              <w:bottom w:val="nil"/>
              <w:right w:val="nil"/>
            </w:tcBorders>
            <w:shd w:val="clear" w:color="auto" w:fill="auto"/>
            <w:noWrap/>
            <w:vAlign w:val="bottom"/>
          </w:tcPr>
          <w:p w14:paraId="3E7439FD" w14:textId="10A61FDA" w:rsidR="008A6F85" w:rsidRPr="009412FD" w:rsidRDefault="008A6F85" w:rsidP="008A6F85">
            <w:pPr>
              <w:spacing w:line="276" w:lineRule="auto"/>
              <w:jc w:val="right"/>
              <w:rPr>
                <w:color w:val="000000"/>
              </w:rPr>
            </w:pPr>
            <w:r w:rsidRPr="00E4124F">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5020ABF0" w:rsidR="008A6F85" w:rsidRPr="009412FD" w:rsidRDefault="008A6F85" w:rsidP="008A6F85">
            <w:pPr>
              <w:spacing w:line="276" w:lineRule="auto"/>
              <w:jc w:val="right"/>
              <w:rPr>
                <w:i/>
                <w:iCs/>
                <w:color w:val="000000"/>
              </w:rPr>
            </w:pPr>
            <w:r w:rsidRPr="00E4124F">
              <w:rPr>
                <w:color w:val="000000"/>
              </w:rPr>
              <w:t>-</w:t>
            </w:r>
          </w:p>
        </w:tc>
        <w:tc>
          <w:tcPr>
            <w:tcW w:w="1410" w:type="dxa"/>
            <w:tcBorders>
              <w:left w:val="nil"/>
              <w:bottom w:val="nil"/>
              <w:right w:val="nil"/>
            </w:tcBorders>
            <w:shd w:val="clear" w:color="auto" w:fill="auto"/>
            <w:noWrap/>
            <w:vAlign w:val="bottom"/>
          </w:tcPr>
          <w:p w14:paraId="63BFB0F9" w14:textId="40D6EFCD" w:rsidR="008A6F85" w:rsidRPr="009412FD" w:rsidRDefault="008A6F85" w:rsidP="008A6F85">
            <w:pPr>
              <w:spacing w:line="276" w:lineRule="auto"/>
              <w:jc w:val="right"/>
              <w:rPr>
                <w:color w:val="000000"/>
              </w:rPr>
            </w:pPr>
          </w:p>
        </w:tc>
        <w:tc>
          <w:tcPr>
            <w:tcW w:w="1163" w:type="dxa"/>
            <w:tcBorders>
              <w:left w:val="nil"/>
              <w:bottom w:val="nil"/>
              <w:right w:val="nil"/>
            </w:tcBorders>
            <w:shd w:val="clear" w:color="auto" w:fill="auto"/>
            <w:noWrap/>
            <w:vAlign w:val="bottom"/>
          </w:tcPr>
          <w:p w14:paraId="4BF524EF" w14:textId="125E25A5" w:rsidR="008A6F85" w:rsidRPr="009412FD" w:rsidRDefault="008A6F85" w:rsidP="008A6F85">
            <w:pPr>
              <w:spacing w:line="276" w:lineRule="auto"/>
              <w:jc w:val="right"/>
              <w:rPr>
                <w:color w:val="000000"/>
              </w:rPr>
            </w:pPr>
          </w:p>
        </w:tc>
        <w:tc>
          <w:tcPr>
            <w:tcW w:w="1066" w:type="dxa"/>
            <w:tcBorders>
              <w:left w:val="nil"/>
              <w:bottom w:val="nil"/>
              <w:right w:val="nil"/>
            </w:tcBorders>
            <w:shd w:val="clear" w:color="auto" w:fill="auto"/>
            <w:noWrap/>
            <w:vAlign w:val="bottom"/>
          </w:tcPr>
          <w:p w14:paraId="1696D4EB" w14:textId="4C487285" w:rsidR="008A6F85" w:rsidRPr="009412FD" w:rsidRDefault="008A6F85" w:rsidP="008A6F85">
            <w:pPr>
              <w:spacing w:line="276" w:lineRule="auto"/>
              <w:jc w:val="right"/>
              <w:rPr>
                <w:color w:val="000000"/>
              </w:rPr>
            </w:pPr>
          </w:p>
        </w:tc>
        <w:tc>
          <w:tcPr>
            <w:tcW w:w="1410" w:type="dxa"/>
            <w:tcBorders>
              <w:left w:val="nil"/>
              <w:bottom w:val="nil"/>
              <w:right w:val="nil"/>
            </w:tcBorders>
            <w:shd w:val="clear" w:color="auto" w:fill="auto"/>
            <w:noWrap/>
            <w:vAlign w:val="bottom"/>
          </w:tcPr>
          <w:p w14:paraId="33730B05" w14:textId="5486F985" w:rsidR="008A6F85" w:rsidRPr="00A075E5" w:rsidRDefault="008A6F85" w:rsidP="008A6F85">
            <w:pPr>
              <w:spacing w:line="276" w:lineRule="auto"/>
              <w:jc w:val="right"/>
              <w:rPr>
                <w:color w:val="000000"/>
              </w:rPr>
            </w:pPr>
          </w:p>
        </w:tc>
        <w:tc>
          <w:tcPr>
            <w:tcW w:w="1112" w:type="dxa"/>
            <w:tcBorders>
              <w:left w:val="nil"/>
              <w:bottom w:val="nil"/>
              <w:right w:val="nil"/>
            </w:tcBorders>
            <w:shd w:val="clear" w:color="auto" w:fill="auto"/>
            <w:noWrap/>
            <w:vAlign w:val="bottom"/>
          </w:tcPr>
          <w:p w14:paraId="5F7A9BE0" w14:textId="02536644" w:rsidR="008A6F85" w:rsidRPr="00A075E5" w:rsidRDefault="008A6F85" w:rsidP="008A6F85">
            <w:pPr>
              <w:spacing w:line="276" w:lineRule="auto"/>
              <w:jc w:val="right"/>
              <w:rPr>
                <w:color w:val="000000"/>
              </w:rPr>
            </w:pPr>
          </w:p>
        </w:tc>
        <w:tc>
          <w:tcPr>
            <w:tcW w:w="1052" w:type="dxa"/>
            <w:tcBorders>
              <w:left w:val="nil"/>
              <w:bottom w:val="nil"/>
              <w:right w:val="nil"/>
            </w:tcBorders>
            <w:shd w:val="clear" w:color="auto" w:fill="auto"/>
            <w:noWrap/>
            <w:vAlign w:val="bottom"/>
          </w:tcPr>
          <w:p w14:paraId="7DBAD123" w14:textId="1B937099" w:rsidR="008A6F85" w:rsidRPr="00A075E5" w:rsidRDefault="008A6F85" w:rsidP="008A6F85">
            <w:pPr>
              <w:spacing w:line="276" w:lineRule="auto"/>
              <w:jc w:val="right"/>
              <w:rPr>
                <w:color w:val="000000"/>
              </w:rPr>
            </w:pPr>
          </w:p>
        </w:tc>
      </w:tr>
      <w:tr w:rsidR="008A6F85"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8A6F85" w:rsidRDefault="008A6F85" w:rsidP="008A6F85">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1070E371" w:rsidR="008A6F85" w:rsidRPr="009412FD" w:rsidRDefault="008A6F85" w:rsidP="008A6F85">
            <w:pPr>
              <w:spacing w:line="276" w:lineRule="auto"/>
              <w:jc w:val="right"/>
              <w:rPr>
                <w:color w:val="000000"/>
              </w:rPr>
            </w:pPr>
            <w:r w:rsidRPr="00E4124F">
              <w:rPr>
                <w:color w:val="000000"/>
              </w:rPr>
              <w:t>-1.00</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55D223F1" w:rsidR="008A6F85" w:rsidRPr="009412FD" w:rsidRDefault="008A6F85" w:rsidP="008A6F85">
            <w:pPr>
              <w:spacing w:line="276" w:lineRule="auto"/>
              <w:jc w:val="right"/>
              <w:rPr>
                <w:color w:val="000000"/>
              </w:rPr>
            </w:pPr>
            <w:r w:rsidRPr="00E4124F">
              <w:rPr>
                <w:color w:val="000000"/>
              </w:rPr>
              <w:t>0.518</w:t>
            </w:r>
          </w:p>
        </w:tc>
        <w:tc>
          <w:tcPr>
            <w:tcW w:w="953" w:type="dxa"/>
            <w:tcBorders>
              <w:top w:val="nil"/>
              <w:left w:val="nil"/>
              <w:bottom w:val="nil"/>
              <w:right w:val="nil"/>
            </w:tcBorders>
            <w:shd w:val="clear" w:color="auto" w:fill="auto"/>
            <w:noWrap/>
            <w:vAlign w:val="bottom"/>
          </w:tcPr>
          <w:p w14:paraId="1A2D9351" w14:textId="79B9AFBC" w:rsidR="008A6F85" w:rsidRPr="009412FD" w:rsidRDefault="008A6F85" w:rsidP="008A6F85">
            <w:pPr>
              <w:spacing w:line="276" w:lineRule="auto"/>
              <w:jc w:val="right"/>
              <w:rPr>
                <w:b/>
                <w:bCs/>
                <w:i/>
                <w:iCs/>
                <w:color w:val="000000"/>
              </w:rPr>
            </w:pPr>
            <w:r w:rsidRPr="00E4124F">
              <w:rPr>
                <w:color w:val="000000"/>
              </w:rPr>
              <w:t>0.472</w:t>
            </w:r>
          </w:p>
        </w:tc>
        <w:tc>
          <w:tcPr>
            <w:tcW w:w="1410" w:type="dxa"/>
            <w:tcBorders>
              <w:top w:val="nil"/>
              <w:left w:val="nil"/>
              <w:bottom w:val="nil"/>
              <w:right w:val="nil"/>
            </w:tcBorders>
            <w:shd w:val="clear" w:color="auto" w:fill="auto"/>
            <w:noWrap/>
            <w:vAlign w:val="bottom"/>
          </w:tcPr>
          <w:p w14:paraId="61794DC9" w14:textId="71EAD48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5A9FD2D" w14:textId="2405145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65626310" w14:textId="0FE01EAA"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0A7F541A" w14:textId="749712AA"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51CA2384" w14:textId="21DB4948"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2C15006" w14:textId="591F53B6" w:rsidR="008A6F85" w:rsidRPr="00A075E5" w:rsidRDefault="008A6F85" w:rsidP="008A6F85">
            <w:pPr>
              <w:spacing w:line="276" w:lineRule="auto"/>
              <w:jc w:val="right"/>
              <w:rPr>
                <w:color w:val="000000"/>
              </w:rPr>
            </w:pPr>
          </w:p>
        </w:tc>
      </w:tr>
      <w:tr w:rsidR="008A6F85"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8A6F85" w:rsidRDefault="008A6F85" w:rsidP="008A6F85">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6397C1AC" w:rsidR="008A6F85" w:rsidRPr="009412FD" w:rsidRDefault="008A6F85" w:rsidP="008A6F85">
            <w:pPr>
              <w:spacing w:line="276" w:lineRule="auto"/>
              <w:jc w:val="right"/>
              <w:rPr>
                <w:color w:val="000000"/>
              </w:rPr>
            </w:pPr>
            <w:r w:rsidRPr="00E4124F">
              <w:rPr>
                <w:color w:val="000000"/>
              </w:rPr>
              <w:t>9.01</w:t>
            </w:r>
            <w:r>
              <w:rPr>
                <w:color w:val="000000"/>
              </w:rPr>
              <w:t>*10</w:t>
            </w:r>
            <w:r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4FEDBF6C" w:rsidR="008A6F85" w:rsidRPr="009412FD" w:rsidRDefault="008A6F85" w:rsidP="008A6F85">
            <w:pPr>
              <w:spacing w:line="276" w:lineRule="auto"/>
              <w:jc w:val="right"/>
              <w:rPr>
                <w:color w:val="000000"/>
              </w:rPr>
            </w:pPr>
            <w:r w:rsidRPr="00E4124F">
              <w:rPr>
                <w:color w:val="000000"/>
              </w:rPr>
              <w:t>955.57</w:t>
            </w:r>
          </w:p>
        </w:tc>
        <w:tc>
          <w:tcPr>
            <w:tcW w:w="953" w:type="dxa"/>
            <w:tcBorders>
              <w:top w:val="nil"/>
              <w:left w:val="nil"/>
              <w:bottom w:val="nil"/>
              <w:right w:val="nil"/>
            </w:tcBorders>
            <w:shd w:val="clear" w:color="auto" w:fill="auto"/>
            <w:noWrap/>
            <w:vAlign w:val="bottom"/>
          </w:tcPr>
          <w:p w14:paraId="7DD4D212" w14:textId="6ED56733"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88BF2EC" w14:textId="7F35672C"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BF347A3" w14:textId="5455EB6C"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F101461" w14:textId="7CF4BF25"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46EA90C0" w14:textId="1C7FE429"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FBFE27A" w14:textId="2D11BCA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F603C28" w14:textId="62B3F6D9" w:rsidR="008A6F85" w:rsidRPr="00A075E5" w:rsidRDefault="008A6F85" w:rsidP="008A6F85">
            <w:pPr>
              <w:spacing w:line="276" w:lineRule="auto"/>
              <w:jc w:val="right"/>
              <w:rPr>
                <w:color w:val="000000"/>
              </w:rPr>
            </w:pPr>
          </w:p>
        </w:tc>
      </w:tr>
      <w:tr w:rsidR="008A6F85"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8A6F85" w:rsidRDefault="008A6F85" w:rsidP="008A6F85">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0BE50EFC" w:rsidR="008A6F85" w:rsidRPr="009412FD" w:rsidRDefault="008A6F85" w:rsidP="008A6F85">
            <w:pPr>
              <w:spacing w:line="276" w:lineRule="auto"/>
              <w:jc w:val="right"/>
              <w:rPr>
                <w:color w:val="000000"/>
              </w:rPr>
            </w:pPr>
            <w:r w:rsidRPr="00E4124F">
              <w:rPr>
                <w:color w:val="000000"/>
              </w:rPr>
              <w:t>3.64</w:t>
            </w:r>
            <w:r>
              <w:rPr>
                <w:color w:val="000000"/>
              </w:rPr>
              <w:t>*10</w:t>
            </w:r>
            <w:r w:rsidRPr="00A6737F">
              <w:rPr>
                <w:color w:val="000000"/>
                <w:vertAlign w:val="superscript"/>
              </w:rPr>
              <w:t>-</w:t>
            </w:r>
            <w:r>
              <w:rPr>
                <w:color w:val="000000"/>
                <w:vertAlign w:val="superscript"/>
              </w:rPr>
              <w:t>4</w:t>
            </w:r>
          </w:p>
        </w:tc>
        <w:tc>
          <w:tcPr>
            <w:tcW w:w="1026" w:type="dxa"/>
            <w:tcBorders>
              <w:top w:val="nil"/>
              <w:left w:val="nil"/>
              <w:bottom w:val="nil"/>
              <w:right w:val="nil"/>
            </w:tcBorders>
            <w:shd w:val="clear" w:color="auto" w:fill="auto"/>
            <w:noWrap/>
            <w:vAlign w:val="bottom"/>
          </w:tcPr>
          <w:p w14:paraId="7918635D" w14:textId="6D7C8BF9" w:rsidR="008A6F85" w:rsidRPr="009412FD" w:rsidRDefault="008A6F85" w:rsidP="008A6F85">
            <w:pPr>
              <w:spacing w:line="276" w:lineRule="auto"/>
              <w:jc w:val="right"/>
              <w:rPr>
                <w:color w:val="000000"/>
              </w:rPr>
            </w:pPr>
            <w:r w:rsidRPr="00E4124F">
              <w:rPr>
                <w:color w:val="000000"/>
              </w:rPr>
              <w:t>292.938</w:t>
            </w:r>
          </w:p>
        </w:tc>
        <w:tc>
          <w:tcPr>
            <w:tcW w:w="953" w:type="dxa"/>
            <w:tcBorders>
              <w:top w:val="nil"/>
              <w:left w:val="nil"/>
              <w:bottom w:val="nil"/>
              <w:right w:val="nil"/>
            </w:tcBorders>
            <w:shd w:val="clear" w:color="auto" w:fill="auto"/>
            <w:noWrap/>
            <w:vAlign w:val="bottom"/>
          </w:tcPr>
          <w:p w14:paraId="37A8E6FD" w14:textId="5E12B2A9"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bottom w:val="nil"/>
              <w:right w:val="nil"/>
            </w:tcBorders>
            <w:shd w:val="clear" w:color="auto" w:fill="auto"/>
            <w:noWrap/>
            <w:vAlign w:val="bottom"/>
          </w:tcPr>
          <w:p w14:paraId="65B249A8" w14:textId="574E22C4"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3C09265" w14:textId="0BF87FDE"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0DBCD070" w14:textId="58B0A6B6" w:rsidR="008A6F85" w:rsidRPr="009412FD" w:rsidRDefault="008A6F85" w:rsidP="008A6F85">
            <w:pPr>
              <w:spacing w:line="276" w:lineRule="auto"/>
              <w:jc w:val="right"/>
              <w:rPr>
                <w:b/>
                <w:bCs/>
                <w:color w:val="000000"/>
              </w:rPr>
            </w:pPr>
          </w:p>
        </w:tc>
        <w:tc>
          <w:tcPr>
            <w:tcW w:w="1410" w:type="dxa"/>
            <w:tcBorders>
              <w:top w:val="nil"/>
              <w:left w:val="nil"/>
              <w:bottom w:val="nil"/>
              <w:right w:val="nil"/>
            </w:tcBorders>
            <w:shd w:val="clear" w:color="auto" w:fill="auto"/>
            <w:noWrap/>
            <w:vAlign w:val="bottom"/>
          </w:tcPr>
          <w:p w14:paraId="1F94FE74" w14:textId="1A388B1F"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31F27099" w14:textId="24B04AF6"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CD669DC" w14:textId="7160ABEB" w:rsidR="008A6F85" w:rsidRPr="00A075E5" w:rsidRDefault="008A6F85" w:rsidP="008A6F85">
            <w:pPr>
              <w:spacing w:line="276" w:lineRule="auto"/>
              <w:jc w:val="right"/>
              <w:rPr>
                <w:color w:val="000000"/>
              </w:rPr>
            </w:pPr>
          </w:p>
        </w:tc>
      </w:tr>
      <w:tr w:rsidR="008A6F85"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E5CEA1E" w:rsidR="008A6F85" w:rsidRPr="009412FD" w:rsidRDefault="008A6F85" w:rsidP="008A6F85">
            <w:pPr>
              <w:spacing w:line="276" w:lineRule="auto"/>
              <w:jc w:val="right"/>
              <w:rPr>
                <w:color w:val="000000"/>
              </w:rPr>
            </w:pPr>
            <w:r w:rsidRPr="00E4124F">
              <w:rPr>
                <w:color w:val="000000"/>
              </w:rPr>
              <w:t>-1.44</w:t>
            </w:r>
            <w:r>
              <w:rPr>
                <w:color w:val="000000"/>
              </w:rPr>
              <w:t>*10</w:t>
            </w:r>
            <w:r w:rsidRPr="00A6737F">
              <w:rPr>
                <w:color w:val="000000"/>
                <w:vertAlign w:val="superscript"/>
              </w:rPr>
              <w:t>-</w:t>
            </w:r>
            <w:r>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1D8E49E2" w:rsidR="008A6F85" w:rsidRPr="009412FD" w:rsidRDefault="008A6F85" w:rsidP="008A6F85">
            <w:pPr>
              <w:spacing w:line="276" w:lineRule="auto"/>
              <w:jc w:val="right"/>
              <w:rPr>
                <w:color w:val="000000"/>
              </w:rPr>
            </w:pPr>
            <w:r w:rsidRPr="00E4124F">
              <w:rPr>
                <w:color w:val="000000"/>
              </w:rPr>
              <w:t>2.01</w:t>
            </w:r>
            <w:r>
              <w:rPr>
                <w:color w:val="000000"/>
              </w:rPr>
              <w:t>0</w:t>
            </w:r>
          </w:p>
        </w:tc>
        <w:tc>
          <w:tcPr>
            <w:tcW w:w="953" w:type="dxa"/>
            <w:tcBorders>
              <w:top w:val="nil"/>
              <w:left w:val="nil"/>
              <w:bottom w:val="nil"/>
              <w:right w:val="nil"/>
            </w:tcBorders>
            <w:shd w:val="clear" w:color="auto" w:fill="auto"/>
            <w:noWrap/>
            <w:vAlign w:val="bottom"/>
          </w:tcPr>
          <w:p w14:paraId="733C95D5" w14:textId="76B5136D" w:rsidR="008A6F85" w:rsidRPr="009412FD" w:rsidRDefault="008A6F85" w:rsidP="008A6F85">
            <w:pPr>
              <w:spacing w:line="276" w:lineRule="auto"/>
              <w:jc w:val="right"/>
              <w:rPr>
                <w:b/>
                <w:bCs/>
                <w:color w:val="000000"/>
              </w:rPr>
            </w:pPr>
            <w:r w:rsidRPr="00E4124F">
              <w:rPr>
                <w:color w:val="000000"/>
              </w:rPr>
              <w:t>0.156</w:t>
            </w:r>
          </w:p>
        </w:tc>
        <w:tc>
          <w:tcPr>
            <w:tcW w:w="1410" w:type="dxa"/>
            <w:tcBorders>
              <w:top w:val="nil"/>
              <w:left w:val="nil"/>
              <w:bottom w:val="nil"/>
              <w:right w:val="nil"/>
            </w:tcBorders>
            <w:shd w:val="clear" w:color="auto" w:fill="auto"/>
            <w:noWrap/>
            <w:vAlign w:val="bottom"/>
          </w:tcPr>
          <w:p w14:paraId="764D0A2E" w14:textId="4DAE8E67"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048C8605" w14:textId="635BA3FA"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1DFE124F" w14:textId="6C1B0354" w:rsidR="008A6F85" w:rsidRPr="009412FD" w:rsidRDefault="008A6F85" w:rsidP="008A6F85">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371125C9" w14:textId="679DBB8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7E355A1" w14:textId="1136350C"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758D183" w14:textId="063DF03E" w:rsidR="008A6F85" w:rsidRPr="00A075E5" w:rsidRDefault="008A6F85" w:rsidP="008A6F85">
            <w:pPr>
              <w:spacing w:line="276" w:lineRule="auto"/>
              <w:jc w:val="right"/>
              <w:rPr>
                <w:color w:val="000000"/>
              </w:rPr>
            </w:pPr>
          </w:p>
        </w:tc>
      </w:tr>
      <w:tr w:rsidR="008A6F85"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1BB742DF" w:rsidR="008A6F85" w:rsidRPr="009412FD" w:rsidRDefault="008A6F85" w:rsidP="008A6F85">
            <w:pPr>
              <w:spacing w:line="276" w:lineRule="auto"/>
              <w:jc w:val="right"/>
              <w:rPr>
                <w:color w:val="000000"/>
              </w:rPr>
            </w:pPr>
            <w:r w:rsidRPr="00E4124F">
              <w:rPr>
                <w:color w:val="000000"/>
              </w:rPr>
              <w:t>-6.21</w:t>
            </w:r>
            <w:r>
              <w:rPr>
                <w:color w:val="000000"/>
              </w:rPr>
              <w:t>*10</w:t>
            </w:r>
            <w:r w:rsidRPr="00A6737F">
              <w:rPr>
                <w:color w:val="000000"/>
                <w:vertAlign w:val="superscript"/>
              </w:rPr>
              <w:t>-</w:t>
            </w:r>
            <w:r>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608D2BAB" w:rsidR="008A6F85" w:rsidRPr="009412FD" w:rsidRDefault="008A6F85" w:rsidP="008A6F85">
            <w:pPr>
              <w:spacing w:line="276" w:lineRule="auto"/>
              <w:jc w:val="right"/>
              <w:rPr>
                <w:color w:val="000000"/>
              </w:rPr>
            </w:pPr>
            <w:r w:rsidRPr="00E4124F">
              <w:rPr>
                <w:color w:val="000000"/>
              </w:rPr>
              <w:t>2.716</w:t>
            </w:r>
          </w:p>
        </w:tc>
        <w:tc>
          <w:tcPr>
            <w:tcW w:w="953" w:type="dxa"/>
            <w:tcBorders>
              <w:top w:val="nil"/>
              <w:left w:val="nil"/>
              <w:bottom w:val="nil"/>
              <w:right w:val="nil"/>
            </w:tcBorders>
            <w:shd w:val="clear" w:color="auto" w:fill="auto"/>
            <w:noWrap/>
            <w:vAlign w:val="bottom"/>
          </w:tcPr>
          <w:p w14:paraId="4CBA5F37" w14:textId="22D123FA" w:rsidR="008A6F85" w:rsidRPr="009412FD" w:rsidRDefault="008A6F85" w:rsidP="008A6F85">
            <w:pPr>
              <w:spacing w:line="276" w:lineRule="auto"/>
              <w:jc w:val="right"/>
              <w:rPr>
                <w:b/>
                <w:bCs/>
                <w:i/>
                <w:iCs/>
                <w:color w:val="000000"/>
              </w:rPr>
            </w:pPr>
            <w:r w:rsidRPr="00E4124F">
              <w:rPr>
                <w:i/>
                <w:iCs/>
                <w:color w:val="000000"/>
              </w:rPr>
              <w:t>0.099</w:t>
            </w:r>
          </w:p>
        </w:tc>
        <w:tc>
          <w:tcPr>
            <w:tcW w:w="1410" w:type="dxa"/>
            <w:tcBorders>
              <w:top w:val="nil"/>
              <w:left w:val="nil"/>
              <w:bottom w:val="nil"/>
              <w:right w:val="nil"/>
            </w:tcBorders>
            <w:shd w:val="clear" w:color="auto" w:fill="auto"/>
            <w:noWrap/>
            <w:vAlign w:val="bottom"/>
          </w:tcPr>
          <w:p w14:paraId="24E39A5F" w14:textId="58BCF96E" w:rsidR="008A6F85" w:rsidRPr="009412FD" w:rsidRDefault="008A6F85" w:rsidP="008A6F85">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4AA5FCBD" w14:textId="0566EDC9" w:rsidR="008A6F85" w:rsidRPr="009412FD" w:rsidRDefault="008A6F85" w:rsidP="008A6F85">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5CDDAA69" w14:textId="3A91C608" w:rsidR="008A6F85" w:rsidRPr="009412FD" w:rsidRDefault="008A6F85" w:rsidP="008A6F85">
            <w:pPr>
              <w:spacing w:line="276" w:lineRule="auto"/>
              <w:jc w:val="right"/>
              <w:rPr>
                <w:b/>
                <w:bCs/>
                <w:i/>
                <w:iCs/>
                <w:color w:val="000000"/>
              </w:rPr>
            </w:pPr>
          </w:p>
        </w:tc>
        <w:tc>
          <w:tcPr>
            <w:tcW w:w="1410" w:type="dxa"/>
            <w:tcBorders>
              <w:top w:val="nil"/>
              <w:left w:val="nil"/>
              <w:bottom w:val="nil"/>
              <w:right w:val="nil"/>
            </w:tcBorders>
            <w:shd w:val="clear" w:color="auto" w:fill="auto"/>
            <w:noWrap/>
            <w:vAlign w:val="bottom"/>
          </w:tcPr>
          <w:p w14:paraId="3EDF707C" w14:textId="2920F163" w:rsidR="008A6F85" w:rsidRPr="00A075E5" w:rsidRDefault="008A6F85" w:rsidP="008A6F85">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EB25EE" w14:textId="203194AA" w:rsidR="008A6F85" w:rsidRPr="00A075E5" w:rsidRDefault="008A6F85" w:rsidP="008A6F85">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041AEFFC" w14:textId="292F8C99" w:rsidR="008A6F85" w:rsidRPr="00A075E5" w:rsidRDefault="008A6F85" w:rsidP="008A6F85">
            <w:pPr>
              <w:spacing w:line="276" w:lineRule="auto"/>
              <w:jc w:val="right"/>
              <w:rPr>
                <w:color w:val="000000"/>
              </w:rPr>
            </w:pPr>
          </w:p>
        </w:tc>
      </w:tr>
      <w:tr w:rsidR="008A6F85"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8A6F85" w:rsidRDefault="008A6F85" w:rsidP="008A6F85">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4C5DF407" w:rsidR="008A6F85" w:rsidRPr="009412FD" w:rsidRDefault="008A6F85" w:rsidP="008A6F85">
            <w:pPr>
              <w:spacing w:line="276" w:lineRule="auto"/>
              <w:jc w:val="right"/>
              <w:rPr>
                <w:color w:val="000000"/>
              </w:rPr>
            </w:pPr>
            <w:r w:rsidRPr="00E4124F">
              <w:rPr>
                <w:color w:val="000000"/>
              </w:rPr>
              <w:t>-1.58</w:t>
            </w:r>
            <w:r>
              <w:rPr>
                <w:color w:val="000000"/>
              </w:rPr>
              <w:t>*10</w:t>
            </w:r>
            <w:r w:rsidRPr="00A6737F">
              <w:rPr>
                <w:color w:val="000000"/>
                <w:vertAlign w:val="superscript"/>
              </w:rPr>
              <w:t>-</w:t>
            </w:r>
            <w:r>
              <w:rPr>
                <w:color w:val="000000"/>
                <w:vertAlign w:val="superscript"/>
              </w:rPr>
              <w:t>2</w:t>
            </w:r>
          </w:p>
        </w:tc>
        <w:tc>
          <w:tcPr>
            <w:tcW w:w="1026" w:type="dxa"/>
            <w:tcBorders>
              <w:top w:val="nil"/>
              <w:left w:val="nil"/>
              <w:right w:val="nil"/>
            </w:tcBorders>
            <w:shd w:val="clear" w:color="auto" w:fill="auto"/>
            <w:noWrap/>
            <w:vAlign w:val="bottom"/>
          </w:tcPr>
          <w:p w14:paraId="296F0AEF" w14:textId="4B6791F3" w:rsidR="008A6F85" w:rsidRPr="009412FD" w:rsidRDefault="008A6F85" w:rsidP="008A6F85">
            <w:pPr>
              <w:spacing w:line="276" w:lineRule="auto"/>
              <w:jc w:val="right"/>
              <w:rPr>
                <w:color w:val="000000"/>
              </w:rPr>
            </w:pPr>
            <w:r w:rsidRPr="00E4124F">
              <w:rPr>
                <w:color w:val="000000"/>
              </w:rPr>
              <w:t>231.29</w:t>
            </w:r>
          </w:p>
        </w:tc>
        <w:tc>
          <w:tcPr>
            <w:tcW w:w="953" w:type="dxa"/>
            <w:tcBorders>
              <w:top w:val="nil"/>
              <w:left w:val="nil"/>
              <w:right w:val="nil"/>
            </w:tcBorders>
            <w:shd w:val="clear" w:color="auto" w:fill="auto"/>
            <w:noWrap/>
            <w:vAlign w:val="bottom"/>
          </w:tcPr>
          <w:p w14:paraId="240341CD" w14:textId="5F56F636" w:rsidR="008A6F85" w:rsidRPr="009412FD" w:rsidRDefault="008A6F85" w:rsidP="008A6F85">
            <w:pPr>
              <w:spacing w:line="276" w:lineRule="auto"/>
              <w:jc w:val="right"/>
              <w:rPr>
                <w:b/>
                <w:bCs/>
                <w:i/>
                <w:iCs/>
                <w:color w:val="000000"/>
              </w:rPr>
            </w:pPr>
            <w:r w:rsidRPr="00E4124F">
              <w:rPr>
                <w:b/>
                <w:bCs/>
                <w:color w:val="000000"/>
              </w:rPr>
              <w:t>&lt;0.001</w:t>
            </w:r>
          </w:p>
        </w:tc>
        <w:tc>
          <w:tcPr>
            <w:tcW w:w="1410" w:type="dxa"/>
            <w:tcBorders>
              <w:top w:val="nil"/>
              <w:left w:val="nil"/>
              <w:right w:val="nil"/>
            </w:tcBorders>
            <w:shd w:val="clear" w:color="auto" w:fill="auto"/>
            <w:noWrap/>
            <w:vAlign w:val="bottom"/>
          </w:tcPr>
          <w:p w14:paraId="2C001A2F" w14:textId="4FABD460"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1AF94635" w14:textId="2AD1DA2E"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68071D84" w14:textId="7D8D2503" w:rsidR="008A6F85" w:rsidRPr="009412FD" w:rsidRDefault="008A6F85" w:rsidP="008A6F85">
            <w:pPr>
              <w:spacing w:line="276" w:lineRule="auto"/>
              <w:jc w:val="right"/>
              <w:rPr>
                <w:b/>
                <w:bCs/>
                <w:color w:val="000000"/>
              </w:rPr>
            </w:pPr>
          </w:p>
        </w:tc>
        <w:tc>
          <w:tcPr>
            <w:tcW w:w="1410" w:type="dxa"/>
            <w:tcBorders>
              <w:top w:val="nil"/>
              <w:left w:val="nil"/>
              <w:right w:val="nil"/>
            </w:tcBorders>
            <w:shd w:val="clear" w:color="auto" w:fill="auto"/>
            <w:noWrap/>
            <w:vAlign w:val="bottom"/>
          </w:tcPr>
          <w:p w14:paraId="74044EFB" w14:textId="0B557242"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6456E0F4" w14:textId="771C14C3"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7400CE86" w14:textId="6FD91C35" w:rsidR="008A6F85" w:rsidRPr="00A075E5" w:rsidRDefault="008A6F85" w:rsidP="008A6F85">
            <w:pPr>
              <w:spacing w:line="276" w:lineRule="auto"/>
              <w:jc w:val="right"/>
              <w:rPr>
                <w:color w:val="000000"/>
              </w:rPr>
            </w:pPr>
          </w:p>
        </w:tc>
      </w:tr>
      <w:tr w:rsidR="008A6F85" w:rsidRPr="00A075E5" w14:paraId="7039562C" w14:textId="77777777" w:rsidTr="008A6F85">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8A6F85" w:rsidRDefault="008A6F85" w:rsidP="008A6F85">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8A6F85" w:rsidRPr="00A075E5" w:rsidRDefault="008A6F85" w:rsidP="008A6F85">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263054C7" w:rsidR="008A6F85" w:rsidRPr="009412FD" w:rsidRDefault="008A6F85" w:rsidP="008A6F85">
            <w:pPr>
              <w:spacing w:line="276" w:lineRule="auto"/>
              <w:jc w:val="right"/>
              <w:rPr>
                <w:color w:val="000000"/>
              </w:rPr>
            </w:pPr>
            <w:r w:rsidRPr="00E4124F">
              <w:rPr>
                <w:color w:val="000000"/>
              </w:rPr>
              <w:t>2.77</w:t>
            </w:r>
            <w:r>
              <w:rPr>
                <w:color w:val="000000"/>
              </w:rPr>
              <w:t>*10</w:t>
            </w:r>
            <w:r w:rsidRPr="00A6737F">
              <w:rPr>
                <w:color w:val="000000"/>
                <w:vertAlign w:val="superscript"/>
              </w:rPr>
              <w:t>-</w:t>
            </w:r>
            <w:r>
              <w:rPr>
                <w:color w:val="000000"/>
                <w:vertAlign w:val="superscript"/>
              </w:rPr>
              <w:t>3</w:t>
            </w:r>
          </w:p>
        </w:tc>
        <w:tc>
          <w:tcPr>
            <w:tcW w:w="1026" w:type="dxa"/>
            <w:tcBorders>
              <w:top w:val="nil"/>
              <w:left w:val="nil"/>
              <w:bottom w:val="single" w:sz="4" w:space="0" w:color="auto"/>
              <w:right w:val="nil"/>
            </w:tcBorders>
            <w:shd w:val="clear" w:color="auto" w:fill="auto"/>
            <w:noWrap/>
            <w:vAlign w:val="bottom"/>
          </w:tcPr>
          <w:p w14:paraId="76F5D9D2" w14:textId="273123FF" w:rsidR="008A6F85" w:rsidRPr="009412FD" w:rsidRDefault="008A6F85" w:rsidP="008A6F85">
            <w:pPr>
              <w:spacing w:line="276" w:lineRule="auto"/>
              <w:jc w:val="right"/>
              <w:rPr>
                <w:color w:val="000000"/>
              </w:rPr>
            </w:pPr>
            <w:r w:rsidRPr="00E4124F">
              <w:rPr>
                <w:color w:val="000000"/>
              </w:rPr>
              <w:t>2.119</w:t>
            </w:r>
          </w:p>
        </w:tc>
        <w:tc>
          <w:tcPr>
            <w:tcW w:w="953" w:type="dxa"/>
            <w:tcBorders>
              <w:top w:val="nil"/>
              <w:left w:val="nil"/>
              <w:bottom w:val="single" w:sz="4" w:space="0" w:color="auto"/>
              <w:right w:val="nil"/>
            </w:tcBorders>
            <w:shd w:val="clear" w:color="auto" w:fill="auto"/>
            <w:noWrap/>
            <w:vAlign w:val="bottom"/>
          </w:tcPr>
          <w:p w14:paraId="50B24699" w14:textId="233EAEFA" w:rsidR="008A6F85" w:rsidRPr="009412FD" w:rsidRDefault="008A6F85" w:rsidP="008A6F85">
            <w:pPr>
              <w:spacing w:line="276" w:lineRule="auto"/>
              <w:jc w:val="right"/>
              <w:rPr>
                <w:i/>
                <w:iCs/>
                <w:color w:val="000000"/>
              </w:rPr>
            </w:pPr>
            <w:r w:rsidRPr="00E4124F">
              <w:rPr>
                <w:color w:val="000000"/>
              </w:rPr>
              <w:t>0.145</w:t>
            </w:r>
          </w:p>
        </w:tc>
        <w:tc>
          <w:tcPr>
            <w:tcW w:w="1410" w:type="dxa"/>
            <w:tcBorders>
              <w:top w:val="nil"/>
              <w:left w:val="nil"/>
              <w:right w:val="nil"/>
            </w:tcBorders>
            <w:shd w:val="clear" w:color="auto" w:fill="auto"/>
            <w:noWrap/>
            <w:vAlign w:val="bottom"/>
          </w:tcPr>
          <w:p w14:paraId="624B386B" w14:textId="35D6DBF1" w:rsidR="008A6F85" w:rsidRPr="009412FD" w:rsidRDefault="008A6F85" w:rsidP="008A6F85">
            <w:pPr>
              <w:spacing w:line="276" w:lineRule="auto"/>
              <w:jc w:val="right"/>
              <w:rPr>
                <w:color w:val="000000"/>
              </w:rPr>
            </w:pPr>
          </w:p>
        </w:tc>
        <w:tc>
          <w:tcPr>
            <w:tcW w:w="1163" w:type="dxa"/>
            <w:tcBorders>
              <w:top w:val="nil"/>
              <w:left w:val="nil"/>
              <w:right w:val="nil"/>
            </w:tcBorders>
            <w:shd w:val="clear" w:color="auto" w:fill="auto"/>
            <w:noWrap/>
            <w:vAlign w:val="bottom"/>
          </w:tcPr>
          <w:p w14:paraId="7AC03CBB" w14:textId="5AD4EEB7" w:rsidR="008A6F85" w:rsidRPr="009412FD" w:rsidRDefault="008A6F85" w:rsidP="008A6F85">
            <w:pPr>
              <w:spacing w:line="276" w:lineRule="auto"/>
              <w:jc w:val="right"/>
              <w:rPr>
                <w:color w:val="000000"/>
              </w:rPr>
            </w:pPr>
          </w:p>
        </w:tc>
        <w:tc>
          <w:tcPr>
            <w:tcW w:w="1066" w:type="dxa"/>
            <w:tcBorders>
              <w:top w:val="nil"/>
              <w:left w:val="nil"/>
              <w:right w:val="nil"/>
            </w:tcBorders>
            <w:shd w:val="clear" w:color="auto" w:fill="auto"/>
            <w:noWrap/>
            <w:vAlign w:val="bottom"/>
          </w:tcPr>
          <w:p w14:paraId="3BE6C64C" w14:textId="2D601A12" w:rsidR="008A6F85" w:rsidRPr="009412FD" w:rsidRDefault="008A6F85" w:rsidP="008A6F85">
            <w:pPr>
              <w:spacing w:line="276" w:lineRule="auto"/>
              <w:jc w:val="right"/>
              <w:rPr>
                <w:color w:val="000000"/>
              </w:rPr>
            </w:pPr>
          </w:p>
        </w:tc>
        <w:tc>
          <w:tcPr>
            <w:tcW w:w="1410" w:type="dxa"/>
            <w:tcBorders>
              <w:top w:val="nil"/>
              <w:left w:val="nil"/>
              <w:right w:val="nil"/>
            </w:tcBorders>
            <w:shd w:val="clear" w:color="auto" w:fill="auto"/>
            <w:noWrap/>
            <w:vAlign w:val="bottom"/>
          </w:tcPr>
          <w:p w14:paraId="1F522EE6" w14:textId="7FF39181" w:rsidR="008A6F85" w:rsidRPr="00A075E5" w:rsidRDefault="008A6F85" w:rsidP="008A6F85">
            <w:pPr>
              <w:spacing w:line="276" w:lineRule="auto"/>
              <w:jc w:val="right"/>
              <w:rPr>
                <w:color w:val="000000"/>
              </w:rPr>
            </w:pPr>
          </w:p>
        </w:tc>
        <w:tc>
          <w:tcPr>
            <w:tcW w:w="1112" w:type="dxa"/>
            <w:tcBorders>
              <w:top w:val="nil"/>
              <w:left w:val="nil"/>
              <w:right w:val="nil"/>
            </w:tcBorders>
            <w:shd w:val="clear" w:color="auto" w:fill="auto"/>
            <w:noWrap/>
            <w:vAlign w:val="bottom"/>
          </w:tcPr>
          <w:p w14:paraId="2EDDE680" w14:textId="53E12920" w:rsidR="008A6F85" w:rsidRPr="00A075E5" w:rsidRDefault="008A6F85" w:rsidP="008A6F85">
            <w:pPr>
              <w:spacing w:line="276" w:lineRule="auto"/>
              <w:jc w:val="right"/>
              <w:rPr>
                <w:color w:val="000000"/>
              </w:rPr>
            </w:pPr>
          </w:p>
        </w:tc>
        <w:tc>
          <w:tcPr>
            <w:tcW w:w="1052" w:type="dxa"/>
            <w:tcBorders>
              <w:top w:val="nil"/>
              <w:left w:val="nil"/>
              <w:right w:val="nil"/>
            </w:tcBorders>
            <w:shd w:val="clear" w:color="auto" w:fill="auto"/>
            <w:noWrap/>
            <w:vAlign w:val="bottom"/>
          </w:tcPr>
          <w:p w14:paraId="11E09824" w14:textId="680CF35D" w:rsidR="008A6F85" w:rsidRPr="00A075E5" w:rsidRDefault="008A6F85" w:rsidP="008A6F85">
            <w:pPr>
              <w:spacing w:line="276" w:lineRule="auto"/>
              <w:jc w:val="right"/>
              <w:rPr>
                <w:color w:val="000000"/>
              </w:rPr>
            </w:pPr>
          </w:p>
        </w:tc>
      </w:tr>
    </w:tbl>
    <w:p w14:paraId="7562B5ED" w14:textId="77777777" w:rsidR="008A6F85" w:rsidRDefault="008A6F85" w:rsidP="008A6F85">
      <w:pPr>
        <w:spacing w:line="360" w:lineRule="auto"/>
        <w:rPr>
          <w:vertAlign w:val="superscript"/>
        </w:rPr>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66CABB66" w:rsidR="009F20B5" w:rsidRDefault="00955DC4" w:rsidP="008A144F">
      <w:pPr>
        <w:spacing w:line="360" w:lineRule="auto"/>
        <w:rPr>
          <w:bCs/>
        </w:rPr>
      </w:pPr>
      <w:ins w:id="80" w:author="Perkowski, Evan A" w:date="2023-08-14T12:25:00Z">
        <w:r>
          <w:rPr>
            <w:bCs/>
            <w:noProof/>
          </w:rPr>
          <w:drawing>
            <wp:inline distT="0" distB="0" distL="0" distR="0" wp14:anchorId="3B0262A7" wp14:editId="10F790FE">
              <wp:extent cx="5943600" cy="3962400"/>
              <wp:effectExtent l="0" t="0" r="0" b="0"/>
              <wp:docPr id="1899329057" name="Picture 9"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9057" name="Picture 9" descr="A diagram of different types of fertilizers&#10;&#10;Description automatically generated"/>
                      <pic:cNvPicPr/>
                    </pic:nvPicPr>
                    <pic:blipFill>
                      <a:blip r:embed="rId19"/>
                      <a:stretch>
                        <a:fillRect/>
                      </a:stretch>
                    </pic:blipFill>
                    <pic:spPr>
                      <a:xfrm>
                        <a:off x="0" y="0"/>
                        <a:ext cx="5943600" cy="3962400"/>
                      </a:xfrm>
                      <a:prstGeom prst="rect">
                        <a:avLst/>
                      </a:prstGeom>
                    </pic:spPr>
                  </pic:pic>
                </a:graphicData>
              </a:graphic>
            </wp:inline>
          </w:drawing>
        </w:r>
      </w:ins>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5E57DB55" w14:textId="4A4AC440" w:rsidR="0004189D" w:rsidRDefault="009F20B5" w:rsidP="0004189D">
      <w:pPr>
        <w:spacing w:line="360" w:lineRule="auto"/>
        <w:rPr>
          <w:bCs/>
        </w:rPr>
      </w:pPr>
      <w:r>
        <w:rPr>
          <w:bCs/>
        </w:rPr>
        <w:t>In this study, leaf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than </w:t>
      </w:r>
      <w:commentRangeStart w:id="81"/>
      <w:r w:rsidR="0004189D">
        <w:rPr>
          <w:bCs/>
          <w:i/>
          <w:iCs/>
        </w:rPr>
        <w:t>V</w:t>
      </w:r>
      <w:r w:rsidR="0004189D">
        <w:rPr>
          <w:bCs/>
          <w:vertAlign w:val="subscript"/>
        </w:rPr>
        <w:t>cmax25</w:t>
      </w:r>
      <w:commentRangeEnd w:id="81"/>
      <w:r w:rsidR="002141C8">
        <w:rPr>
          <w:rStyle w:val="CommentReference"/>
        </w:rPr>
        <w:commentReference w:id="81"/>
      </w:r>
      <w:r w:rsidR="0004189D">
        <w:rPr>
          <w:bCs/>
        </w:rPr>
        <w:t xml:space="preserve"> increased the fraction of leaf nitrogen allocated to photosynthesis</w:t>
      </w:r>
      <w:ins w:id="82" w:author="Smith, Nick" w:date="2023-07-25T16:16:00Z">
        <w:r w:rsidR="002141C8">
          <w:rPr>
            <w:bCs/>
          </w:rPr>
          <w:t xml:space="preserve"> under eCO</w:t>
        </w:r>
        <w:r w:rsidR="002141C8">
          <w:rPr>
            <w:bCs/>
            <w:vertAlign w:val="subscript"/>
          </w:rPr>
          <w:t>2</w:t>
        </w:r>
      </w:ins>
      <w:r w:rsidR="0004189D">
        <w:rPr>
          <w:bCs/>
        </w:rPr>
        <w:t>. These responses are consistent with previous studies that have investigated or reviewed leaf responses to eCO</w:t>
      </w:r>
      <w:r w:rsidR="0004189D">
        <w:rPr>
          <w:bCs/>
          <w:vertAlign w:val="subscript"/>
        </w:rPr>
        <w:t>2</w:t>
      </w:r>
      <w:r w:rsidR="0004189D">
        <w:rPr>
          <w:bCs/>
        </w:rPr>
        <w:t xml:space="preserve"> </w:t>
      </w:r>
      <w:sdt>
        <w:sdtPr>
          <w:rPr>
            <w:bCs/>
          </w:rPr>
          <w:tag w:val="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543885745"/>
          <w:placeholder>
            <w:docPart w:val="F853E8D4779D3D40B3E63F89E30CF00A"/>
          </w:placeholder>
        </w:sdtPr>
        <w:sdtEndPr>
          <w:rPr>
            <w:bCs w:val="0"/>
          </w:rPr>
        </w:sdtEndPr>
        <w:sdtContent>
          <w:r w:rsidR="00BA7638">
            <w:t xml:space="preserve">(Ainsworth et al., 2002; Ainsworth &amp; Long, 2005; Ainsworth &amp; Rogers, 2007; Drake et al., 1997; </w:t>
          </w:r>
          <w:proofErr w:type="spellStart"/>
          <w:r w:rsidR="00BA7638">
            <w:t>Dusenge</w:t>
          </w:r>
          <w:proofErr w:type="spellEnd"/>
          <w:r w:rsidR="00BA7638">
            <w:t xml:space="preserve"> et al., 2019; Makino et al., 1997; Poorter et al., 2022; N. G. Smith &amp; Dukes, 2013)</w:t>
          </w:r>
        </w:sdtContent>
      </w:sdt>
      <w:r w:rsidR="0004189D">
        <w:rPr>
          <w:bCs/>
        </w:rPr>
        <w:t xml:space="preserve">, and follow </w:t>
      </w:r>
      <w:commentRangeStart w:id="83"/>
      <w:r w:rsidR="0004189D">
        <w:rPr>
          <w:bCs/>
        </w:rPr>
        <w:t xml:space="preserve">patterns expected from photosynthetic least-cost theory </w:t>
      </w:r>
      <w:commentRangeEnd w:id="83"/>
      <w:r w:rsidR="002141C8">
        <w:rPr>
          <w:rStyle w:val="CommentReference"/>
        </w:rPr>
        <w:commentReference w:id="83"/>
      </w:r>
      <w:sdt>
        <w:sdtPr>
          <w:rPr>
            <w:bCs/>
          </w:rPr>
          <w:tag w:val="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355015853"/>
          <w:placeholder>
            <w:docPart w:val="F853E8D4779D3D40B3E63F89E30CF00A"/>
          </w:placeholder>
        </w:sdtPr>
        <w:sdtEndPr>
          <w:rPr>
            <w:bCs w:val="0"/>
          </w:rPr>
        </w:sdtEndPr>
        <w:sdtContent>
          <w:r w:rsidR="00BA7638">
            <w:t>(Prentice et al., 2014; N. G. Smith et al., 2019; N. G. Smith &amp; Keenan, 2020; Wright et al., 2003)</w:t>
          </w:r>
        </w:sdtContent>
      </w:sdt>
      <w:r w:rsidR="0004189D">
        <w:rPr>
          <w:bCs/>
        </w:rPr>
        <w:t xml:space="preserve">. 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917352928"/>
          <w:placeholder>
            <w:docPart w:val="F853E8D4779D3D40B3E63F89E30CF00A"/>
          </w:placeholder>
        </w:sdtPr>
        <w:sdtEndPr>
          <w:rPr>
            <w:bCs w:val="0"/>
          </w:rPr>
        </w:sdtEndPr>
        <w:sdtContent>
          <w:r w:rsidR="00BA7638" w:rsidRPr="00BA7638">
            <w:rPr>
              <w:color w:val="000000"/>
            </w:rPr>
            <w:t>(Chen et al., 1993; Maire et al., 2012)</w:t>
          </w:r>
        </w:sdtContent>
      </w:sdt>
      <w:r w:rsidR="0004189D">
        <w:rPr>
          <w:bCs/>
        </w:rPr>
        <w:t>.</w:t>
      </w:r>
    </w:p>
    <w:p w14:paraId="6B8642F0" w14:textId="12BFC6B7" w:rsidR="0004189D" w:rsidRPr="0010020B" w:rsidRDefault="0004189D" w:rsidP="0010020B">
      <w:pPr>
        <w:spacing w:line="360" w:lineRule="auto"/>
        <w:ind w:firstLine="720"/>
        <w:rPr>
          <w:bCs/>
        </w:rPr>
      </w:pPr>
      <w:commentRangeStart w:id="84"/>
      <w:commentRangeStart w:id="85"/>
      <w:r>
        <w:rPr>
          <w:bCs/>
        </w:rPr>
        <w:t>Increasing</w:t>
      </w:r>
      <w:commentRangeEnd w:id="84"/>
      <w:r w:rsidR="00DD269A">
        <w:rPr>
          <w:rStyle w:val="CommentReference"/>
        </w:rPr>
        <w:commentReference w:id="84"/>
      </w:r>
      <w:commentRangeEnd w:id="85"/>
      <w:r w:rsidR="00FB6D69">
        <w:rPr>
          <w:rStyle w:val="CommentReference"/>
        </w:rPr>
        <w:commentReference w:id="85"/>
      </w:r>
      <w:r>
        <w:rPr>
          <w:bCs/>
        </w:rPr>
        <w:t xml:space="preserve"> fertilization increased </w:t>
      </w:r>
      <w:r>
        <w:rPr>
          <w:bCs/>
          <w:i/>
          <w:iCs/>
        </w:rPr>
        <w:t>N</w:t>
      </w:r>
      <w:r>
        <w:rPr>
          <w:bCs/>
          <w:vertAlign w:val="subscript"/>
        </w:rPr>
        <w:t>area</w:t>
      </w:r>
      <w:r>
        <w:rPr>
          <w:bCs/>
        </w:rPr>
        <w:t>, a pattern that was enhanced under aCO</w:t>
      </w:r>
      <w:r>
        <w:rPr>
          <w:bCs/>
          <w:vertAlign w:val="subscript"/>
        </w:rPr>
        <w:t>2</w:t>
      </w:r>
      <w:r>
        <w:rPr>
          <w:bCs/>
        </w:rPr>
        <w:t xml:space="preserve"> and resulted in a stronger </w:t>
      </w:r>
      <w:r>
        <w:rPr>
          <w:bCs/>
          <w:i/>
          <w:iCs/>
        </w:rPr>
        <w:t>N</w:t>
      </w:r>
      <w:r>
        <w:rPr>
          <w:bCs/>
          <w:vertAlign w:val="subscript"/>
        </w:rPr>
        <w:t>area</w:t>
      </w:r>
      <w:r>
        <w:rPr>
          <w:bCs/>
        </w:rPr>
        <w:t xml:space="preserve"> reduction under </w:t>
      </w:r>
      <w:r>
        <w:t>eCO</w:t>
      </w:r>
      <w:r>
        <w:rPr>
          <w:vertAlign w:val="subscript"/>
        </w:rPr>
        <w:t>2</w:t>
      </w:r>
      <w:r>
        <w:rPr>
          <w:bCs/>
        </w:rPr>
        <w:t xml:space="preserve"> with increasing fertilization (</w:t>
      </w:r>
      <w:commentRangeStart w:id="86"/>
      <w:r>
        <w:rPr>
          <w:bCs/>
        </w:rPr>
        <w:t>Fig. S</w:t>
      </w:r>
      <w:r w:rsidR="008A6F85">
        <w:rPr>
          <w:bCs/>
        </w:rPr>
        <w:t>4</w:t>
      </w:r>
      <w:r>
        <w:rPr>
          <w:bCs/>
        </w:rPr>
        <w:t>a</w:t>
      </w:r>
      <w:commentRangeEnd w:id="86"/>
      <w:r w:rsidR="002141C8">
        <w:rPr>
          <w:rStyle w:val="CommentReference"/>
        </w:rPr>
        <w:commentReference w:id="86"/>
      </w:r>
      <w:r>
        <w:rPr>
          <w:bCs/>
        </w:rPr>
        <w:t>). Contrary to our hypothesis, these results indicate</w:t>
      </w:r>
      <w:r w:rsidR="0010020B">
        <w:rPr>
          <w:bCs/>
        </w:rPr>
        <w:t>d</w:t>
      </w:r>
      <w:r>
        <w:rPr>
          <w:bCs/>
        </w:rPr>
        <w:t xml:space="preserve"> that </w:t>
      </w:r>
      <w:r>
        <w:rPr>
          <w:bCs/>
          <w:i/>
          <w:iCs/>
        </w:rPr>
        <w:t>N</w:t>
      </w:r>
      <w:r>
        <w:rPr>
          <w:bCs/>
          <w:vertAlign w:val="subscript"/>
        </w:rPr>
        <w:t>area</w:t>
      </w:r>
      <w:r>
        <w:rPr>
          <w:bCs/>
        </w:rPr>
        <w:t xml:space="preserve"> responses to eCO</w:t>
      </w:r>
      <w:r>
        <w:rPr>
          <w:bCs/>
          <w:vertAlign w:val="subscript"/>
        </w:rPr>
        <w:t>2</w:t>
      </w:r>
      <w:r>
        <w:rPr>
          <w:bCs/>
        </w:rPr>
        <w:t xml:space="preserve"> were </w:t>
      </w:r>
      <w:r w:rsidR="0010020B">
        <w:rPr>
          <w:bCs/>
        </w:rPr>
        <w:t xml:space="preserve">at least partially </w:t>
      </w:r>
      <w:r>
        <w:rPr>
          <w:bCs/>
        </w:rPr>
        <w:t>driven by changes in fertilization. However, fertilization did not modify the positive effect of eCO</w:t>
      </w:r>
      <w:r>
        <w:rPr>
          <w:bCs/>
          <w:vertAlign w:val="subscript"/>
        </w:rPr>
        <w:t>2</w:t>
      </w:r>
      <w:r>
        <w:rPr>
          <w:bCs/>
        </w:rPr>
        <w:t xml:space="preserve"> on </w:t>
      </w:r>
      <w:r w:rsidRPr="000E7383">
        <w:rPr>
          <w:i/>
          <w:iCs/>
          <w:color w:val="000000"/>
          <w:lang w:val="el-GR"/>
        </w:rPr>
        <w:t>ρ</w:t>
      </w:r>
      <w:r>
        <w:rPr>
          <w:color w:val="000000"/>
          <w:vertAlign w:val="subscript"/>
        </w:rPr>
        <w:t>photo</w:t>
      </w:r>
      <w:r>
        <w:rPr>
          <w:color w:val="000000"/>
        </w:rPr>
        <w:t xml:space="preserve">, supporting the hypothesis that fertilization </w:t>
      </w:r>
      <w:r w:rsidR="0010020B">
        <w:rPr>
          <w:color w:val="000000"/>
        </w:rPr>
        <w:t>w</w:t>
      </w:r>
      <w:r>
        <w:rPr>
          <w:color w:val="000000"/>
        </w:rPr>
        <w:t>ould not alter the</w:t>
      </w:r>
      <w:r w:rsidR="00FB58C3">
        <w:rPr>
          <w:color w:val="000000"/>
        </w:rPr>
        <w:t xml:space="preserve"> </w:t>
      </w:r>
      <w:commentRangeStart w:id="87"/>
      <w:r w:rsidR="00FB58C3">
        <w:rPr>
          <w:color w:val="000000"/>
        </w:rPr>
        <w:t>impact of CO</w:t>
      </w:r>
      <w:r w:rsidR="00FB58C3">
        <w:rPr>
          <w:color w:val="000000"/>
          <w:vertAlign w:val="subscript"/>
        </w:rPr>
        <w:t>2</w:t>
      </w:r>
      <w:r w:rsidR="00FB58C3">
        <w:rPr>
          <w:color w:val="000000"/>
        </w:rPr>
        <w:t xml:space="preserve"> on the</w:t>
      </w:r>
      <w:ins w:id="88" w:author="Perkowski, Evan A" w:date="2023-08-14T12:25:00Z">
        <w:r>
          <w:rPr>
            <w:color w:val="000000"/>
          </w:rPr>
          <w:t xml:space="preserve"> </w:t>
        </w:r>
        <w:commentRangeEnd w:id="87"/>
        <w:r w:rsidR="00FB58C3">
          <w:rPr>
            <w:rStyle w:val="CommentReference"/>
          </w:rPr>
          <w:commentReference w:id="87"/>
        </w:r>
      </w:ins>
      <w:r w:rsidR="00C63CDB">
        <w:rPr>
          <w:color w:val="000000"/>
        </w:rPr>
        <w:t xml:space="preserve">relative </w:t>
      </w:r>
      <w:r>
        <w:rPr>
          <w:color w:val="000000"/>
        </w:rPr>
        <w:t>fraction of leaf nitrogen content used to support photosynthetic capacity.</w:t>
      </w:r>
      <w:r w:rsidR="0010020B">
        <w:rPr>
          <w:color w:val="000000"/>
        </w:rPr>
        <w:t xml:space="preserve"> </w:t>
      </w:r>
      <w:commentRangeStart w:id="89"/>
      <w:r w:rsidR="0010020B">
        <w:rPr>
          <w:color w:val="000000"/>
        </w:rPr>
        <w:t xml:space="preserve">The stronger </w:t>
      </w:r>
      <w:r w:rsidR="0010020B">
        <w:rPr>
          <w:bCs/>
          <w:i/>
          <w:iCs/>
        </w:rPr>
        <w:t>N</w:t>
      </w:r>
      <w:r w:rsidR="0010020B">
        <w:rPr>
          <w:bCs/>
          <w:vertAlign w:val="subscript"/>
        </w:rPr>
        <w:t>area</w:t>
      </w:r>
      <w:r w:rsidR="0010020B">
        <w:rPr>
          <w:bCs/>
        </w:rPr>
        <w:t xml:space="preserve"> reduction under </w:t>
      </w:r>
      <w:r w:rsidR="0010020B">
        <w:t>eCO</w:t>
      </w:r>
      <w:r w:rsidR="0010020B">
        <w:rPr>
          <w:vertAlign w:val="subscript"/>
        </w:rPr>
        <w:t>2</w:t>
      </w:r>
      <w:r w:rsidR="0010020B">
        <w:rPr>
          <w:bCs/>
        </w:rPr>
        <w:t xml:space="preserve"> with increasing fertilization also conflicts patterns expected from progressive nitrogen limitation, which predicts that increasing fertilization </w:t>
      </w:r>
      <w:r w:rsidR="00C63CDB">
        <w:rPr>
          <w:bCs/>
        </w:rPr>
        <w:t>sh</w:t>
      </w:r>
      <w:r w:rsidR="0010020B">
        <w:rPr>
          <w:bCs/>
        </w:rPr>
        <w:t xml:space="preserve">ould reduce </w:t>
      </w:r>
      <w:r w:rsidR="00C63CDB">
        <w:rPr>
          <w:bCs/>
        </w:rPr>
        <w:t>the magnitude of any</w:t>
      </w:r>
      <w:r w:rsidR="0010020B">
        <w:rPr>
          <w:bCs/>
        </w:rPr>
        <w:t xml:space="preserve"> </w:t>
      </w:r>
      <w:r w:rsidR="0010020B">
        <w:rPr>
          <w:bCs/>
          <w:i/>
          <w:iCs/>
        </w:rPr>
        <w:t>N</w:t>
      </w:r>
      <w:r w:rsidR="0010020B">
        <w:rPr>
          <w:bCs/>
          <w:vertAlign w:val="subscript"/>
        </w:rPr>
        <w:t>area</w:t>
      </w:r>
      <w:r w:rsidR="0010020B">
        <w:rPr>
          <w:bCs/>
        </w:rPr>
        <w:t xml:space="preserve"> </w:t>
      </w:r>
      <w:r w:rsidR="00C63CDB">
        <w:rPr>
          <w:bCs/>
        </w:rPr>
        <w:t xml:space="preserve">downregulation </w:t>
      </w:r>
      <w:r w:rsidR="0010020B">
        <w:rPr>
          <w:bCs/>
        </w:rPr>
        <w:t>under eCO</w:t>
      </w:r>
      <w:r w:rsidR="0010020B">
        <w:rPr>
          <w:bCs/>
          <w:vertAlign w:val="subscript"/>
        </w:rPr>
        <w:t>2</w:t>
      </w:r>
      <w:r w:rsidR="0010020B">
        <w:rPr>
          <w:bCs/>
        </w:rPr>
        <w:t>.</w:t>
      </w:r>
      <w:commentRangeEnd w:id="89"/>
      <w:r w:rsidR="00417DED">
        <w:rPr>
          <w:rStyle w:val="CommentReference"/>
        </w:rPr>
        <w:commentReference w:id="89"/>
      </w:r>
      <w:r w:rsidR="0010020B">
        <w:rPr>
          <w:bCs/>
        </w:rPr>
        <w:t xml:space="preserve"> </w:t>
      </w:r>
      <w:r>
        <w:rPr>
          <w:color w:val="000000"/>
        </w:rPr>
        <w:t xml:space="preserve">It is possible that </w:t>
      </w:r>
      <w:r w:rsidR="0010020B">
        <w:rPr>
          <w:color w:val="000000"/>
        </w:rPr>
        <w:t>elevated nutrient inputs may have more strongly</w:t>
      </w:r>
      <w:r>
        <w:rPr>
          <w:color w:val="000000"/>
        </w:rPr>
        <w:t xml:space="preserve"> downregulated nitrogen allocation to non-photosynthetic nitrogen pools, such as to plant defense mechanisms or structural tissue. </w:t>
      </w:r>
      <w:r w:rsidR="009E6F1A">
        <w:rPr>
          <w:color w:val="000000"/>
        </w:rPr>
        <w:t>However, o</w:t>
      </w:r>
      <w:r>
        <w:rPr>
          <w:color w:val="000000"/>
        </w:rPr>
        <w:t>ur results suggest that eCO</w:t>
      </w:r>
      <w:r>
        <w:rPr>
          <w:color w:val="000000"/>
          <w:vertAlign w:val="subscript"/>
        </w:rPr>
        <w:t>2</w:t>
      </w:r>
      <w:r>
        <w:rPr>
          <w:color w:val="000000"/>
        </w:rPr>
        <w:t xml:space="preserve"> increased relative nitrogen investment to structural tissue, though this pattern </w:t>
      </w:r>
      <w:r w:rsidR="00981DB0">
        <w:rPr>
          <w:color w:val="000000"/>
        </w:rPr>
        <w:t>assumes</w:t>
      </w:r>
      <w:r>
        <w:rPr>
          <w:color w:val="000000"/>
        </w:rPr>
        <w:t xml:space="preserve"> that </w:t>
      </w:r>
      <w:r>
        <w:rPr>
          <w:i/>
          <w:iCs/>
          <w:color w:val="000000"/>
        </w:rPr>
        <w:t>M</w:t>
      </w:r>
      <w:r>
        <w:rPr>
          <w:color w:val="000000"/>
          <w:vertAlign w:val="subscript"/>
        </w:rPr>
        <w:t>area</w:t>
      </w:r>
      <w:r>
        <w:rPr>
          <w:color w:val="000000"/>
        </w:rPr>
        <w:t xml:space="preserve"> is correlated with nitrogen investment to cell wall tissue </w:t>
      </w:r>
      <w:sdt>
        <w:sdtPr>
          <w:rPr>
            <w:color w:val="000000"/>
          </w:rPr>
          <w:tag w:val="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
          <w:id w:val="-1949772493"/>
          <w:placeholder>
            <w:docPart w:val="06D8E239573EBF40860E92792C6D8922"/>
          </w:placeholder>
        </w:sdtPr>
        <w:sdtContent>
          <w:r w:rsidR="00BA7638" w:rsidRPr="00BA7638">
            <w:rPr>
              <w:color w:val="000000"/>
            </w:rPr>
            <w:t>(Onoda et al., 2017)</w:t>
          </w:r>
        </w:sdtContent>
      </w:sdt>
      <w:r>
        <w:rPr>
          <w:color w:val="000000"/>
        </w:rPr>
        <w:t xml:space="preserve">, which might not always be </w:t>
      </w:r>
      <w:r w:rsidR="00981DB0">
        <w:rPr>
          <w:color w:val="000000"/>
        </w:rPr>
        <w:t>true</w:t>
      </w:r>
      <w:r>
        <w:rPr>
          <w:color w:val="000000"/>
        </w:rPr>
        <w:t xml:space="preserve"> </w:t>
      </w:r>
      <w:sdt>
        <w:sdtPr>
          <w:rPr>
            <w:color w:val="000000"/>
          </w:rPr>
          <w:tag w:val="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
          <w:id w:val="1722941600"/>
          <w:placeholder>
            <w:docPart w:val="06D8E239573EBF40860E92792C6D8922"/>
          </w:placeholder>
        </w:sdtPr>
        <w:sdtContent>
          <w:r w:rsidR="00BA7638" w:rsidRPr="00BA7638">
            <w:rPr>
              <w:color w:val="000000"/>
            </w:rPr>
            <w:t>(Harrison et al., 2009)</w:t>
          </w:r>
        </w:sdtContent>
      </w:sdt>
      <w:r>
        <w:rPr>
          <w:color w:val="000000"/>
        </w:rPr>
        <w:t xml:space="preserve">. </w:t>
      </w:r>
      <w:r w:rsidR="0010020B">
        <w:rPr>
          <w:color w:val="000000"/>
        </w:rPr>
        <w:t>F</w:t>
      </w:r>
      <w:r>
        <w:rPr>
          <w:color w:val="000000"/>
        </w:rPr>
        <w:t xml:space="preserve">uture work could benefit from quantifying nitrogen </w:t>
      </w:r>
      <w:r>
        <w:rPr>
          <w:color w:val="000000"/>
        </w:rPr>
        <w:lastRenderedPageBreak/>
        <w:t xml:space="preserve">investment to plant defense mechanisms and cell wall tissue to better understand the nitrogen pool contributing to the reduction in </w:t>
      </w:r>
      <w:r>
        <w:rPr>
          <w:i/>
          <w:iCs/>
          <w:color w:val="000000"/>
        </w:rPr>
        <w:t>N</w:t>
      </w:r>
      <w:r>
        <w:rPr>
          <w:color w:val="000000"/>
          <w:vertAlign w:val="subscript"/>
        </w:rPr>
        <w:t>area</w:t>
      </w:r>
      <w:r>
        <w:rPr>
          <w:color w:val="000000"/>
        </w:rPr>
        <w:t xml:space="preserve"> under eCO</w:t>
      </w:r>
      <w:r>
        <w:rPr>
          <w:color w:val="000000"/>
          <w:vertAlign w:val="subscript"/>
        </w:rPr>
        <w:t>2</w:t>
      </w:r>
      <w:r>
        <w:rPr>
          <w:color w:val="000000"/>
        </w:rPr>
        <w:t xml:space="preserve"> with increasing fertilization.</w:t>
      </w:r>
    </w:p>
    <w:p w14:paraId="18C2E315" w14:textId="78995921" w:rsidR="0004189D" w:rsidRDefault="0004189D" w:rsidP="0004272F">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eCO</w:t>
      </w:r>
      <w:r>
        <w:rPr>
          <w:color w:val="000000"/>
          <w:vertAlign w:val="subscript"/>
        </w:rPr>
        <w:t>2</w:t>
      </w:r>
      <w:r>
        <w:rPr>
          <w:color w:val="000000"/>
        </w:rPr>
        <w:t xml:space="preserve"> corresponded with increased total biomass and total leaf area</w:t>
      </w:r>
      <w:r w:rsidR="00981DB0">
        <w:rPr>
          <w:color w:val="000000"/>
        </w:rPr>
        <w:t xml:space="preserve">, again supporting our hypotheses and previously observed results </w:t>
      </w:r>
      <w:sdt>
        <w:sdtPr>
          <w:rPr>
            <w:color w:val="000000"/>
          </w:rPr>
          <w:tag w:val="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
          <w:id w:val="1608236650"/>
          <w:placeholder>
            <w:docPart w:val="DefaultPlaceholder_-1854013440"/>
          </w:placeholder>
        </w:sdtPr>
        <w:sdtContent>
          <w:r w:rsidR="00BA7638" w:rsidRPr="00BA7638">
            <w:rPr>
              <w:color w:val="000000"/>
            </w:rPr>
            <w:t xml:space="preserve">(Ainsworth et al., 2002; </w:t>
          </w:r>
          <w:proofErr w:type="spellStart"/>
          <w:r w:rsidR="00BA7638" w:rsidRPr="00BA7638">
            <w:rPr>
              <w:color w:val="000000"/>
            </w:rPr>
            <w:t>Finzi</w:t>
          </w:r>
          <w:proofErr w:type="spellEnd"/>
          <w:r w:rsidR="00BA7638" w:rsidRPr="00BA7638">
            <w:rPr>
              <w:color w:val="000000"/>
            </w:rPr>
            <w:t xml:space="preserve"> et al., 2007; Moore et al., 2006; Poorter et al., 2022)</w:t>
          </w:r>
        </w:sdtContent>
      </w:sdt>
      <w:r>
        <w:rPr>
          <w:bCs/>
        </w:rPr>
        <w:t>. 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eCO</w:t>
      </w:r>
      <w:r>
        <w:rPr>
          <w:vertAlign w:val="subscript"/>
        </w:rPr>
        <w:t>2</w:t>
      </w:r>
      <w:r>
        <w:rPr>
          <w:bCs/>
        </w:rPr>
        <w:t xml:space="preserve"> reduce</w:t>
      </w:r>
      <w:r w:rsidR="00E56CFB">
        <w:rPr>
          <w:bCs/>
        </w:rPr>
        <w:t>d</w:t>
      </w:r>
      <w:r>
        <w:rPr>
          <w:bCs/>
        </w:rPr>
        <w:t xml:space="preserve"> plant nitrogen uptake efficiency</w:t>
      </w:r>
      <w:r w:rsidR="00C63CDB">
        <w:rPr>
          <w:bCs/>
        </w:rPr>
        <w:t xml:space="preserve">, perhaps as a function of decreased whole plant nitrogen demand </w:t>
      </w:r>
      <w:sdt>
        <w:sdtPr>
          <w:rPr>
            <w:bCs/>
            <w:color w:val="000000"/>
          </w:rPr>
          <w:tag w:val="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
          <w:id w:val="-1307303977"/>
          <w:placeholder>
            <w:docPart w:val="DefaultPlaceholder_-1854013440"/>
          </w:placeholder>
        </w:sdtPr>
        <w:sdtContent>
          <w:r w:rsidR="00BA7638" w:rsidRPr="00BA7638">
            <w:rPr>
              <w:bCs/>
              <w:color w:val="000000"/>
            </w:rPr>
            <w:t>(Dong, Wright, et al., 2022)</w:t>
          </w:r>
        </w:sdtContent>
      </w:sdt>
      <w:r>
        <w:rPr>
          <w:bCs/>
        </w:rPr>
        <w:t xml:space="preserve">, which does not explain why plants grown under </w:t>
      </w:r>
      <w:r>
        <w:t>eCO</w:t>
      </w:r>
      <w:r>
        <w:rPr>
          <w:vertAlign w:val="subscript"/>
        </w:rPr>
        <w:t>2</w:t>
      </w:r>
      <w:r>
        <w:rPr>
          <w:bCs/>
        </w:rPr>
        <w:t xml:space="preserve"> had greater biomass and total leaf area</w:t>
      </w:r>
      <w:commentRangeStart w:id="90"/>
      <w:r>
        <w:rPr>
          <w:bCs/>
        </w:rPr>
        <w:t>.</w:t>
      </w:r>
      <w:commentRangeEnd w:id="90"/>
      <w:r w:rsidR="00341F10">
        <w:rPr>
          <w:rStyle w:val="CommentReference"/>
        </w:rPr>
        <w:commentReference w:id="90"/>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xml:space="preserve">, following patterns observed in previous experiments </w:t>
      </w:r>
      <w:sdt>
        <w:sdtPr>
          <w:rPr>
            <w:bCs/>
            <w:color w:val="000000"/>
          </w:rPr>
          <w:tag w:val="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
          <w:id w:val="-16773637"/>
          <w:placeholder>
            <w:docPart w:val="9E93E51A60606549A8F8333B6A4BE36F"/>
          </w:placeholder>
        </w:sdtPr>
        <w:sdtContent>
          <w:r w:rsidR="00BA7638" w:rsidRPr="00BA7638">
            <w:rPr>
              <w:bCs/>
              <w:color w:val="000000"/>
            </w:rPr>
            <w:t>(Perkowski et al., 2021)</w:t>
          </w:r>
        </w:sdtContent>
      </w:sdt>
      <w:r w:rsidR="00E56CFB">
        <w:rPr>
          <w:bCs/>
        </w:rPr>
        <w:t xml:space="preserve">. </w:t>
      </w:r>
      <w:r w:rsidR="0004272F">
        <w:rPr>
          <w:bCs/>
        </w:rPr>
        <w:t>Additionally, increasing fertilization increased the positive effect of eCO</w:t>
      </w:r>
      <w:r w:rsidR="0004272F">
        <w:rPr>
          <w:bCs/>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suggesting that enhanced increases in total biomass and total leaf area under eCO</w:t>
      </w:r>
      <w:r w:rsidR="0004272F">
        <w:rPr>
          <w:bCs/>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91"/>
      <w:r>
        <w:rPr>
          <w:bCs/>
        </w:rPr>
        <w:t xml:space="preserve">demand </w:t>
      </w:r>
      <w:commentRangeEnd w:id="91"/>
      <w:r w:rsidR="00341F10">
        <w:rPr>
          <w:rStyle w:val="CommentReference"/>
        </w:rPr>
        <w:commentReference w:id="91"/>
      </w:r>
      <w:r>
        <w:rPr>
          <w:bCs/>
        </w:rPr>
        <w:t xml:space="preserve">associated with </w:t>
      </w:r>
      <w:r w:rsidR="0010020B">
        <w:rPr>
          <w:bCs/>
        </w:rPr>
        <w:t>e</w:t>
      </w:r>
      <w:r>
        <w:rPr>
          <w:bCs/>
        </w:rPr>
        <w:t>CO</w:t>
      </w:r>
      <w:r>
        <w:rPr>
          <w:bCs/>
          <w:vertAlign w:val="subscript"/>
        </w:rPr>
        <w:t>2</w:t>
      </w:r>
      <w:r w:rsidR="00E56CFB">
        <w:rPr>
          <w:bCs/>
        </w:rPr>
        <w:t xml:space="preserve"> by optimizing nitrogen acquisition while maximizing carbon allocation to growth.</w:t>
      </w:r>
    </w:p>
    <w:p w14:paraId="078E53B4" w14:textId="24A9C818" w:rsidR="0004189D" w:rsidRDefault="00E56CFB" w:rsidP="00E56CFB">
      <w:pPr>
        <w:spacing w:line="360" w:lineRule="auto"/>
        <w:ind w:firstLine="720"/>
        <w:rPr>
          <w:bCs/>
        </w:rPr>
      </w:pPr>
      <w:r>
        <w:rPr>
          <w:bCs/>
        </w:rPr>
        <w:t>The positive effect of eCO</w:t>
      </w:r>
      <w:r>
        <w:rPr>
          <w:bCs/>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92"/>
      <w:r w:rsidR="0004189D">
        <w:rPr>
          <w:bCs/>
        </w:rPr>
        <w:t xml:space="preserve">This response could have been due to </w:t>
      </w:r>
      <w:r w:rsidR="00332B6F">
        <w:rPr>
          <w:bCs/>
        </w:rPr>
        <w:t xml:space="preserve">a </w:t>
      </w:r>
      <w:r w:rsidR="0004189D">
        <w:rPr>
          <w:bCs/>
        </w:rPr>
        <w:t>negative effect of increasing fertilization on nodulation</w:t>
      </w:r>
      <w:commentRangeEnd w:id="92"/>
      <w:r w:rsidR="00341F10">
        <w:rPr>
          <w:rStyle w:val="CommentReference"/>
        </w:rPr>
        <w:commentReference w:id="92"/>
      </w:r>
      <w:r w:rsidR="0004189D">
        <w:rPr>
          <w:bCs/>
        </w:rPr>
        <w:t xml:space="preserve">, which may have caused any increase in the positive effect of </w:t>
      </w:r>
      <w:r w:rsidR="0004189D">
        <w:t>eCO</w:t>
      </w:r>
      <w:r w:rsidR="0004189D">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04189D">
        <w:t>eCO</w:t>
      </w:r>
      <w:r w:rsidR="0004189D">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 </w:t>
      </w:r>
      <w:sdt>
        <w:sdtPr>
          <w:rPr>
            <w:bCs/>
            <w:color w:val="000000"/>
          </w:rPr>
          <w:tag w:val="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764692704"/>
          <w:placeholder>
            <w:docPart w:val="F853E8D4779D3D40B3E63F89E30CF00A"/>
          </w:placeholder>
        </w:sdtPr>
        <w:sdtEndPr>
          <w:rPr>
            <w:bCs w:val="0"/>
          </w:rPr>
        </w:sdtEndPr>
        <w:sdtContent>
          <w:r w:rsidR="00BA7638">
            <w:t xml:space="preserve">(Gibson &amp; Harper, 1985; Perkowski et al., 2021; </w:t>
          </w:r>
          <w:proofErr w:type="spellStart"/>
          <w:r w:rsidR="00BA7638">
            <w:t>Rastetter</w:t>
          </w:r>
          <w:proofErr w:type="spellEnd"/>
          <w:r w:rsidR="00BA7638">
            <w:t xml:space="preserve"> et al., 2001)</w:t>
          </w:r>
        </w:sdtContent>
      </w:sdt>
      <w:r w:rsidR="0004189D">
        <w:rPr>
          <w:bCs/>
        </w:rPr>
        <w:t xml:space="preserve">. In this study, pairwise comparisons indicated strong positive effects of inoculation on total leaf area and total biomass (158% increase in total leaf area, 119% increase in total biomass) under </w:t>
      </w:r>
      <w:r w:rsidR="0004189D">
        <w:t>eCO</w:t>
      </w:r>
      <w:r w:rsidR="0004189D">
        <w:rPr>
          <w:vertAlign w:val="subscript"/>
        </w:rPr>
        <w:t>2</w:t>
      </w:r>
      <w:r w:rsidR="0004189D">
        <w:rPr>
          <w:bCs/>
        </w:rPr>
        <w:t xml:space="preserve"> at 0 ppm N, but no observable inoculation effect on total leaf area or total biomass under </w:t>
      </w:r>
      <w:r w:rsidR="0004189D">
        <w:t>eCO</w:t>
      </w:r>
      <w:r w:rsidR="0004189D">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w:t>
      </w:r>
      <w:r w:rsidR="0004189D">
        <w:rPr>
          <w:bCs/>
        </w:rPr>
        <w:lastRenderedPageBreak/>
        <w:t>our hypothesis that positive effects of inoculation on growth would decrease with increasing fertilization.</w:t>
      </w:r>
    </w:p>
    <w:p w14:paraId="7A2DE745" w14:textId="790AB422"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eCO</w:t>
      </w:r>
      <w:r w:rsidR="00566D07">
        <w:rPr>
          <w:bCs/>
          <w:vertAlign w:val="subscript"/>
        </w:rPr>
        <w:t>2</w:t>
      </w:r>
      <w:r w:rsidR="00BA7638">
        <w:rPr>
          <w:bCs/>
        </w:rPr>
        <w:t xml:space="preserve">. However, these results indicate that both hypotheses </w:t>
      </w:r>
      <w:r w:rsidR="00372843">
        <w:rPr>
          <w:bCs/>
        </w:rPr>
        <w:t xml:space="preserve">operate at different scales. </w:t>
      </w:r>
      <w:r>
        <w:rPr>
          <w:bCs/>
        </w:rPr>
        <w:t>Leaf responses to eCO</w:t>
      </w:r>
      <w:r>
        <w:rPr>
          <w:bCs/>
          <w:vertAlign w:val="subscript"/>
        </w:rPr>
        <w:t>2</w:t>
      </w:r>
      <w:r>
        <w:rPr>
          <w:bCs/>
        </w:rPr>
        <w:t xml:space="preserve"> were decoupled from fertilization, while whole-plant responses to eCO</w:t>
      </w:r>
      <w:r>
        <w:rPr>
          <w:bCs/>
          <w:vertAlign w:val="subscript"/>
        </w:rPr>
        <w:t>2</w:t>
      </w:r>
      <w:r>
        <w:rPr>
          <w:bCs/>
        </w:rPr>
        <w:t xml:space="preserve"> relied heavily on an increase in nitrogen uptake efficiency and reduction in costs of acquiring nitrogen associated with increasing fertilization. Results indicate that </w:t>
      </w:r>
      <w:commentRangeStart w:id="93"/>
      <w:r>
        <w:rPr>
          <w:bCs/>
        </w:rPr>
        <w:t xml:space="preserve">fertilization </w:t>
      </w:r>
      <w:commentRangeEnd w:id="93"/>
      <w:r w:rsidR="00527403">
        <w:rPr>
          <w:rStyle w:val="CommentReference"/>
        </w:rPr>
        <w:commentReference w:id="93"/>
      </w:r>
      <w:r>
        <w:rPr>
          <w:bCs/>
        </w:rPr>
        <w:t>play</w:t>
      </w:r>
      <w:r w:rsidR="00527403">
        <w:rPr>
          <w:bCs/>
        </w:rPr>
        <w:t>s</w:t>
      </w:r>
      <w:r>
        <w:rPr>
          <w:bCs/>
        </w:rPr>
        <w:t xml:space="preserve"> a more important role in determining whole-plant responses to </w:t>
      </w:r>
      <w:r w:rsidR="00E56CFB">
        <w:rPr>
          <w:bCs/>
        </w:rPr>
        <w:t>e</w:t>
      </w:r>
      <w:r>
        <w:rPr>
          <w:bCs/>
        </w:rPr>
        <w:t>CO</w:t>
      </w:r>
      <w:r>
        <w:rPr>
          <w:bCs/>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E56CFB">
        <w:rPr>
          <w:bCs/>
        </w:rPr>
        <w:t>e</w:t>
      </w:r>
      <w:r>
        <w:rPr>
          <w:bCs/>
        </w:rPr>
        <w:t>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t>eCO</w:t>
      </w:r>
      <w:r>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06CE2C77"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332549"/>
          <w:placeholder>
            <w:docPart w:val="0D39C4A07D27304782E1EFDCB0822F3C"/>
          </w:placeholder>
        </w:sdtPr>
        <w:sdtEndPr>
          <w:rPr>
            <w:bCs w:val="0"/>
          </w:rPr>
        </w:sdtEndPr>
        <w:sdtContent>
          <w:r w:rsidR="00BA7638" w:rsidRPr="00BA7638">
            <w:rPr>
              <w:color w:val="000000"/>
            </w:rPr>
            <w:t>(Rogers, 2014; Rogers et al.,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Specifically, eCO</w:t>
      </w:r>
      <w:r>
        <w:rPr>
          <w:bCs/>
          <w:vertAlign w:val="subscript"/>
        </w:rPr>
        <w:t>2</w:t>
      </w:r>
      <w:r>
        <w:rPr>
          <w:bCs/>
        </w:rPr>
        <w:t xml:space="preserve"> increased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Pr>
          <w:bCs/>
        </w:rPr>
        <w:t xml:space="preserve"> that such relationships</w:t>
      </w:r>
      <w:r>
        <w:rPr>
          <w:bCs/>
        </w:rPr>
        <w:t xml:space="preserve">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6AF09DF"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t>eCO</w:t>
      </w:r>
      <w:r>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t>eCO</w:t>
      </w:r>
      <w:r>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58EE36CC"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t>eCO</w:t>
      </w:r>
      <w:r>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61D7430D"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where leaf responses to eCO</w:t>
      </w:r>
      <w:r w:rsidR="00372843">
        <w:rPr>
          <w:bCs/>
          <w:vertAlign w:val="subscript"/>
        </w:rPr>
        <w:t>2</w:t>
      </w:r>
      <w:r w:rsidR="00372843">
        <w:rPr>
          <w:bCs/>
        </w:rPr>
        <w:t xml:space="preserve"> are driven by optimal resource allocation to photosynthetic capacity and whole-plant responses to eCO</w:t>
      </w:r>
      <w:r w:rsidR="00372843">
        <w:rPr>
          <w:bCs/>
          <w:vertAlign w:val="subscript"/>
        </w:rPr>
        <w:t>2</w:t>
      </w:r>
      <w:r w:rsidR="00372843">
        <w:rPr>
          <w:bCs/>
        </w:rPr>
        <w:t xml:space="preserve"> are constrained by soil resource availability and nitrogen acquisition strategy. Additionally, results from this experiment provide evidence </w:t>
      </w:r>
      <w:r w:rsidR="00372843">
        <w:rPr>
          <w:bCs/>
        </w:rPr>
        <w:lastRenderedPageBreak/>
        <w:t xml:space="preserve">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he differential role of soil nitrogen availability on leaf and whole-plant responses to eCO</w:t>
      </w:r>
      <w:r w:rsidR="00372843">
        <w:rPr>
          <w:bCs/>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46E619C8" w14:textId="77777777" w:rsidR="00BA7638" w:rsidRDefault="00BA7638">
          <w:pPr>
            <w:autoSpaceDE w:val="0"/>
            <w:autoSpaceDN w:val="0"/>
            <w:ind w:hanging="480"/>
            <w:divId w:val="121662492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growth and yield. </w:t>
          </w:r>
          <w:r>
            <w:rPr>
              <w:i/>
              <w:iCs/>
            </w:rPr>
            <w:t>Global Change Biology</w:t>
          </w:r>
          <w:r>
            <w:t xml:space="preserve">, </w:t>
          </w:r>
          <w:r>
            <w:rPr>
              <w:i/>
              <w:iCs/>
            </w:rPr>
            <w:t>8</w:t>
          </w:r>
          <w:r>
            <w:t>(8), 695–709. https://doi.org/10.1046/j.1365-2486.2002.00498.x</w:t>
          </w:r>
        </w:p>
        <w:p w14:paraId="0477D644" w14:textId="77777777" w:rsidR="00BA7638" w:rsidRDefault="00BA7638">
          <w:pPr>
            <w:autoSpaceDE w:val="0"/>
            <w:autoSpaceDN w:val="0"/>
            <w:ind w:hanging="480"/>
            <w:divId w:val="1737127826"/>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0463A28F" w14:textId="77777777" w:rsidR="00BA7638" w:rsidRDefault="00BA7638">
          <w:pPr>
            <w:autoSpaceDE w:val="0"/>
            <w:autoSpaceDN w:val="0"/>
            <w:ind w:hanging="480"/>
            <w:divId w:val="1046904272"/>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7D5FEFBC" w14:textId="77777777" w:rsidR="00BA7638" w:rsidRDefault="00BA7638">
          <w:pPr>
            <w:autoSpaceDE w:val="0"/>
            <w:autoSpaceDN w:val="0"/>
            <w:ind w:hanging="480"/>
            <w:divId w:val="1371034067"/>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647CEA71" w14:textId="77777777" w:rsidR="00BA7638" w:rsidRDefault="00BA7638">
          <w:pPr>
            <w:autoSpaceDE w:val="0"/>
            <w:autoSpaceDN w:val="0"/>
            <w:ind w:hanging="480"/>
            <w:divId w:val="71493480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73AE7AA" w14:textId="77777777" w:rsidR="00BA7638" w:rsidRDefault="00BA7638">
          <w:pPr>
            <w:autoSpaceDE w:val="0"/>
            <w:autoSpaceDN w:val="0"/>
            <w:ind w:hanging="480"/>
            <w:divId w:val="992683734"/>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19D62CD7" w14:textId="77777777" w:rsidR="00BA7638" w:rsidRDefault="00BA7638">
          <w:pPr>
            <w:autoSpaceDE w:val="0"/>
            <w:autoSpaceDN w:val="0"/>
            <w:ind w:hanging="480"/>
            <w:divId w:val="1785922309"/>
          </w:pPr>
          <w:r>
            <w:t xml:space="preserve">Barber, S. A. (1962). A diffusion and mass-flow concept of soil nutrient availability. </w:t>
          </w:r>
          <w:r>
            <w:rPr>
              <w:i/>
              <w:iCs/>
            </w:rPr>
            <w:t>Soil Science</w:t>
          </w:r>
          <w:r>
            <w:t xml:space="preserve">, </w:t>
          </w:r>
          <w:r>
            <w:rPr>
              <w:i/>
              <w:iCs/>
            </w:rPr>
            <w:t>93</w:t>
          </w:r>
          <w:r>
            <w:t>(1), 39–49.</w:t>
          </w:r>
        </w:p>
        <w:p w14:paraId="488303E7" w14:textId="77777777" w:rsidR="00BA7638" w:rsidRDefault="00BA7638">
          <w:pPr>
            <w:autoSpaceDE w:val="0"/>
            <w:autoSpaceDN w:val="0"/>
            <w:ind w:hanging="480"/>
            <w:divId w:val="1848591494"/>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65399FEA" w14:textId="77777777" w:rsidR="00BA7638" w:rsidRDefault="00BA7638">
          <w:pPr>
            <w:autoSpaceDE w:val="0"/>
            <w:autoSpaceDN w:val="0"/>
            <w:ind w:hanging="480"/>
            <w:divId w:val="1534076376"/>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EB8BC88" w14:textId="77777777" w:rsidR="00BA7638" w:rsidRDefault="00BA7638">
          <w:pPr>
            <w:autoSpaceDE w:val="0"/>
            <w:autoSpaceDN w:val="0"/>
            <w:ind w:hanging="480"/>
            <w:divId w:val="1369836356"/>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40259628" w14:textId="77777777" w:rsidR="00BA7638" w:rsidRDefault="00BA7638">
          <w:pPr>
            <w:autoSpaceDE w:val="0"/>
            <w:autoSpaceDN w:val="0"/>
            <w:ind w:hanging="480"/>
            <w:divId w:val="1224826187"/>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7CFE53F8" w14:textId="77777777" w:rsidR="00BA7638" w:rsidRDefault="00BA7638">
          <w:pPr>
            <w:autoSpaceDE w:val="0"/>
            <w:autoSpaceDN w:val="0"/>
            <w:ind w:hanging="480"/>
            <w:divId w:val="6097076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43E85052" w14:textId="77777777" w:rsidR="00BA7638" w:rsidRDefault="00BA7638">
          <w:pPr>
            <w:autoSpaceDE w:val="0"/>
            <w:autoSpaceDN w:val="0"/>
            <w:ind w:hanging="480"/>
            <w:divId w:val="601039002"/>
          </w:pPr>
          <w:r>
            <w:t xml:space="preserve">Curtis, P. S. (1996). A meta-analysis of leaf gas exchange and nitrogen in trees grown under elevated carbon dioxide. </w:t>
          </w:r>
          <w:r>
            <w:rPr>
              <w:i/>
              <w:iCs/>
            </w:rPr>
            <w:t>Plant, Cell and Environment</w:t>
          </w:r>
          <w:r>
            <w:t xml:space="preserve">, </w:t>
          </w:r>
          <w:r>
            <w:rPr>
              <w:i/>
              <w:iCs/>
            </w:rPr>
            <w:t>19</w:t>
          </w:r>
          <w:r>
            <w:t>(2), 127–137. https://doi.org/10.1111/j.1365-3040.1996.tb00234.x</w:t>
          </w:r>
        </w:p>
        <w:p w14:paraId="425E441D" w14:textId="77777777" w:rsidR="00BA7638" w:rsidRDefault="00BA7638">
          <w:pPr>
            <w:autoSpaceDE w:val="0"/>
            <w:autoSpaceDN w:val="0"/>
            <w:ind w:hanging="480"/>
            <w:divId w:val="1440955122"/>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567DCB6" w14:textId="77777777" w:rsidR="00BA7638" w:rsidRDefault="00BA7638">
          <w:pPr>
            <w:autoSpaceDE w:val="0"/>
            <w:autoSpaceDN w:val="0"/>
            <w:ind w:hanging="480"/>
            <w:divId w:val="1784692009"/>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C8AF33A" w14:textId="77777777" w:rsidR="00BA7638" w:rsidRDefault="00BA7638">
          <w:pPr>
            <w:autoSpaceDE w:val="0"/>
            <w:autoSpaceDN w:val="0"/>
            <w:ind w:hanging="480"/>
            <w:divId w:val="167182991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29A1F25B" w14:textId="77777777" w:rsidR="00BA7638" w:rsidRDefault="00BA7638">
          <w:pPr>
            <w:autoSpaceDE w:val="0"/>
            <w:autoSpaceDN w:val="0"/>
            <w:ind w:hanging="480"/>
            <w:divId w:val="1758289556"/>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44DB5151" w14:textId="77777777" w:rsidR="00BA7638" w:rsidRDefault="00BA7638">
          <w:pPr>
            <w:autoSpaceDE w:val="0"/>
            <w:autoSpaceDN w:val="0"/>
            <w:ind w:hanging="480"/>
            <w:divId w:val="100149691"/>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2CCB7C79" w14:textId="77777777" w:rsidR="00BA7638" w:rsidRDefault="00BA7638">
          <w:pPr>
            <w:autoSpaceDE w:val="0"/>
            <w:autoSpaceDN w:val="0"/>
            <w:ind w:hanging="480"/>
            <w:divId w:val="266079193"/>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157304F4" w14:textId="77777777" w:rsidR="00BA7638" w:rsidRDefault="00BA7638">
          <w:pPr>
            <w:autoSpaceDE w:val="0"/>
            <w:autoSpaceDN w:val="0"/>
            <w:ind w:hanging="480"/>
            <w:divId w:val="56325356"/>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7891B3B1" w14:textId="77777777" w:rsidR="00BA7638" w:rsidRDefault="00BA7638">
          <w:pPr>
            <w:autoSpaceDE w:val="0"/>
            <w:autoSpaceDN w:val="0"/>
            <w:ind w:hanging="480"/>
            <w:divId w:val="657005434"/>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Evidences from Mediterranean legume shrubs. </w:t>
          </w:r>
          <w:r>
            <w:rPr>
              <w:i/>
              <w:iCs/>
            </w:rPr>
            <w:t>Journal of Ecology</w:t>
          </w:r>
          <w:r>
            <w:t xml:space="preserve">, </w:t>
          </w:r>
          <w:r>
            <w:rPr>
              <w:i/>
              <w:iCs/>
            </w:rPr>
            <w:t>106</w:t>
          </w:r>
          <w:r>
            <w:t>(4), 1534–1544. https://doi.org/10.1111/1365-2745.12940</w:t>
          </w:r>
        </w:p>
        <w:p w14:paraId="08A79034" w14:textId="77777777" w:rsidR="00BA7638" w:rsidRDefault="00BA7638">
          <w:pPr>
            <w:autoSpaceDE w:val="0"/>
            <w:autoSpaceDN w:val="0"/>
            <w:ind w:hanging="480"/>
            <w:divId w:val="80393516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1F53DAF5" w14:textId="77777777" w:rsidR="00BA7638" w:rsidRDefault="00BA7638">
          <w:pPr>
            <w:autoSpaceDE w:val="0"/>
            <w:autoSpaceDN w:val="0"/>
            <w:ind w:hanging="480"/>
            <w:divId w:val="989478037"/>
          </w:pPr>
          <w:proofErr w:type="spellStart"/>
          <w:r>
            <w:t>Dusenge</w:t>
          </w:r>
          <w:proofErr w:type="spellEnd"/>
          <w:r>
            <w:t xml:space="preserve">, M. E., Duarte, A. G., &amp; Way, D. A. (2019). Plant carbon metabolism and climate change: elevated CO2 and temperature impacts on photosynthesis, photorespiration and respiration. </w:t>
          </w:r>
          <w:r>
            <w:rPr>
              <w:i/>
              <w:iCs/>
            </w:rPr>
            <w:t>New Phytologist</w:t>
          </w:r>
          <w:r>
            <w:t xml:space="preserve">, </w:t>
          </w:r>
          <w:r>
            <w:rPr>
              <w:i/>
              <w:iCs/>
            </w:rPr>
            <w:t>221</w:t>
          </w:r>
          <w:r>
            <w:t>(1), 32–49. https://doi.org/10.1111/nph.15283</w:t>
          </w:r>
        </w:p>
        <w:p w14:paraId="6F03A817" w14:textId="77777777" w:rsidR="00BA7638" w:rsidRDefault="00BA7638">
          <w:pPr>
            <w:autoSpaceDE w:val="0"/>
            <w:autoSpaceDN w:val="0"/>
            <w:ind w:hanging="480"/>
            <w:divId w:val="982077802"/>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7A54784F" w14:textId="77777777" w:rsidR="00BA7638" w:rsidRDefault="00BA7638">
          <w:pPr>
            <w:autoSpaceDE w:val="0"/>
            <w:autoSpaceDN w:val="0"/>
            <w:ind w:hanging="480"/>
            <w:divId w:val="2103446666"/>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15985594" w14:textId="77777777" w:rsidR="00BA7638" w:rsidRDefault="00BA7638">
          <w:pPr>
            <w:autoSpaceDE w:val="0"/>
            <w:autoSpaceDN w:val="0"/>
            <w:ind w:hanging="480"/>
            <w:divId w:val="576323684"/>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1017D161" w14:textId="77777777" w:rsidR="00BA7638" w:rsidRDefault="00BA7638">
          <w:pPr>
            <w:autoSpaceDE w:val="0"/>
            <w:autoSpaceDN w:val="0"/>
            <w:ind w:hanging="480"/>
            <w:divId w:val="1928659914"/>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7CC83C11" w14:textId="77777777" w:rsidR="00BA7638" w:rsidRDefault="00BA7638">
          <w:pPr>
            <w:autoSpaceDE w:val="0"/>
            <w:autoSpaceDN w:val="0"/>
            <w:ind w:hanging="480"/>
            <w:divId w:val="1402560192"/>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28B56378" w14:textId="77777777" w:rsidR="00BA7638" w:rsidRDefault="00BA7638">
          <w:pPr>
            <w:autoSpaceDE w:val="0"/>
            <w:autoSpaceDN w:val="0"/>
            <w:ind w:hanging="480"/>
            <w:divId w:val="12959387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51B5BFD8" w14:textId="77777777" w:rsidR="00BA7638" w:rsidRDefault="00BA7638">
          <w:pPr>
            <w:autoSpaceDE w:val="0"/>
            <w:autoSpaceDN w:val="0"/>
            <w:ind w:hanging="480"/>
            <w:divId w:val="1636909220"/>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48DA5B9" w14:textId="77777777" w:rsidR="00BA7638" w:rsidRDefault="00BA7638">
          <w:pPr>
            <w:autoSpaceDE w:val="0"/>
            <w:autoSpaceDN w:val="0"/>
            <w:ind w:hanging="480"/>
            <w:divId w:val="2072969758"/>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091B8566" w14:textId="77777777" w:rsidR="00BA7638" w:rsidRDefault="00BA7638">
          <w:pPr>
            <w:autoSpaceDE w:val="0"/>
            <w:autoSpaceDN w:val="0"/>
            <w:ind w:hanging="480"/>
            <w:divId w:val="834882484"/>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7FD94FB3" w14:textId="77777777" w:rsidR="00BA7638" w:rsidRDefault="00BA7638">
          <w:pPr>
            <w:autoSpaceDE w:val="0"/>
            <w:autoSpaceDN w:val="0"/>
            <w:ind w:hanging="480"/>
            <w:divId w:val="1462764615"/>
          </w:pPr>
          <w:proofErr w:type="spellStart"/>
          <w:r>
            <w:t>Finzi</w:t>
          </w:r>
          <w:proofErr w:type="spellEnd"/>
          <w:r>
            <w:t xml:space="preserve">, A. C., Norby, R. J., </w:t>
          </w:r>
          <w:proofErr w:type="spellStart"/>
          <w:r>
            <w:t>Calfapietra</w:t>
          </w:r>
          <w:proofErr w:type="spellEnd"/>
          <w:r>
            <w:t xml:space="preserve">, C., </w:t>
          </w:r>
          <w:proofErr w:type="spellStart"/>
          <w:r>
            <w:t>Gallet-Budynek</w:t>
          </w:r>
          <w:proofErr w:type="spellEnd"/>
          <w:r>
            <w:t xml:space="preserve">, A., </w:t>
          </w:r>
          <w:proofErr w:type="spellStart"/>
          <w:r>
            <w:t>Gielen</w:t>
          </w:r>
          <w:proofErr w:type="spellEnd"/>
          <w:r>
            <w:t xml:space="preserve">, B., Holmes, W. E., </w:t>
          </w:r>
          <w:proofErr w:type="spellStart"/>
          <w:r>
            <w:t>Hoosbeek</w:t>
          </w:r>
          <w:proofErr w:type="spellEnd"/>
          <w:r>
            <w:t xml:space="preserve">, M. R., Iversen, C. M., Jackson, R. B., </w:t>
          </w:r>
          <w:proofErr w:type="spellStart"/>
          <w:r>
            <w:t>Kubiske</w:t>
          </w:r>
          <w:proofErr w:type="spellEnd"/>
          <w:r>
            <w:t xml:space="preserve">, M. E., Ledford, J., </w:t>
          </w:r>
          <w:proofErr w:type="spellStart"/>
          <w:r>
            <w:t>Liberloo</w:t>
          </w:r>
          <w:proofErr w:type="spellEnd"/>
          <w:r>
            <w:t xml:space="preserve">, M., Oren, R., </w:t>
          </w:r>
          <w:proofErr w:type="spellStart"/>
          <w:r>
            <w:t>Polle</w:t>
          </w:r>
          <w:proofErr w:type="spellEnd"/>
          <w:r>
            <w:t xml:space="preserve">, A., Pritchard, S., Zak, D. R., Schlesinger, W. H., &amp; </w:t>
          </w:r>
          <w:proofErr w:type="spellStart"/>
          <w:r>
            <w:t>Ceulemans</w:t>
          </w:r>
          <w:proofErr w:type="spellEnd"/>
          <w:r>
            <w:t xml:space="preserve">, R. (2007). Increases in nitrogen uptake rather than nitrogen-use efficiency support higher rates of temperate forest productivity under elevated CO2. </w:t>
          </w:r>
          <w:r>
            <w:rPr>
              <w:i/>
              <w:iCs/>
            </w:rPr>
            <w:t>Proceedings of the National Academy of Sciences</w:t>
          </w:r>
          <w:r>
            <w:t xml:space="preserve">, </w:t>
          </w:r>
          <w:r>
            <w:rPr>
              <w:i/>
              <w:iCs/>
            </w:rPr>
            <w:t>104</w:t>
          </w:r>
          <w:r>
            <w:t>(35), 14014–14019. https://doi.org/10.1073/pnas.0706518104</w:t>
          </w:r>
        </w:p>
        <w:p w14:paraId="4ED38854" w14:textId="77777777" w:rsidR="00BA7638" w:rsidRDefault="00BA7638">
          <w:pPr>
            <w:autoSpaceDE w:val="0"/>
            <w:autoSpaceDN w:val="0"/>
            <w:ind w:hanging="480"/>
            <w:divId w:val="829253505"/>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421D390" w14:textId="77777777" w:rsidR="00BA7638" w:rsidRDefault="00BA7638">
          <w:pPr>
            <w:autoSpaceDE w:val="0"/>
            <w:autoSpaceDN w:val="0"/>
            <w:ind w:hanging="480"/>
            <w:divId w:val="1455102196"/>
          </w:pPr>
          <w:r>
            <w:t xml:space="preserve">Fox, J., &amp; Weisberg, S. (2019). </w:t>
          </w:r>
          <w:r>
            <w:rPr>
              <w:i/>
              <w:iCs/>
            </w:rPr>
            <w:t>An R companion to applied regression</w:t>
          </w:r>
          <w:r>
            <w:t xml:space="preserve"> (Third edit). Sage.</w:t>
          </w:r>
        </w:p>
        <w:p w14:paraId="40BDF502" w14:textId="77777777" w:rsidR="00BA7638" w:rsidRDefault="00BA7638">
          <w:pPr>
            <w:autoSpaceDE w:val="0"/>
            <w:autoSpaceDN w:val="0"/>
            <w:ind w:hanging="480"/>
            <w:divId w:val="1621496857"/>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526D2252" w14:textId="77777777" w:rsidR="00BA7638" w:rsidRDefault="00BA7638">
          <w:pPr>
            <w:autoSpaceDE w:val="0"/>
            <w:autoSpaceDN w:val="0"/>
            <w:ind w:hanging="480"/>
            <w:divId w:val="335229661"/>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3FCA8067" w14:textId="77777777" w:rsidR="00BA7638" w:rsidRDefault="00BA7638">
          <w:pPr>
            <w:autoSpaceDE w:val="0"/>
            <w:autoSpaceDN w:val="0"/>
            <w:ind w:hanging="480"/>
            <w:divId w:val="1323241994"/>
          </w:pPr>
          <w:r>
            <w:t xml:space="preserve">Harrison, M. T., Edwards, E. J., Farquhar, G. D., Nicotra, A. B., &amp; Evans, J. R. (2009). Nitrogen in cell walls of sclerophyllous leaves accounts for little of the variation in photosynthetic nitrogen-use efficiency. </w:t>
          </w:r>
          <w:r>
            <w:rPr>
              <w:i/>
              <w:iCs/>
            </w:rPr>
            <w:t>Plant, Cell and Environment</w:t>
          </w:r>
          <w:r>
            <w:t xml:space="preserve">, </w:t>
          </w:r>
          <w:r>
            <w:rPr>
              <w:i/>
              <w:iCs/>
            </w:rPr>
            <w:t>32</w:t>
          </w:r>
          <w:r>
            <w:t>(3), 259–270. https://doi.org/10.1111/j.1365-3040.2008.01918.x</w:t>
          </w:r>
        </w:p>
        <w:p w14:paraId="56ACB660" w14:textId="77777777" w:rsidR="00BA7638" w:rsidRDefault="00BA7638">
          <w:pPr>
            <w:autoSpaceDE w:val="0"/>
            <w:autoSpaceDN w:val="0"/>
            <w:ind w:hanging="480"/>
            <w:divId w:val="164250356"/>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3ADD5B3D" w14:textId="77777777" w:rsidR="00BA7638" w:rsidRDefault="00BA7638">
          <w:pPr>
            <w:autoSpaceDE w:val="0"/>
            <w:autoSpaceDN w:val="0"/>
            <w:ind w:hanging="480"/>
            <w:divId w:val="720860434"/>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59020F3F" w14:textId="77777777" w:rsidR="00BA7638" w:rsidRDefault="00BA7638">
          <w:pPr>
            <w:autoSpaceDE w:val="0"/>
            <w:autoSpaceDN w:val="0"/>
            <w:ind w:hanging="480"/>
            <w:divId w:val="1789087384"/>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3F0FC6CB" w14:textId="77777777" w:rsidR="00BA7638" w:rsidRDefault="00BA7638">
          <w:pPr>
            <w:autoSpaceDE w:val="0"/>
            <w:autoSpaceDN w:val="0"/>
            <w:ind w:hanging="480"/>
            <w:divId w:val="794296502"/>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5B4A2A98" w14:textId="77777777" w:rsidR="00BA7638" w:rsidRDefault="00BA7638">
          <w:pPr>
            <w:autoSpaceDE w:val="0"/>
            <w:autoSpaceDN w:val="0"/>
            <w:ind w:hanging="480"/>
            <w:divId w:val="135754310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4750E2AF" w14:textId="77777777" w:rsidR="00BA7638" w:rsidRDefault="00BA7638">
          <w:pPr>
            <w:autoSpaceDE w:val="0"/>
            <w:autoSpaceDN w:val="0"/>
            <w:ind w:hanging="480"/>
            <w:divId w:val="764613357"/>
          </w:pPr>
          <w:proofErr w:type="spellStart"/>
          <w:r>
            <w:t>Lenth</w:t>
          </w:r>
          <w:proofErr w:type="spellEnd"/>
          <w:r>
            <w:t xml:space="preserve">, R. (2019). </w:t>
          </w:r>
          <w:r>
            <w:rPr>
              <w:i/>
              <w:iCs/>
            </w:rPr>
            <w:t>emmeans: estimated marginal means, aka least-squares means</w:t>
          </w:r>
          <w:r>
            <w:t>.</w:t>
          </w:r>
        </w:p>
        <w:p w14:paraId="051528C6" w14:textId="77777777" w:rsidR="00BA7638" w:rsidRDefault="00BA7638">
          <w:pPr>
            <w:autoSpaceDE w:val="0"/>
            <w:autoSpaceDN w:val="0"/>
            <w:ind w:hanging="480"/>
            <w:divId w:val="440027340"/>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17C9D533" w14:textId="77777777" w:rsidR="00BA7638" w:rsidRDefault="00BA7638">
          <w:pPr>
            <w:autoSpaceDE w:val="0"/>
            <w:autoSpaceDN w:val="0"/>
            <w:ind w:hanging="480"/>
            <w:divId w:val="1788818437"/>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504D1E1" w14:textId="77777777" w:rsidR="00BA7638" w:rsidRDefault="00BA7638">
          <w:pPr>
            <w:autoSpaceDE w:val="0"/>
            <w:autoSpaceDN w:val="0"/>
            <w:ind w:hanging="480"/>
            <w:divId w:val="955526917"/>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14F4821A" w14:textId="77777777" w:rsidR="00BA7638" w:rsidRDefault="00BA7638">
          <w:pPr>
            <w:autoSpaceDE w:val="0"/>
            <w:autoSpaceDN w:val="0"/>
            <w:ind w:hanging="480"/>
            <w:divId w:val="148631974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32FDF5D" w14:textId="77777777" w:rsidR="00BA7638" w:rsidRDefault="00BA7638">
          <w:pPr>
            <w:autoSpaceDE w:val="0"/>
            <w:autoSpaceDN w:val="0"/>
            <w:ind w:hanging="480"/>
            <w:divId w:val="16274866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5E98A3F0" w14:textId="77777777" w:rsidR="00BA7638" w:rsidRDefault="00BA7638">
          <w:pPr>
            <w:autoSpaceDE w:val="0"/>
            <w:autoSpaceDN w:val="0"/>
            <w:ind w:hanging="480"/>
            <w:divId w:val="1037044043"/>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20D60E06" w14:textId="77777777" w:rsidR="00BA7638" w:rsidRDefault="00BA7638">
          <w:pPr>
            <w:autoSpaceDE w:val="0"/>
            <w:autoSpaceDN w:val="0"/>
            <w:ind w:hanging="480"/>
            <w:divId w:val="184442942"/>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4EE4D2DF" w14:textId="77777777" w:rsidR="00BA7638" w:rsidRDefault="00BA7638">
          <w:pPr>
            <w:autoSpaceDE w:val="0"/>
            <w:autoSpaceDN w:val="0"/>
            <w:ind w:hanging="480"/>
            <w:divId w:val="126426265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3B7A94EC" w14:textId="77777777" w:rsidR="00BA7638" w:rsidRDefault="00BA7638">
          <w:pPr>
            <w:autoSpaceDE w:val="0"/>
            <w:autoSpaceDN w:val="0"/>
            <w:ind w:hanging="480"/>
            <w:divId w:val="202670884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68AFE864" w14:textId="77777777" w:rsidR="00BA7638" w:rsidRDefault="00BA7638">
          <w:pPr>
            <w:autoSpaceDE w:val="0"/>
            <w:autoSpaceDN w:val="0"/>
            <w:ind w:hanging="480"/>
            <w:divId w:val="942230474"/>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3F73292F" w14:textId="77777777" w:rsidR="00BA7638" w:rsidRDefault="00BA7638">
          <w:pPr>
            <w:autoSpaceDE w:val="0"/>
            <w:autoSpaceDN w:val="0"/>
            <w:ind w:hanging="480"/>
            <w:divId w:val="425228060"/>
          </w:pPr>
          <w:proofErr w:type="spellStart"/>
          <w:r>
            <w:lastRenderedPageBreak/>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Plant, Cell and Environment</w:t>
          </w:r>
          <w:r>
            <w:t xml:space="preserve">, </w:t>
          </w:r>
          <w:r>
            <w:rPr>
              <w:i/>
              <w:iCs/>
            </w:rPr>
            <w:t>20</w:t>
          </w:r>
          <w:r>
            <w:t>(7), 845–866. https://doi.org/10.1046/j.1365-3040.1997.d01-133.x</w:t>
          </w:r>
        </w:p>
        <w:p w14:paraId="3FFFB648" w14:textId="77777777" w:rsidR="00BA7638" w:rsidRDefault="00BA7638">
          <w:pPr>
            <w:autoSpaceDE w:val="0"/>
            <w:autoSpaceDN w:val="0"/>
            <w:ind w:hanging="480"/>
            <w:divId w:val="556671841"/>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5000C990" w14:textId="77777777" w:rsidR="00BA7638" w:rsidRDefault="00BA7638">
          <w:pPr>
            <w:autoSpaceDE w:val="0"/>
            <w:autoSpaceDN w:val="0"/>
            <w:ind w:hanging="480"/>
            <w:divId w:val="120443958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4941783F" w14:textId="77777777" w:rsidR="00BA7638" w:rsidRDefault="00BA7638">
          <w:pPr>
            <w:autoSpaceDE w:val="0"/>
            <w:autoSpaceDN w:val="0"/>
            <w:ind w:hanging="480"/>
            <w:divId w:val="1340615330"/>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6FAEE80B" w14:textId="77777777" w:rsidR="00BA7638" w:rsidRDefault="00BA7638">
          <w:pPr>
            <w:autoSpaceDE w:val="0"/>
            <w:autoSpaceDN w:val="0"/>
            <w:ind w:hanging="480"/>
            <w:divId w:val="707028285"/>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2408E210" w14:textId="77777777" w:rsidR="00BA7638" w:rsidRDefault="00BA7638">
          <w:pPr>
            <w:autoSpaceDE w:val="0"/>
            <w:autoSpaceDN w:val="0"/>
            <w:ind w:hanging="480"/>
            <w:divId w:val="20393555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03D5413B" w14:textId="77777777" w:rsidR="00BA7638" w:rsidRDefault="00BA7638">
          <w:pPr>
            <w:autoSpaceDE w:val="0"/>
            <w:autoSpaceDN w:val="0"/>
            <w:ind w:hanging="480"/>
            <w:divId w:val="730693363"/>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27341780" w14:textId="77777777" w:rsidR="00BA7638" w:rsidRDefault="00BA7638">
          <w:pPr>
            <w:autoSpaceDE w:val="0"/>
            <w:autoSpaceDN w:val="0"/>
            <w:ind w:hanging="480"/>
            <w:divId w:val="1568683333"/>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47663A4" w14:textId="77777777" w:rsidR="00BA7638" w:rsidRDefault="00BA7638">
          <w:pPr>
            <w:autoSpaceDE w:val="0"/>
            <w:autoSpaceDN w:val="0"/>
            <w:ind w:hanging="480"/>
            <w:divId w:val="517088428"/>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CD951C3" w14:textId="77777777" w:rsidR="00BA7638" w:rsidRDefault="00BA7638">
          <w:pPr>
            <w:autoSpaceDE w:val="0"/>
            <w:autoSpaceDN w:val="0"/>
            <w:ind w:hanging="480"/>
            <w:divId w:val="1849562150"/>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8226EBE" w14:textId="77777777" w:rsidR="00BA7638" w:rsidRDefault="00BA7638">
          <w:pPr>
            <w:autoSpaceDE w:val="0"/>
            <w:autoSpaceDN w:val="0"/>
            <w:ind w:hanging="480"/>
            <w:divId w:val="363750550"/>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3BFF651C" w14:textId="77777777" w:rsidR="00BA7638" w:rsidRDefault="00BA7638">
          <w:pPr>
            <w:autoSpaceDE w:val="0"/>
            <w:autoSpaceDN w:val="0"/>
            <w:ind w:hanging="480"/>
            <w:divId w:val="1963227427"/>
          </w:pPr>
          <w:r>
            <w:t xml:space="preserve">Prentice, I. C., Liang, X., </w:t>
          </w:r>
          <w:proofErr w:type="spellStart"/>
          <w:r>
            <w:t>Medlyn</w:t>
          </w:r>
          <w:proofErr w:type="spellEnd"/>
          <w:r>
            <w:t xml:space="preserve">, B. E., &amp; Wang, Y.-P. (2015). Reliable, robust and realistic: The three R’s of next-generation land-surface modelling. </w:t>
          </w:r>
          <w:r>
            <w:rPr>
              <w:i/>
              <w:iCs/>
            </w:rPr>
            <w:t>Atmospheric Chemistry and Physics</w:t>
          </w:r>
          <w:r>
            <w:t xml:space="preserve">, </w:t>
          </w:r>
          <w:r>
            <w:rPr>
              <w:i/>
              <w:iCs/>
            </w:rPr>
            <w:t>15</w:t>
          </w:r>
          <w:r>
            <w:t>, 5987–6005. https://doi.org/10.5194/acp-15-5987-2015</w:t>
          </w:r>
        </w:p>
        <w:p w14:paraId="4FD6C733" w14:textId="77777777" w:rsidR="00BA7638" w:rsidRDefault="00BA7638">
          <w:pPr>
            <w:autoSpaceDE w:val="0"/>
            <w:autoSpaceDN w:val="0"/>
            <w:ind w:hanging="480"/>
            <w:divId w:val="1528517775"/>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7DA4DC2C" w14:textId="77777777" w:rsidR="00BA7638" w:rsidRDefault="00BA7638">
          <w:pPr>
            <w:autoSpaceDE w:val="0"/>
            <w:autoSpaceDN w:val="0"/>
            <w:ind w:hanging="480"/>
            <w:divId w:val="419372018"/>
          </w:pPr>
          <w:r>
            <w:t xml:space="preserve">R Core Team. (2021). </w:t>
          </w:r>
          <w:r>
            <w:rPr>
              <w:i/>
              <w:iCs/>
            </w:rPr>
            <w:t>R: A language and environment for statistical computing</w:t>
          </w:r>
          <w:r>
            <w:t xml:space="preserve"> (4.1.1). R Foundation for Statistical Computing.</w:t>
          </w:r>
        </w:p>
        <w:p w14:paraId="389F6C5C" w14:textId="77777777" w:rsidR="00BA7638" w:rsidRDefault="00BA7638">
          <w:pPr>
            <w:autoSpaceDE w:val="0"/>
            <w:autoSpaceDN w:val="0"/>
            <w:ind w:hanging="480"/>
            <w:divId w:val="696976606"/>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70CE04F" w14:textId="77777777" w:rsidR="00BA7638" w:rsidRDefault="00BA7638">
          <w:pPr>
            <w:autoSpaceDE w:val="0"/>
            <w:autoSpaceDN w:val="0"/>
            <w:ind w:hanging="480"/>
            <w:divId w:val="1172915102"/>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24061D34" w14:textId="77777777" w:rsidR="00BA7638" w:rsidRDefault="00BA7638">
          <w:pPr>
            <w:autoSpaceDE w:val="0"/>
            <w:autoSpaceDN w:val="0"/>
            <w:ind w:hanging="480"/>
            <w:divId w:val="836654703"/>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99B19F4" w14:textId="77777777" w:rsidR="00BA7638" w:rsidRDefault="00BA7638">
          <w:pPr>
            <w:autoSpaceDE w:val="0"/>
            <w:autoSpaceDN w:val="0"/>
            <w:ind w:hanging="480"/>
            <w:divId w:val="271396579"/>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6E3F52BF" w14:textId="77777777" w:rsidR="00BA7638" w:rsidRDefault="00BA7638">
          <w:pPr>
            <w:autoSpaceDE w:val="0"/>
            <w:autoSpaceDN w:val="0"/>
            <w:ind w:hanging="480"/>
            <w:divId w:val="147706718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0E565091" w14:textId="77777777" w:rsidR="00BA7638" w:rsidRDefault="00BA7638">
          <w:pPr>
            <w:autoSpaceDE w:val="0"/>
            <w:autoSpaceDN w:val="0"/>
            <w:ind w:hanging="480"/>
            <w:divId w:val="1395423315"/>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05D82CD" w14:textId="77777777" w:rsidR="00BA7638" w:rsidRDefault="00BA7638">
          <w:pPr>
            <w:autoSpaceDE w:val="0"/>
            <w:autoSpaceDN w:val="0"/>
            <w:ind w:hanging="480"/>
            <w:divId w:val="85160500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E6FA7D2" w14:textId="77777777" w:rsidR="00BA7638" w:rsidRDefault="00BA7638">
          <w:pPr>
            <w:autoSpaceDE w:val="0"/>
            <w:autoSpaceDN w:val="0"/>
            <w:ind w:hanging="480"/>
            <w:divId w:val="1511023224"/>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5C8609B7" w14:textId="77777777" w:rsidR="00BA7638" w:rsidRDefault="00BA7638">
          <w:pPr>
            <w:autoSpaceDE w:val="0"/>
            <w:autoSpaceDN w:val="0"/>
            <w:ind w:hanging="480"/>
            <w:divId w:val="928005533"/>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1D2F96F0" w14:textId="77777777" w:rsidR="00BA7638" w:rsidRDefault="00BA7638">
          <w:pPr>
            <w:autoSpaceDE w:val="0"/>
            <w:autoSpaceDN w:val="0"/>
            <w:ind w:hanging="480"/>
            <w:divId w:val="971250138"/>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5BE266A" w14:textId="77777777" w:rsidR="00BA7638" w:rsidRDefault="00BA7638">
          <w:pPr>
            <w:autoSpaceDE w:val="0"/>
            <w:autoSpaceDN w:val="0"/>
            <w:ind w:hanging="480"/>
            <w:divId w:val="1483040906"/>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2AD49750" w14:textId="77777777" w:rsidR="00BA7638" w:rsidRDefault="00BA7638">
          <w:pPr>
            <w:autoSpaceDE w:val="0"/>
            <w:autoSpaceDN w:val="0"/>
            <w:ind w:hanging="480"/>
            <w:divId w:val="242645133"/>
          </w:pPr>
          <w:r>
            <w:t xml:space="preserve">Smith, S. E., &amp; Read, D. J. (2008). </w:t>
          </w:r>
          <w:r>
            <w:rPr>
              <w:i/>
              <w:iCs/>
            </w:rPr>
            <w:t>Mycorrhizal Symbiosis</w:t>
          </w:r>
          <w:r>
            <w:t>.</w:t>
          </w:r>
        </w:p>
        <w:p w14:paraId="38BD93A2" w14:textId="77777777" w:rsidR="00BA7638" w:rsidRDefault="00BA7638">
          <w:pPr>
            <w:autoSpaceDE w:val="0"/>
            <w:autoSpaceDN w:val="0"/>
            <w:ind w:hanging="480"/>
            <w:divId w:val="1991905207"/>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5BD570D6" w14:textId="77777777" w:rsidR="00BA7638" w:rsidRDefault="00BA7638">
          <w:pPr>
            <w:autoSpaceDE w:val="0"/>
            <w:autoSpaceDN w:val="0"/>
            <w:ind w:hanging="480"/>
            <w:divId w:val="2043508444"/>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2656AA6B" w14:textId="77777777" w:rsidR="00BA7638" w:rsidRDefault="00BA7638">
          <w:pPr>
            <w:autoSpaceDE w:val="0"/>
            <w:autoSpaceDN w:val="0"/>
            <w:ind w:hanging="480"/>
            <w:divId w:val="255792824"/>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w:t>
          </w:r>
          <w:r>
            <w:lastRenderedPageBreak/>
            <w:t xml:space="preserve">interactions and the cost of nitrogen acquisition. </w:t>
          </w:r>
          <w:r>
            <w:rPr>
              <w:i/>
              <w:iCs/>
            </w:rPr>
            <w:t>New Phytologist</w:t>
          </w:r>
          <w:r>
            <w:t xml:space="preserve">, </w:t>
          </w:r>
          <w:r>
            <w:rPr>
              <w:i/>
              <w:iCs/>
            </w:rPr>
            <w:t>217</w:t>
          </w:r>
          <w:r>
            <w:t>(2), 507–522. https://doi.org/10.1111/nph.14872</w:t>
          </w:r>
        </w:p>
        <w:p w14:paraId="65D49B31" w14:textId="77777777" w:rsidR="00BA7638" w:rsidRDefault="00BA7638">
          <w:pPr>
            <w:autoSpaceDE w:val="0"/>
            <w:autoSpaceDN w:val="0"/>
            <w:ind w:hanging="480"/>
            <w:divId w:val="787552620"/>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28529C37" w14:textId="77777777" w:rsidR="00BA7638" w:rsidRDefault="00BA7638">
          <w:pPr>
            <w:autoSpaceDE w:val="0"/>
            <w:autoSpaceDN w:val="0"/>
            <w:ind w:hanging="480"/>
            <w:divId w:val="1299340164"/>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3FB5A9" w14:textId="77777777" w:rsidR="00BA7638" w:rsidRDefault="00BA7638">
          <w:pPr>
            <w:autoSpaceDE w:val="0"/>
            <w:autoSpaceDN w:val="0"/>
            <w:ind w:hanging="480"/>
            <w:divId w:val="1820345878"/>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1B28D968" w14:textId="77777777" w:rsidR="00BA7638" w:rsidRDefault="00BA7638">
          <w:pPr>
            <w:autoSpaceDE w:val="0"/>
            <w:autoSpaceDN w:val="0"/>
            <w:ind w:hanging="480"/>
            <w:divId w:val="159517086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0929296D" w14:textId="77777777" w:rsidR="00BA7638" w:rsidRDefault="00BA7638">
          <w:pPr>
            <w:autoSpaceDE w:val="0"/>
            <w:autoSpaceDN w:val="0"/>
            <w:ind w:hanging="480"/>
            <w:divId w:val="8168000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26E862" w14:textId="77777777" w:rsidR="00BA7638" w:rsidRDefault="00BA7638">
          <w:pPr>
            <w:autoSpaceDE w:val="0"/>
            <w:autoSpaceDN w:val="0"/>
            <w:ind w:hanging="480"/>
            <w:divId w:val="1251548763"/>
          </w:pPr>
          <w:r>
            <w:t xml:space="preserve">Waring, E. F., Perkowski, E. A., &amp; Smith, N. G. (2023). Soil nitrogen fertilization reduces relative leaf nitrogen allocation to photosynthesis. </w:t>
          </w:r>
          <w:r>
            <w:rPr>
              <w:i/>
              <w:iCs/>
            </w:rPr>
            <w:t>Journal of Experimental Botany</w:t>
          </w:r>
          <w:r>
            <w:t>. https://doi.org/10.1093/jxb/erad195</w:t>
          </w:r>
        </w:p>
        <w:p w14:paraId="6EADAA67" w14:textId="77777777" w:rsidR="00BA7638" w:rsidRDefault="00BA7638">
          <w:pPr>
            <w:autoSpaceDE w:val="0"/>
            <w:autoSpaceDN w:val="0"/>
            <w:ind w:hanging="480"/>
            <w:divId w:val="589629628"/>
          </w:pPr>
          <w:proofErr w:type="spellStart"/>
          <w:r>
            <w:t>Wellburn</w:t>
          </w:r>
          <w:proofErr w:type="spellEnd"/>
          <w:r>
            <w:t xml:space="preserve">, A. R. (1994).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176F111B" w14:textId="77777777" w:rsidR="00BA7638" w:rsidRDefault="00BA7638">
          <w:pPr>
            <w:autoSpaceDE w:val="0"/>
            <w:autoSpaceDN w:val="0"/>
            <w:ind w:hanging="480"/>
            <w:divId w:val="465008448"/>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1AEFEAA3" w14:textId="77777777" w:rsidR="00BA7638" w:rsidRDefault="00BA7638">
          <w:pPr>
            <w:autoSpaceDE w:val="0"/>
            <w:autoSpaceDN w:val="0"/>
            <w:ind w:hanging="480"/>
            <w:divId w:val="1990280432"/>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0109410A" w14:textId="77777777" w:rsidR="00BA7638" w:rsidRDefault="00BA7638">
          <w:pPr>
            <w:autoSpaceDE w:val="0"/>
            <w:autoSpaceDN w:val="0"/>
            <w:ind w:hanging="480"/>
            <w:divId w:val="1167943226"/>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10DD98" w14:textId="77777777" w:rsidR="00BA7638" w:rsidRDefault="00BA7638">
          <w:pPr>
            <w:autoSpaceDE w:val="0"/>
            <w:autoSpaceDN w:val="0"/>
            <w:ind w:hanging="480"/>
            <w:divId w:val="1815179222"/>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3111FC91" w14:textId="77777777" w:rsidR="00BA7638" w:rsidRDefault="00BA7638">
          <w:pPr>
            <w:autoSpaceDE w:val="0"/>
            <w:autoSpaceDN w:val="0"/>
            <w:ind w:hanging="480"/>
            <w:divId w:val="2134205266"/>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1A131EA5" w14:textId="77777777" w:rsidR="00BA7638" w:rsidRDefault="00BA7638">
          <w:pPr>
            <w:autoSpaceDE w:val="0"/>
            <w:autoSpaceDN w:val="0"/>
            <w:ind w:hanging="480"/>
            <w:divId w:val="1973361150"/>
          </w:pPr>
          <w:proofErr w:type="spellStart"/>
          <w:r>
            <w:lastRenderedPageBreak/>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6A8B5CDB" w:rsidR="009F20B5" w:rsidRDefault="00BA7638" w:rsidP="003C1692">
          <w:pPr>
            <w:spacing w:line="360" w:lineRule="auto"/>
          </w:pPr>
          <w:r>
            <w:t> </w:t>
          </w:r>
        </w:p>
      </w:sdtContent>
    </w:sdt>
    <w:sectPr w:rsidR="009F20B5" w:rsidSect="00E4124F">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2" w:author="Ezekannagha, Ezinwanne" w:date="2023-08-03T09:43:00Z" w:initials="EE">
    <w:p w14:paraId="43D567D5" w14:textId="1715E0AE" w:rsidR="00D07CFA" w:rsidRDefault="00D07CFA" w:rsidP="00D07CFA">
      <w:r>
        <w:rPr>
          <w:rStyle w:val="CommentReference"/>
        </w:rPr>
        <w:annotationRef/>
      </w:r>
      <w:r>
        <w:rPr>
          <w:sz w:val="20"/>
          <w:szCs w:val="20"/>
        </w:rPr>
        <w:t>Something is missing here</w:t>
      </w:r>
    </w:p>
    <w:p w14:paraId="7084ACD8" w14:textId="77777777" w:rsidR="00D07CFA" w:rsidRDefault="00D07CFA" w:rsidP="00D07CFA"/>
  </w:comment>
  <w:comment w:id="6" w:author="Smith, Nick" w:date="2023-07-25T14:25:00Z" w:initials="SN">
    <w:p w14:paraId="26ABF42A" w14:textId="266CD50F" w:rsidR="00D07CFA" w:rsidRDefault="00D07CFA">
      <w:pPr>
        <w:pStyle w:val="CommentText"/>
      </w:pPr>
      <w:r>
        <w:rPr>
          <w:rStyle w:val="CommentReference"/>
        </w:rPr>
        <w:annotationRef/>
      </w:r>
      <w:r>
        <w:t>Make sure to check consistency of citation formatting</w:t>
      </w:r>
    </w:p>
  </w:comment>
  <w:comment w:id="7" w:author="Smith, Nick" w:date="2023-07-25T14:26:00Z" w:initials="SN">
    <w:p w14:paraId="72B0B75D" w14:textId="3F86D415" w:rsidR="00D07CFA" w:rsidRDefault="00D07CFA">
      <w:pPr>
        <w:pStyle w:val="CommentText"/>
      </w:pPr>
      <w:r>
        <w:rPr>
          <w:rStyle w:val="CommentReference"/>
        </w:rPr>
        <w:annotationRef/>
      </w:r>
      <w:r>
        <w:t>Is this just due to photosynthetic downregulation or an inclusion of the N cycle (which would have myriad other impacts)?</w:t>
      </w:r>
    </w:p>
  </w:comment>
  <w:comment w:id="9" w:author="Smith, Nick" w:date="2023-07-25T14:28:00Z" w:initials="SN">
    <w:p w14:paraId="08EAC1FA" w14:textId="492E5F2F" w:rsidR="00D07CFA" w:rsidRDefault="00D07CFA">
      <w:pPr>
        <w:pStyle w:val="CommentText"/>
      </w:pPr>
      <w:r>
        <w:rPr>
          <w:rStyle w:val="CommentReference"/>
        </w:rPr>
        <w:annotationRef/>
      </w:r>
      <w:r>
        <w:t>To encompass WUE and NUE as well; could spell them all out</w:t>
      </w:r>
    </w:p>
  </w:comment>
  <w:comment w:id="10" w:author="Smith, Nick" w:date="2023-07-25T14:29:00Z" w:initials="SN">
    <w:p w14:paraId="587FF86F" w14:textId="44DF73A7" w:rsidR="00D07CFA" w:rsidRDefault="00D07CFA">
      <w:pPr>
        <w:pStyle w:val="CommentText"/>
      </w:pPr>
      <w:r>
        <w:rPr>
          <w:rStyle w:val="CommentReference"/>
        </w:rPr>
        <w:annotationRef/>
      </w:r>
      <w:r>
        <w:t>What is the main point of this paragraph? For instance, this section does not connect well in my opinion to the first sentence. I would consider restructuring</w:t>
      </w:r>
    </w:p>
  </w:comment>
  <w:comment w:id="17" w:author="Smith, Nick" w:date="2023-07-25T14:37:00Z" w:initials="SN">
    <w:p w14:paraId="4A043787" w14:textId="43E811D8" w:rsidR="00D07CFA" w:rsidRDefault="00D07CFA">
      <w:pPr>
        <w:pStyle w:val="CommentText"/>
      </w:pPr>
      <w:r>
        <w:rPr>
          <w:rStyle w:val="CommentReference"/>
        </w:rPr>
        <w:annotationRef/>
      </w:r>
      <w:r>
        <w:t>I would add Wang Han’s 2017 paper. It’s really the first “unified theory”</w:t>
      </w:r>
    </w:p>
  </w:comment>
  <w:comment w:id="18" w:author="Smith, Nick" w:date="2023-07-25T14:42:00Z" w:initials="SN">
    <w:p w14:paraId="7AFDFB5E" w14:textId="172D2246" w:rsidR="00D07CFA" w:rsidRDefault="00D07CFA">
      <w:pPr>
        <w:pStyle w:val="CommentText"/>
      </w:pPr>
      <w:r>
        <w:rPr>
          <w:rStyle w:val="CommentReference"/>
        </w:rPr>
        <w:annotationRef/>
      </w:r>
      <w:r>
        <w:t>Maybe just quickly note how this plays into the two hypotheses above</w:t>
      </w:r>
    </w:p>
  </w:comment>
  <w:comment w:id="19" w:author="Smith, Nick" w:date="2023-07-25T14:46:00Z" w:initials="SN">
    <w:p w14:paraId="6A56DB73" w14:textId="2193056E" w:rsidR="00D07CFA" w:rsidRDefault="00D07CFA">
      <w:pPr>
        <w:pStyle w:val="CommentText"/>
      </w:pPr>
      <w:r>
        <w:rPr>
          <w:rStyle w:val="CommentReference"/>
        </w:rPr>
        <w:annotationRef/>
      </w:r>
      <w:r>
        <w:t>Attempt at this in the added sentence at the end</w:t>
      </w:r>
    </w:p>
  </w:comment>
  <w:comment w:id="24" w:author="Smith, Nick" w:date="2023-07-25T14:48:00Z" w:initials="SN">
    <w:p w14:paraId="3CDD2348" w14:textId="0C989686" w:rsidR="00D07CFA" w:rsidRDefault="00D07CFA">
      <w:pPr>
        <w:pStyle w:val="CommentText"/>
      </w:pPr>
      <w:r>
        <w:rPr>
          <w:rStyle w:val="CommentReference"/>
        </w:rPr>
        <w:annotationRef/>
      </w:r>
      <w:r>
        <w:t>After getting to this point, I wonder if it might be simpler to phrase things in a nitrogen supply/demand content throughout</w:t>
      </w:r>
    </w:p>
  </w:comment>
  <w:comment w:id="27" w:author="Smith, Nick" w:date="2023-07-25T16:02:00Z" w:initials="SN">
    <w:p w14:paraId="42E214DB" w14:textId="65EAA796" w:rsidR="00D07CFA" w:rsidRDefault="00D07CFA">
      <w:pPr>
        <w:pStyle w:val="CommentText"/>
      </w:pPr>
      <w:r>
        <w:rPr>
          <w:rStyle w:val="CommentReference"/>
        </w:rPr>
        <w:annotationRef/>
      </w:r>
      <w:r>
        <w:t>Missing hypothesis about the fraction of N in photosynthesis and chi</w:t>
      </w:r>
    </w:p>
  </w:comment>
  <w:comment w:id="30" w:author="Smith, Nick" w:date="2023-07-25T14:59:00Z" w:initials="SN">
    <w:p w14:paraId="581420B5" w14:textId="59AE661B" w:rsidR="00D07CFA" w:rsidRDefault="00D07CFA">
      <w:pPr>
        <w:pStyle w:val="CommentText"/>
      </w:pPr>
      <w:r>
        <w:rPr>
          <w:rStyle w:val="CommentReference"/>
        </w:rPr>
        <w:annotationRef/>
      </w:r>
      <w:r>
        <w:t>Might state that post-processed images were visually assessed to look for errors in the automation process</w:t>
      </w:r>
    </w:p>
  </w:comment>
  <w:comment w:id="35" w:author="Perkowski, Evan A" w:date="2023-07-26T14:40:00Z" w:initials="PEA">
    <w:p w14:paraId="4B321C65" w14:textId="77777777" w:rsidR="00D07CFA" w:rsidRDefault="00D07CFA" w:rsidP="00D07CFA">
      <w:r>
        <w:rPr>
          <w:rStyle w:val="CommentReference"/>
        </w:rPr>
        <w:annotationRef/>
      </w:r>
      <w:r>
        <w:rPr>
          <w:color w:val="000000"/>
          <w:sz w:val="20"/>
          <w:szCs w:val="20"/>
        </w:rPr>
        <w:t>Chat with nick on 07/26: maybe best to remove relative fractions here and focus on PNUE?</w:t>
      </w:r>
    </w:p>
  </w:comment>
  <w:comment w:id="37" w:author="Smith, Nick" w:date="2023-07-25T15:07:00Z" w:initials="SN">
    <w:p w14:paraId="6FF6B637" w14:textId="43941323" w:rsidR="00D07CFA" w:rsidRDefault="00D07CFA">
      <w:pPr>
        <w:pStyle w:val="CommentText"/>
      </w:pPr>
      <w:r>
        <w:rPr>
          <w:rStyle w:val="CommentReference"/>
        </w:rPr>
        <w:annotationRef/>
      </w:r>
      <w:r>
        <w:t>Might briefly summarize here and point to the other paper for full explanation</w:t>
      </w:r>
    </w:p>
  </w:comment>
  <w:comment w:id="38" w:author="Ezekannagha, Ezinwanne" w:date="2023-07-27T11:55:00Z" w:initials="EE">
    <w:p w14:paraId="23F67F57" w14:textId="48A86095" w:rsidR="00D07CFA" w:rsidRDefault="00D07CFA" w:rsidP="00D07CFA">
      <w:r>
        <w:rPr>
          <w:rStyle w:val="CommentReference"/>
        </w:rPr>
        <w:annotationRef/>
      </w:r>
      <w:r>
        <w:rPr>
          <w:sz w:val="20"/>
          <w:szCs w:val="20"/>
        </w:rPr>
        <w:t>Don’t know if something is missing here.</w:t>
      </w:r>
    </w:p>
  </w:comment>
  <w:comment w:id="41" w:author="Smith, Nick" w:date="2023-07-25T15:21:00Z" w:initials="SN">
    <w:p w14:paraId="1BB5AB0E" w14:textId="6E0D8CAE" w:rsidR="00D07CFA" w:rsidRDefault="00D07CFA">
      <w:pPr>
        <w:pStyle w:val="CommentText"/>
      </w:pPr>
      <w:r>
        <w:rPr>
          <w:rStyle w:val="CommentReference"/>
        </w:rPr>
        <w:annotationRef/>
      </w:r>
      <w:r>
        <w:t>Chi?</w:t>
      </w:r>
    </w:p>
  </w:comment>
  <w:comment w:id="45" w:author="Smith, Nick" w:date="2023-07-25T15:12:00Z" w:initials="SN">
    <w:p w14:paraId="4861C821" w14:textId="0C40C7CC" w:rsidR="00D07CFA" w:rsidRDefault="00D07CFA">
      <w:pPr>
        <w:pStyle w:val="CommentText"/>
      </w:pPr>
      <w:r>
        <w:rPr>
          <w:rStyle w:val="CommentReference"/>
        </w:rPr>
        <w:annotationRef/>
      </w:r>
      <w:r>
        <w:t>These Tukey values show that there is an increase with inoculation in both treatments, but don’t speak to the main point of the sentence that the increase was stronger under eCO2 (unless I’m missing something)</w:t>
      </w:r>
    </w:p>
  </w:comment>
  <w:comment w:id="47" w:author="Smith, Nick" w:date="2023-07-25T15:14:00Z" w:initials="SN">
    <w:p w14:paraId="70DC22C8" w14:textId="1CB10028" w:rsidR="00D07CFA" w:rsidRDefault="00D07CFA">
      <w:pPr>
        <w:pStyle w:val="CommentText"/>
      </w:pPr>
      <w:r>
        <w:rPr>
          <w:rStyle w:val="CommentReference"/>
        </w:rPr>
        <w:annotationRef/>
      </w:r>
      <w:r>
        <w:t>Is this comparing the slopes between inoculated and uninoculated in all cases?</w:t>
      </w:r>
    </w:p>
  </w:comment>
  <w:comment w:id="49" w:author="Smith, Nick" w:date="2023-07-25T16:23:00Z" w:initials="SN">
    <w:p w14:paraId="07E25A89" w14:textId="6EB9B8D6" w:rsidR="00D07CFA" w:rsidRDefault="00D07CFA">
      <w:pPr>
        <w:pStyle w:val="CommentText"/>
      </w:pPr>
      <w:r>
        <w:rPr>
          <w:rStyle w:val="CommentReference"/>
        </w:rPr>
        <w:annotationRef/>
      </w:r>
      <w:r>
        <w:t>Not sure that the categorical coefficients tell us much beyond the sign of the response. Also, pretty difficult to interpret interactions between continuous and catgorical effects</w:t>
      </w:r>
    </w:p>
  </w:comment>
  <w:comment w:id="52" w:author="Smith, Nick" w:date="2023-07-25T15:15:00Z" w:initials="SN">
    <w:p w14:paraId="3C986602" w14:textId="72238D42" w:rsidR="00D07CFA" w:rsidRDefault="00D07CFA">
      <w:pPr>
        <w:pStyle w:val="CommentText"/>
      </w:pPr>
      <w:r>
        <w:rPr>
          <w:rStyle w:val="CommentReference"/>
        </w:rPr>
        <w:annotationRef/>
      </w:r>
      <w:r>
        <w:t>I would suggest modifying colors and symbols to better indicate the treatments. I keep having to look back at the legend to remember what color is what. For instance, maybe the co2 treatments could be indicated with warm and cool colors and the inoculation could be indicated with different symbols for the points.</w:t>
      </w:r>
    </w:p>
  </w:comment>
  <w:comment w:id="53" w:author="Perkowski, Evan A [2]" w:date="2023-07-24T13:17:00Z" w:initials="EP">
    <w:p w14:paraId="57804211" w14:textId="70D29856" w:rsidR="00D07CFA" w:rsidRDefault="00D07CFA" w:rsidP="00D07CFA">
      <w:r>
        <w:rPr>
          <w:rStyle w:val="CommentReference"/>
        </w:rPr>
        <w:annotationRef/>
      </w:r>
      <w:r>
        <w:rPr>
          <w:color w:val="000000"/>
          <w:sz w:val="20"/>
          <w:szCs w:val="20"/>
        </w:rPr>
        <w:t xml:space="preserve">Could cut </w:t>
      </w:r>
      <w:proofErr w:type="spellStart"/>
      <w:r>
        <w:rPr>
          <w:color w:val="000000"/>
          <w:sz w:val="20"/>
          <w:szCs w:val="20"/>
        </w:rPr>
        <w:t>Anet</w:t>
      </w:r>
      <w:proofErr w:type="spellEnd"/>
      <w:r>
        <w:rPr>
          <w:color w:val="000000"/>
          <w:sz w:val="20"/>
          <w:szCs w:val="20"/>
        </w:rPr>
        <w:t xml:space="preserve"> to save space</w:t>
      </w:r>
    </w:p>
  </w:comment>
  <w:comment w:id="54" w:author="Ezekannagha, Ezinwanne" w:date="2023-08-12T19:19:00Z" w:initials="EE">
    <w:p w14:paraId="61356EA8" w14:textId="77777777" w:rsidR="00D07CFA" w:rsidRDefault="00D07CFA" w:rsidP="00D07CFA">
      <w:r>
        <w:rPr>
          <w:rStyle w:val="CommentReference"/>
        </w:rPr>
        <w:annotationRef/>
      </w:r>
      <w:r>
        <w:rPr>
          <w:sz w:val="20"/>
          <w:szCs w:val="20"/>
        </w:rPr>
        <w:t xml:space="preserve">I think cutting this out will make sense.  Is in the table 2 already. Is better to focus on </w:t>
      </w:r>
      <w:proofErr w:type="spellStart"/>
      <w:r>
        <w:rPr>
          <w:sz w:val="20"/>
          <w:szCs w:val="20"/>
        </w:rPr>
        <w:t>vcmax</w:t>
      </w:r>
      <w:proofErr w:type="spellEnd"/>
      <w:r>
        <w:rPr>
          <w:sz w:val="20"/>
          <w:szCs w:val="20"/>
        </w:rPr>
        <w:t xml:space="preserve"> and co. they’re what you talked about mostly in the discussion section.  </w:t>
      </w:r>
    </w:p>
  </w:comment>
  <w:comment w:id="56" w:author="Smith, Nick" w:date="2023-07-25T15:34:00Z" w:initials="SN">
    <w:p w14:paraId="6623B0ED" w14:textId="730F1265" w:rsidR="00D07CFA" w:rsidRDefault="00D07CFA">
      <w:pPr>
        <w:pStyle w:val="CommentText"/>
      </w:pPr>
      <w:r>
        <w:rPr>
          <w:rStyle w:val="CommentReference"/>
        </w:rPr>
        <w:annotationRef/>
      </w:r>
      <w:r>
        <w:t>I know there isn’t much space, but it might be worth spending a little bit of text in the introduction on what the expectations are here, particularly for the N and I treatments. As is, it seems a bit out of place (could just remove of course)</w:t>
      </w:r>
    </w:p>
  </w:comment>
  <w:comment w:id="57" w:author="Smith, Nick" w:date="2023-07-25T15:38:00Z" w:initials="SN">
    <w:p w14:paraId="55D917D7" w14:textId="796EBB38" w:rsidR="00D07CFA" w:rsidRDefault="00D07CFA">
      <w:pPr>
        <w:pStyle w:val="CommentText"/>
      </w:pPr>
      <w:r>
        <w:rPr>
          <w:rStyle w:val="CommentReference"/>
        </w:rPr>
        <w:annotationRef/>
      </w:r>
      <w:r>
        <w:t>Following previous comment: can these be tied to specific hypotheses. Just from the figure, it looks like CO2 reduces chi (expected), fertilization reduces chi (expected), inoculation reduces the fertilization effect (expected) but this is only in ambient CO2 (this drives the 3-2ay i/a)</w:t>
      </w:r>
    </w:p>
  </w:comment>
  <w:comment w:id="62" w:author="Smith, Nick" w:date="2023-07-25T15:41:00Z" w:initials="SN">
    <w:p w14:paraId="174B9B47" w14:textId="1F3C178E" w:rsidR="00D07CFA" w:rsidRDefault="00D07CFA">
      <w:pPr>
        <w:pStyle w:val="CommentText"/>
      </w:pPr>
      <w:r>
        <w:rPr>
          <w:rStyle w:val="CommentReference"/>
        </w:rPr>
        <w:annotationRef/>
      </w:r>
      <w:r>
        <w:t>This isn’t super clear from the figure. It looks like it’s the case only in uninoculated under low soil N</w:t>
      </w:r>
    </w:p>
  </w:comment>
  <w:comment w:id="65" w:author="Smith, Nick" w:date="2023-07-25T16:04:00Z" w:initials="SN">
    <w:p w14:paraId="1B7632A3" w14:textId="786E3902" w:rsidR="00D07CFA" w:rsidRDefault="00D07CFA">
      <w:pPr>
        <w:pStyle w:val="CommentText"/>
      </w:pPr>
      <w:r>
        <w:rPr>
          <w:rStyle w:val="CommentReference"/>
        </w:rPr>
        <w:annotationRef/>
      </w:r>
      <w:r>
        <w:t>What is Tukey comparing? Trendlines?</w:t>
      </w:r>
    </w:p>
  </w:comment>
  <w:comment w:id="66" w:author="Smith, Nick" w:date="2023-07-25T16:05:00Z" w:initials="SN">
    <w:p w14:paraId="4AC2971D" w14:textId="669FADE8" w:rsidR="00D07CFA" w:rsidRDefault="00D07CFA">
      <w:pPr>
        <w:pStyle w:val="CommentText"/>
      </w:pPr>
      <w:r>
        <w:rPr>
          <w:rStyle w:val="CommentReference"/>
        </w:rPr>
        <w:annotationRef/>
      </w:r>
      <w:r>
        <w:t>Be careful about clearly explaining what exactly the Tukey tests mean here and throughout. Also, if not providing a table, you should provide the test statistic and df for these metrics</w:t>
      </w:r>
    </w:p>
  </w:comment>
  <w:comment w:id="67" w:author="Smith, Nick" w:date="2023-07-25T16:07:00Z" w:initials="SN">
    <w:p w14:paraId="1DEC9114" w14:textId="1B0CE3CC" w:rsidR="00D07CFA" w:rsidRDefault="00D07CFA">
      <w:pPr>
        <w:pStyle w:val="CommentText"/>
      </w:pPr>
      <w:r>
        <w:rPr>
          <w:rStyle w:val="CommentReference"/>
        </w:rPr>
        <w:annotationRef/>
      </w:r>
      <w:r>
        <w:t>An example of a way to address the comment above</w:t>
      </w:r>
    </w:p>
  </w:comment>
  <w:comment w:id="81" w:author="Smith, Nick" w:date="2023-07-25T16:16:00Z" w:initials="SN">
    <w:p w14:paraId="34E3970A" w14:textId="3ED47283" w:rsidR="00D07CFA" w:rsidRDefault="00D07CFA">
      <w:pPr>
        <w:pStyle w:val="CommentText"/>
      </w:pPr>
      <w:r>
        <w:rPr>
          <w:rStyle w:val="CommentReference"/>
        </w:rPr>
        <w:annotationRef/>
      </w:r>
      <w:r>
        <w:t>And Jmax25?</w:t>
      </w:r>
    </w:p>
  </w:comment>
  <w:comment w:id="83" w:author="Smith, Nick" w:date="2023-07-25T16:17:00Z" w:initials="SN">
    <w:p w14:paraId="43EBB840" w14:textId="60970040" w:rsidR="00D07CFA" w:rsidRDefault="00D07CFA">
      <w:pPr>
        <w:pStyle w:val="CommentText"/>
      </w:pPr>
      <w:r>
        <w:rPr>
          <w:rStyle w:val="CommentReference"/>
        </w:rPr>
        <w:annotationRef/>
      </w:r>
      <w:r>
        <w:t>Wouldn’t the fractional increase be in opposition of this?</w:t>
      </w:r>
    </w:p>
  </w:comment>
  <w:comment w:id="84" w:author="Perkowski, Evan A [2]" w:date="2023-07-19T15:44:00Z" w:initials="EP">
    <w:p w14:paraId="15DDCA43" w14:textId="77777777" w:rsidR="00D07CFA" w:rsidRDefault="00D07CFA" w:rsidP="00D07CFA">
      <w:r>
        <w:rPr>
          <w:rStyle w:val="CommentReference"/>
        </w:rPr>
        <w:annotationRef/>
      </w:r>
      <w:r>
        <w:rPr>
          <w:sz w:val="20"/>
          <w:szCs w:val="20"/>
        </w:rPr>
        <w:t>At a bit of a loss on how to proceed with this paragraph. I like the first part of the paragraph that suggests the CO2-by-N interaction on Narea is not associated with a change in the fraction of leaf N allocated to photosynthesis. However, I’m sure how necessary it is to get into the weird stronger downregulation in Narea under eCO2 with increasing fertilization</w:t>
      </w:r>
      <w:r>
        <w:rPr>
          <w:sz w:val="20"/>
          <w:szCs w:val="20"/>
        </w:rPr>
        <w:cr/>
      </w:r>
      <w:r>
        <w:rPr>
          <w:sz w:val="20"/>
          <w:szCs w:val="20"/>
        </w:rPr>
        <w:cr/>
        <w:t>Possible solution: move first three sentences into first paragraph of discussion, ditch the rest of the paragraph, and replace space with additional discussion on acquisition strategy</w:t>
      </w:r>
    </w:p>
  </w:comment>
  <w:comment w:id="85" w:author="Smith, Nick" w:date="2023-07-25T16:26:00Z" w:initials="SN">
    <w:p w14:paraId="2A6D6337" w14:textId="1E621181" w:rsidR="00D07CFA" w:rsidRDefault="00D07CFA">
      <w:pPr>
        <w:pStyle w:val="CommentText"/>
      </w:pPr>
      <w:r>
        <w:rPr>
          <w:rStyle w:val="CommentReference"/>
        </w:rPr>
        <w:annotationRef/>
      </w:r>
      <w:r>
        <w:t xml:space="preserve">Yeah, I’m getting a bit lost here. I think the main issue is that there is not a clear hypothesis associated with this paragraph (that I can tell). I would suggest structuring the discussion (and rest of paper) around the hypotheses in the introduction </w:t>
      </w:r>
    </w:p>
  </w:comment>
  <w:comment w:id="86" w:author="Smith, Nick" w:date="2023-07-25T16:22:00Z" w:initials="SN">
    <w:p w14:paraId="15975550" w14:textId="78042FE6" w:rsidR="00D07CFA" w:rsidRDefault="00D07CFA">
      <w:pPr>
        <w:pStyle w:val="CommentText"/>
      </w:pPr>
      <w:r>
        <w:rPr>
          <w:rStyle w:val="CommentReference"/>
        </w:rPr>
        <w:annotationRef/>
      </w:r>
      <w:r>
        <w:t>It’s pretty hard to see this from this figure</w:t>
      </w:r>
    </w:p>
  </w:comment>
  <w:comment w:id="87" w:author="Smith, Nick" w:date="2023-07-25T16:25:00Z" w:initials="SN">
    <w:p w14:paraId="7EA2AF6D" w14:textId="38CBC80C" w:rsidR="00D07CFA" w:rsidRDefault="00D07CFA">
      <w:pPr>
        <w:pStyle w:val="CommentText"/>
      </w:pPr>
      <w:r>
        <w:rPr>
          <w:rStyle w:val="CommentReference"/>
        </w:rPr>
        <w:annotationRef/>
      </w:r>
      <w:r>
        <w:t>Right? We would expect an effect of N alone per Lizz’s paper</w:t>
      </w:r>
    </w:p>
  </w:comment>
  <w:comment w:id="89" w:author="Smith, Nick" w:date="2023-07-25T16:27:00Z" w:initials="SN">
    <w:p w14:paraId="0F6B1FDE" w14:textId="7C742B43" w:rsidR="00D07CFA" w:rsidRDefault="00D07CFA">
      <w:pPr>
        <w:pStyle w:val="CommentText"/>
      </w:pPr>
      <w:r>
        <w:rPr>
          <w:rStyle w:val="CommentReference"/>
        </w:rPr>
        <w:annotationRef/>
      </w:r>
      <w:r>
        <w:t>Cool! But this expectation needs to be laid out earlier. Supply-driven (PNL) would suggest consistent increase, while demand-driven (optimality) would suggest a stronger positive effect when demand is highest (i.e., aCO2)</w:t>
      </w:r>
    </w:p>
  </w:comment>
  <w:comment w:id="90"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91" w:author="Smith, Nick" w:date="2023-07-25T16:31:00Z" w:initials="SN">
    <w:p w14:paraId="499C3436" w14:textId="2E0EB04E" w:rsidR="00D07CFA" w:rsidRDefault="00D07CFA">
      <w:pPr>
        <w:pStyle w:val="CommentText"/>
      </w:pPr>
      <w:r>
        <w:rPr>
          <w:rStyle w:val="CommentReference"/>
        </w:rPr>
        <w:annotationRef/>
      </w:r>
      <w:r>
        <w:t>At what scale?</w:t>
      </w:r>
    </w:p>
  </w:comment>
  <w:comment w:id="92"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 w:id="93" w:author="Smith, Nick" w:date="2023-07-25T16:49:00Z" w:initials="SN">
    <w:p w14:paraId="5A9D6C83" w14:textId="5C3DC22C" w:rsidR="00D07CFA" w:rsidRDefault="00D07CFA">
      <w:pPr>
        <w:pStyle w:val="CommentText"/>
      </w:pPr>
      <w:r>
        <w:rPr>
          <w:rStyle w:val="CommentReference"/>
        </w:rPr>
        <w:annotationRef/>
      </w:r>
      <w:r>
        <w:t>N supply?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CBD9081" w15:done="0"/>
  <w15:commentEx w15:paraId="7084ACD8" w15:done="0"/>
  <w15:commentEx w15:paraId="26ABF42A" w15:done="0"/>
  <w15:commentEx w15:paraId="72B0B75D" w15:done="0"/>
  <w15:commentEx w15:paraId="08EAC1FA" w15:done="0"/>
  <w15:commentEx w15:paraId="587FF86F" w15:done="0"/>
  <w15:commentEx w15:paraId="4A043787" w15:done="0"/>
  <w15:commentEx w15:paraId="7AFDFB5E" w15:done="0"/>
  <w15:commentEx w15:paraId="6A56DB73" w15:paraIdParent="7AFDFB5E" w15:done="0"/>
  <w15:commentEx w15:paraId="3CDD2348" w15:done="0"/>
  <w15:commentEx w15:paraId="42E214DB" w15:done="0"/>
  <w15:commentEx w15:paraId="581420B5" w15:done="0"/>
  <w15:commentEx w15:paraId="4B321C65" w15:done="0"/>
  <w15:commentEx w15:paraId="6FF6B637" w15:done="0"/>
  <w15:commentEx w15:paraId="23F67F57" w15:done="0"/>
  <w15:commentEx w15:paraId="1BB5AB0E" w15:done="0"/>
  <w15:commentEx w15:paraId="4861C821" w15:done="0"/>
  <w15:commentEx w15:paraId="70DC22C8" w15:done="0"/>
  <w15:commentEx w15:paraId="07E25A89" w15:done="0"/>
  <w15:commentEx w15:paraId="3C986602" w15:done="0"/>
  <w15:commentEx w15:paraId="57804211" w15:done="0"/>
  <w15:commentEx w15:paraId="61356EA8" w15:paraIdParent="57804211" w15:done="0"/>
  <w15:commentEx w15:paraId="6623B0ED" w15:done="0"/>
  <w15:commentEx w15:paraId="55D917D7" w15:done="0"/>
  <w15:commentEx w15:paraId="174B9B47" w15:done="0"/>
  <w15:commentEx w15:paraId="1B7632A3" w15:done="0"/>
  <w15:commentEx w15:paraId="4AC2971D" w15:paraIdParent="1B7632A3" w15:done="0"/>
  <w15:commentEx w15:paraId="1DEC9114" w15:done="0"/>
  <w15:commentEx w15:paraId="34E3970A" w15:done="0"/>
  <w15:commentEx w15:paraId="43EBB840" w15:done="0"/>
  <w15:commentEx w15:paraId="15DDCA43" w15:done="0"/>
  <w15:commentEx w15:paraId="2A6D6337" w15:paraIdParent="15DDCA43" w15:done="0"/>
  <w15:commentEx w15:paraId="15975550" w15:done="0"/>
  <w15:commentEx w15:paraId="7EA2AF6D" w15:done="0"/>
  <w15:commentEx w15:paraId="0F6B1FDE" w15:done="0"/>
  <w15:commentEx w15:paraId="0218257F" w15:done="0"/>
  <w15:commentEx w15:paraId="499C3436" w15:done="0"/>
  <w15:commentEx w15:paraId="1E354EA4" w15:done="0"/>
  <w15:commentEx w15:paraId="5A9D6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6A5F7B" w16cex:dateUtc="2023-07-25T19:49:00Z"/>
  <w16cex:commentExtensible w16cex:durableId="2875F534" w16cex:dateUtc="2023-08-03T14:43:00Z"/>
  <w16cex:commentExtensible w16cex:durableId="286A59DC" w16cex:dateUtc="2023-07-25T19:25:00Z"/>
  <w16cex:commentExtensible w16cex:durableId="286A5A02" w16cex:dateUtc="2023-07-25T19:26:00Z"/>
  <w16cex:commentExtensible w16cex:durableId="286A5A75" w16cex:dateUtc="2023-07-25T19:28:00Z"/>
  <w16cex:commentExtensible w16cex:durableId="286A5AB7" w16cex:dateUtc="2023-07-25T19:29:00Z"/>
  <w16cex:commentExtensible w16cex:durableId="286A5C9E" w16cex:dateUtc="2023-07-25T19:37:00Z"/>
  <w16cex:commentExtensible w16cex:durableId="286A5DD5" w16cex:dateUtc="2023-07-25T19:42:00Z"/>
  <w16cex:commentExtensible w16cex:durableId="286A5EB3" w16cex:dateUtc="2023-07-25T19:46:00Z"/>
  <w16cex:commentExtensible w16cex:durableId="286A5F23" w16cex:dateUtc="2023-07-25T19:48:00Z"/>
  <w16cex:commentExtensible w16cex:durableId="286A70A5" w16cex:dateUtc="2023-07-25T21:02:00Z"/>
  <w16cex:commentExtensible w16cex:durableId="286A61C4" w16cex:dateUtc="2023-07-25T19:59:00Z"/>
  <w16cex:commentExtensible w16cex:durableId="286BAEEC" w16cex:dateUtc="2023-07-26T19:40:00Z"/>
  <w16cex:commentExtensible w16cex:durableId="286A639D" w16cex:dateUtc="2023-07-25T20:07:00Z"/>
  <w16cex:commentExtensible w16cex:durableId="286CD9AC" w16cex:dateUtc="2023-07-27T16:55:00Z"/>
  <w16cex:commentExtensible w16cex:durableId="286A6709" w16cex:dateUtc="2023-07-25T20:21:00Z"/>
  <w16cex:commentExtensible w16cex:durableId="286A64F9" w16cex:dateUtc="2023-07-25T20:12:00Z"/>
  <w16cex:commentExtensible w16cex:durableId="286A654C" w16cex:dateUtc="2023-07-25T20:14:00Z"/>
  <w16cex:commentExtensible w16cex:durableId="286A7574" w16cex:dateUtc="2023-07-25T21:23:00Z"/>
  <w16cex:commentExtensible w16cex:durableId="286A65A6" w16cex:dateUtc="2023-07-25T20:15:00Z"/>
  <w16cex:commentExtensible w16cex:durableId="2868F850" w16cex:dateUtc="2023-07-24T18:17:00Z"/>
  <w16cex:commentExtensible w16cex:durableId="288259A8" w16cex:dateUtc="2023-08-13T00:19:00Z"/>
  <w16cex:commentExtensible w16cex:durableId="286A6A1E" w16cex:dateUtc="2023-07-25T20:34:00Z"/>
  <w16cex:commentExtensible w16cex:durableId="286A6AFC" w16cex:dateUtc="2023-07-25T20:38:00Z"/>
  <w16cex:commentExtensible w16cex:durableId="286A6BBD" w16cex:dateUtc="2023-07-25T20:41:00Z"/>
  <w16cex:commentExtensible w16cex:durableId="286A710D" w16cex:dateUtc="2023-07-25T21:04:00Z"/>
  <w16cex:commentExtensible w16cex:durableId="286A712F" w16cex:dateUtc="2023-07-25T21:05:00Z"/>
  <w16cex:commentExtensible w16cex:durableId="286A71BE" w16cex:dateUtc="2023-07-25T21:07:00Z"/>
  <w16cex:commentExtensible w16cex:durableId="286A73E7" w16cex:dateUtc="2023-07-25T21:16:00Z"/>
  <w16cex:commentExtensible w16cex:durableId="286A741F" w16cex:dateUtc="2023-07-25T21:17:00Z"/>
  <w16cex:commentExtensible w16cex:durableId="28628367" w16cex:dateUtc="2023-07-19T20:44:00Z"/>
  <w16cex:commentExtensible w16cex:durableId="286A762F" w16cex:dateUtc="2023-07-25T21:26:00Z"/>
  <w16cex:commentExtensible w16cex:durableId="286A7536" w16cex:dateUtc="2023-07-25T21:22:00Z"/>
  <w16cex:commentExtensible w16cex:durableId="286A75F9" w16cex:dateUtc="2023-07-25T21:25:00Z"/>
  <w16cex:commentExtensible w16cex:durableId="286A768C" w16cex:dateUtc="2023-07-25T21:27:00Z"/>
  <w16cex:commentExtensible w16cex:durableId="286A771A" w16cex:dateUtc="2023-07-25T21:30:00Z"/>
  <w16cex:commentExtensible w16cex:durableId="286A775E" w16cex:dateUtc="2023-07-25T21:31:00Z"/>
  <w16cex:commentExtensible w16cex:durableId="286A77B1" w16cex:dateUtc="2023-07-25T21:32:00Z"/>
  <w16cex:commentExtensible w16cex:durableId="286A7B7E" w16cex:dateUtc="2023-07-2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CBD9081" w16cid:durableId="286A5F7B"/>
  <w16cid:commentId w16cid:paraId="7084ACD8" w16cid:durableId="2875F534"/>
  <w16cid:commentId w16cid:paraId="26ABF42A" w16cid:durableId="286A59DC"/>
  <w16cid:commentId w16cid:paraId="72B0B75D" w16cid:durableId="286A5A02"/>
  <w16cid:commentId w16cid:paraId="08EAC1FA" w16cid:durableId="286A5A75"/>
  <w16cid:commentId w16cid:paraId="587FF86F" w16cid:durableId="286A5AB7"/>
  <w16cid:commentId w16cid:paraId="4A043787" w16cid:durableId="286A5C9E"/>
  <w16cid:commentId w16cid:paraId="7AFDFB5E" w16cid:durableId="286A5DD5"/>
  <w16cid:commentId w16cid:paraId="6A56DB73" w16cid:durableId="286A5EB3"/>
  <w16cid:commentId w16cid:paraId="3CDD2348" w16cid:durableId="286A5F23"/>
  <w16cid:commentId w16cid:paraId="42E214DB" w16cid:durableId="286A70A5"/>
  <w16cid:commentId w16cid:paraId="581420B5" w16cid:durableId="286A61C4"/>
  <w16cid:commentId w16cid:paraId="4B321C65" w16cid:durableId="286BAEEC"/>
  <w16cid:commentId w16cid:paraId="6FF6B637" w16cid:durableId="286A639D"/>
  <w16cid:commentId w16cid:paraId="23F67F57" w16cid:durableId="286CD9AC"/>
  <w16cid:commentId w16cid:paraId="1BB5AB0E" w16cid:durableId="286A6709"/>
  <w16cid:commentId w16cid:paraId="4861C821" w16cid:durableId="286A64F9"/>
  <w16cid:commentId w16cid:paraId="70DC22C8" w16cid:durableId="286A654C"/>
  <w16cid:commentId w16cid:paraId="07E25A89" w16cid:durableId="286A7574"/>
  <w16cid:commentId w16cid:paraId="3C986602" w16cid:durableId="286A65A6"/>
  <w16cid:commentId w16cid:paraId="57804211" w16cid:durableId="2868F850"/>
  <w16cid:commentId w16cid:paraId="61356EA8" w16cid:durableId="288259A8"/>
  <w16cid:commentId w16cid:paraId="6623B0ED" w16cid:durableId="286A6A1E"/>
  <w16cid:commentId w16cid:paraId="55D917D7" w16cid:durableId="286A6AFC"/>
  <w16cid:commentId w16cid:paraId="174B9B47" w16cid:durableId="286A6BBD"/>
  <w16cid:commentId w16cid:paraId="1B7632A3" w16cid:durableId="286A710D"/>
  <w16cid:commentId w16cid:paraId="4AC2971D" w16cid:durableId="286A712F"/>
  <w16cid:commentId w16cid:paraId="1DEC9114" w16cid:durableId="286A71BE"/>
  <w16cid:commentId w16cid:paraId="34E3970A" w16cid:durableId="286A73E7"/>
  <w16cid:commentId w16cid:paraId="43EBB840" w16cid:durableId="286A741F"/>
  <w16cid:commentId w16cid:paraId="15DDCA43" w16cid:durableId="28628367"/>
  <w16cid:commentId w16cid:paraId="2A6D6337" w16cid:durableId="286A762F"/>
  <w16cid:commentId w16cid:paraId="15975550" w16cid:durableId="286A7536"/>
  <w16cid:commentId w16cid:paraId="7EA2AF6D" w16cid:durableId="286A75F9"/>
  <w16cid:commentId w16cid:paraId="0F6B1FDE" w16cid:durableId="286A768C"/>
  <w16cid:commentId w16cid:paraId="0218257F" w16cid:durableId="286A771A"/>
  <w16cid:commentId w16cid:paraId="499C3436" w16cid:durableId="286A775E"/>
  <w16cid:commentId w16cid:paraId="1E354EA4" w16cid:durableId="286A77B1"/>
  <w16cid:commentId w16cid:paraId="5A9D6C83" w16cid:durableId="286A7B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D91F9" w14:textId="77777777" w:rsidR="00DF7D3B" w:rsidRDefault="00DF7D3B" w:rsidP="00BE0B5B">
      <w:r>
        <w:separator/>
      </w:r>
    </w:p>
  </w:endnote>
  <w:endnote w:type="continuationSeparator" w:id="0">
    <w:p w14:paraId="7B2D524A" w14:textId="77777777" w:rsidR="00DF7D3B" w:rsidRDefault="00DF7D3B" w:rsidP="00BE0B5B">
      <w:r>
        <w:continuationSeparator/>
      </w:r>
    </w:p>
  </w:endnote>
  <w:endnote w:type="continuationNotice" w:id="1">
    <w:p w14:paraId="61BB6AE8" w14:textId="77777777" w:rsidR="00DF7D3B" w:rsidRDefault="00DF7D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5F159" w14:textId="77777777" w:rsidR="00DF7D3B" w:rsidRDefault="00DF7D3B" w:rsidP="00BE0B5B">
      <w:r>
        <w:separator/>
      </w:r>
    </w:p>
  </w:footnote>
  <w:footnote w:type="continuationSeparator" w:id="0">
    <w:p w14:paraId="6B1F9418" w14:textId="77777777" w:rsidR="00DF7D3B" w:rsidRDefault="00DF7D3B" w:rsidP="00BE0B5B">
      <w:r>
        <w:continuationSeparator/>
      </w:r>
    </w:p>
  </w:footnote>
  <w:footnote w:type="continuationNotice" w:id="1">
    <w:p w14:paraId="3B10C6EF" w14:textId="77777777" w:rsidR="00DF7D3B" w:rsidRDefault="00DF7D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3764E" w14:textId="77777777" w:rsidR="00D07CFA" w:rsidRDefault="00D07C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kowski, Evan A">
    <w15:presenceInfo w15:providerId="AD" w15:userId="S::evan.a.perkowski@ttu.edu::60f99932-1f8b-47fd-ae71-548bdb6d48d3"/>
  </w15:person>
  <w15:person w15:author="Smith, Nick">
    <w15:presenceInfo w15:providerId="None" w15:userId="Smith, Nick"/>
  </w15:person>
  <w15:person w15:author="Ezekannagha, Ezinwanne">
    <w15:presenceInfo w15:providerId="AD" w15:userId="S::eezekann@ttu.edu::2eab7e55-ff5c-406f-bc58-1c81456c34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51B8"/>
    <w:rsid w:val="00232D38"/>
    <w:rsid w:val="00242D25"/>
    <w:rsid w:val="00243B3D"/>
    <w:rsid w:val="0024558A"/>
    <w:rsid w:val="00246A88"/>
    <w:rsid w:val="00247CFD"/>
    <w:rsid w:val="00250F92"/>
    <w:rsid w:val="0025296B"/>
    <w:rsid w:val="00256F75"/>
    <w:rsid w:val="00261FAA"/>
    <w:rsid w:val="0026406F"/>
    <w:rsid w:val="00265007"/>
    <w:rsid w:val="00272CBE"/>
    <w:rsid w:val="00275063"/>
    <w:rsid w:val="0027665D"/>
    <w:rsid w:val="00280679"/>
    <w:rsid w:val="00281071"/>
    <w:rsid w:val="00281236"/>
    <w:rsid w:val="002812F5"/>
    <w:rsid w:val="002832C4"/>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2333"/>
    <w:rsid w:val="00505254"/>
    <w:rsid w:val="005066B8"/>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3B51"/>
    <w:rsid w:val="0069616B"/>
    <w:rsid w:val="006969E8"/>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2211"/>
    <w:rsid w:val="0079452B"/>
    <w:rsid w:val="007954B2"/>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A6F85"/>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52D7C"/>
    <w:rsid w:val="00954F62"/>
    <w:rsid w:val="00955DC4"/>
    <w:rsid w:val="00956621"/>
    <w:rsid w:val="009574E3"/>
    <w:rsid w:val="00961490"/>
    <w:rsid w:val="00961A01"/>
    <w:rsid w:val="00963F35"/>
    <w:rsid w:val="009667C6"/>
    <w:rsid w:val="00970172"/>
    <w:rsid w:val="00970BD3"/>
    <w:rsid w:val="00971319"/>
    <w:rsid w:val="009778E7"/>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4643"/>
    <w:rsid w:val="00AE65CA"/>
    <w:rsid w:val="00AE67B1"/>
    <w:rsid w:val="00AF072D"/>
    <w:rsid w:val="00AF1373"/>
    <w:rsid w:val="00AF2CCC"/>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73C6"/>
    <w:rsid w:val="00BC7806"/>
    <w:rsid w:val="00BD1726"/>
    <w:rsid w:val="00BD33C0"/>
    <w:rsid w:val="00BD4C63"/>
    <w:rsid w:val="00BD6EBA"/>
    <w:rsid w:val="00BE0B5B"/>
    <w:rsid w:val="00BE41BE"/>
    <w:rsid w:val="00BE4981"/>
    <w:rsid w:val="00BE7451"/>
    <w:rsid w:val="00BF10D0"/>
    <w:rsid w:val="00BF4EFD"/>
    <w:rsid w:val="00BF6D9A"/>
    <w:rsid w:val="00C01A04"/>
    <w:rsid w:val="00C05A1D"/>
    <w:rsid w:val="00C0699A"/>
    <w:rsid w:val="00C1153D"/>
    <w:rsid w:val="00C147D0"/>
    <w:rsid w:val="00C1544C"/>
    <w:rsid w:val="00C155CB"/>
    <w:rsid w:val="00C21007"/>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B27"/>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90F4A"/>
    <w:rsid w:val="00E949C2"/>
    <w:rsid w:val="00E95B59"/>
    <w:rsid w:val="00EA1004"/>
    <w:rsid w:val="00EA3BC7"/>
    <w:rsid w:val="00EA4C01"/>
    <w:rsid w:val="00EA6947"/>
    <w:rsid w:val="00EA79A6"/>
    <w:rsid w:val="00EB18AF"/>
    <w:rsid w:val="00EB416F"/>
    <w:rsid w:val="00EC1B16"/>
    <w:rsid w:val="00EC32C3"/>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F853E8D4779D3D40B3E63F89E30CF00A"/>
        <w:category>
          <w:name w:val="General"/>
          <w:gallery w:val="placeholder"/>
        </w:category>
        <w:types>
          <w:type w:val="bbPlcHdr"/>
        </w:types>
        <w:behaviors>
          <w:behavior w:val="content"/>
        </w:behaviors>
        <w:guid w:val="{DB80AC34-8667-EC4A-AEEC-83E85A08B1AB}"/>
      </w:docPartPr>
      <w:docPartBody>
        <w:p w:rsidR="00011C07" w:rsidRDefault="008928F3" w:rsidP="008928F3">
          <w:pPr>
            <w:pStyle w:val="F853E8D4779D3D40B3E63F89E30CF00A"/>
          </w:pPr>
          <w:r w:rsidRPr="00A55B14">
            <w:rPr>
              <w:rStyle w:val="PlaceholderText"/>
            </w:rPr>
            <w:t>Click or tap here to enter text.</w:t>
          </w:r>
        </w:p>
      </w:docPartBody>
    </w:docPart>
    <w:docPart>
      <w:docPartPr>
        <w:name w:val="06D8E239573EBF40860E92792C6D8922"/>
        <w:category>
          <w:name w:val="General"/>
          <w:gallery w:val="placeholder"/>
        </w:category>
        <w:types>
          <w:type w:val="bbPlcHdr"/>
        </w:types>
        <w:behaviors>
          <w:behavior w:val="content"/>
        </w:behaviors>
        <w:guid w:val="{A1562284-43D3-5641-820D-316F992A7DDA}"/>
      </w:docPartPr>
      <w:docPartBody>
        <w:p w:rsidR="00011C07" w:rsidRDefault="008928F3" w:rsidP="008928F3">
          <w:pPr>
            <w:pStyle w:val="06D8E239573EBF40860E92792C6D8922"/>
          </w:pPr>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9E93E51A60606549A8F8333B6A4BE36F"/>
        <w:category>
          <w:name w:val="General"/>
          <w:gallery w:val="placeholder"/>
        </w:category>
        <w:types>
          <w:type w:val="bbPlcHdr"/>
        </w:types>
        <w:behaviors>
          <w:behavior w:val="content"/>
        </w:behaviors>
        <w:guid w:val="{B3A3B36D-A08C-B840-9DA5-B90AF5D605F9}"/>
      </w:docPartPr>
      <w:docPartBody>
        <w:p w:rsidR="00676738" w:rsidRDefault="00907F23" w:rsidP="00907F23">
          <w:pPr>
            <w:pStyle w:val="9E93E51A60606549A8F8333B6A4BE36F"/>
          </w:pPr>
          <w:r w:rsidRPr="00A55B14">
            <w:rPr>
              <w:rStyle w:val="PlaceholderText"/>
            </w:rPr>
            <w:t>Click or tap here to enter text.</w:t>
          </w:r>
        </w:p>
      </w:docPartBody>
    </w:docPart>
    <w:docPart>
      <w:docPartPr>
        <w:name w:val="F4D1CB4EE4F1724A912FC2A3B3CDBBE1"/>
        <w:category>
          <w:name w:val="General"/>
          <w:gallery w:val="placeholder"/>
        </w:category>
        <w:types>
          <w:type w:val="bbPlcHdr"/>
        </w:types>
        <w:behaviors>
          <w:behavior w:val="content"/>
        </w:behaviors>
        <w:guid w:val="{E10924D2-9F53-6544-BF62-6EC8317D1528}"/>
      </w:docPartPr>
      <w:docPartBody>
        <w:p w:rsidR="003720D7" w:rsidRDefault="00B077A7" w:rsidP="00B077A7">
          <w:pPr>
            <w:pStyle w:val="F4D1CB4EE4F1724A912FC2A3B3CDBBE1"/>
          </w:pPr>
          <w:r w:rsidRPr="00A55B14">
            <w:rPr>
              <w:rStyle w:val="PlaceholderText"/>
            </w:rPr>
            <w:t>Click or tap here to enter text.</w:t>
          </w:r>
        </w:p>
      </w:docPartBody>
    </w:docPart>
    <w:docPart>
      <w:docPartPr>
        <w:name w:val="87FBEC9BA6FD184DA2A198BC09E40141"/>
        <w:category>
          <w:name w:val="General"/>
          <w:gallery w:val="placeholder"/>
        </w:category>
        <w:types>
          <w:type w:val="bbPlcHdr"/>
        </w:types>
        <w:behaviors>
          <w:behavior w:val="content"/>
        </w:behaviors>
        <w:guid w:val="{844652E6-74B2-C048-9288-79F9AD0FCA4E}"/>
      </w:docPartPr>
      <w:docPartBody>
        <w:p w:rsidR="001F6449" w:rsidRDefault="002E5D7E">
          <w:pPr>
            <w:pStyle w:val="87FBEC9BA6FD184DA2A198BC09E40141"/>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5C28"/>
    <w:rsid w:val="00020DBD"/>
    <w:rsid w:val="0003130B"/>
    <w:rsid w:val="000D532F"/>
    <w:rsid w:val="001F6449"/>
    <w:rsid w:val="002E5D7E"/>
    <w:rsid w:val="0030283E"/>
    <w:rsid w:val="003720D7"/>
    <w:rsid w:val="00467001"/>
    <w:rsid w:val="00676738"/>
    <w:rsid w:val="006852F9"/>
    <w:rsid w:val="006B781F"/>
    <w:rsid w:val="006E4784"/>
    <w:rsid w:val="007E378E"/>
    <w:rsid w:val="008928F3"/>
    <w:rsid w:val="00895F6C"/>
    <w:rsid w:val="00907F23"/>
    <w:rsid w:val="00A70CA4"/>
    <w:rsid w:val="00B077A7"/>
    <w:rsid w:val="00D07D19"/>
    <w:rsid w:val="00D92968"/>
    <w:rsid w:val="00DE7BEB"/>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77A7"/>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 w:type="paragraph" w:customStyle="1" w:styleId="F4D1CB4EE4F1724A912FC2A3B3CDBBE1">
    <w:name w:val="F4D1CB4EE4F1724A912FC2A3B3CDBBE1"/>
    <w:rsid w:val="00B077A7"/>
  </w:style>
  <w:style w:type="paragraph" w:customStyle="1" w:styleId="87FBEC9BA6FD184DA2A198BC09E40141">
    <w:name w:val="87FBEC9BA6FD184DA2A198BC09E40141"/>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40</Pages>
  <Words>13200</Words>
  <Characters>75246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2023-07-14T20:41:00Z</cp:lastPrinted>
  <dcterms:created xsi:type="dcterms:W3CDTF">2023-07-26T18:46:00Z</dcterms:created>
  <dcterms:modified xsi:type="dcterms:W3CDTF">2023-08-14T11:40:00Z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